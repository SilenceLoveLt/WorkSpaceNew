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87A365" w14:textId="77777777" w:rsidR="00423CCC" w:rsidRDefault="005D5CAD" w:rsidP="005605E3">
      <w:pPr>
        <w:pStyle w:val="1"/>
        <w:numPr>
          <w:ilvl w:val="0"/>
          <w:numId w:val="0"/>
        </w:numPr>
        <w:tabs>
          <w:tab w:val="left" w:pos="7938"/>
        </w:tabs>
        <w:spacing w:line="360" w:lineRule="auto"/>
        <w:ind w:left="425" w:hanging="425"/>
        <w:jc w:val="center"/>
        <w:rPr>
          <w:sz w:val="52"/>
          <w:szCs w:val="52"/>
        </w:rPr>
      </w:pPr>
      <w:bookmarkStart w:id="0" w:name="_Toc522191531"/>
      <w:bookmarkStart w:id="1" w:name="_GoBack"/>
      <w:bookmarkEnd w:id="1"/>
      <w:r w:rsidRPr="005D5CAD">
        <w:rPr>
          <w:rFonts w:hint="eastAsia"/>
          <w:sz w:val="52"/>
          <w:szCs w:val="52"/>
        </w:rPr>
        <w:t>产品流程自定义后台管理系统需求详细规格说明书</w:t>
      </w:r>
      <w:bookmarkEnd w:id="0"/>
    </w:p>
    <w:p w14:paraId="3A943E05" w14:textId="77777777" w:rsidR="00423CCC" w:rsidRDefault="00423CCC" w:rsidP="005605E3">
      <w:pPr>
        <w:spacing w:line="360" w:lineRule="auto"/>
        <w:jc w:val="center"/>
      </w:pPr>
      <w:r>
        <w:rPr>
          <w:rFonts w:hint="eastAsia"/>
          <w:b/>
          <w:kern w:val="44"/>
          <w:sz w:val="52"/>
          <w:szCs w:val="52"/>
        </w:rPr>
        <w:t>201</w:t>
      </w:r>
      <w:r w:rsidR="005D5CAD">
        <w:rPr>
          <w:b/>
          <w:kern w:val="44"/>
          <w:sz w:val="52"/>
          <w:szCs w:val="52"/>
        </w:rPr>
        <w:t>80718</w:t>
      </w:r>
    </w:p>
    <w:p w14:paraId="641C27F8" w14:textId="5A48E874" w:rsidR="00423CCC" w:rsidRPr="008937B1" w:rsidRDefault="00423CCC" w:rsidP="005605E3">
      <w:pPr>
        <w:tabs>
          <w:tab w:val="left" w:pos="5520"/>
        </w:tabs>
        <w:spacing w:line="360" w:lineRule="auto"/>
      </w:pPr>
    </w:p>
    <w:p w14:paraId="2736535A" w14:textId="77777777" w:rsidR="00423CCC" w:rsidRDefault="00423CCC" w:rsidP="005605E3">
      <w:pPr>
        <w:spacing w:line="360" w:lineRule="auto"/>
      </w:pPr>
    </w:p>
    <w:p w14:paraId="6A2859A4" w14:textId="77777777" w:rsidR="00423CCC" w:rsidRDefault="00423CCC" w:rsidP="005605E3">
      <w:pPr>
        <w:spacing w:line="360" w:lineRule="auto"/>
      </w:pPr>
    </w:p>
    <w:p w14:paraId="2903E064" w14:textId="77777777" w:rsidR="00423CCC" w:rsidRDefault="00423CCC" w:rsidP="005605E3">
      <w:pPr>
        <w:spacing w:line="360" w:lineRule="auto"/>
      </w:pPr>
    </w:p>
    <w:p w14:paraId="14C420D1" w14:textId="77777777" w:rsidR="00423CCC" w:rsidRDefault="00423CCC" w:rsidP="005605E3">
      <w:pPr>
        <w:spacing w:line="360" w:lineRule="auto"/>
      </w:pPr>
    </w:p>
    <w:p w14:paraId="432BA627" w14:textId="77777777" w:rsidR="00423CCC" w:rsidRDefault="00423CCC" w:rsidP="005605E3">
      <w:pPr>
        <w:spacing w:line="360" w:lineRule="auto"/>
      </w:pPr>
    </w:p>
    <w:p w14:paraId="7C91F0CB" w14:textId="77777777" w:rsidR="00423CCC" w:rsidRDefault="00423CCC" w:rsidP="005605E3">
      <w:pPr>
        <w:spacing w:line="360" w:lineRule="auto"/>
      </w:pPr>
    </w:p>
    <w:p w14:paraId="05CF98A8" w14:textId="77777777" w:rsidR="00423CCC" w:rsidRDefault="00423CCC" w:rsidP="005605E3">
      <w:pPr>
        <w:spacing w:line="360" w:lineRule="auto"/>
      </w:pPr>
    </w:p>
    <w:p w14:paraId="082010B8" w14:textId="77777777" w:rsidR="00423CCC" w:rsidRDefault="00423CCC" w:rsidP="005605E3">
      <w:pPr>
        <w:spacing w:line="360" w:lineRule="auto"/>
      </w:pPr>
    </w:p>
    <w:p w14:paraId="512E1259" w14:textId="77777777" w:rsidR="00423CCC" w:rsidRDefault="00423CCC" w:rsidP="005605E3">
      <w:pPr>
        <w:spacing w:line="360" w:lineRule="auto"/>
      </w:pPr>
    </w:p>
    <w:p w14:paraId="6F82C050" w14:textId="77777777" w:rsidR="00423CCC" w:rsidRDefault="00423CCC" w:rsidP="005605E3">
      <w:pPr>
        <w:spacing w:line="360" w:lineRule="auto"/>
      </w:pPr>
    </w:p>
    <w:p w14:paraId="0618B10E" w14:textId="77777777" w:rsidR="00423CCC" w:rsidRDefault="00423CCC" w:rsidP="005605E3">
      <w:pPr>
        <w:spacing w:line="360" w:lineRule="auto"/>
      </w:pPr>
    </w:p>
    <w:p w14:paraId="7C4D2074" w14:textId="77777777" w:rsidR="00423CCC" w:rsidRDefault="00423CCC" w:rsidP="005605E3">
      <w:pPr>
        <w:spacing w:line="360" w:lineRule="auto"/>
      </w:pPr>
    </w:p>
    <w:p w14:paraId="35E2EF16" w14:textId="77777777" w:rsidR="00423CCC" w:rsidRDefault="00423CCC" w:rsidP="005605E3">
      <w:pPr>
        <w:spacing w:line="360" w:lineRule="auto"/>
        <w:jc w:val="center"/>
        <w:rPr>
          <w:sz w:val="72"/>
          <w:bdr w:val="single" w:sz="4" w:space="0" w:color="auto"/>
        </w:rPr>
      </w:pPr>
      <w:r>
        <w:rPr>
          <w:rFonts w:hint="eastAsia"/>
          <w:sz w:val="72"/>
          <w:bdr w:val="single" w:sz="4" w:space="0" w:color="auto"/>
        </w:rPr>
        <w:t>保</w:t>
      </w:r>
      <w:r>
        <w:rPr>
          <w:rFonts w:hint="eastAsia"/>
          <w:sz w:val="72"/>
          <w:bdr w:val="single" w:sz="4" w:space="0" w:color="auto"/>
        </w:rPr>
        <w:t xml:space="preserve">  </w:t>
      </w:r>
      <w:r>
        <w:rPr>
          <w:rFonts w:hint="eastAsia"/>
          <w:sz w:val="72"/>
          <w:bdr w:val="single" w:sz="4" w:space="0" w:color="auto"/>
        </w:rPr>
        <w:t>密</w:t>
      </w:r>
    </w:p>
    <w:p w14:paraId="5DFAFD07" w14:textId="77777777" w:rsidR="00423CCC" w:rsidRDefault="00423CCC" w:rsidP="005605E3">
      <w:pPr>
        <w:spacing w:line="360" w:lineRule="auto"/>
      </w:pPr>
    </w:p>
    <w:p w14:paraId="00C9CDD0" w14:textId="77777777" w:rsidR="00423CCC" w:rsidRDefault="00423CCC" w:rsidP="005605E3">
      <w:pPr>
        <w:spacing w:line="360" w:lineRule="auto"/>
      </w:pPr>
    </w:p>
    <w:p w14:paraId="58E956FD" w14:textId="77777777" w:rsidR="00423CCC" w:rsidRDefault="00423CCC" w:rsidP="005605E3">
      <w:pPr>
        <w:spacing w:line="360" w:lineRule="auto"/>
        <w:jc w:val="center"/>
      </w:pPr>
      <w:r>
        <w:rPr>
          <w:rFonts w:hint="eastAsia"/>
        </w:rPr>
        <w:t>振利软件</w:t>
      </w:r>
      <w:r>
        <w:t>科技</w:t>
      </w:r>
      <w:r>
        <w:rPr>
          <w:rFonts w:hint="eastAsia"/>
        </w:rPr>
        <w:t>有限</w:t>
      </w:r>
      <w:r>
        <w:t>公司</w:t>
      </w:r>
    </w:p>
    <w:p w14:paraId="0ABB0B1F" w14:textId="77777777" w:rsidR="00423CCC" w:rsidRDefault="00423CCC" w:rsidP="005605E3">
      <w:pPr>
        <w:spacing w:line="360" w:lineRule="auto"/>
        <w:jc w:val="center"/>
      </w:pPr>
      <w:r>
        <w:rPr>
          <w:rFonts w:hint="eastAsia"/>
        </w:rPr>
        <w:t>201</w:t>
      </w:r>
      <w:r w:rsidR="005D5CAD">
        <w:t>8</w:t>
      </w:r>
      <w:r>
        <w:rPr>
          <w:rFonts w:hint="eastAsia"/>
        </w:rPr>
        <w:t>年</w:t>
      </w:r>
      <w:r w:rsidR="005D5CAD">
        <w:rPr>
          <w:rFonts w:hint="eastAsia"/>
        </w:rPr>
        <w:t>07</w:t>
      </w:r>
      <w:r>
        <w:rPr>
          <w:rFonts w:hint="eastAsia"/>
        </w:rPr>
        <w:t>月</w:t>
      </w:r>
    </w:p>
    <w:p w14:paraId="44A64FB8" w14:textId="77777777" w:rsidR="00423CCC" w:rsidRDefault="00423CCC" w:rsidP="005605E3">
      <w:pPr>
        <w:spacing w:line="360" w:lineRule="auto"/>
      </w:pPr>
    </w:p>
    <w:p w14:paraId="3B4D2D2C" w14:textId="77777777" w:rsidR="00423CCC" w:rsidRDefault="00423CCC" w:rsidP="005605E3">
      <w:pPr>
        <w:spacing w:line="360" w:lineRule="auto"/>
      </w:pPr>
    </w:p>
    <w:p w14:paraId="6254F684" w14:textId="77777777" w:rsidR="00423CCC" w:rsidRDefault="00423CCC" w:rsidP="005605E3">
      <w:pPr>
        <w:spacing w:line="360" w:lineRule="auto"/>
      </w:pPr>
    </w:p>
    <w:p w14:paraId="708203FC" w14:textId="77777777" w:rsidR="00423CCC" w:rsidRDefault="00423CCC" w:rsidP="005605E3">
      <w:pPr>
        <w:pStyle w:val="a8"/>
        <w:spacing w:before="120" w:after="240" w:line="360" w:lineRule="auto"/>
        <w:jc w:val="left"/>
        <w:outlineLvl w:val="0"/>
        <w:rPr>
          <w:sz w:val="28"/>
          <w:szCs w:val="28"/>
        </w:rPr>
      </w:pPr>
      <w:bookmarkStart w:id="2" w:name="_Toc358550717"/>
      <w:bookmarkStart w:id="3" w:name="_Toc345337998"/>
      <w:bookmarkStart w:id="4" w:name="_Toc419994756"/>
      <w:bookmarkStart w:id="5" w:name="_Toc470619780"/>
      <w:bookmarkStart w:id="6" w:name="_Toc352590473"/>
      <w:bookmarkStart w:id="7" w:name="_Toc450210551"/>
      <w:bookmarkStart w:id="8" w:name="_Toc345338043"/>
      <w:bookmarkStart w:id="9" w:name="_Toc522191532"/>
      <w:r>
        <w:rPr>
          <w:rFonts w:ascii="黑体" w:hAnsi="Arial Black" w:cs="黑体" w:hint="eastAsia"/>
          <w:sz w:val="28"/>
          <w:szCs w:val="28"/>
          <w:lang w:val="zh-CN"/>
        </w:rPr>
        <w:lastRenderedPageBreak/>
        <w:t>文档信息</w:t>
      </w:r>
      <w:bookmarkEnd w:id="2"/>
      <w:bookmarkEnd w:id="3"/>
      <w:bookmarkEnd w:id="4"/>
      <w:bookmarkEnd w:id="5"/>
      <w:bookmarkEnd w:id="6"/>
      <w:bookmarkEnd w:id="7"/>
      <w:bookmarkEnd w:id="8"/>
      <w:bookmarkEnd w:id="9"/>
    </w:p>
    <w:tbl>
      <w:tblPr>
        <w:tblW w:w="8222" w:type="dxa"/>
        <w:tblInd w:w="108" w:type="dxa"/>
        <w:tblLayout w:type="fixed"/>
        <w:tblLook w:val="04A0" w:firstRow="1" w:lastRow="0" w:firstColumn="1" w:lastColumn="0" w:noHBand="0" w:noVBand="1"/>
      </w:tblPr>
      <w:tblGrid>
        <w:gridCol w:w="709"/>
        <w:gridCol w:w="709"/>
        <w:gridCol w:w="567"/>
        <w:gridCol w:w="850"/>
        <w:gridCol w:w="1276"/>
        <w:gridCol w:w="992"/>
        <w:gridCol w:w="3119"/>
      </w:tblGrid>
      <w:tr w:rsidR="00423CCC" w14:paraId="29961DAA" w14:textId="77777777" w:rsidTr="004414B2">
        <w:trPr>
          <w:trHeight w:val="388"/>
        </w:trPr>
        <w:tc>
          <w:tcPr>
            <w:tcW w:w="1418" w:type="dxa"/>
            <w:gridSpan w:val="2"/>
            <w:tcBorders>
              <w:top w:val="single" w:sz="6" w:space="0" w:color="auto"/>
              <w:left w:val="single" w:sz="6" w:space="0" w:color="auto"/>
              <w:bottom w:val="single" w:sz="6" w:space="0" w:color="auto"/>
              <w:right w:val="single" w:sz="6" w:space="0" w:color="auto"/>
            </w:tcBorders>
            <w:shd w:val="pct10" w:color="auto" w:fill="auto"/>
          </w:tcPr>
          <w:p w14:paraId="46DFD92D" w14:textId="77777777" w:rsidR="00423CCC" w:rsidRDefault="00423CCC" w:rsidP="005605E3">
            <w:pPr>
              <w:autoSpaceDE w:val="0"/>
              <w:autoSpaceDN w:val="0"/>
              <w:adjustRightInd w:val="0"/>
              <w:spacing w:before="60" w:after="60" w:line="360" w:lineRule="auto"/>
              <w:rPr>
                <w:rFonts w:ascii="Garamond" w:hAnsi="Garamond" w:cs="Garamond"/>
                <w:sz w:val="24"/>
                <w:szCs w:val="24"/>
              </w:rPr>
            </w:pPr>
            <w:r>
              <w:rPr>
                <w:rFonts w:ascii="宋体" w:hAnsi="Arial" w:cs="宋体" w:hint="eastAsia"/>
                <w:sz w:val="24"/>
                <w:szCs w:val="24"/>
                <w:lang w:val="zh-CN"/>
              </w:rPr>
              <w:t>文档名称</w:t>
            </w:r>
          </w:p>
        </w:tc>
        <w:tc>
          <w:tcPr>
            <w:tcW w:w="6804" w:type="dxa"/>
            <w:gridSpan w:val="5"/>
            <w:tcBorders>
              <w:top w:val="single" w:sz="6" w:space="0" w:color="auto"/>
              <w:left w:val="single" w:sz="6" w:space="0" w:color="auto"/>
              <w:bottom w:val="single" w:sz="6" w:space="0" w:color="auto"/>
              <w:right w:val="single" w:sz="6" w:space="0" w:color="auto"/>
            </w:tcBorders>
          </w:tcPr>
          <w:p w14:paraId="149B6C4A" w14:textId="77777777" w:rsidR="00423CCC" w:rsidRDefault="005D5CAD" w:rsidP="005605E3">
            <w:pPr>
              <w:spacing w:line="360" w:lineRule="auto"/>
              <w:jc w:val="left"/>
              <w:rPr>
                <w:rFonts w:ascii="Garamond" w:hAnsi="Garamond" w:cs="Garamond"/>
              </w:rPr>
            </w:pPr>
            <w:r w:rsidRPr="005D5CAD">
              <w:rPr>
                <w:rFonts w:ascii="宋体" w:hAnsi="Garamond" w:cs="宋体" w:hint="eastAsia"/>
                <w:lang w:val="zh-CN"/>
              </w:rPr>
              <w:t>产品流程自定义后台管理系统需求详细规格说明书</w:t>
            </w:r>
            <w:r>
              <w:rPr>
                <w:rFonts w:ascii="宋体" w:hAnsi="Garamond" w:cs="宋体" w:hint="eastAsia"/>
                <w:lang w:val="zh-CN"/>
              </w:rPr>
              <w:t>20180718</w:t>
            </w:r>
          </w:p>
        </w:tc>
      </w:tr>
      <w:tr w:rsidR="00423CCC" w14:paraId="6A9CAA75" w14:textId="77777777" w:rsidTr="004414B2">
        <w:tc>
          <w:tcPr>
            <w:tcW w:w="1418" w:type="dxa"/>
            <w:gridSpan w:val="2"/>
            <w:tcBorders>
              <w:top w:val="single" w:sz="6" w:space="0" w:color="auto"/>
              <w:left w:val="single" w:sz="6" w:space="0" w:color="auto"/>
              <w:bottom w:val="single" w:sz="6" w:space="0" w:color="auto"/>
              <w:right w:val="single" w:sz="6" w:space="0" w:color="auto"/>
            </w:tcBorders>
            <w:shd w:val="pct10" w:color="auto" w:fill="auto"/>
          </w:tcPr>
          <w:p w14:paraId="7EFCC0DF" w14:textId="77777777" w:rsidR="00423CCC" w:rsidRDefault="00423CCC" w:rsidP="005605E3">
            <w:pPr>
              <w:autoSpaceDE w:val="0"/>
              <w:autoSpaceDN w:val="0"/>
              <w:adjustRightInd w:val="0"/>
              <w:spacing w:before="60" w:after="60" w:line="360" w:lineRule="auto"/>
              <w:rPr>
                <w:rFonts w:ascii="Garamond" w:hAnsi="Garamond" w:cs="Garamond"/>
                <w:sz w:val="24"/>
                <w:szCs w:val="24"/>
              </w:rPr>
            </w:pPr>
            <w:r>
              <w:rPr>
                <w:rFonts w:ascii="宋体" w:hAnsi="Garamond" w:cs="宋体" w:hint="eastAsia"/>
                <w:sz w:val="24"/>
                <w:szCs w:val="24"/>
                <w:lang w:val="zh-CN"/>
              </w:rPr>
              <w:t>作者</w:t>
            </w:r>
          </w:p>
        </w:tc>
        <w:tc>
          <w:tcPr>
            <w:tcW w:w="6804" w:type="dxa"/>
            <w:gridSpan w:val="5"/>
            <w:tcBorders>
              <w:top w:val="single" w:sz="6" w:space="0" w:color="auto"/>
              <w:left w:val="single" w:sz="6" w:space="0" w:color="auto"/>
              <w:bottom w:val="single" w:sz="6" w:space="0" w:color="auto"/>
              <w:right w:val="single" w:sz="6" w:space="0" w:color="auto"/>
            </w:tcBorders>
          </w:tcPr>
          <w:p w14:paraId="41801B1B" w14:textId="77777777" w:rsidR="00423CCC" w:rsidRDefault="00423CCC" w:rsidP="005605E3">
            <w:pPr>
              <w:autoSpaceDE w:val="0"/>
              <w:autoSpaceDN w:val="0"/>
              <w:adjustRightInd w:val="0"/>
              <w:spacing w:before="60" w:after="60" w:line="360" w:lineRule="auto"/>
              <w:rPr>
                <w:rFonts w:ascii="Garamond" w:hAnsi="Garamond" w:cs="Garamond"/>
              </w:rPr>
            </w:pPr>
            <w:r>
              <w:rPr>
                <w:rFonts w:ascii="Garamond" w:hAnsi="Garamond" w:cs="Garamond" w:hint="eastAsia"/>
              </w:rPr>
              <w:t>周明明</w:t>
            </w:r>
          </w:p>
        </w:tc>
      </w:tr>
      <w:tr w:rsidR="00423CCC" w14:paraId="44A5D744" w14:textId="77777777" w:rsidTr="004414B2">
        <w:tc>
          <w:tcPr>
            <w:tcW w:w="1418" w:type="dxa"/>
            <w:gridSpan w:val="2"/>
            <w:tcBorders>
              <w:top w:val="single" w:sz="6" w:space="0" w:color="auto"/>
              <w:left w:val="single" w:sz="6" w:space="0" w:color="auto"/>
              <w:bottom w:val="single" w:sz="6" w:space="0" w:color="auto"/>
              <w:right w:val="single" w:sz="6" w:space="0" w:color="auto"/>
            </w:tcBorders>
            <w:shd w:val="pct10" w:color="auto" w:fill="auto"/>
          </w:tcPr>
          <w:p w14:paraId="17442791" w14:textId="77777777" w:rsidR="00423CCC" w:rsidRDefault="00423CCC" w:rsidP="005605E3">
            <w:pPr>
              <w:autoSpaceDE w:val="0"/>
              <w:autoSpaceDN w:val="0"/>
              <w:adjustRightInd w:val="0"/>
              <w:spacing w:before="60" w:after="60" w:line="360" w:lineRule="auto"/>
              <w:rPr>
                <w:rFonts w:ascii="Garamond" w:hAnsi="Garamond" w:cs="Garamond"/>
                <w:sz w:val="24"/>
                <w:szCs w:val="24"/>
              </w:rPr>
            </w:pPr>
            <w:r>
              <w:rPr>
                <w:rFonts w:ascii="宋体" w:hAnsi="Garamond" w:cs="宋体" w:hint="eastAsia"/>
                <w:sz w:val="24"/>
                <w:szCs w:val="24"/>
                <w:lang w:val="zh-CN"/>
              </w:rPr>
              <w:t>说明</w:t>
            </w:r>
            <w:r>
              <w:rPr>
                <w:rFonts w:ascii="Garamond" w:hAnsi="Garamond" w:cs="Garamond"/>
                <w:sz w:val="24"/>
                <w:szCs w:val="24"/>
              </w:rPr>
              <w:t xml:space="preserve"> </w:t>
            </w:r>
          </w:p>
        </w:tc>
        <w:tc>
          <w:tcPr>
            <w:tcW w:w="6804" w:type="dxa"/>
            <w:gridSpan w:val="5"/>
            <w:tcBorders>
              <w:top w:val="single" w:sz="6" w:space="0" w:color="auto"/>
              <w:left w:val="single" w:sz="6" w:space="0" w:color="auto"/>
              <w:bottom w:val="single" w:sz="6" w:space="0" w:color="auto"/>
              <w:right w:val="single" w:sz="6" w:space="0" w:color="auto"/>
            </w:tcBorders>
          </w:tcPr>
          <w:p w14:paraId="2CAEB015" w14:textId="64FCCB6D" w:rsidR="00423CCC" w:rsidRDefault="00973F67" w:rsidP="005605E3">
            <w:pPr>
              <w:autoSpaceDE w:val="0"/>
              <w:autoSpaceDN w:val="0"/>
              <w:adjustRightInd w:val="0"/>
              <w:spacing w:before="60" w:after="60" w:line="360" w:lineRule="auto"/>
              <w:rPr>
                <w:rFonts w:ascii="Garamond" w:hAnsi="Garamond" w:cs="Garamond"/>
              </w:rPr>
            </w:pPr>
            <w:r>
              <w:rPr>
                <w:rFonts w:ascii="Garamond" w:hAnsi="Garamond" w:cs="Garamond" w:hint="eastAsia"/>
              </w:rPr>
              <w:t>该需求是后台</w:t>
            </w:r>
            <w:r>
              <w:rPr>
                <w:rFonts w:ascii="Garamond" w:hAnsi="Garamond" w:cs="Garamond"/>
              </w:rPr>
              <w:t>管理系统的功能，共</w:t>
            </w:r>
            <w:r>
              <w:rPr>
                <w:rFonts w:ascii="Garamond" w:hAnsi="Garamond" w:cs="Garamond" w:hint="eastAsia"/>
              </w:rPr>
              <w:t>有三个</w:t>
            </w:r>
            <w:r>
              <w:rPr>
                <w:rFonts w:ascii="Garamond" w:hAnsi="Garamond" w:cs="Garamond"/>
              </w:rPr>
              <w:t>菜单：</w:t>
            </w:r>
            <w:r>
              <w:rPr>
                <w:rFonts w:ascii="Garamond" w:hAnsi="Garamond" w:cs="Garamond" w:hint="eastAsia"/>
              </w:rPr>
              <w:t>产品</w:t>
            </w:r>
            <w:r>
              <w:rPr>
                <w:rFonts w:ascii="Garamond" w:hAnsi="Garamond" w:cs="Garamond"/>
              </w:rPr>
              <w:t>销售流程管理、</w:t>
            </w:r>
            <w:r>
              <w:rPr>
                <w:rFonts w:ascii="Garamond" w:hAnsi="Garamond" w:cs="Garamond" w:hint="eastAsia"/>
              </w:rPr>
              <w:t>题库</w:t>
            </w:r>
            <w:r>
              <w:rPr>
                <w:rFonts w:ascii="Garamond" w:hAnsi="Garamond" w:cs="Garamond"/>
              </w:rPr>
              <w:t>管理、</w:t>
            </w:r>
            <w:r>
              <w:rPr>
                <w:rFonts w:ascii="Garamond" w:hAnsi="Garamond" w:cs="Garamond" w:hint="eastAsia"/>
              </w:rPr>
              <w:t>产品管理</w:t>
            </w:r>
          </w:p>
        </w:tc>
      </w:tr>
      <w:tr w:rsidR="00423CCC" w14:paraId="271F7774" w14:textId="77777777" w:rsidTr="004414B2">
        <w:tc>
          <w:tcPr>
            <w:tcW w:w="1418" w:type="dxa"/>
            <w:gridSpan w:val="2"/>
            <w:tcBorders>
              <w:top w:val="single" w:sz="6" w:space="0" w:color="auto"/>
              <w:left w:val="single" w:sz="6" w:space="0" w:color="auto"/>
              <w:bottom w:val="single" w:sz="6" w:space="0" w:color="auto"/>
              <w:right w:val="single" w:sz="6" w:space="0" w:color="auto"/>
            </w:tcBorders>
            <w:shd w:val="pct10" w:color="auto" w:fill="auto"/>
          </w:tcPr>
          <w:p w14:paraId="29402A0A" w14:textId="77777777" w:rsidR="00423CCC" w:rsidRDefault="00423CCC" w:rsidP="005605E3">
            <w:pPr>
              <w:autoSpaceDE w:val="0"/>
              <w:autoSpaceDN w:val="0"/>
              <w:adjustRightInd w:val="0"/>
              <w:spacing w:before="60" w:after="60" w:line="360" w:lineRule="auto"/>
              <w:rPr>
                <w:rFonts w:ascii="Garamond" w:hAnsi="Garamond" w:cs="Garamond"/>
                <w:sz w:val="24"/>
                <w:szCs w:val="24"/>
              </w:rPr>
            </w:pPr>
            <w:r>
              <w:rPr>
                <w:rFonts w:ascii="宋体" w:hAnsi="Garamond" w:cs="宋体" w:hint="eastAsia"/>
                <w:sz w:val="24"/>
                <w:szCs w:val="24"/>
                <w:lang w:val="zh-CN"/>
              </w:rPr>
              <w:t>文件名称</w:t>
            </w:r>
            <w:r>
              <w:rPr>
                <w:rFonts w:ascii="Garamond" w:hAnsi="Garamond" w:cs="Garamond"/>
                <w:sz w:val="24"/>
                <w:szCs w:val="24"/>
              </w:rPr>
              <w:t xml:space="preserve"> </w:t>
            </w:r>
          </w:p>
        </w:tc>
        <w:tc>
          <w:tcPr>
            <w:tcW w:w="6804" w:type="dxa"/>
            <w:gridSpan w:val="5"/>
            <w:tcBorders>
              <w:top w:val="single" w:sz="6" w:space="0" w:color="auto"/>
              <w:left w:val="single" w:sz="6" w:space="0" w:color="auto"/>
              <w:bottom w:val="single" w:sz="6" w:space="0" w:color="auto"/>
              <w:right w:val="single" w:sz="6" w:space="0" w:color="auto"/>
            </w:tcBorders>
          </w:tcPr>
          <w:p w14:paraId="1D998F69" w14:textId="4F9B2CCE" w:rsidR="00423CCC" w:rsidRDefault="005D5CAD" w:rsidP="005605E3">
            <w:pPr>
              <w:autoSpaceDE w:val="0"/>
              <w:autoSpaceDN w:val="0"/>
              <w:adjustRightInd w:val="0"/>
              <w:spacing w:before="60" w:after="60" w:line="360" w:lineRule="auto"/>
              <w:rPr>
                <w:rFonts w:ascii="Garamond" w:hAnsi="Garamond" w:cs="Garamond"/>
              </w:rPr>
            </w:pPr>
            <w:r w:rsidRPr="005D5CAD">
              <w:rPr>
                <w:rFonts w:ascii="宋体" w:hAnsi="Garamond" w:cs="宋体" w:hint="eastAsia"/>
                <w:lang w:val="zh-CN"/>
              </w:rPr>
              <w:t>产品流程自定义后台管理系统需求详细规格说明书</w:t>
            </w:r>
            <w:r w:rsidR="00423CCC">
              <w:rPr>
                <w:rFonts w:ascii="宋体" w:hAnsi="Garamond" w:cs="宋体" w:hint="eastAsia"/>
                <w:lang w:val="zh-CN"/>
              </w:rPr>
              <w:t>—</w:t>
            </w:r>
            <w:r w:rsidR="00CF17BD">
              <w:rPr>
                <w:rFonts w:ascii="宋体" w:hAnsi="Garamond" w:cs="宋体" w:hint="eastAsia"/>
                <w:lang w:val="zh-CN"/>
              </w:rPr>
              <w:t>V0.</w:t>
            </w:r>
            <w:r w:rsidR="00CF17BD">
              <w:rPr>
                <w:rFonts w:ascii="宋体" w:hAnsi="Garamond" w:cs="宋体"/>
                <w:lang w:val="zh-CN"/>
              </w:rPr>
              <w:t>3</w:t>
            </w:r>
          </w:p>
        </w:tc>
      </w:tr>
      <w:tr w:rsidR="00423CCC" w14:paraId="29605C52" w14:textId="77777777" w:rsidTr="004414B2">
        <w:tc>
          <w:tcPr>
            <w:tcW w:w="8222" w:type="dxa"/>
            <w:gridSpan w:val="7"/>
            <w:tcBorders>
              <w:top w:val="single" w:sz="6" w:space="0" w:color="auto"/>
              <w:left w:val="single" w:sz="6" w:space="0" w:color="auto"/>
              <w:bottom w:val="single" w:sz="6" w:space="0" w:color="auto"/>
              <w:right w:val="single" w:sz="6" w:space="0" w:color="auto"/>
            </w:tcBorders>
            <w:shd w:val="pct10" w:color="auto" w:fill="auto"/>
          </w:tcPr>
          <w:p w14:paraId="7D365B7A" w14:textId="77777777" w:rsidR="00423CCC" w:rsidRDefault="00423CCC" w:rsidP="005605E3">
            <w:pPr>
              <w:autoSpaceDE w:val="0"/>
              <w:autoSpaceDN w:val="0"/>
              <w:adjustRightInd w:val="0"/>
              <w:spacing w:before="60" w:after="60" w:line="360" w:lineRule="auto"/>
              <w:rPr>
                <w:rFonts w:ascii="Garamond" w:hAnsi="Garamond" w:cs="Garamond"/>
                <w:sz w:val="24"/>
                <w:szCs w:val="24"/>
              </w:rPr>
            </w:pPr>
            <w:r>
              <w:rPr>
                <w:rFonts w:ascii="宋体" w:hAnsi="Garamond" w:cs="宋体" w:hint="eastAsia"/>
                <w:sz w:val="24"/>
                <w:szCs w:val="24"/>
                <w:lang w:val="zh-CN"/>
              </w:rPr>
              <w:t>修订历史</w:t>
            </w:r>
            <w:r>
              <w:rPr>
                <w:rFonts w:ascii="Garamond" w:hAnsi="Garamond" w:cs="Garamond"/>
                <w:sz w:val="24"/>
                <w:szCs w:val="24"/>
              </w:rPr>
              <w:t xml:space="preserve"> (REVISION HISTORY)</w:t>
            </w:r>
          </w:p>
        </w:tc>
      </w:tr>
      <w:tr w:rsidR="00423CCC" w14:paraId="0267AFA7" w14:textId="77777777" w:rsidTr="004414B2">
        <w:tc>
          <w:tcPr>
            <w:tcW w:w="709" w:type="dxa"/>
            <w:tcBorders>
              <w:top w:val="single" w:sz="6" w:space="0" w:color="auto"/>
              <w:left w:val="single" w:sz="6" w:space="0" w:color="auto"/>
              <w:bottom w:val="nil"/>
              <w:right w:val="nil"/>
            </w:tcBorders>
            <w:shd w:val="pct10" w:color="auto" w:fill="auto"/>
          </w:tcPr>
          <w:p w14:paraId="70C27926" w14:textId="77777777" w:rsidR="00423CCC" w:rsidRDefault="00423CCC" w:rsidP="005605E3">
            <w:pPr>
              <w:autoSpaceDE w:val="0"/>
              <w:autoSpaceDN w:val="0"/>
              <w:adjustRightInd w:val="0"/>
              <w:spacing w:before="60" w:after="60" w:line="360" w:lineRule="auto"/>
              <w:rPr>
                <w:rFonts w:ascii="Garamond" w:hAnsi="Garamond" w:cs="Garamond"/>
                <w:sz w:val="24"/>
                <w:szCs w:val="24"/>
              </w:rPr>
            </w:pPr>
            <w:r>
              <w:rPr>
                <w:rFonts w:ascii="宋体" w:hAnsi="Garamond" w:cs="宋体" w:hint="eastAsia"/>
                <w:sz w:val="24"/>
                <w:szCs w:val="24"/>
                <w:lang w:val="zh-CN"/>
              </w:rPr>
              <w:t>版本</w:t>
            </w:r>
          </w:p>
        </w:tc>
        <w:tc>
          <w:tcPr>
            <w:tcW w:w="1276" w:type="dxa"/>
            <w:gridSpan w:val="2"/>
            <w:tcBorders>
              <w:top w:val="single" w:sz="6" w:space="0" w:color="auto"/>
              <w:left w:val="nil"/>
              <w:bottom w:val="nil"/>
              <w:right w:val="nil"/>
            </w:tcBorders>
            <w:shd w:val="pct10" w:color="auto" w:fill="auto"/>
          </w:tcPr>
          <w:p w14:paraId="6FAE8BF5" w14:textId="77777777" w:rsidR="00423CCC" w:rsidRDefault="00423CCC" w:rsidP="005605E3">
            <w:pPr>
              <w:autoSpaceDE w:val="0"/>
              <w:autoSpaceDN w:val="0"/>
              <w:adjustRightInd w:val="0"/>
              <w:spacing w:before="60" w:after="60" w:line="360" w:lineRule="auto"/>
              <w:rPr>
                <w:rFonts w:ascii="Garamond" w:hAnsi="Garamond" w:cs="Garamond"/>
                <w:sz w:val="24"/>
                <w:szCs w:val="24"/>
              </w:rPr>
            </w:pPr>
            <w:r>
              <w:rPr>
                <w:rFonts w:ascii="宋体" w:hAnsi="Garamond" w:cs="宋体" w:hint="eastAsia"/>
                <w:sz w:val="24"/>
                <w:szCs w:val="24"/>
                <w:lang w:val="zh-CN"/>
              </w:rPr>
              <w:t>章节</w:t>
            </w:r>
          </w:p>
        </w:tc>
        <w:tc>
          <w:tcPr>
            <w:tcW w:w="850" w:type="dxa"/>
            <w:tcBorders>
              <w:top w:val="single" w:sz="6" w:space="0" w:color="auto"/>
              <w:left w:val="nil"/>
              <w:bottom w:val="nil"/>
              <w:right w:val="nil"/>
            </w:tcBorders>
            <w:shd w:val="pct10" w:color="auto" w:fill="auto"/>
          </w:tcPr>
          <w:p w14:paraId="163C183D" w14:textId="77777777" w:rsidR="00423CCC" w:rsidRDefault="00423CCC" w:rsidP="005605E3">
            <w:pPr>
              <w:autoSpaceDE w:val="0"/>
              <w:autoSpaceDN w:val="0"/>
              <w:adjustRightInd w:val="0"/>
              <w:spacing w:before="60" w:after="60" w:line="360" w:lineRule="auto"/>
              <w:rPr>
                <w:rFonts w:ascii="Garamond" w:hAnsi="Garamond" w:cs="Garamond"/>
                <w:sz w:val="24"/>
                <w:szCs w:val="24"/>
              </w:rPr>
            </w:pPr>
            <w:r>
              <w:rPr>
                <w:rFonts w:ascii="宋体" w:hAnsi="Garamond" w:cs="宋体" w:hint="eastAsia"/>
                <w:sz w:val="24"/>
                <w:szCs w:val="24"/>
                <w:lang w:val="zh-CN"/>
              </w:rPr>
              <w:t>类型</w:t>
            </w:r>
          </w:p>
        </w:tc>
        <w:tc>
          <w:tcPr>
            <w:tcW w:w="1276" w:type="dxa"/>
            <w:tcBorders>
              <w:top w:val="single" w:sz="6" w:space="0" w:color="auto"/>
              <w:left w:val="nil"/>
              <w:bottom w:val="nil"/>
              <w:right w:val="nil"/>
            </w:tcBorders>
            <w:shd w:val="pct10" w:color="auto" w:fill="auto"/>
          </w:tcPr>
          <w:p w14:paraId="1A7A94BC" w14:textId="77777777" w:rsidR="00423CCC" w:rsidRDefault="00423CCC" w:rsidP="005605E3">
            <w:pPr>
              <w:autoSpaceDE w:val="0"/>
              <w:autoSpaceDN w:val="0"/>
              <w:adjustRightInd w:val="0"/>
              <w:spacing w:before="60" w:after="60" w:line="360" w:lineRule="auto"/>
              <w:rPr>
                <w:rFonts w:ascii="Garamond" w:hAnsi="Garamond" w:cs="Garamond"/>
                <w:sz w:val="24"/>
                <w:szCs w:val="24"/>
              </w:rPr>
            </w:pPr>
            <w:r>
              <w:rPr>
                <w:rFonts w:ascii="宋体" w:hAnsi="Garamond" w:cs="宋体" w:hint="eastAsia"/>
                <w:sz w:val="24"/>
                <w:szCs w:val="24"/>
                <w:lang w:val="zh-CN"/>
              </w:rPr>
              <w:t>日期</w:t>
            </w:r>
          </w:p>
        </w:tc>
        <w:tc>
          <w:tcPr>
            <w:tcW w:w="992" w:type="dxa"/>
            <w:tcBorders>
              <w:top w:val="single" w:sz="6" w:space="0" w:color="auto"/>
              <w:left w:val="nil"/>
              <w:bottom w:val="nil"/>
              <w:right w:val="nil"/>
            </w:tcBorders>
            <w:shd w:val="pct10" w:color="auto" w:fill="auto"/>
          </w:tcPr>
          <w:p w14:paraId="6BA8A917" w14:textId="77777777" w:rsidR="00423CCC" w:rsidRDefault="00423CCC" w:rsidP="005605E3">
            <w:pPr>
              <w:autoSpaceDE w:val="0"/>
              <w:autoSpaceDN w:val="0"/>
              <w:adjustRightInd w:val="0"/>
              <w:spacing w:before="60" w:after="60" w:line="360" w:lineRule="auto"/>
              <w:rPr>
                <w:rFonts w:ascii="Garamond" w:hAnsi="Garamond" w:cs="Garamond"/>
                <w:sz w:val="24"/>
                <w:szCs w:val="24"/>
              </w:rPr>
            </w:pPr>
            <w:r>
              <w:rPr>
                <w:rFonts w:ascii="宋体" w:hAnsi="Garamond" w:cs="宋体" w:hint="eastAsia"/>
                <w:sz w:val="24"/>
                <w:szCs w:val="24"/>
                <w:lang w:val="zh-CN"/>
              </w:rPr>
              <w:t>作者</w:t>
            </w:r>
          </w:p>
        </w:tc>
        <w:tc>
          <w:tcPr>
            <w:tcW w:w="3119" w:type="dxa"/>
            <w:tcBorders>
              <w:top w:val="single" w:sz="6" w:space="0" w:color="auto"/>
              <w:left w:val="nil"/>
              <w:bottom w:val="nil"/>
              <w:right w:val="single" w:sz="6" w:space="0" w:color="auto"/>
            </w:tcBorders>
            <w:shd w:val="pct10" w:color="auto" w:fill="auto"/>
          </w:tcPr>
          <w:p w14:paraId="406BCB6B" w14:textId="77777777" w:rsidR="00423CCC" w:rsidRDefault="00423CCC" w:rsidP="005605E3">
            <w:pPr>
              <w:autoSpaceDE w:val="0"/>
              <w:autoSpaceDN w:val="0"/>
              <w:adjustRightInd w:val="0"/>
              <w:spacing w:before="60" w:after="60" w:line="360" w:lineRule="auto"/>
              <w:rPr>
                <w:rFonts w:ascii="Garamond" w:hAnsi="Garamond" w:cs="Garamond"/>
                <w:sz w:val="24"/>
                <w:szCs w:val="24"/>
              </w:rPr>
            </w:pPr>
            <w:r>
              <w:rPr>
                <w:rFonts w:ascii="宋体" w:hAnsi="Garamond" w:cs="宋体" w:hint="eastAsia"/>
                <w:sz w:val="24"/>
                <w:szCs w:val="24"/>
                <w:lang w:val="zh-CN"/>
              </w:rPr>
              <w:t>说明</w:t>
            </w:r>
          </w:p>
        </w:tc>
      </w:tr>
      <w:tr w:rsidR="00423CCC" w14:paraId="049D8552" w14:textId="77777777" w:rsidTr="004414B2">
        <w:trPr>
          <w:trHeight w:val="390"/>
        </w:trPr>
        <w:tc>
          <w:tcPr>
            <w:tcW w:w="709" w:type="dxa"/>
            <w:tcBorders>
              <w:top w:val="single" w:sz="6" w:space="0" w:color="auto"/>
              <w:left w:val="single" w:sz="6" w:space="0" w:color="auto"/>
              <w:bottom w:val="single" w:sz="6" w:space="0" w:color="auto"/>
              <w:right w:val="single" w:sz="6" w:space="0" w:color="auto"/>
            </w:tcBorders>
          </w:tcPr>
          <w:p w14:paraId="5ECA3CBC" w14:textId="77777777" w:rsidR="00423CCC" w:rsidRDefault="0005247A" w:rsidP="005605E3">
            <w:pPr>
              <w:autoSpaceDE w:val="0"/>
              <w:autoSpaceDN w:val="0"/>
              <w:adjustRightInd w:val="0"/>
              <w:spacing w:before="60" w:after="60" w:line="360" w:lineRule="auto"/>
              <w:rPr>
                <w:rFonts w:ascii="Garamond" w:hAnsi="Garamond" w:cs="Garamond"/>
              </w:rPr>
            </w:pPr>
            <w:r>
              <w:rPr>
                <w:rFonts w:ascii="Garamond" w:hAnsi="Garamond" w:cs="Garamond" w:hint="eastAsia"/>
              </w:rPr>
              <w:t>V0.1</w:t>
            </w:r>
          </w:p>
        </w:tc>
        <w:tc>
          <w:tcPr>
            <w:tcW w:w="1276" w:type="dxa"/>
            <w:gridSpan w:val="2"/>
            <w:tcBorders>
              <w:top w:val="single" w:sz="6" w:space="0" w:color="auto"/>
              <w:left w:val="single" w:sz="6" w:space="0" w:color="auto"/>
              <w:bottom w:val="single" w:sz="6" w:space="0" w:color="auto"/>
              <w:right w:val="single" w:sz="6" w:space="0" w:color="auto"/>
            </w:tcBorders>
          </w:tcPr>
          <w:p w14:paraId="0F88D271" w14:textId="77777777" w:rsidR="00423CCC" w:rsidRDefault="0005247A" w:rsidP="005605E3">
            <w:pPr>
              <w:autoSpaceDE w:val="0"/>
              <w:autoSpaceDN w:val="0"/>
              <w:adjustRightInd w:val="0"/>
              <w:spacing w:before="60" w:after="60" w:line="360" w:lineRule="auto"/>
              <w:rPr>
                <w:rFonts w:ascii="Garamond" w:hAnsi="Garamond" w:cs="Garamond"/>
              </w:rPr>
            </w:pPr>
            <w:r>
              <w:rPr>
                <w:rFonts w:ascii="Garamond" w:hAnsi="Garamond" w:cs="Garamond" w:hint="eastAsia"/>
              </w:rPr>
              <w:t>全</w:t>
            </w:r>
          </w:p>
        </w:tc>
        <w:tc>
          <w:tcPr>
            <w:tcW w:w="850" w:type="dxa"/>
            <w:tcBorders>
              <w:top w:val="single" w:sz="6" w:space="0" w:color="auto"/>
              <w:left w:val="single" w:sz="6" w:space="0" w:color="auto"/>
              <w:bottom w:val="single" w:sz="6" w:space="0" w:color="auto"/>
              <w:right w:val="single" w:sz="6" w:space="0" w:color="auto"/>
            </w:tcBorders>
          </w:tcPr>
          <w:p w14:paraId="0EFDF0E0" w14:textId="77777777" w:rsidR="00423CCC" w:rsidRDefault="0005247A" w:rsidP="005605E3">
            <w:pPr>
              <w:autoSpaceDE w:val="0"/>
              <w:autoSpaceDN w:val="0"/>
              <w:adjustRightInd w:val="0"/>
              <w:spacing w:before="60" w:after="60" w:line="360" w:lineRule="auto"/>
              <w:rPr>
                <w:rFonts w:ascii="Garamond" w:hAnsi="Garamond" w:cs="Garamond"/>
              </w:rPr>
            </w:pPr>
            <w:r>
              <w:rPr>
                <w:rFonts w:ascii="Garamond" w:hAnsi="Garamond" w:cs="Garamond" w:hint="eastAsia"/>
              </w:rPr>
              <w:t>C</w:t>
            </w:r>
          </w:p>
        </w:tc>
        <w:tc>
          <w:tcPr>
            <w:tcW w:w="1276" w:type="dxa"/>
            <w:tcBorders>
              <w:top w:val="single" w:sz="6" w:space="0" w:color="auto"/>
              <w:left w:val="single" w:sz="6" w:space="0" w:color="auto"/>
              <w:bottom w:val="single" w:sz="6" w:space="0" w:color="auto"/>
              <w:right w:val="single" w:sz="6" w:space="0" w:color="auto"/>
            </w:tcBorders>
          </w:tcPr>
          <w:p w14:paraId="3F0E8137" w14:textId="77777777" w:rsidR="0005247A" w:rsidRDefault="0005247A" w:rsidP="005605E3">
            <w:pPr>
              <w:autoSpaceDE w:val="0"/>
              <w:autoSpaceDN w:val="0"/>
              <w:adjustRightInd w:val="0"/>
              <w:spacing w:before="60" w:after="60" w:line="360" w:lineRule="auto"/>
              <w:rPr>
                <w:rFonts w:ascii="Garamond" w:hAnsi="Garamond" w:cs="Garamond"/>
                <w:kern w:val="2"/>
              </w:rPr>
            </w:pPr>
            <w:r>
              <w:rPr>
                <w:rFonts w:ascii="Garamond" w:hAnsi="Garamond" w:cs="Garamond"/>
                <w:kern w:val="2"/>
              </w:rPr>
              <w:t>2018/7/18</w:t>
            </w:r>
          </w:p>
        </w:tc>
        <w:tc>
          <w:tcPr>
            <w:tcW w:w="992" w:type="dxa"/>
            <w:tcBorders>
              <w:top w:val="single" w:sz="6" w:space="0" w:color="auto"/>
              <w:left w:val="single" w:sz="6" w:space="0" w:color="auto"/>
              <w:bottom w:val="single" w:sz="6" w:space="0" w:color="auto"/>
              <w:right w:val="single" w:sz="6" w:space="0" w:color="auto"/>
            </w:tcBorders>
          </w:tcPr>
          <w:p w14:paraId="2A7FEB88" w14:textId="77777777" w:rsidR="00423CCC" w:rsidRDefault="0005247A" w:rsidP="005605E3">
            <w:pPr>
              <w:autoSpaceDE w:val="0"/>
              <w:autoSpaceDN w:val="0"/>
              <w:adjustRightInd w:val="0"/>
              <w:spacing w:before="60" w:after="60" w:line="360" w:lineRule="auto"/>
              <w:rPr>
                <w:rFonts w:ascii="Garamond" w:hAnsi="Garamond" w:cs="Garamond"/>
                <w:kern w:val="2"/>
              </w:rPr>
            </w:pPr>
            <w:r>
              <w:rPr>
                <w:rFonts w:ascii="Garamond" w:hAnsi="Garamond" w:cs="Garamond" w:hint="eastAsia"/>
                <w:kern w:val="2"/>
              </w:rPr>
              <w:t>周明明</w:t>
            </w:r>
          </w:p>
        </w:tc>
        <w:tc>
          <w:tcPr>
            <w:tcW w:w="3119" w:type="dxa"/>
            <w:tcBorders>
              <w:top w:val="single" w:sz="6" w:space="0" w:color="auto"/>
              <w:left w:val="single" w:sz="6" w:space="0" w:color="auto"/>
              <w:bottom w:val="single" w:sz="6" w:space="0" w:color="auto"/>
              <w:right w:val="single" w:sz="6" w:space="0" w:color="auto"/>
            </w:tcBorders>
          </w:tcPr>
          <w:p w14:paraId="087B7E00" w14:textId="77777777" w:rsidR="00423CCC" w:rsidRDefault="0005247A" w:rsidP="005605E3">
            <w:pPr>
              <w:autoSpaceDE w:val="0"/>
              <w:autoSpaceDN w:val="0"/>
              <w:adjustRightInd w:val="0"/>
              <w:spacing w:before="60" w:after="60" w:line="360" w:lineRule="auto"/>
              <w:rPr>
                <w:rFonts w:ascii="Garamond" w:hAnsi="Garamond" w:cs="Garamond"/>
                <w:kern w:val="2"/>
              </w:rPr>
            </w:pPr>
            <w:r>
              <w:rPr>
                <w:rFonts w:ascii="Garamond" w:hAnsi="Garamond" w:cs="Garamond" w:hint="eastAsia"/>
                <w:kern w:val="2"/>
              </w:rPr>
              <w:t>创建</w:t>
            </w:r>
            <w:r>
              <w:rPr>
                <w:rFonts w:ascii="Garamond" w:hAnsi="Garamond" w:cs="Garamond"/>
                <w:kern w:val="2"/>
              </w:rPr>
              <w:t>文档</w:t>
            </w:r>
          </w:p>
        </w:tc>
      </w:tr>
      <w:tr w:rsidR="00423CCC" w14:paraId="6E048444" w14:textId="77777777" w:rsidTr="004414B2">
        <w:trPr>
          <w:trHeight w:val="390"/>
        </w:trPr>
        <w:tc>
          <w:tcPr>
            <w:tcW w:w="709" w:type="dxa"/>
            <w:tcBorders>
              <w:top w:val="single" w:sz="6" w:space="0" w:color="auto"/>
              <w:left w:val="single" w:sz="6" w:space="0" w:color="auto"/>
              <w:bottom w:val="single" w:sz="6" w:space="0" w:color="auto"/>
              <w:right w:val="single" w:sz="6" w:space="0" w:color="auto"/>
            </w:tcBorders>
          </w:tcPr>
          <w:p w14:paraId="2A103A8F" w14:textId="09D328F3" w:rsidR="00423CCC" w:rsidRDefault="008937B1" w:rsidP="005605E3">
            <w:pPr>
              <w:autoSpaceDE w:val="0"/>
              <w:autoSpaceDN w:val="0"/>
              <w:adjustRightInd w:val="0"/>
              <w:spacing w:before="60" w:after="60" w:line="360" w:lineRule="auto"/>
              <w:rPr>
                <w:rFonts w:ascii="Garamond" w:hAnsi="Garamond" w:cs="Garamond"/>
              </w:rPr>
            </w:pPr>
            <w:r>
              <w:rPr>
                <w:rFonts w:ascii="Garamond" w:hAnsi="Garamond" w:cs="Garamond" w:hint="eastAsia"/>
              </w:rPr>
              <w:t>V</w:t>
            </w:r>
            <w:r>
              <w:rPr>
                <w:rFonts w:ascii="Garamond" w:hAnsi="Garamond" w:cs="Garamond"/>
              </w:rPr>
              <w:t>0.2</w:t>
            </w:r>
          </w:p>
        </w:tc>
        <w:tc>
          <w:tcPr>
            <w:tcW w:w="1276" w:type="dxa"/>
            <w:gridSpan w:val="2"/>
            <w:tcBorders>
              <w:top w:val="single" w:sz="6" w:space="0" w:color="auto"/>
              <w:left w:val="single" w:sz="6" w:space="0" w:color="auto"/>
              <w:bottom w:val="single" w:sz="6" w:space="0" w:color="auto"/>
              <w:right w:val="single" w:sz="6" w:space="0" w:color="auto"/>
            </w:tcBorders>
          </w:tcPr>
          <w:p w14:paraId="4BA35A63" w14:textId="69A7D293" w:rsidR="00423CCC" w:rsidRDefault="00C81DB8" w:rsidP="005605E3">
            <w:pPr>
              <w:autoSpaceDE w:val="0"/>
              <w:autoSpaceDN w:val="0"/>
              <w:adjustRightInd w:val="0"/>
              <w:spacing w:before="60" w:after="60" w:line="360" w:lineRule="auto"/>
              <w:rPr>
                <w:rFonts w:ascii="Garamond" w:hAnsi="Garamond" w:cs="Garamond"/>
              </w:rPr>
            </w:pPr>
            <w:r>
              <w:rPr>
                <w:rFonts w:ascii="Garamond" w:hAnsi="Garamond" w:cs="Garamond" w:hint="eastAsia"/>
              </w:rPr>
              <w:t>3.3</w:t>
            </w:r>
            <w:r>
              <w:rPr>
                <w:rFonts w:ascii="Garamond" w:hAnsi="Garamond" w:cs="Garamond" w:hint="eastAsia"/>
              </w:rPr>
              <w:t>、</w:t>
            </w:r>
            <w:r>
              <w:rPr>
                <w:rFonts w:ascii="Garamond" w:hAnsi="Garamond" w:cs="Garamond" w:hint="eastAsia"/>
              </w:rPr>
              <w:t>3</w:t>
            </w:r>
            <w:r>
              <w:rPr>
                <w:rFonts w:ascii="Garamond" w:hAnsi="Garamond" w:cs="Garamond"/>
              </w:rPr>
              <w:t>.4</w:t>
            </w:r>
            <w:r>
              <w:rPr>
                <w:rFonts w:ascii="Garamond" w:hAnsi="Garamond" w:cs="Garamond" w:hint="eastAsia"/>
              </w:rPr>
              <w:t>、</w:t>
            </w:r>
            <w:r>
              <w:rPr>
                <w:rFonts w:ascii="Garamond" w:hAnsi="Garamond" w:cs="Garamond" w:hint="eastAsia"/>
              </w:rPr>
              <w:t>3.5</w:t>
            </w:r>
            <w:r>
              <w:rPr>
                <w:rFonts w:ascii="Garamond" w:hAnsi="Garamond" w:cs="Garamond" w:hint="eastAsia"/>
              </w:rPr>
              <w:t>、</w:t>
            </w:r>
            <w:r>
              <w:rPr>
                <w:rFonts w:ascii="Garamond" w:hAnsi="Garamond" w:cs="Garamond" w:hint="eastAsia"/>
              </w:rPr>
              <w:t>3.6</w:t>
            </w:r>
            <w:r>
              <w:rPr>
                <w:rFonts w:ascii="Garamond" w:hAnsi="Garamond" w:cs="Garamond" w:hint="eastAsia"/>
              </w:rPr>
              <w:t>、</w:t>
            </w:r>
            <w:r>
              <w:rPr>
                <w:rFonts w:ascii="Garamond" w:hAnsi="Garamond" w:cs="Garamond" w:hint="eastAsia"/>
              </w:rPr>
              <w:t>3.7</w:t>
            </w:r>
          </w:p>
        </w:tc>
        <w:tc>
          <w:tcPr>
            <w:tcW w:w="850" w:type="dxa"/>
            <w:tcBorders>
              <w:top w:val="single" w:sz="6" w:space="0" w:color="auto"/>
              <w:left w:val="single" w:sz="6" w:space="0" w:color="auto"/>
              <w:bottom w:val="single" w:sz="6" w:space="0" w:color="auto"/>
              <w:right w:val="single" w:sz="6" w:space="0" w:color="auto"/>
            </w:tcBorders>
          </w:tcPr>
          <w:p w14:paraId="0E156096" w14:textId="77777777" w:rsidR="00423CCC" w:rsidRDefault="008937B1" w:rsidP="005605E3">
            <w:pPr>
              <w:autoSpaceDE w:val="0"/>
              <w:autoSpaceDN w:val="0"/>
              <w:adjustRightInd w:val="0"/>
              <w:spacing w:before="60" w:after="60" w:line="360" w:lineRule="auto"/>
              <w:rPr>
                <w:rFonts w:ascii="Garamond" w:hAnsi="Garamond" w:cs="Garamond"/>
              </w:rPr>
            </w:pPr>
            <w:r>
              <w:rPr>
                <w:rFonts w:ascii="Garamond" w:hAnsi="Garamond" w:cs="Garamond" w:hint="eastAsia"/>
              </w:rPr>
              <w:t>A</w:t>
            </w:r>
          </w:p>
          <w:p w14:paraId="54CF6B05" w14:textId="65270EF1" w:rsidR="00C81DB8" w:rsidRDefault="00C81DB8" w:rsidP="005605E3">
            <w:pPr>
              <w:autoSpaceDE w:val="0"/>
              <w:autoSpaceDN w:val="0"/>
              <w:adjustRightInd w:val="0"/>
              <w:spacing w:before="60" w:after="60" w:line="360" w:lineRule="auto"/>
              <w:rPr>
                <w:rFonts w:ascii="Garamond" w:hAnsi="Garamond" w:cs="Garamond"/>
              </w:rPr>
            </w:pPr>
            <w:r>
              <w:rPr>
                <w:rFonts w:ascii="Garamond" w:hAnsi="Garamond" w:cs="Garamond"/>
              </w:rPr>
              <w:t>U</w:t>
            </w:r>
          </w:p>
        </w:tc>
        <w:tc>
          <w:tcPr>
            <w:tcW w:w="1276" w:type="dxa"/>
            <w:tcBorders>
              <w:top w:val="single" w:sz="6" w:space="0" w:color="auto"/>
              <w:left w:val="single" w:sz="6" w:space="0" w:color="auto"/>
              <w:bottom w:val="single" w:sz="6" w:space="0" w:color="auto"/>
              <w:right w:val="single" w:sz="6" w:space="0" w:color="auto"/>
            </w:tcBorders>
          </w:tcPr>
          <w:p w14:paraId="34497D9A" w14:textId="1F82DB9D" w:rsidR="00423CCC" w:rsidRDefault="008937B1" w:rsidP="005605E3">
            <w:pPr>
              <w:autoSpaceDE w:val="0"/>
              <w:autoSpaceDN w:val="0"/>
              <w:adjustRightInd w:val="0"/>
              <w:spacing w:before="60" w:after="60" w:line="360" w:lineRule="auto"/>
              <w:rPr>
                <w:rFonts w:ascii="Garamond" w:hAnsi="Garamond" w:cs="Garamond"/>
                <w:kern w:val="2"/>
              </w:rPr>
            </w:pPr>
            <w:r>
              <w:rPr>
                <w:rFonts w:ascii="Garamond" w:hAnsi="Garamond" w:cs="Garamond"/>
                <w:kern w:val="2"/>
              </w:rPr>
              <w:t>2018/7/30</w:t>
            </w:r>
          </w:p>
        </w:tc>
        <w:tc>
          <w:tcPr>
            <w:tcW w:w="992" w:type="dxa"/>
            <w:tcBorders>
              <w:top w:val="single" w:sz="6" w:space="0" w:color="auto"/>
              <w:left w:val="single" w:sz="6" w:space="0" w:color="auto"/>
              <w:bottom w:val="single" w:sz="6" w:space="0" w:color="auto"/>
              <w:right w:val="single" w:sz="6" w:space="0" w:color="auto"/>
            </w:tcBorders>
          </w:tcPr>
          <w:p w14:paraId="02644E2C" w14:textId="7A2FDC17" w:rsidR="00423CCC" w:rsidRDefault="008937B1" w:rsidP="005605E3">
            <w:pPr>
              <w:autoSpaceDE w:val="0"/>
              <w:autoSpaceDN w:val="0"/>
              <w:adjustRightInd w:val="0"/>
              <w:spacing w:before="60" w:after="60" w:line="360" w:lineRule="auto"/>
              <w:rPr>
                <w:rFonts w:ascii="Garamond" w:hAnsi="Garamond" w:cs="Garamond"/>
                <w:kern w:val="2"/>
              </w:rPr>
            </w:pPr>
            <w:r>
              <w:rPr>
                <w:rFonts w:ascii="Garamond" w:hAnsi="Garamond" w:cs="Garamond" w:hint="eastAsia"/>
                <w:kern w:val="2"/>
              </w:rPr>
              <w:t>周明明</w:t>
            </w:r>
          </w:p>
        </w:tc>
        <w:tc>
          <w:tcPr>
            <w:tcW w:w="3119" w:type="dxa"/>
            <w:tcBorders>
              <w:top w:val="single" w:sz="6" w:space="0" w:color="auto"/>
              <w:left w:val="single" w:sz="6" w:space="0" w:color="auto"/>
              <w:bottom w:val="single" w:sz="6" w:space="0" w:color="auto"/>
              <w:right w:val="single" w:sz="6" w:space="0" w:color="auto"/>
            </w:tcBorders>
          </w:tcPr>
          <w:p w14:paraId="60850D4B" w14:textId="77777777" w:rsidR="00423CCC" w:rsidRDefault="00BC0755" w:rsidP="005605E3">
            <w:pPr>
              <w:autoSpaceDE w:val="0"/>
              <w:autoSpaceDN w:val="0"/>
              <w:adjustRightInd w:val="0"/>
              <w:spacing w:before="60" w:after="60" w:line="360" w:lineRule="auto"/>
              <w:rPr>
                <w:rFonts w:ascii="Garamond" w:hAnsi="Garamond" w:cs="Garamond"/>
                <w:kern w:val="2"/>
              </w:rPr>
            </w:pPr>
            <w:r>
              <w:rPr>
                <w:rFonts w:ascii="Garamond" w:hAnsi="Garamond" w:cs="Garamond" w:hint="eastAsia"/>
                <w:kern w:val="2"/>
              </w:rPr>
              <w:t>添加</w:t>
            </w:r>
            <w:r>
              <w:rPr>
                <w:rFonts w:ascii="Garamond" w:hAnsi="Garamond" w:cs="Garamond"/>
                <w:kern w:val="2"/>
              </w:rPr>
              <w:t>：</w:t>
            </w:r>
            <w:r>
              <w:rPr>
                <w:rFonts w:ascii="Garamond" w:hAnsi="Garamond" w:cs="Garamond" w:hint="eastAsia"/>
                <w:kern w:val="2"/>
              </w:rPr>
              <w:t>3.3</w:t>
            </w:r>
            <w:r>
              <w:rPr>
                <w:rFonts w:ascii="Garamond" w:hAnsi="Garamond" w:cs="Garamond" w:hint="eastAsia"/>
                <w:kern w:val="2"/>
              </w:rPr>
              <w:t>题库管理</w:t>
            </w:r>
            <w:r>
              <w:rPr>
                <w:rFonts w:ascii="Garamond" w:hAnsi="Garamond" w:cs="Garamond"/>
                <w:kern w:val="2"/>
              </w:rPr>
              <w:t>—</w:t>
            </w:r>
            <w:r>
              <w:rPr>
                <w:rFonts w:ascii="Garamond" w:hAnsi="Garamond" w:cs="Garamond" w:hint="eastAsia"/>
                <w:kern w:val="2"/>
              </w:rPr>
              <w:t>考试</w:t>
            </w:r>
            <w:r>
              <w:rPr>
                <w:rFonts w:ascii="Garamond" w:hAnsi="Garamond" w:cs="Garamond"/>
                <w:kern w:val="2"/>
              </w:rPr>
              <w:t>分类、</w:t>
            </w:r>
            <w:r>
              <w:rPr>
                <w:rFonts w:ascii="Garamond" w:hAnsi="Garamond" w:cs="Garamond"/>
                <w:kern w:val="2"/>
              </w:rPr>
              <w:t>3.4</w:t>
            </w:r>
            <w:r>
              <w:rPr>
                <w:rFonts w:ascii="Garamond" w:hAnsi="Garamond" w:cs="Garamond" w:hint="eastAsia"/>
                <w:kern w:val="2"/>
              </w:rPr>
              <w:t>题库管理</w:t>
            </w:r>
            <w:r>
              <w:rPr>
                <w:rFonts w:ascii="Garamond" w:hAnsi="Garamond" w:cs="Garamond"/>
                <w:kern w:val="2"/>
              </w:rPr>
              <w:t>—</w:t>
            </w:r>
            <w:r>
              <w:rPr>
                <w:rFonts w:ascii="Garamond" w:hAnsi="Garamond" w:cs="Garamond" w:hint="eastAsia"/>
                <w:kern w:val="2"/>
              </w:rPr>
              <w:t>题目</w:t>
            </w:r>
            <w:r>
              <w:rPr>
                <w:rFonts w:ascii="Garamond" w:hAnsi="Garamond" w:cs="Garamond"/>
                <w:kern w:val="2"/>
              </w:rPr>
              <w:t>管理、</w:t>
            </w:r>
            <w:r>
              <w:rPr>
                <w:rFonts w:ascii="Garamond" w:hAnsi="Garamond" w:cs="Garamond"/>
                <w:kern w:val="2"/>
              </w:rPr>
              <w:t>3.5</w:t>
            </w:r>
            <w:r>
              <w:rPr>
                <w:rFonts w:ascii="Garamond" w:hAnsi="Garamond" w:cs="Garamond" w:hint="eastAsia"/>
                <w:kern w:val="2"/>
              </w:rPr>
              <w:t>题库管理</w:t>
            </w:r>
            <w:r>
              <w:rPr>
                <w:rFonts w:ascii="Garamond" w:hAnsi="Garamond" w:cs="Garamond"/>
                <w:kern w:val="2"/>
              </w:rPr>
              <w:t>—</w:t>
            </w:r>
            <w:r>
              <w:rPr>
                <w:rFonts w:ascii="Garamond" w:hAnsi="Garamond" w:cs="Garamond" w:hint="eastAsia"/>
                <w:kern w:val="2"/>
              </w:rPr>
              <w:t>试卷</w:t>
            </w:r>
            <w:r>
              <w:rPr>
                <w:rFonts w:ascii="Garamond" w:hAnsi="Garamond" w:cs="Garamond"/>
                <w:kern w:val="2"/>
              </w:rPr>
              <w:t>管理、</w:t>
            </w:r>
            <w:r>
              <w:rPr>
                <w:rFonts w:ascii="Garamond" w:hAnsi="Garamond" w:cs="Garamond"/>
                <w:kern w:val="2"/>
              </w:rPr>
              <w:t>3.6</w:t>
            </w:r>
            <w:r>
              <w:rPr>
                <w:rFonts w:ascii="Garamond" w:hAnsi="Garamond" w:cs="Garamond" w:hint="eastAsia"/>
                <w:kern w:val="2"/>
              </w:rPr>
              <w:t>题库管理</w:t>
            </w:r>
            <w:r>
              <w:rPr>
                <w:rFonts w:ascii="Garamond" w:hAnsi="Garamond" w:cs="Garamond"/>
                <w:kern w:val="2"/>
              </w:rPr>
              <w:t>—</w:t>
            </w:r>
            <w:r>
              <w:rPr>
                <w:rFonts w:ascii="Garamond" w:hAnsi="Garamond" w:cs="Garamond" w:hint="eastAsia"/>
                <w:kern w:val="2"/>
              </w:rPr>
              <w:t>试卷</w:t>
            </w:r>
            <w:r>
              <w:rPr>
                <w:rFonts w:ascii="Garamond" w:hAnsi="Garamond" w:cs="Garamond"/>
                <w:kern w:val="2"/>
              </w:rPr>
              <w:t>规则、</w:t>
            </w:r>
            <w:r>
              <w:rPr>
                <w:rFonts w:ascii="Garamond" w:hAnsi="Garamond" w:cs="Garamond"/>
                <w:kern w:val="2"/>
              </w:rPr>
              <w:t>3.7</w:t>
            </w:r>
            <w:r>
              <w:rPr>
                <w:rFonts w:ascii="Garamond" w:hAnsi="Garamond" w:cs="Garamond" w:hint="eastAsia"/>
                <w:kern w:val="2"/>
              </w:rPr>
              <w:t>产品</w:t>
            </w:r>
            <w:r>
              <w:rPr>
                <w:rFonts w:ascii="Garamond" w:hAnsi="Garamond" w:cs="Garamond"/>
                <w:kern w:val="2"/>
              </w:rPr>
              <w:t>管理</w:t>
            </w:r>
            <w:r>
              <w:rPr>
                <w:rFonts w:ascii="Garamond" w:hAnsi="Garamond" w:cs="Garamond"/>
                <w:kern w:val="2"/>
              </w:rPr>
              <w:t>—</w:t>
            </w:r>
            <w:r>
              <w:rPr>
                <w:rFonts w:ascii="Garamond" w:hAnsi="Garamond" w:cs="Garamond" w:hint="eastAsia"/>
                <w:kern w:val="2"/>
              </w:rPr>
              <w:t>产品</w:t>
            </w:r>
            <w:r>
              <w:rPr>
                <w:rFonts w:ascii="Garamond" w:hAnsi="Garamond" w:cs="Garamond"/>
                <w:kern w:val="2"/>
              </w:rPr>
              <w:t>基本信息</w:t>
            </w:r>
          </w:p>
          <w:p w14:paraId="2B6A0930" w14:textId="77777777" w:rsidR="00EC4F0E" w:rsidRDefault="00C81DB8" w:rsidP="005605E3">
            <w:pPr>
              <w:autoSpaceDE w:val="0"/>
              <w:autoSpaceDN w:val="0"/>
              <w:adjustRightInd w:val="0"/>
              <w:spacing w:before="60" w:after="60" w:line="360" w:lineRule="auto"/>
              <w:rPr>
                <w:rFonts w:ascii="Garamond" w:hAnsi="Garamond" w:cs="Garamond"/>
                <w:kern w:val="2"/>
              </w:rPr>
            </w:pPr>
            <w:r>
              <w:rPr>
                <w:rFonts w:ascii="Garamond" w:hAnsi="Garamond" w:cs="Garamond" w:hint="eastAsia"/>
                <w:kern w:val="2"/>
              </w:rPr>
              <w:t>修改</w:t>
            </w:r>
            <w:r>
              <w:rPr>
                <w:rFonts w:ascii="Garamond" w:hAnsi="Garamond" w:cs="Garamond"/>
                <w:kern w:val="2"/>
              </w:rPr>
              <w:t>：</w:t>
            </w:r>
            <w:r w:rsidR="00FC503C">
              <w:rPr>
                <w:rFonts w:ascii="Garamond" w:hAnsi="Garamond" w:cs="Garamond" w:hint="eastAsia"/>
                <w:kern w:val="2"/>
              </w:rPr>
              <w:t>可在</w:t>
            </w:r>
            <w:r w:rsidR="00FC503C">
              <w:rPr>
                <w:rFonts w:ascii="Garamond" w:hAnsi="Garamond" w:cs="Garamond"/>
                <w:kern w:val="2"/>
              </w:rPr>
              <w:t>“</w:t>
            </w:r>
            <w:r w:rsidR="00FC503C">
              <w:rPr>
                <w:rFonts w:ascii="Garamond" w:hAnsi="Garamond" w:cs="Garamond" w:hint="eastAsia"/>
                <w:kern w:val="2"/>
              </w:rPr>
              <w:t>元素</w:t>
            </w:r>
            <w:r w:rsidR="00FC503C">
              <w:rPr>
                <w:rFonts w:ascii="Garamond" w:hAnsi="Garamond" w:cs="Garamond"/>
                <w:kern w:val="2"/>
              </w:rPr>
              <w:t>”</w:t>
            </w:r>
            <w:r w:rsidR="00FC503C">
              <w:rPr>
                <w:rFonts w:ascii="Garamond" w:hAnsi="Garamond" w:cs="Garamond" w:hint="eastAsia"/>
                <w:kern w:val="2"/>
              </w:rPr>
              <w:t>里</w:t>
            </w:r>
            <w:r w:rsidR="00FC503C">
              <w:rPr>
                <w:rFonts w:ascii="Garamond" w:hAnsi="Garamond" w:cs="Garamond"/>
                <w:kern w:val="2"/>
              </w:rPr>
              <w:t>定义父类，</w:t>
            </w:r>
            <w:r w:rsidR="00FC503C">
              <w:rPr>
                <w:rFonts w:ascii="Garamond" w:hAnsi="Garamond" w:cs="Garamond" w:hint="eastAsia"/>
                <w:kern w:val="2"/>
              </w:rPr>
              <w:t>把</w:t>
            </w:r>
            <w:r w:rsidR="00FC503C">
              <w:rPr>
                <w:rFonts w:ascii="Garamond" w:hAnsi="Garamond" w:cs="Garamond"/>
                <w:kern w:val="2"/>
              </w:rPr>
              <w:t>元素设置到定义的对象里</w:t>
            </w:r>
            <w:r w:rsidR="00FC503C">
              <w:rPr>
                <w:rFonts w:ascii="Garamond" w:hAnsi="Garamond" w:cs="Garamond" w:hint="eastAsia"/>
                <w:kern w:val="2"/>
              </w:rPr>
              <w:t>；</w:t>
            </w:r>
          </w:p>
          <w:p w14:paraId="7284B2A0" w14:textId="77777777" w:rsidR="00C81DB8" w:rsidRDefault="00EC4F0E" w:rsidP="005605E3">
            <w:pPr>
              <w:autoSpaceDE w:val="0"/>
              <w:autoSpaceDN w:val="0"/>
              <w:adjustRightInd w:val="0"/>
              <w:spacing w:before="60" w:after="60" w:line="360" w:lineRule="auto"/>
              <w:rPr>
                <w:rFonts w:ascii="Garamond" w:hAnsi="Garamond" w:cs="Garamond"/>
                <w:kern w:val="2"/>
              </w:rPr>
            </w:pPr>
            <w:r>
              <w:rPr>
                <w:rFonts w:ascii="Garamond" w:hAnsi="Garamond" w:cs="Garamond" w:hint="eastAsia"/>
                <w:kern w:val="2"/>
              </w:rPr>
              <w:t>修改</w:t>
            </w:r>
            <w:r w:rsidR="00A23DB3">
              <w:rPr>
                <w:rFonts w:ascii="Garamond" w:hAnsi="Garamond" w:cs="Garamond" w:hint="eastAsia"/>
                <w:kern w:val="2"/>
              </w:rPr>
              <w:t>：</w:t>
            </w:r>
            <w:r>
              <w:rPr>
                <w:rFonts w:ascii="Garamond" w:hAnsi="Garamond" w:cs="Garamond" w:hint="eastAsia"/>
                <w:kern w:val="2"/>
              </w:rPr>
              <w:t>分类</w:t>
            </w:r>
            <w:r>
              <w:rPr>
                <w:rFonts w:ascii="Garamond" w:hAnsi="Garamond" w:cs="Garamond"/>
                <w:kern w:val="2"/>
              </w:rPr>
              <w:t>、元素的删除规则</w:t>
            </w:r>
            <w:r>
              <w:rPr>
                <w:rFonts w:ascii="Garamond" w:hAnsi="Garamond" w:cs="Garamond" w:hint="eastAsia"/>
                <w:kern w:val="2"/>
              </w:rPr>
              <w:t>；</w:t>
            </w:r>
          </w:p>
          <w:p w14:paraId="1D428363" w14:textId="77777777" w:rsidR="00E24CE0" w:rsidRDefault="00E24CE0" w:rsidP="005605E3">
            <w:pPr>
              <w:autoSpaceDE w:val="0"/>
              <w:autoSpaceDN w:val="0"/>
              <w:adjustRightInd w:val="0"/>
              <w:spacing w:before="60" w:after="60" w:line="360" w:lineRule="auto"/>
              <w:rPr>
                <w:rFonts w:ascii="Garamond" w:hAnsi="Garamond" w:cs="Garamond"/>
                <w:kern w:val="2"/>
              </w:rPr>
            </w:pPr>
            <w:r>
              <w:rPr>
                <w:rFonts w:ascii="Garamond" w:hAnsi="Garamond" w:cs="Garamond" w:hint="eastAsia"/>
                <w:kern w:val="2"/>
              </w:rPr>
              <w:t>新增</w:t>
            </w:r>
            <w:r>
              <w:rPr>
                <w:rFonts w:ascii="Garamond" w:hAnsi="Garamond" w:cs="Garamond"/>
                <w:kern w:val="2"/>
              </w:rPr>
              <w:t>：</w:t>
            </w:r>
            <w:r>
              <w:rPr>
                <w:rFonts w:ascii="Garamond" w:hAnsi="Garamond" w:cs="Garamond" w:hint="eastAsia"/>
                <w:kern w:val="2"/>
              </w:rPr>
              <w:t>销售流程</w:t>
            </w:r>
            <w:r>
              <w:rPr>
                <w:rFonts w:ascii="Garamond" w:hAnsi="Garamond" w:cs="Garamond"/>
                <w:kern w:val="2"/>
              </w:rPr>
              <w:t>中添加试卷的内容</w:t>
            </w:r>
            <w:r>
              <w:rPr>
                <w:rFonts w:ascii="Garamond" w:hAnsi="Garamond" w:cs="Garamond" w:hint="eastAsia"/>
                <w:kern w:val="2"/>
              </w:rPr>
              <w:t>设置</w:t>
            </w:r>
            <w:r>
              <w:rPr>
                <w:rFonts w:ascii="Garamond" w:hAnsi="Garamond" w:cs="Garamond"/>
                <w:kern w:val="2"/>
              </w:rPr>
              <w:t>操作</w:t>
            </w:r>
          </w:p>
          <w:p w14:paraId="0A0AAC11" w14:textId="77777777" w:rsidR="00E24CE0" w:rsidRDefault="00E24CE0" w:rsidP="005605E3">
            <w:pPr>
              <w:autoSpaceDE w:val="0"/>
              <w:autoSpaceDN w:val="0"/>
              <w:adjustRightInd w:val="0"/>
              <w:spacing w:before="60" w:after="60" w:line="360" w:lineRule="auto"/>
              <w:rPr>
                <w:rFonts w:ascii="Garamond" w:hAnsi="Garamond" w:cs="Garamond"/>
                <w:kern w:val="2"/>
              </w:rPr>
            </w:pPr>
            <w:r>
              <w:rPr>
                <w:rFonts w:ascii="Garamond" w:hAnsi="Garamond" w:cs="Garamond" w:hint="eastAsia"/>
                <w:kern w:val="2"/>
              </w:rPr>
              <w:t>新增</w:t>
            </w:r>
            <w:r>
              <w:rPr>
                <w:rFonts w:ascii="Garamond" w:hAnsi="Garamond" w:cs="Garamond"/>
                <w:kern w:val="2"/>
              </w:rPr>
              <w:t>：删除销售流程</w:t>
            </w:r>
            <w:r w:rsidR="00C46398">
              <w:rPr>
                <w:rFonts w:ascii="Garamond" w:hAnsi="Garamond" w:cs="Garamond" w:hint="eastAsia"/>
                <w:kern w:val="2"/>
              </w:rPr>
              <w:t>中</w:t>
            </w:r>
            <w:r w:rsidR="00C46398">
              <w:rPr>
                <w:rFonts w:ascii="Garamond" w:hAnsi="Garamond" w:cs="Garamond"/>
                <w:kern w:val="2"/>
              </w:rPr>
              <w:t>的的</w:t>
            </w:r>
            <w:r w:rsidR="00C46398">
              <w:rPr>
                <w:rFonts w:ascii="Garamond" w:hAnsi="Garamond" w:cs="Garamond" w:hint="eastAsia"/>
                <w:kern w:val="2"/>
              </w:rPr>
              <w:t>分类</w:t>
            </w:r>
            <w:r w:rsidR="00C46398">
              <w:rPr>
                <w:rFonts w:ascii="Garamond" w:hAnsi="Garamond" w:cs="Garamond"/>
                <w:kern w:val="2"/>
              </w:rPr>
              <w:t>、元素、试卷、自定义内容</w:t>
            </w:r>
          </w:p>
          <w:p w14:paraId="5D179D90" w14:textId="5F15627C" w:rsidR="006D7EA0" w:rsidRPr="00E24CE0" w:rsidRDefault="006D7EA0" w:rsidP="005605E3">
            <w:pPr>
              <w:autoSpaceDE w:val="0"/>
              <w:autoSpaceDN w:val="0"/>
              <w:adjustRightInd w:val="0"/>
              <w:spacing w:before="60" w:after="60" w:line="360" w:lineRule="auto"/>
              <w:rPr>
                <w:rFonts w:ascii="Garamond" w:hAnsi="Garamond" w:cs="Garamond"/>
                <w:kern w:val="2"/>
              </w:rPr>
            </w:pPr>
            <w:r>
              <w:rPr>
                <w:rFonts w:ascii="Garamond" w:hAnsi="Garamond" w:cs="Garamond" w:hint="eastAsia"/>
                <w:kern w:val="2"/>
              </w:rPr>
              <w:t>修改</w:t>
            </w:r>
            <w:r>
              <w:rPr>
                <w:rFonts w:ascii="Garamond" w:hAnsi="Garamond" w:cs="Garamond"/>
                <w:kern w:val="2"/>
              </w:rPr>
              <w:t>：</w:t>
            </w:r>
            <w:r>
              <w:rPr>
                <w:rFonts w:ascii="Garamond" w:hAnsi="Garamond" w:cs="Garamond" w:hint="eastAsia"/>
                <w:kern w:val="2"/>
              </w:rPr>
              <w:t>“校验</w:t>
            </w:r>
            <w:r>
              <w:rPr>
                <w:rFonts w:ascii="Garamond" w:hAnsi="Garamond" w:cs="Garamond"/>
                <w:kern w:val="2"/>
              </w:rPr>
              <w:t>标识号</w:t>
            </w:r>
            <w:r>
              <w:rPr>
                <w:rFonts w:ascii="Garamond" w:hAnsi="Garamond" w:cs="Garamond" w:hint="eastAsia"/>
                <w:kern w:val="2"/>
              </w:rPr>
              <w:t>”的</w:t>
            </w:r>
            <w:r>
              <w:rPr>
                <w:rFonts w:ascii="Garamond" w:hAnsi="Garamond" w:cs="Garamond"/>
                <w:kern w:val="2"/>
              </w:rPr>
              <w:t>位置及逻辑</w:t>
            </w:r>
          </w:p>
        </w:tc>
      </w:tr>
      <w:tr w:rsidR="00FC699D" w14:paraId="7C1C7965" w14:textId="77777777" w:rsidTr="004414B2">
        <w:trPr>
          <w:trHeight w:val="390"/>
        </w:trPr>
        <w:tc>
          <w:tcPr>
            <w:tcW w:w="709" w:type="dxa"/>
            <w:tcBorders>
              <w:top w:val="single" w:sz="6" w:space="0" w:color="auto"/>
              <w:left w:val="single" w:sz="6" w:space="0" w:color="auto"/>
              <w:bottom w:val="single" w:sz="6" w:space="0" w:color="auto"/>
              <w:right w:val="single" w:sz="6" w:space="0" w:color="auto"/>
            </w:tcBorders>
          </w:tcPr>
          <w:p w14:paraId="500B1AEA" w14:textId="0F12B55A" w:rsidR="00FC699D" w:rsidRDefault="00CF17BD" w:rsidP="005605E3">
            <w:pPr>
              <w:autoSpaceDE w:val="0"/>
              <w:autoSpaceDN w:val="0"/>
              <w:adjustRightInd w:val="0"/>
              <w:spacing w:before="60" w:after="60" w:line="360" w:lineRule="auto"/>
              <w:rPr>
                <w:rFonts w:ascii="Garamond" w:hAnsi="Garamond" w:cs="Garamond"/>
              </w:rPr>
            </w:pPr>
            <w:r>
              <w:rPr>
                <w:rFonts w:ascii="Garamond" w:hAnsi="Garamond" w:cs="Garamond" w:hint="eastAsia"/>
              </w:rPr>
              <w:t>V0.3</w:t>
            </w:r>
          </w:p>
        </w:tc>
        <w:tc>
          <w:tcPr>
            <w:tcW w:w="1276" w:type="dxa"/>
            <w:gridSpan w:val="2"/>
            <w:tcBorders>
              <w:top w:val="single" w:sz="6" w:space="0" w:color="auto"/>
              <w:left w:val="single" w:sz="6" w:space="0" w:color="auto"/>
              <w:bottom w:val="single" w:sz="6" w:space="0" w:color="auto"/>
              <w:right w:val="single" w:sz="6" w:space="0" w:color="auto"/>
            </w:tcBorders>
          </w:tcPr>
          <w:p w14:paraId="55147546" w14:textId="15D9D532" w:rsidR="00FC699D" w:rsidRDefault="00CC53CD" w:rsidP="005605E3">
            <w:pPr>
              <w:autoSpaceDE w:val="0"/>
              <w:autoSpaceDN w:val="0"/>
              <w:adjustRightInd w:val="0"/>
              <w:spacing w:before="60" w:after="60" w:line="360" w:lineRule="auto"/>
              <w:rPr>
                <w:rFonts w:ascii="Garamond" w:hAnsi="Garamond" w:cs="Garamond"/>
              </w:rPr>
            </w:pPr>
            <w:r>
              <w:rPr>
                <w:rFonts w:ascii="Garamond" w:hAnsi="Garamond" w:cs="Garamond" w:hint="eastAsia"/>
              </w:rPr>
              <w:t>3.5</w:t>
            </w:r>
            <w:r>
              <w:rPr>
                <w:rFonts w:ascii="Garamond" w:hAnsi="Garamond" w:cs="Garamond" w:hint="eastAsia"/>
              </w:rPr>
              <w:t>、</w:t>
            </w:r>
            <w:r>
              <w:rPr>
                <w:rFonts w:ascii="Garamond" w:hAnsi="Garamond" w:cs="Garamond" w:hint="eastAsia"/>
              </w:rPr>
              <w:t>3.6</w:t>
            </w:r>
            <w:r>
              <w:rPr>
                <w:rFonts w:ascii="Garamond" w:hAnsi="Garamond" w:cs="Garamond" w:hint="eastAsia"/>
              </w:rPr>
              <w:t>、</w:t>
            </w:r>
            <w:r>
              <w:rPr>
                <w:rFonts w:ascii="Garamond" w:hAnsi="Garamond" w:cs="Garamond" w:hint="eastAsia"/>
              </w:rPr>
              <w:t>3.7</w:t>
            </w:r>
          </w:p>
        </w:tc>
        <w:tc>
          <w:tcPr>
            <w:tcW w:w="850" w:type="dxa"/>
            <w:tcBorders>
              <w:top w:val="single" w:sz="6" w:space="0" w:color="auto"/>
              <w:left w:val="single" w:sz="6" w:space="0" w:color="auto"/>
              <w:bottom w:val="single" w:sz="6" w:space="0" w:color="auto"/>
              <w:right w:val="single" w:sz="6" w:space="0" w:color="auto"/>
            </w:tcBorders>
          </w:tcPr>
          <w:p w14:paraId="0CE3D859" w14:textId="339C06BA" w:rsidR="00CC53CD" w:rsidRDefault="00CF17BD" w:rsidP="005605E3">
            <w:pPr>
              <w:autoSpaceDE w:val="0"/>
              <w:autoSpaceDN w:val="0"/>
              <w:adjustRightInd w:val="0"/>
              <w:spacing w:before="60" w:after="60" w:line="360" w:lineRule="auto"/>
              <w:rPr>
                <w:rFonts w:ascii="Garamond" w:hAnsi="Garamond" w:cs="Garamond"/>
              </w:rPr>
            </w:pPr>
            <w:r>
              <w:rPr>
                <w:rFonts w:ascii="Garamond" w:hAnsi="Garamond" w:cs="Garamond" w:hint="eastAsia"/>
              </w:rPr>
              <w:t>A</w:t>
            </w:r>
          </w:p>
        </w:tc>
        <w:tc>
          <w:tcPr>
            <w:tcW w:w="1276" w:type="dxa"/>
            <w:tcBorders>
              <w:top w:val="single" w:sz="6" w:space="0" w:color="auto"/>
              <w:left w:val="single" w:sz="6" w:space="0" w:color="auto"/>
              <w:bottom w:val="single" w:sz="6" w:space="0" w:color="auto"/>
              <w:right w:val="single" w:sz="6" w:space="0" w:color="auto"/>
            </w:tcBorders>
          </w:tcPr>
          <w:p w14:paraId="1BEF809D" w14:textId="5512FD42" w:rsidR="00FC699D" w:rsidRDefault="00CF17BD" w:rsidP="005605E3">
            <w:pPr>
              <w:autoSpaceDE w:val="0"/>
              <w:autoSpaceDN w:val="0"/>
              <w:adjustRightInd w:val="0"/>
              <w:spacing w:before="60" w:after="60" w:line="360" w:lineRule="auto"/>
              <w:rPr>
                <w:rFonts w:ascii="Garamond" w:hAnsi="Garamond" w:cs="Garamond"/>
                <w:kern w:val="2"/>
              </w:rPr>
            </w:pPr>
            <w:r>
              <w:rPr>
                <w:rFonts w:ascii="Garamond" w:hAnsi="Garamond" w:cs="Garamond"/>
                <w:kern w:val="2"/>
              </w:rPr>
              <w:t>2018/8/9</w:t>
            </w:r>
          </w:p>
        </w:tc>
        <w:tc>
          <w:tcPr>
            <w:tcW w:w="992" w:type="dxa"/>
            <w:tcBorders>
              <w:top w:val="single" w:sz="6" w:space="0" w:color="auto"/>
              <w:left w:val="single" w:sz="6" w:space="0" w:color="auto"/>
              <w:bottom w:val="single" w:sz="6" w:space="0" w:color="auto"/>
              <w:right w:val="single" w:sz="6" w:space="0" w:color="auto"/>
            </w:tcBorders>
          </w:tcPr>
          <w:p w14:paraId="4E25B5F1" w14:textId="548A9F52" w:rsidR="00FC699D" w:rsidRDefault="00CF17BD" w:rsidP="005605E3">
            <w:pPr>
              <w:autoSpaceDE w:val="0"/>
              <w:autoSpaceDN w:val="0"/>
              <w:adjustRightInd w:val="0"/>
              <w:spacing w:before="60" w:after="60" w:line="360" w:lineRule="auto"/>
              <w:rPr>
                <w:rFonts w:ascii="Garamond" w:hAnsi="Garamond" w:cs="Garamond"/>
                <w:kern w:val="2"/>
              </w:rPr>
            </w:pPr>
            <w:r>
              <w:rPr>
                <w:rFonts w:ascii="Garamond" w:hAnsi="Garamond" w:cs="Garamond" w:hint="eastAsia"/>
                <w:kern w:val="2"/>
              </w:rPr>
              <w:t>周明明</w:t>
            </w:r>
          </w:p>
        </w:tc>
        <w:tc>
          <w:tcPr>
            <w:tcW w:w="3119" w:type="dxa"/>
            <w:tcBorders>
              <w:top w:val="single" w:sz="6" w:space="0" w:color="auto"/>
              <w:left w:val="single" w:sz="6" w:space="0" w:color="auto"/>
              <w:bottom w:val="single" w:sz="6" w:space="0" w:color="auto"/>
              <w:right w:val="single" w:sz="6" w:space="0" w:color="auto"/>
            </w:tcBorders>
          </w:tcPr>
          <w:p w14:paraId="17C1AD27" w14:textId="1524A253" w:rsidR="00CC53CD" w:rsidRDefault="00CC53CD" w:rsidP="005605E3">
            <w:pPr>
              <w:autoSpaceDE w:val="0"/>
              <w:autoSpaceDN w:val="0"/>
              <w:adjustRightInd w:val="0"/>
              <w:spacing w:before="60" w:after="60" w:line="360" w:lineRule="auto"/>
              <w:rPr>
                <w:rFonts w:ascii="Garamond" w:hAnsi="Garamond" w:cs="Garamond"/>
                <w:kern w:val="2"/>
              </w:rPr>
            </w:pPr>
            <w:r>
              <w:rPr>
                <w:rFonts w:ascii="Garamond" w:hAnsi="Garamond" w:cs="Garamond" w:hint="eastAsia"/>
                <w:kern w:val="2"/>
              </w:rPr>
              <w:t>添加之前未撰写玩的内容</w:t>
            </w:r>
          </w:p>
        </w:tc>
      </w:tr>
      <w:tr w:rsidR="00FC699D" w14:paraId="6D7A4B9F" w14:textId="77777777" w:rsidTr="004414B2">
        <w:trPr>
          <w:trHeight w:val="390"/>
        </w:trPr>
        <w:tc>
          <w:tcPr>
            <w:tcW w:w="709" w:type="dxa"/>
            <w:tcBorders>
              <w:top w:val="single" w:sz="6" w:space="0" w:color="auto"/>
              <w:left w:val="single" w:sz="6" w:space="0" w:color="auto"/>
              <w:bottom w:val="single" w:sz="6" w:space="0" w:color="auto"/>
              <w:right w:val="single" w:sz="6" w:space="0" w:color="auto"/>
            </w:tcBorders>
          </w:tcPr>
          <w:p w14:paraId="1FDE47B2" w14:textId="77777777" w:rsidR="00FC699D" w:rsidRDefault="00FC699D" w:rsidP="005605E3">
            <w:pPr>
              <w:autoSpaceDE w:val="0"/>
              <w:autoSpaceDN w:val="0"/>
              <w:adjustRightInd w:val="0"/>
              <w:spacing w:before="60" w:after="60" w:line="360" w:lineRule="auto"/>
              <w:rPr>
                <w:rFonts w:ascii="Garamond" w:hAnsi="Garamond" w:cs="Garamond"/>
              </w:rPr>
            </w:pPr>
          </w:p>
        </w:tc>
        <w:tc>
          <w:tcPr>
            <w:tcW w:w="1276" w:type="dxa"/>
            <w:gridSpan w:val="2"/>
            <w:tcBorders>
              <w:top w:val="single" w:sz="6" w:space="0" w:color="auto"/>
              <w:left w:val="single" w:sz="6" w:space="0" w:color="auto"/>
              <w:bottom w:val="single" w:sz="6" w:space="0" w:color="auto"/>
              <w:right w:val="single" w:sz="6" w:space="0" w:color="auto"/>
            </w:tcBorders>
          </w:tcPr>
          <w:p w14:paraId="2D7146F1" w14:textId="77777777" w:rsidR="00FC699D" w:rsidRDefault="00FC699D" w:rsidP="005605E3">
            <w:pPr>
              <w:autoSpaceDE w:val="0"/>
              <w:autoSpaceDN w:val="0"/>
              <w:adjustRightInd w:val="0"/>
              <w:spacing w:before="60" w:after="60" w:line="360" w:lineRule="auto"/>
              <w:rPr>
                <w:rFonts w:ascii="Garamond" w:hAnsi="Garamond" w:cs="Garamond"/>
              </w:rPr>
            </w:pPr>
          </w:p>
        </w:tc>
        <w:tc>
          <w:tcPr>
            <w:tcW w:w="850" w:type="dxa"/>
            <w:tcBorders>
              <w:top w:val="single" w:sz="6" w:space="0" w:color="auto"/>
              <w:left w:val="single" w:sz="6" w:space="0" w:color="auto"/>
              <w:bottom w:val="single" w:sz="6" w:space="0" w:color="auto"/>
              <w:right w:val="single" w:sz="6" w:space="0" w:color="auto"/>
            </w:tcBorders>
          </w:tcPr>
          <w:p w14:paraId="6DBB45C5" w14:textId="77777777" w:rsidR="00FC699D" w:rsidRDefault="00FC699D" w:rsidP="005605E3">
            <w:pPr>
              <w:autoSpaceDE w:val="0"/>
              <w:autoSpaceDN w:val="0"/>
              <w:adjustRightInd w:val="0"/>
              <w:spacing w:before="60" w:after="60" w:line="360" w:lineRule="auto"/>
              <w:rPr>
                <w:rFonts w:ascii="Garamond" w:hAnsi="Garamond" w:cs="Garamond"/>
              </w:rPr>
            </w:pPr>
          </w:p>
        </w:tc>
        <w:tc>
          <w:tcPr>
            <w:tcW w:w="1276" w:type="dxa"/>
            <w:tcBorders>
              <w:top w:val="single" w:sz="6" w:space="0" w:color="auto"/>
              <w:left w:val="single" w:sz="6" w:space="0" w:color="auto"/>
              <w:bottom w:val="single" w:sz="6" w:space="0" w:color="auto"/>
              <w:right w:val="single" w:sz="6" w:space="0" w:color="auto"/>
            </w:tcBorders>
          </w:tcPr>
          <w:p w14:paraId="44707593" w14:textId="77777777" w:rsidR="00FC699D" w:rsidRDefault="00FC699D" w:rsidP="005605E3">
            <w:pPr>
              <w:autoSpaceDE w:val="0"/>
              <w:autoSpaceDN w:val="0"/>
              <w:adjustRightInd w:val="0"/>
              <w:spacing w:before="60" w:after="60" w:line="360" w:lineRule="auto"/>
              <w:rPr>
                <w:rFonts w:ascii="Garamond" w:hAnsi="Garamond" w:cs="Garamond"/>
                <w:kern w:val="2"/>
              </w:rPr>
            </w:pPr>
          </w:p>
        </w:tc>
        <w:tc>
          <w:tcPr>
            <w:tcW w:w="992" w:type="dxa"/>
            <w:tcBorders>
              <w:top w:val="single" w:sz="6" w:space="0" w:color="auto"/>
              <w:left w:val="single" w:sz="6" w:space="0" w:color="auto"/>
              <w:bottom w:val="single" w:sz="6" w:space="0" w:color="auto"/>
              <w:right w:val="single" w:sz="6" w:space="0" w:color="auto"/>
            </w:tcBorders>
          </w:tcPr>
          <w:p w14:paraId="295B6E88" w14:textId="77777777" w:rsidR="00FC699D" w:rsidRDefault="00FC699D" w:rsidP="005605E3">
            <w:pPr>
              <w:autoSpaceDE w:val="0"/>
              <w:autoSpaceDN w:val="0"/>
              <w:adjustRightInd w:val="0"/>
              <w:spacing w:before="60" w:after="60" w:line="360" w:lineRule="auto"/>
              <w:rPr>
                <w:rFonts w:ascii="Garamond" w:hAnsi="Garamond" w:cs="Garamond"/>
                <w:kern w:val="2"/>
              </w:rPr>
            </w:pPr>
          </w:p>
        </w:tc>
        <w:tc>
          <w:tcPr>
            <w:tcW w:w="3119" w:type="dxa"/>
            <w:tcBorders>
              <w:top w:val="single" w:sz="6" w:space="0" w:color="auto"/>
              <w:left w:val="single" w:sz="6" w:space="0" w:color="auto"/>
              <w:bottom w:val="single" w:sz="6" w:space="0" w:color="auto"/>
              <w:right w:val="single" w:sz="6" w:space="0" w:color="auto"/>
            </w:tcBorders>
          </w:tcPr>
          <w:p w14:paraId="33AC20FD" w14:textId="77777777" w:rsidR="00FC699D" w:rsidRDefault="00FC699D" w:rsidP="005605E3">
            <w:pPr>
              <w:autoSpaceDE w:val="0"/>
              <w:autoSpaceDN w:val="0"/>
              <w:adjustRightInd w:val="0"/>
              <w:spacing w:before="60" w:after="60" w:line="360" w:lineRule="auto"/>
              <w:rPr>
                <w:rFonts w:ascii="Garamond" w:hAnsi="Garamond" w:cs="Garamond"/>
                <w:kern w:val="2"/>
              </w:rPr>
            </w:pPr>
          </w:p>
        </w:tc>
      </w:tr>
    </w:tbl>
    <w:p w14:paraId="1B0C8951" w14:textId="77777777" w:rsidR="00423CCC" w:rsidRDefault="00423CCC" w:rsidP="005605E3">
      <w:pPr>
        <w:spacing w:line="360" w:lineRule="auto"/>
        <w:rPr>
          <w:rFonts w:ascii="宋体" w:cs="宋体"/>
          <w:b/>
          <w:bCs/>
          <w:sz w:val="24"/>
          <w:szCs w:val="24"/>
          <w:lang w:val="zh-CN"/>
        </w:rPr>
      </w:pPr>
      <w:r>
        <w:rPr>
          <w:rFonts w:ascii="宋体" w:hAnsi="Garamond" w:cs="宋体" w:hint="eastAsia"/>
          <w:b/>
          <w:bCs/>
          <w:sz w:val="24"/>
          <w:szCs w:val="24"/>
          <w:lang w:val="zh-CN"/>
        </w:rPr>
        <w:lastRenderedPageBreak/>
        <w:t>说明：类型－创建（</w:t>
      </w:r>
      <w:r>
        <w:rPr>
          <w:b/>
          <w:bCs/>
          <w:sz w:val="24"/>
          <w:szCs w:val="24"/>
        </w:rPr>
        <w:t>C</w:t>
      </w:r>
      <w:r>
        <w:rPr>
          <w:rFonts w:ascii="宋体" w:cs="宋体" w:hint="eastAsia"/>
          <w:b/>
          <w:bCs/>
          <w:sz w:val="24"/>
          <w:szCs w:val="24"/>
          <w:lang w:val="zh-CN"/>
        </w:rPr>
        <w:t>）、修改（</w:t>
      </w:r>
      <w:r>
        <w:rPr>
          <w:b/>
          <w:bCs/>
          <w:sz w:val="24"/>
          <w:szCs w:val="24"/>
        </w:rPr>
        <w:t>U</w:t>
      </w:r>
      <w:r>
        <w:rPr>
          <w:rFonts w:ascii="宋体" w:cs="宋体" w:hint="eastAsia"/>
          <w:b/>
          <w:bCs/>
          <w:sz w:val="24"/>
          <w:szCs w:val="24"/>
          <w:lang w:val="zh-CN"/>
        </w:rPr>
        <w:t>）、删除（</w:t>
      </w:r>
      <w:r>
        <w:rPr>
          <w:b/>
          <w:bCs/>
          <w:sz w:val="24"/>
          <w:szCs w:val="24"/>
        </w:rPr>
        <w:t>D</w:t>
      </w:r>
      <w:r>
        <w:rPr>
          <w:rFonts w:ascii="宋体" w:cs="宋体" w:hint="eastAsia"/>
          <w:b/>
          <w:bCs/>
          <w:sz w:val="24"/>
          <w:szCs w:val="24"/>
          <w:lang w:val="zh-CN"/>
        </w:rPr>
        <w:t>）、</w:t>
      </w:r>
      <w:r>
        <w:rPr>
          <w:rFonts w:ascii="宋体" w:cs="宋体"/>
          <w:b/>
          <w:bCs/>
          <w:sz w:val="24"/>
          <w:szCs w:val="24"/>
          <w:lang w:val="zh-CN"/>
        </w:rPr>
        <w:t>添加（</w:t>
      </w:r>
      <w:r>
        <w:rPr>
          <w:rFonts w:ascii="宋体" w:cs="宋体" w:hint="eastAsia"/>
          <w:b/>
          <w:bCs/>
          <w:sz w:val="24"/>
          <w:szCs w:val="24"/>
          <w:lang w:val="zh-CN"/>
        </w:rPr>
        <w:t>A</w:t>
      </w:r>
      <w:r>
        <w:rPr>
          <w:rFonts w:ascii="宋体" w:cs="宋体"/>
          <w:b/>
          <w:bCs/>
          <w:sz w:val="24"/>
          <w:szCs w:val="24"/>
          <w:lang w:val="zh-CN"/>
        </w:rPr>
        <w:t>）</w:t>
      </w:r>
      <w:r>
        <w:rPr>
          <w:rFonts w:ascii="宋体" w:cs="宋体" w:hint="eastAsia"/>
          <w:b/>
          <w:bCs/>
          <w:sz w:val="24"/>
          <w:szCs w:val="24"/>
          <w:lang w:val="zh-CN"/>
        </w:rPr>
        <w:t>；</w:t>
      </w:r>
    </w:p>
    <w:tbl>
      <w:tblPr>
        <w:tblW w:w="8280" w:type="dxa"/>
        <w:tblInd w:w="108" w:type="dxa"/>
        <w:tblLayout w:type="fixed"/>
        <w:tblLook w:val="04A0" w:firstRow="1" w:lastRow="0" w:firstColumn="1" w:lastColumn="0" w:noHBand="0" w:noVBand="1"/>
      </w:tblPr>
      <w:tblGrid>
        <w:gridCol w:w="1746"/>
        <w:gridCol w:w="1031"/>
        <w:gridCol w:w="1350"/>
        <w:gridCol w:w="4153"/>
      </w:tblGrid>
      <w:tr w:rsidR="00423CCC" w14:paraId="59688DE8" w14:textId="77777777" w:rsidTr="004414B2">
        <w:tc>
          <w:tcPr>
            <w:tcW w:w="8280" w:type="dxa"/>
            <w:gridSpan w:val="4"/>
            <w:tcBorders>
              <w:top w:val="single" w:sz="6" w:space="0" w:color="auto"/>
              <w:left w:val="single" w:sz="6" w:space="0" w:color="auto"/>
              <w:bottom w:val="single" w:sz="6" w:space="0" w:color="auto"/>
              <w:right w:val="single" w:sz="6" w:space="0" w:color="auto"/>
            </w:tcBorders>
            <w:shd w:val="pct10" w:color="auto" w:fill="auto"/>
          </w:tcPr>
          <w:p w14:paraId="4AFCA591" w14:textId="77777777" w:rsidR="00423CCC" w:rsidRDefault="00423CCC" w:rsidP="005605E3">
            <w:pPr>
              <w:autoSpaceDE w:val="0"/>
              <w:autoSpaceDN w:val="0"/>
              <w:adjustRightInd w:val="0"/>
              <w:spacing w:before="60" w:after="60" w:line="360" w:lineRule="auto"/>
              <w:rPr>
                <w:rFonts w:ascii="Garamond" w:hAnsi="Garamond" w:cs="Garamond"/>
                <w:b/>
                <w:bCs/>
                <w:sz w:val="24"/>
                <w:szCs w:val="24"/>
              </w:rPr>
            </w:pPr>
            <w:r>
              <w:rPr>
                <w:rFonts w:ascii="宋体" w:cs="宋体" w:hint="eastAsia"/>
                <w:b/>
                <w:bCs/>
                <w:sz w:val="24"/>
                <w:szCs w:val="24"/>
                <w:lang w:val="zh-CN"/>
              </w:rPr>
              <w:t>评</w:t>
            </w:r>
            <w:r>
              <w:rPr>
                <w:rFonts w:ascii="Garamond" w:hAnsi="Garamond" w:cs="Garamond"/>
                <w:b/>
                <w:bCs/>
                <w:sz w:val="24"/>
                <w:szCs w:val="24"/>
              </w:rPr>
              <w:t xml:space="preserve"> </w:t>
            </w:r>
            <w:r>
              <w:rPr>
                <w:rFonts w:ascii="宋体" w:hAnsi="Garamond" w:cs="宋体" w:hint="eastAsia"/>
                <w:b/>
                <w:bCs/>
                <w:sz w:val="24"/>
                <w:szCs w:val="24"/>
                <w:lang w:val="zh-CN"/>
              </w:rPr>
              <w:t>审</w:t>
            </w:r>
            <w:r>
              <w:rPr>
                <w:rFonts w:ascii="Garamond" w:hAnsi="Garamond" w:cs="Garamond"/>
                <w:b/>
                <w:bCs/>
                <w:sz w:val="24"/>
                <w:szCs w:val="24"/>
              </w:rPr>
              <w:t xml:space="preserve"> </w:t>
            </w:r>
            <w:r>
              <w:rPr>
                <w:rFonts w:ascii="宋体" w:hAnsi="Garamond" w:cs="宋体" w:hint="eastAsia"/>
                <w:b/>
                <w:bCs/>
                <w:sz w:val="24"/>
                <w:szCs w:val="24"/>
                <w:lang w:val="zh-CN"/>
              </w:rPr>
              <w:t>记</w:t>
            </w:r>
            <w:r>
              <w:rPr>
                <w:rFonts w:ascii="Garamond" w:hAnsi="Garamond" w:cs="Garamond"/>
                <w:b/>
                <w:bCs/>
                <w:sz w:val="24"/>
                <w:szCs w:val="24"/>
              </w:rPr>
              <w:t xml:space="preserve"> </w:t>
            </w:r>
            <w:r>
              <w:rPr>
                <w:rFonts w:ascii="宋体" w:hAnsi="Garamond" w:cs="宋体" w:hint="eastAsia"/>
                <w:b/>
                <w:bCs/>
                <w:sz w:val="24"/>
                <w:szCs w:val="24"/>
                <w:lang w:val="zh-CN"/>
              </w:rPr>
              <w:t>录</w:t>
            </w:r>
            <w:r>
              <w:rPr>
                <w:rFonts w:ascii="Garamond" w:hAnsi="Garamond" w:cs="Garamond"/>
                <w:b/>
                <w:bCs/>
                <w:sz w:val="24"/>
                <w:szCs w:val="24"/>
              </w:rPr>
              <w:t xml:space="preserve"> </w:t>
            </w:r>
          </w:p>
        </w:tc>
      </w:tr>
      <w:tr w:rsidR="00423CCC" w14:paraId="55A1C5BA" w14:textId="77777777" w:rsidTr="004414B2">
        <w:tc>
          <w:tcPr>
            <w:tcW w:w="1746" w:type="dxa"/>
            <w:tcBorders>
              <w:top w:val="single" w:sz="6" w:space="0" w:color="auto"/>
              <w:left w:val="single" w:sz="6" w:space="0" w:color="auto"/>
              <w:bottom w:val="single" w:sz="6" w:space="0" w:color="auto"/>
              <w:right w:val="single" w:sz="6" w:space="0" w:color="auto"/>
            </w:tcBorders>
            <w:shd w:val="pct10" w:color="auto" w:fill="auto"/>
          </w:tcPr>
          <w:p w14:paraId="1B18DC25" w14:textId="77777777" w:rsidR="00423CCC" w:rsidRDefault="00423CCC" w:rsidP="005605E3">
            <w:pPr>
              <w:autoSpaceDE w:val="0"/>
              <w:autoSpaceDN w:val="0"/>
              <w:adjustRightInd w:val="0"/>
              <w:spacing w:before="60" w:after="60" w:line="360" w:lineRule="auto"/>
              <w:rPr>
                <w:rFonts w:ascii="Garamond" w:hAnsi="Garamond" w:cs="Garamond"/>
                <w:b/>
                <w:bCs/>
                <w:sz w:val="24"/>
                <w:szCs w:val="24"/>
              </w:rPr>
            </w:pPr>
            <w:r>
              <w:rPr>
                <w:rFonts w:ascii="宋体" w:hAnsi="Garamond" w:cs="宋体" w:hint="eastAsia"/>
                <w:b/>
                <w:bCs/>
                <w:sz w:val="24"/>
                <w:szCs w:val="24"/>
                <w:lang w:val="zh-CN"/>
              </w:rPr>
              <w:t>角</w:t>
            </w:r>
            <w:r>
              <w:rPr>
                <w:rFonts w:ascii="Garamond" w:hAnsi="Garamond" w:cs="Garamond"/>
                <w:b/>
                <w:bCs/>
                <w:sz w:val="24"/>
                <w:szCs w:val="24"/>
              </w:rPr>
              <w:t xml:space="preserve"> </w:t>
            </w:r>
            <w:r>
              <w:rPr>
                <w:rFonts w:ascii="宋体" w:hAnsi="Garamond" w:cs="宋体" w:hint="eastAsia"/>
                <w:b/>
                <w:bCs/>
                <w:sz w:val="24"/>
                <w:szCs w:val="24"/>
                <w:lang w:val="zh-CN"/>
              </w:rPr>
              <w:t>色</w:t>
            </w:r>
          </w:p>
        </w:tc>
        <w:tc>
          <w:tcPr>
            <w:tcW w:w="1031" w:type="dxa"/>
            <w:tcBorders>
              <w:top w:val="single" w:sz="6" w:space="0" w:color="auto"/>
              <w:left w:val="single" w:sz="6" w:space="0" w:color="auto"/>
              <w:bottom w:val="single" w:sz="6" w:space="0" w:color="auto"/>
              <w:right w:val="single" w:sz="6" w:space="0" w:color="auto"/>
            </w:tcBorders>
            <w:shd w:val="pct10" w:color="auto" w:fill="auto"/>
          </w:tcPr>
          <w:p w14:paraId="23C22945" w14:textId="77777777" w:rsidR="00423CCC" w:rsidRDefault="00423CCC" w:rsidP="005605E3">
            <w:pPr>
              <w:autoSpaceDE w:val="0"/>
              <w:autoSpaceDN w:val="0"/>
              <w:adjustRightInd w:val="0"/>
              <w:spacing w:before="60" w:after="60" w:line="360" w:lineRule="auto"/>
              <w:rPr>
                <w:rFonts w:ascii="Garamond" w:hAnsi="Garamond" w:cs="Garamond"/>
                <w:b/>
                <w:bCs/>
                <w:sz w:val="24"/>
                <w:szCs w:val="24"/>
              </w:rPr>
            </w:pPr>
            <w:r>
              <w:rPr>
                <w:rFonts w:ascii="宋体" w:hAnsi="Garamond" w:cs="宋体" w:hint="eastAsia"/>
                <w:b/>
                <w:bCs/>
                <w:sz w:val="24"/>
                <w:szCs w:val="24"/>
                <w:lang w:val="zh-CN"/>
              </w:rPr>
              <w:t>签</w:t>
            </w:r>
            <w:r>
              <w:rPr>
                <w:rFonts w:ascii="Garamond" w:hAnsi="Garamond" w:cs="Garamond"/>
                <w:b/>
                <w:bCs/>
                <w:sz w:val="24"/>
                <w:szCs w:val="24"/>
              </w:rPr>
              <w:t xml:space="preserve"> </w:t>
            </w:r>
            <w:r>
              <w:rPr>
                <w:rFonts w:ascii="宋体" w:hAnsi="Garamond" w:cs="宋体" w:hint="eastAsia"/>
                <w:b/>
                <w:bCs/>
                <w:sz w:val="24"/>
                <w:szCs w:val="24"/>
                <w:lang w:val="zh-CN"/>
              </w:rPr>
              <w:t>名</w:t>
            </w:r>
          </w:p>
        </w:tc>
        <w:tc>
          <w:tcPr>
            <w:tcW w:w="1350" w:type="dxa"/>
            <w:tcBorders>
              <w:top w:val="single" w:sz="6" w:space="0" w:color="auto"/>
              <w:left w:val="single" w:sz="6" w:space="0" w:color="auto"/>
              <w:bottom w:val="single" w:sz="6" w:space="0" w:color="auto"/>
              <w:right w:val="single" w:sz="6" w:space="0" w:color="auto"/>
            </w:tcBorders>
            <w:shd w:val="pct10" w:color="auto" w:fill="auto"/>
          </w:tcPr>
          <w:p w14:paraId="6AB60DE3" w14:textId="77777777" w:rsidR="00423CCC" w:rsidRDefault="00423CCC" w:rsidP="005605E3">
            <w:pPr>
              <w:autoSpaceDE w:val="0"/>
              <w:autoSpaceDN w:val="0"/>
              <w:adjustRightInd w:val="0"/>
              <w:spacing w:before="60" w:after="60" w:line="360" w:lineRule="auto"/>
              <w:rPr>
                <w:rFonts w:ascii="Garamond" w:hAnsi="Garamond" w:cs="Garamond"/>
                <w:b/>
                <w:bCs/>
                <w:sz w:val="24"/>
                <w:szCs w:val="24"/>
              </w:rPr>
            </w:pPr>
            <w:r>
              <w:rPr>
                <w:rFonts w:ascii="宋体" w:hAnsi="Garamond" w:cs="宋体" w:hint="eastAsia"/>
                <w:b/>
                <w:bCs/>
                <w:sz w:val="24"/>
                <w:szCs w:val="24"/>
                <w:lang w:val="zh-CN"/>
              </w:rPr>
              <w:t>日</w:t>
            </w:r>
            <w:r>
              <w:rPr>
                <w:rFonts w:ascii="Garamond" w:hAnsi="Garamond" w:cs="Garamond"/>
                <w:b/>
                <w:bCs/>
                <w:sz w:val="24"/>
                <w:szCs w:val="24"/>
              </w:rPr>
              <w:t xml:space="preserve"> </w:t>
            </w:r>
            <w:r>
              <w:rPr>
                <w:rFonts w:ascii="宋体" w:hAnsi="Garamond" w:cs="宋体" w:hint="eastAsia"/>
                <w:b/>
                <w:bCs/>
                <w:sz w:val="24"/>
                <w:szCs w:val="24"/>
                <w:lang w:val="zh-CN"/>
              </w:rPr>
              <w:t>期</w:t>
            </w:r>
          </w:p>
        </w:tc>
        <w:tc>
          <w:tcPr>
            <w:tcW w:w="4153" w:type="dxa"/>
            <w:tcBorders>
              <w:top w:val="single" w:sz="6" w:space="0" w:color="auto"/>
              <w:left w:val="single" w:sz="6" w:space="0" w:color="auto"/>
              <w:bottom w:val="single" w:sz="6" w:space="0" w:color="auto"/>
              <w:right w:val="single" w:sz="6" w:space="0" w:color="auto"/>
            </w:tcBorders>
            <w:shd w:val="pct10" w:color="auto" w:fill="auto"/>
          </w:tcPr>
          <w:p w14:paraId="653FA4CA" w14:textId="77777777" w:rsidR="00423CCC" w:rsidRDefault="00423CCC" w:rsidP="005605E3">
            <w:pPr>
              <w:autoSpaceDE w:val="0"/>
              <w:autoSpaceDN w:val="0"/>
              <w:adjustRightInd w:val="0"/>
              <w:spacing w:before="60" w:after="60" w:line="360" w:lineRule="auto"/>
              <w:ind w:left="-468"/>
              <w:rPr>
                <w:rFonts w:ascii="Garamond" w:hAnsi="Garamond" w:cs="Garamond"/>
                <w:b/>
                <w:bCs/>
                <w:sz w:val="24"/>
                <w:szCs w:val="24"/>
              </w:rPr>
            </w:pPr>
            <w:r>
              <w:rPr>
                <w:rFonts w:ascii="宋体" w:hAnsi="Garamond" w:cs="宋体" w:hint="eastAsia"/>
                <w:b/>
                <w:bCs/>
                <w:sz w:val="24"/>
                <w:szCs w:val="24"/>
                <w:lang w:val="zh-CN"/>
              </w:rPr>
              <w:t>说</w:t>
            </w:r>
            <w:r>
              <w:rPr>
                <w:rFonts w:ascii="Garamond" w:hAnsi="Garamond" w:cs="Garamond"/>
                <w:b/>
                <w:bCs/>
                <w:sz w:val="24"/>
                <w:szCs w:val="24"/>
              </w:rPr>
              <w:t xml:space="preserve"> </w:t>
            </w:r>
            <w:r>
              <w:rPr>
                <w:rFonts w:ascii="宋体" w:hAnsi="Garamond" w:cs="宋体" w:hint="eastAsia"/>
                <w:b/>
                <w:bCs/>
                <w:sz w:val="24"/>
                <w:szCs w:val="24"/>
                <w:lang w:val="zh-CN"/>
              </w:rPr>
              <w:t>说明</w:t>
            </w:r>
          </w:p>
        </w:tc>
      </w:tr>
      <w:tr w:rsidR="00423CCC" w14:paraId="08154AAB" w14:textId="77777777" w:rsidTr="004414B2">
        <w:trPr>
          <w:trHeight w:val="390"/>
        </w:trPr>
        <w:tc>
          <w:tcPr>
            <w:tcW w:w="1746" w:type="dxa"/>
            <w:tcBorders>
              <w:top w:val="single" w:sz="6" w:space="0" w:color="auto"/>
              <w:left w:val="single" w:sz="6" w:space="0" w:color="auto"/>
              <w:bottom w:val="single" w:sz="6" w:space="0" w:color="auto"/>
              <w:right w:val="single" w:sz="6" w:space="0" w:color="auto"/>
            </w:tcBorders>
          </w:tcPr>
          <w:p w14:paraId="3A2B6370" w14:textId="77777777" w:rsidR="00423CCC" w:rsidRDefault="00423CCC" w:rsidP="005605E3">
            <w:pPr>
              <w:autoSpaceDE w:val="0"/>
              <w:autoSpaceDN w:val="0"/>
              <w:adjustRightInd w:val="0"/>
              <w:spacing w:before="60" w:after="60" w:line="360" w:lineRule="auto"/>
              <w:rPr>
                <w:rFonts w:ascii="Garamond" w:hAnsi="Garamond" w:cs="Garamond"/>
                <w:sz w:val="24"/>
                <w:szCs w:val="24"/>
              </w:rPr>
            </w:pPr>
          </w:p>
        </w:tc>
        <w:tc>
          <w:tcPr>
            <w:tcW w:w="1031" w:type="dxa"/>
            <w:tcBorders>
              <w:top w:val="single" w:sz="6" w:space="0" w:color="auto"/>
              <w:left w:val="single" w:sz="6" w:space="0" w:color="auto"/>
              <w:bottom w:val="single" w:sz="6" w:space="0" w:color="auto"/>
              <w:right w:val="single" w:sz="6" w:space="0" w:color="auto"/>
            </w:tcBorders>
          </w:tcPr>
          <w:p w14:paraId="2D92849F" w14:textId="77777777" w:rsidR="00423CCC" w:rsidRDefault="00423CCC" w:rsidP="005605E3">
            <w:pPr>
              <w:autoSpaceDE w:val="0"/>
              <w:autoSpaceDN w:val="0"/>
              <w:adjustRightInd w:val="0"/>
              <w:spacing w:before="60" w:after="60" w:line="360" w:lineRule="auto"/>
              <w:rPr>
                <w:rFonts w:ascii="Garamond" w:hAnsi="Garamond" w:cs="Garamond"/>
                <w:sz w:val="24"/>
                <w:szCs w:val="24"/>
              </w:rPr>
            </w:pPr>
          </w:p>
        </w:tc>
        <w:tc>
          <w:tcPr>
            <w:tcW w:w="1350" w:type="dxa"/>
            <w:tcBorders>
              <w:top w:val="single" w:sz="6" w:space="0" w:color="auto"/>
              <w:left w:val="single" w:sz="6" w:space="0" w:color="auto"/>
              <w:bottom w:val="single" w:sz="6" w:space="0" w:color="auto"/>
              <w:right w:val="single" w:sz="6" w:space="0" w:color="auto"/>
            </w:tcBorders>
          </w:tcPr>
          <w:p w14:paraId="68F6A5CB" w14:textId="77777777" w:rsidR="00423CCC" w:rsidRDefault="00423CCC" w:rsidP="005605E3">
            <w:pPr>
              <w:autoSpaceDE w:val="0"/>
              <w:autoSpaceDN w:val="0"/>
              <w:adjustRightInd w:val="0"/>
              <w:spacing w:before="60" w:after="60" w:line="360" w:lineRule="auto"/>
              <w:rPr>
                <w:rFonts w:ascii="Garamond" w:hAnsi="Garamond" w:cs="Garamond"/>
                <w:sz w:val="24"/>
                <w:szCs w:val="24"/>
              </w:rPr>
            </w:pPr>
          </w:p>
        </w:tc>
        <w:tc>
          <w:tcPr>
            <w:tcW w:w="4153" w:type="dxa"/>
            <w:tcBorders>
              <w:top w:val="single" w:sz="6" w:space="0" w:color="auto"/>
              <w:left w:val="single" w:sz="6" w:space="0" w:color="auto"/>
              <w:bottom w:val="single" w:sz="6" w:space="0" w:color="auto"/>
              <w:right w:val="single" w:sz="6" w:space="0" w:color="auto"/>
            </w:tcBorders>
          </w:tcPr>
          <w:p w14:paraId="59435B60" w14:textId="77777777" w:rsidR="00423CCC" w:rsidRDefault="00423CCC" w:rsidP="005605E3">
            <w:pPr>
              <w:autoSpaceDE w:val="0"/>
              <w:autoSpaceDN w:val="0"/>
              <w:adjustRightInd w:val="0"/>
              <w:spacing w:before="60" w:after="60" w:line="360" w:lineRule="auto"/>
              <w:rPr>
                <w:rFonts w:ascii="Garamond" w:hAnsi="Garamond" w:cs="Garamond"/>
                <w:sz w:val="24"/>
                <w:szCs w:val="24"/>
              </w:rPr>
            </w:pPr>
          </w:p>
        </w:tc>
      </w:tr>
      <w:tr w:rsidR="00423CCC" w14:paraId="747D888C" w14:textId="77777777" w:rsidTr="004414B2">
        <w:trPr>
          <w:trHeight w:val="390"/>
        </w:trPr>
        <w:tc>
          <w:tcPr>
            <w:tcW w:w="1746" w:type="dxa"/>
            <w:tcBorders>
              <w:top w:val="single" w:sz="6" w:space="0" w:color="auto"/>
              <w:left w:val="single" w:sz="6" w:space="0" w:color="auto"/>
              <w:bottom w:val="single" w:sz="6" w:space="0" w:color="auto"/>
              <w:right w:val="single" w:sz="6" w:space="0" w:color="auto"/>
            </w:tcBorders>
          </w:tcPr>
          <w:p w14:paraId="33DE3EF7" w14:textId="77777777" w:rsidR="00423CCC" w:rsidRDefault="00423CCC" w:rsidP="005605E3">
            <w:pPr>
              <w:autoSpaceDE w:val="0"/>
              <w:autoSpaceDN w:val="0"/>
              <w:adjustRightInd w:val="0"/>
              <w:spacing w:before="60" w:after="60" w:line="360" w:lineRule="auto"/>
              <w:rPr>
                <w:rFonts w:ascii="Garamond" w:hAnsi="Garamond" w:cs="Garamond"/>
                <w:sz w:val="24"/>
                <w:szCs w:val="24"/>
              </w:rPr>
            </w:pPr>
          </w:p>
        </w:tc>
        <w:tc>
          <w:tcPr>
            <w:tcW w:w="1031" w:type="dxa"/>
            <w:tcBorders>
              <w:top w:val="single" w:sz="6" w:space="0" w:color="auto"/>
              <w:left w:val="single" w:sz="6" w:space="0" w:color="auto"/>
              <w:bottom w:val="single" w:sz="6" w:space="0" w:color="auto"/>
              <w:right w:val="single" w:sz="6" w:space="0" w:color="auto"/>
            </w:tcBorders>
          </w:tcPr>
          <w:p w14:paraId="70225016" w14:textId="77777777" w:rsidR="00423CCC" w:rsidRDefault="00423CCC" w:rsidP="005605E3">
            <w:pPr>
              <w:autoSpaceDE w:val="0"/>
              <w:autoSpaceDN w:val="0"/>
              <w:adjustRightInd w:val="0"/>
              <w:spacing w:before="60" w:after="60" w:line="360" w:lineRule="auto"/>
              <w:rPr>
                <w:rFonts w:ascii="Garamond" w:hAnsi="Garamond" w:cs="Garamond"/>
                <w:sz w:val="24"/>
                <w:szCs w:val="24"/>
              </w:rPr>
            </w:pPr>
          </w:p>
        </w:tc>
        <w:tc>
          <w:tcPr>
            <w:tcW w:w="1350" w:type="dxa"/>
            <w:tcBorders>
              <w:top w:val="single" w:sz="6" w:space="0" w:color="auto"/>
              <w:left w:val="single" w:sz="6" w:space="0" w:color="auto"/>
              <w:bottom w:val="single" w:sz="6" w:space="0" w:color="auto"/>
              <w:right w:val="single" w:sz="6" w:space="0" w:color="auto"/>
            </w:tcBorders>
          </w:tcPr>
          <w:p w14:paraId="6F674B55" w14:textId="77777777" w:rsidR="00423CCC" w:rsidRDefault="00423CCC" w:rsidP="005605E3">
            <w:pPr>
              <w:autoSpaceDE w:val="0"/>
              <w:autoSpaceDN w:val="0"/>
              <w:adjustRightInd w:val="0"/>
              <w:spacing w:before="60" w:after="60" w:line="360" w:lineRule="auto"/>
              <w:rPr>
                <w:rFonts w:ascii="Garamond" w:hAnsi="Garamond" w:cs="Garamond"/>
                <w:sz w:val="24"/>
                <w:szCs w:val="24"/>
              </w:rPr>
            </w:pPr>
          </w:p>
        </w:tc>
        <w:tc>
          <w:tcPr>
            <w:tcW w:w="4153" w:type="dxa"/>
            <w:tcBorders>
              <w:top w:val="single" w:sz="6" w:space="0" w:color="auto"/>
              <w:left w:val="single" w:sz="6" w:space="0" w:color="auto"/>
              <w:bottom w:val="single" w:sz="6" w:space="0" w:color="auto"/>
              <w:right w:val="single" w:sz="6" w:space="0" w:color="auto"/>
            </w:tcBorders>
          </w:tcPr>
          <w:p w14:paraId="68C1F915" w14:textId="77777777" w:rsidR="00423CCC" w:rsidRDefault="00423CCC" w:rsidP="005605E3">
            <w:pPr>
              <w:autoSpaceDE w:val="0"/>
              <w:autoSpaceDN w:val="0"/>
              <w:adjustRightInd w:val="0"/>
              <w:spacing w:before="60" w:after="60" w:line="360" w:lineRule="auto"/>
              <w:rPr>
                <w:rFonts w:ascii="Garamond" w:hAnsi="Garamond" w:cs="Garamond"/>
                <w:sz w:val="24"/>
                <w:szCs w:val="24"/>
              </w:rPr>
            </w:pPr>
          </w:p>
        </w:tc>
      </w:tr>
    </w:tbl>
    <w:p w14:paraId="3FE8DC87" w14:textId="77777777" w:rsidR="00423CCC" w:rsidRDefault="00423CCC" w:rsidP="005605E3">
      <w:pPr>
        <w:spacing w:line="360" w:lineRule="auto"/>
        <w:rPr>
          <w:sz w:val="44"/>
          <w:szCs w:val="44"/>
        </w:rPr>
      </w:pPr>
    </w:p>
    <w:p w14:paraId="6259D9CC" w14:textId="77777777" w:rsidR="00996503" w:rsidRDefault="00996503" w:rsidP="005605E3">
      <w:pPr>
        <w:spacing w:line="360" w:lineRule="auto"/>
        <w:rPr>
          <w:sz w:val="44"/>
          <w:szCs w:val="44"/>
        </w:rPr>
      </w:pPr>
    </w:p>
    <w:p w14:paraId="2C055FAC" w14:textId="77777777" w:rsidR="00996503" w:rsidRDefault="00996503" w:rsidP="005605E3">
      <w:pPr>
        <w:spacing w:line="360" w:lineRule="auto"/>
        <w:rPr>
          <w:sz w:val="44"/>
          <w:szCs w:val="44"/>
        </w:rPr>
      </w:pPr>
    </w:p>
    <w:p w14:paraId="6B6A1BCA" w14:textId="77777777" w:rsidR="00FC699D" w:rsidRDefault="00FC699D" w:rsidP="005605E3">
      <w:pPr>
        <w:spacing w:line="360" w:lineRule="auto"/>
        <w:rPr>
          <w:sz w:val="44"/>
          <w:szCs w:val="44"/>
        </w:rPr>
      </w:pPr>
    </w:p>
    <w:p w14:paraId="60B8F736" w14:textId="77777777" w:rsidR="00FC699D" w:rsidRDefault="00FC699D" w:rsidP="005605E3">
      <w:pPr>
        <w:spacing w:line="360" w:lineRule="auto"/>
        <w:rPr>
          <w:sz w:val="44"/>
          <w:szCs w:val="44"/>
        </w:rPr>
      </w:pPr>
    </w:p>
    <w:p w14:paraId="32F0C2F0" w14:textId="77777777" w:rsidR="00FC699D" w:rsidRDefault="00FC699D" w:rsidP="005605E3">
      <w:pPr>
        <w:spacing w:line="360" w:lineRule="auto"/>
        <w:rPr>
          <w:sz w:val="44"/>
          <w:szCs w:val="44"/>
        </w:rPr>
      </w:pPr>
    </w:p>
    <w:p w14:paraId="59732F60" w14:textId="77777777" w:rsidR="00FC699D" w:rsidRDefault="00FC699D" w:rsidP="005605E3">
      <w:pPr>
        <w:spacing w:line="360" w:lineRule="auto"/>
        <w:rPr>
          <w:sz w:val="44"/>
          <w:szCs w:val="44"/>
        </w:rPr>
      </w:pPr>
    </w:p>
    <w:p w14:paraId="32ED6CF0" w14:textId="77777777" w:rsidR="00FC699D" w:rsidRDefault="00FC699D" w:rsidP="005605E3">
      <w:pPr>
        <w:spacing w:line="360" w:lineRule="auto"/>
        <w:rPr>
          <w:sz w:val="44"/>
          <w:szCs w:val="44"/>
        </w:rPr>
      </w:pPr>
    </w:p>
    <w:p w14:paraId="5978FEB7" w14:textId="77777777" w:rsidR="00FC699D" w:rsidRDefault="00FC699D" w:rsidP="005605E3">
      <w:pPr>
        <w:spacing w:line="360" w:lineRule="auto"/>
        <w:rPr>
          <w:sz w:val="44"/>
          <w:szCs w:val="44"/>
        </w:rPr>
      </w:pPr>
    </w:p>
    <w:p w14:paraId="11D08FEB" w14:textId="77777777" w:rsidR="00FC699D" w:rsidRDefault="00FC699D" w:rsidP="005605E3">
      <w:pPr>
        <w:spacing w:line="360" w:lineRule="auto"/>
        <w:rPr>
          <w:sz w:val="44"/>
          <w:szCs w:val="44"/>
        </w:rPr>
      </w:pPr>
    </w:p>
    <w:p w14:paraId="092DF142" w14:textId="77777777" w:rsidR="00FC699D" w:rsidRDefault="00FC699D" w:rsidP="005605E3">
      <w:pPr>
        <w:spacing w:line="360" w:lineRule="auto"/>
        <w:rPr>
          <w:sz w:val="44"/>
          <w:szCs w:val="44"/>
        </w:rPr>
      </w:pPr>
    </w:p>
    <w:p w14:paraId="428D1E02" w14:textId="77777777" w:rsidR="00FC699D" w:rsidRDefault="00FC699D" w:rsidP="005605E3">
      <w:pPr>
        <w:spacing w:line="360" w:lineRule="auto"/>
        <w:rPr>
          <w:sz w:val="44"/>
          <w:szCs w:val="44"/>
        </w:rPr>
      </w:pPr>
    </w:p>
    <w:p w14:paraId="3AC512EF" w14:textId="77777777" w:rsidR="00FC699D" w:rsidRDefault="00FC699D" w:rsidP="005605E3">
      <w:pPr>
        <w:spacing w:line="360" w:lineRule="auto"/>
        <w:rPr>
          <w:sz w:val="44"/>
          <w:szCs w:val="44"/>
        </w:rPr>
      </w:pPr>
    </w:p>
    <w:p w14:paraId="35743D5B" w14:textId="77777777" w:rsidR="00FC699D" w:rsidRDefault="00FC699D" w:rsidP="005605E3">
      <w:pPr>
        <w:spacing w:line="360" w:lineRule="auto"/>
        <w:rPr>
          <w:sz w:val="44"/>
          <w:szCs w:val="44"/>
        </w:rPr>
      </w:pPr>
    </w:p>
    <w:p w14:paraId="4762A06D" w14:textId="77777777" w:rsidR="00FC699D" w:rsidRDefault="00FC699D" w:rsidP="005605E3">
      <w:pPr>
        <w:spacing w:line="360" w:lineRule="auto"/>
        <w:rPr>
          <w:sz w:val="44"/>
          <w:szCs w:val="44"/>
        </w:rPr>
      </w:pPr>
    </w:p>
    <w:p w14:paraId="2DB163AB" w14:textId="77777777" w:rsidR="00FC699D" w:rsidRDefault="00FC699D" w:rsidP="005605E3">
      <w:pPr>
        <w:spacing w:line="360" w:lineRule="auto"/>
        <w:rPr>
          <w:sz w:val="44"/>
          <w:szCs w:val="44"/>
        </w:rPr>
      </w:pPr>
    </w:p>
    <w:p w14:paraId="3FE4DE57" w14:textId="77777777" w:rsidR="005605E3" w:rsidRDefault="00423CCC" w:rsidP="005605E3">
      <w:pPr>
        <w:pStyle w:val="TOC1"/>
        <w:spacing w:line="360" w:lineRule="auto"/>
        <w:jc w:val="center"/>
        <w:rPr>
          <w:noProof/>
        </w:rPr>
      </w:pPr>
      <w:r>
        <w:rPr>
          <w:rFonts w:hint="eastAsia"/>
          <w:color w:val="auto"/>
          <w:sz w:val="44"/>
          <w:szCs w:val="44"/>
          <w:lang w:val="zh-CN"/>
        </w:rPr>
        <w:lastRenderedPageBreak/>
        <w:t>目录</w:t>
      </w:r>
      <w:r>
        <w:rPr>
          <w:color w:val="auto"/>
        </w:rPr>
        <w:fldChar w:fldCharType="begin"/>
      </w:r>
      <w:r>
        <w:rPr>
          <w:color w:val="auto"/>
        </w:rPr>
        <w:instrText xml:space="preserve"> TOC \o "1-3" \h \z \u </w:instrText>
      </w:r>
      <w:r>
        <w:rPr>
          <w:color w:val="auto"/>
        </w:rPr>
        <w:fldChar w:fldCharType="separate"/>
      </w:r>
    </w:p>
    <w:p w14:paraId="4A3280C1" w14:textId="7273D992" w:rsidR="005605E3" w:rsidRDefault="00CA3F72" w:rsidP="005605E3">
      <w:pPr>
        <w:pStyle w:val="10"/>
        <w:tabs>
          <w:tab w:val="right" w:leader="dot" w:pos="8296"/>
        </w:tabs>
        <w:spacing w:line="360" w:lineRule="auto"/>
        <w:rPr>
          <w:rFonts w:asciiTheme="minorHAnsi" w:eastAsiaTheme="minorEastAsia" w:hAnsiTheme="minorHAnsi" w:cstheme="minorBidi"/>
          <w:noProof/>
          <w:kern w:val="2"/>
          <w:szCs w:val="22"/>
        </w:rPr>
      </w:pPr>
      <w:hyperlink w:anchor="_Toc522191531" w:history="1">
        <w:r w:rsidR="005605E3" w:rsidRPr="001419EE">
          <w:rPr>
            <w:rStyle w:val="ab"/>
            <w:noProof/>
          </w:rPr>
          <w:t>产品流程自定义后台管理系统需求详细规格说明书</w:t>
        </w:r>
        <w:r w:rsidR="005605E3">
          <w:rPr>
            <w:noProof/>
            <w:webHidden/>
          </w:rPr>
          <w:tab/>
        </w:r>
        <w:r w:rsidR="005605E3">
          <w:rPr>
            <w:noProof/>
            <w:webHidden/>
          </w:rPr>
          <w:fldChar w:fldCharType="begin"/>
        </w:r>
        <w:r w:rsidR="005605E3">
          <w:rPr>
            <w:noProof/>
            <w:webHidden/>
          </w:rPr>
          <w:instrText xml:space="preserve"> PAGEREF _Toc522191531 \h </w:instrText>
        </w:r>
        <w:r w:rsidR="005605E3">
          <w:rPr>
            <w:noProof/>
            <w:webHidden/>
          </w:rPr>
        </w:r>
        <w:r w:rsidR="005605E3">
          <w:rPr>
            <w:noProof/>
            <w:webHidden/>
          </w:rPr>
          <w:fldChar w:fldCharType="separate"/>
        </w:r>
        <w:r w:rsidR="005605E3">
          <w:rPr>
            <w:noProof/>
            <w:webHidden/>
          </w:rPr>
          <w:t>1</w:t>
        </w:r>
        <w:r w:rsidR="005605E3">
          <w:rPr>
            <w:noProof/>
            <w:webHidden/>
          </w:rPr>
          <w:fldChar w:fldCharType="end"/>
        </w:r>
      </w:hyperlink>
    </w:p>
    <w:p w14:paraId="0E823B17" w14:textId="6C69BBB0" w:rsidR="005605E3" w:rsidRDefault="00CA3F72" w:rsidP="005605E3">
      <w:pPr>
        <w:pStyle w:val="10"/>
        <w:tabs>
          <w:tab w:val="right" w:leader="dot" w:pos="8296"/>
        </w:tabs>
        <w:spacing w:line="360" w:lineRule="auto"/>
        <w:rPr>
          <w:rFonts w:asciiTheme="minorHAnsi" w:eastAsiaTheme="minorEastAsia" w:hAnsiTheme="minorHAnsi" w:cstheme="minorBidi"/>
          <w:noProof/>
          <w:kern w:val="2"/>
          <w:szCs w:val="22"/>
        </w:rPr>
      </w:pPr>
      <w:hyperlink w:anchor="_Toc522191532" w:history="1">
        <w:r w:rsidR="005605E3" w:rsidRPr="001419EE">
          <w:rPr>
            <w:rStyle w:val="ab"/>
            <w:rFonts w:ascii="黑体" w:hAnsi="Arial Black" w:cs="黑体"/>
            <w:noProof/>
            <w:lang w:val="zh-CN"/>
          </w:rPr>
          <w:t>文档信息</w:t>
        </w:r>
        <w:r w:rsidR="005605E3">
          <w:rPr>
            <w:noProof/>
            <w:webHidden/>
          </w:rPr>
          <w:tab/>
        </w:r>
        <w:r w:rsidR="005605E3">
          <w:rPr>
            <w:noProof/>
            <w:webHidden/>
          </w:rPr>
          <w:fldChar w:fldCharType="begin"/>
        </w:r>
        <w:r w:rsidR="005605E3">
          <w:rPr>
            <w:noProof/>
            <w:webHidden/>
          </w:rPr>
          <w:instrText xml:space="preserve"> PAGEREF _Toc522191532 \h </w:instrText>
        </w:r>
        <w:r w:rsidR="005605E3">
          <w:rPr>
            <w:noProof/>
            <w:webHidden/>
          </w:rPr>
        </w:r>
        <w:r w:rsidR="005605E3">
          <w:rPr>
            <w:noProof/>
            <w:webHidden/>
          </w:rPr>
          <w:fldChar w:fldCharType="separate"/>
        </w:r>
        <w:r w:rsidR="005605E3">
          <w:rPr>
            <w:noProof/>
            <w:webHidden/>
          </w:rPr>
          <w:t>2</w:t>
        </w:r>
        <w:r w:rsidR="005605E3">
          <w:rPr>
            <w:noProof/>
            <w:webHidden/>
          </w:rPr>
          <w:fldChar w:fldCharType="end"/>
        </w:r>
      </w:hyperlink>
    </w:p>
    <w:p w14:paraId="3521A611" w14:textId="029C1673" w:rsidR="005605E3" w:rsidRDefault="00CA3F72" w:rsidP="005605E3">
      <w:pPr>
        <w:pStyle w:val="10"/>
        <w:tabs>
          <w:tab w:val="left" w:pos="420"/>
          <w:tab w:val="right" w:leader="dot" w:pos="8296"/>
        </w:tabs>
        <w:spacing w:line="360" w:lineRule="auto"/>
        <w:rPr>
          <w:rFonts w:asciiTheme="minorHAnsi" w:eastAsiaTheme="minorEastAsia" w:hAnsiTheme="minorHAnsi" w:cstheme="minorBidi"/>
          <w:noProof/>
          <w:kern w:val="2"/>
          <w:szCs w:val="22"/>
        </w:rPr>
      </w:pPr>
      <w:hyperlink w:anchor="_Toc522191533" w:history="1">
        <w:r w:rsidR="005605E3" w:rsidRPr="001419EE">
          <w:rPr>
            <w:rStyle w:val="ab"/>
            <w:noProof/>
          </w:rPr>
          <w:t>1</w:t>
        </w:r>
        <w:r w:rsidR="005605E3">
          <w:rPr>
            <w:rFonts w:asciiTheme="minorHAnsi" w:eastAsiaTheme="minorEastAsia" w:hAnsiTheme="minorHAnsi" w:cstheme="minorBidi"/>
            <w:noProof/>
            <w:kern w:val="2"/>
            <w:szCs w:val="22"/>
          </w:rPr>
          <w:tab/>
        </w:r>
        <w:r w:rsidR="005605E3" w:rsidRPr="001419EE">
          <w:rPr>
            <w:rStyle w:val="ab"/>
            <w:noProof/>
          </w:rPr>
          <w:t>概述</w:t>
        </w:r>
        <w:r w:rsidR="005605E3">
          <w:rPr>
            <w:noProof/>
            <w:webHidden/>
          </w:rPr>
          <w:tab/>
        </w:r>
        <w:r w:rsidR="005605E3">
          <w:rPr>
            <w:noProof/>
            <w:webHidden/>
          </w:rPr>
          <w:fldChar w:fldCharType="begin"/>
        </w:r>
        <w:r w:rsidR="005605E3">
          <w:rPr>
            <w:noProof/>
            <w:webHidden/>
          </w:rPr>
          <w:instrText xml:space="preserve"> PAGEREF _Toc522191533 \h </w:instrText>
        </w:r>
        <w:r w:rsidR="005605E3">
          <w:rPr>
            <w:noProof/>
            <w:webHidden/>
          </w:rPr>
        </w:r>
        <w:r w:rsidR="005605E3">
          <w:rPr>
            <w:noProof/>
            <w:webHidden/>
          </w:rPr>
          <w:fldChar w:fldCharType="separate"/>
        </w:r>
        <w:r w:rsidR="005605E3">
          <w:rPr>
            <w:noProof/>
            <w:webHidden/>
          </w:rPr>
          <w:t>7</w:t>
        </w:r>
        <w:r w:rsidR="005605E3">
          <w:rPr>
            <w:noProof/>
            <w:webHidden/>
          </w:rPr>
          <w:fldChar w:fldCharType="end"/>
        </w:r>
      </w:hyperlink>
    </w:p>
    <w:p w14:paraId="66ECA34E" w14:textId="17EB576C" w:rsidR="005605E3" w:rsidRDefault="00CA3F72" w:rsidP="005605E3">
      <w:pPr>
        <w:pStyle w:val="20"/>
        <w:tabs>
          <w:tab w:val="left" w:pos="1260"/>
          <w:tab w:val="right" w:leader="dot" w:pos="8296"/>
        </w:tabs>
        <w:spacing w:line="360" w:lineRule="auto"/>
        <w:rPr>
          <w:rFonts w:asciiTheme="minorHAnsi" w:eastAsiaTheme="minorEastAsia" w:hAnsiTheme="minorHAnsi" w:cstheme="minorBidi"/>
          <w:noProof/>
          <w:kern w:val="2"/>
          <w:szCs w:val="22"/>
        </w:rPr>
      </w:pPr>
      <w:hyperlink w:anchor="_Toc522191534" w:history="1">
        <w:r w:rsidR="005605E3" w:rsidRPr="001419EE">
          <w:rPr>
            <w:rStyle w:val="ab"/>
            <w:noProof/>
          </w:rPr>
          <w:t>1.1</w:t>
        </w:r>
        <w:r w:rsidR="005605E3">
          <w:rPr>
            <w:rFonts w:asciiTheme="minorHAnsi" w:eastAsiaTheme="minorEastAsia" w:hAnsiTheme="minorHAnsi" w:cstheme="minorBidi"/>
            <w:noProof/>
            <w:kern w:val="2"/>
            <w:szCs w:val="22"/>
          </w:rPr>
          <w:tab/>
        </w:r>
        <w:r w:rsidR="005605E3" w:rsidRPr="001419EE">
          <w:rPr>
            <w:rStyle w:val="ab"/>
            <w:noProof/>
          </w:rPr>
          <w:t>目的</w:t>
        </w:r>
        <w:r w:rsidR="005605E3">
          <w:rPr>
            <w:noProof/>
            <w:webHidden/>
          </w:rPr>
          <w:tab/>
        </w:r>
        <w:r w:rsidR="005605E3">
          <w:rPr>
            <w:noProof/>
            <w:webHidden/>
          </w:rPr>
          <w:fldChar w:fldCharType="begin"/>
        </w:r>
        <w:r w:rsidR="005605E3">
          <w:rPr>
            <w:noProof/>
            <w:webHidden/>
          </w:rPr>
          <w:instrText xml:space="preserve"> PAGEREF _Toc522191534 \h </w:instrText>
        </w:r>
        <w:r w:rsidR="005605E3">
          <w:rPr>
            <w:noProof/>
            <w:webHidden/>
          </w:rPr>
        </w:r>
        <w:r w:rsidR="005605E3">
          <w:rPr>
            <w:noProof/>
            <w:webHidden/>
          </w:rPr>
          <w:fldChar w:fldCharType="separate"/>
        </w:r>
        <w:r w:rsidR="005605E3">
          <w:rPr>
            <w:noProof/>
            <w:webHidden/>
          </w:rPr>
          <w:t>7</w:t>
        </w:r>
        <w:r w:rsidR="005605E3">
          <w:rPr>
            <w:noProof/>
            <w:webHidden/>
          </w:rPr>
          <w:fldChar w:fldCharType="end"/>
        </w:r>
      </w:hyperlink>
    </w:p>
    <w:p w14:paraId="1F41CBF8" w14:textId="2F1A7672" w:rsidR="005605E3" w:rsidRDefault="00CA3F72" w:rsidP="005605E3">
      <w:pPr>
        <w:pStyle w:val="20"/>
        <w:tabs>
          <w:tab w:val="left" w:pos="1260"/>
          <w:tab w:val="right" w:leader="dot" w:pos="8296"/>
        </w:tabs>
        <w:spacing w:line="360" w:lineRule="auto"/>
        <w:rPr>
          <w:rFonts w:asciiTheme="minorHAnsi" w:eastAsiaTheme="minorEastAsia" w:hAnsiTheme="minorHAnsi" w:cstheme="minorBidi"/>
          <w:noProof/>
          <w:kern w:val="2"/>
          <w:szCs w:val="22"/>
        </w:rPr>
      </w:pPr>
      <w:hyperlink w:anchor="_Toc522191535" w:history="1">
        <w:r w:rsidR="005605E3" w:rsidRPr="001419EE">
          <w:rPr>
            <w:rStyle w:val="ab"/>
            <w:noProof/>
          </w:rPr>
          <w:t>1.2</w:t>
        </w:r>
        <w:r w:rsidR="005605E3">
          <w:rPr>
            <w:rFonts w:asciiTheme="minorHAnsi" w:eastAsiaTheme="minorEastAsia" w:hAnsiTheme="minorHAnsi" w:cstheme="minorBidi"/>
            <w:noProof/>
            <w:kern w:val="2"/>
            <w:szCs w:val="22"/>
          </w:rPr>
          <w:tab/>
        </w:r>
        <w:r w:rsidR="005605E3" w:rsidRPr="001419EE">
          <w:rPr>
            <w:rStyle w:val="ab"/>
            <w:noProof/>
          </w:rPr>
          <w:t>范围</w:t>
        </w:r>
        <w:r w:rsidR="005605E3">
          <w:rPr>
            <w:noProof/>
            <w:webHidden/>
          </w:rPr>
          <w:tab/>
        </w:r>
        <w:r w:rsidR="005605E3">
          <w:rPr>
            <w:noProof/>
            <w:webHidden/>
          </w:rPr>
          <w:fldChar w:fldCharType="begin"/>
        </w:r>
        <w:r w:rsidR="005605E3">
          <w:rPr>
            <w:noProof/>
            <w:webHidden/>
          </w:rPr>
          <w:instrText xml:space="preserve"> PAGEREF _Toc522191535 \h </w:instrText>
        </w:r>
        <w:r w:rsidR="005605E3">
          <w:rPr>
            <w:noProof/>
            <w:webHidden/>
          </w:rPr>
        </w:r>
        <w:r w:rsidR="005605E3">
          <w:rPr>
            <w:noProof/>
            <w:webHidden/>
          </w:rPr>
          <w:fldChar w:fldCharType="separate"/>
        </w:r>
        <w:r w:rsidR="005605E3">
          <w:rPr>
            <w:noProof/>
            <w:webHidden/>
          </w:rPr>
          <w:t>7</w:t>
        </w:r>
        <w:r w:rsidR="005605E3">
          <w:rPr>
            <w:noProof/>
            <w:webHidden/>
          </w:rPr>
          <w:fldChar w:fldCharType="end"/>
        </w:r>
      </w:hyperlink>
    </w:p>
    <w:p w14:paraId="3A3A9A66" w14:textId="71D9F060" w:rsidR="005605E3" w:rsidRDefault="00CA3F72" w:rsidP="005605E3">
      <w:pPr>
        <w:pStyle w:val="20"/>
        <w:tabs>
          <w:tab w:val="left" w:pos="1260"/>
          <w:tab w:val="right" w:leader="dot" w:pos="8296"/>
        </w:tabs>
        <w:spacing w:line="360" w:lineRule="auto"/>
        <w:rPr>
          <w:rFonts w:asciiTheme="minorHAnsi" w:eastAsiaTheme="minorEastAsia" w:hAnsiTheme="minorHAnsi" w:cstheme="minorBidi"/>
          <w:noProof/>
          <w:kern w:val="2"/>
          <w:szCs w:val="22"/>
        </w:rPr>
      </w:pPr>
      <w:hyperlink w:anchor="_Toc522191536" w:history="1">
        <w:r w:rsidR="005605E3" w:rsidRPr="001419EE">
          <w:rPr>
            <w:rStyle w:val="ab"/>
            <w:noProof/>
          </w:rPr>
          <w:t>1.3</w:t>
        </w:r>
        <w:r w:rsidR="005605E3">
          <w:rPr>
            <w:rFonts w:asciiTheme="minorHAnsi" w:eastAsiaTheme="minorEastAsia" w:hAnsiTheme="minorHAnsi" w:cstheme="minorBidi"/>
            <w:noProof/>
            <w:kern w:val="2"/>
            <w:szCs w:val="22"/>
          </w:rPr>
          <w:tab/>
        </w:r>
        <w:r w:rsidR="005605E3" w:rsidRPr="001419EE">
          <w:rPr>
            <w:rStyle w:val="ab"/>
            <w:noProof/>
          </w:rPr>
          <w:t>约定、限制及假设</w:t>
        </w:r>
        <w:r w:rsidR="005605E3">
          <w:rPr>
            <w:noProof/>
            <w:webHidden/>
          </w:rPr>
          <w:tab/>
        </w:r>
        <w:r w:rsidR="005605E3">
          <w:rPr>
            <w:noProof/>
            <w:webHidden/>
          </w:rPr>
          <w:fldChar w:fldCharType="begin"/>
        </w:r>
        <w:r w:rsidR="005605E3">
          <w:rPr>
            <w:noProof/>
            <w:webHidden/>
          </w:rPr>
          <w:instrText xml:space="preserve"> PAGEREF _Toc522191536 \h </w:instrText>
        </w:r>
        <w:r w:rsidR="005605E3">
          <w:rPr>
            <w:noProof/>
            <w:webHidden/>
          </w:rPr>
        </w:r>
        <w:r w:rsidR="005605E3">
          <w:rPr>
            <w:noProof/>
            <w:webHidden/>
          </w:rPr>
          <w:fldChar w:fldCharType="separate"/>
        </w:r>
        <w:r w:rsidR="005605E3">
          <w:rPr>
            <w:noProof/>
            <w:webHidden/>
          </w:rPr>
          <w:t>7</w:t>
        </w:r>
        <w:r w:rsidR="005605E3">
          <w:rPr>
            <w:noProof/>
            <w:webHidden/>
          </w:rPr>
          <w:fldChar w:fldCharType="end"/>
        </w:r>
      </w:hyperlink>
    </w:p>
    <w:p w14:paraId="75420275" w14:textId="5AEBE716" w:rsidR="005605E3" w:rsidRDefault="00CA3F72" w:rsidP="005605E3">
      <w:pPr>
        <w:pStyle w:val="10"/>
        <w:tabs>
          <w:tab w:val="left" w:pos="420"/>
          <w:tab w:val="right" w:leader="dot" w:pos="8296"/>
        </w:tabs>
        <w:spacing w:line="360" w:lineRule="auto"/>
        <w:rPr>
          <w:rFonts w:asciiTheme="minorHAnsi" w:eastAsiaTheme="minorEastAsia" w:hAnsiTheme="minorHAnsi" w:cstheme="minorBidi"/>
          <w:noProof/>
          <w:kern w:val="2"/>
          <w:szCs w:val="22"/>
        </w:rPr>
      </w:pPr>
      <w:hyperlink w:anchor="_Toc522191537" w:history="1">
        <w:r w:rsidR="005605E3" w:rsidRPr="001419EE">
          <w:rPr>
            <w:rStyle w:val="ab"/>
            <w:noProof/>
          </w:rPr>
          <w:t>2</w:t>
        </w:r>
        <w:r w:rsidR="005605E3">
          <w:rPr>
            <w:rFonts w:asciiTheme="minorHAnsi" w:eastAsiaTheme="minorEastAsia" w:hAnsiTheme="minorHAnsi" w:cstheme="minorBidi"/>
            <w:noProof/>
            <w:kern w:val="2"/>
            <w:szCs w:val="22"/>
          </w:rPr>
          <w:tab/>
        </w:r>
        <w:r w:rsidR="005605E3" w:rsidRPr="001419EE">
          <w:rPr>
            <w:rStyle w:val="ab"/>
            <w:noProof/>
          </w:rPr>
          <w:t>业务流程</w:t>
        </w:r>
        <w:r w:rsidR="005605E3">
          <w:rPr>
            <w:noProof/>
            <w:webHidden/>
          </w:rPr>
          <w:tab/>
        </w:r>
        <w:r w:rsidR="005605E3">
          <w:rPr>
            <w:noProof/>
            <w:webHidden/>
          </w:rPr>
          <w:fldChar w:fldCharType="begin"/>
        </w:r>
        <w:r w:rsidR="005605E3">
          <w:rPr>
            <w:noProof/>
            <w:webHidden/>
          </w:rPr>
          <w:instrText xml:space="preserve"> PAGEREF _Toc522191537 \h </w:instrText>
        </w:r>
        <w:r w:rsidR="005605E3">
          <w:rPr>
            <w:noProof/>
            <w:webHidden/>
          </w:rPr>
        </w:r>
        <w:r w:rsidR="005605E3">
          <w:rPr>
            <w:noProof/>
            <w:webHidden/>
          </w:rPr>
          <w:fldChar w:fldCharType="separate"/>
        </w:r>
        <w:r w:rsidR="005605E3">
          <w:rPr>
            <w:noProof/>
            <w:webHidden/>
          </w:rPr>
          <w:t>7</w:t>
        </w:r>
        <w:r w:rsidR="005605E3">
          <w:rPr>
            <w:noProof/>
            <w:webHidden/>
          </w:rPr>
          <w:fldChar w:fldCharType="end"/>
        </w:r>
      </w:hyperlink>
    </w:p>
    <w:p w14:paraId="006546AE" w14:textId="3CDB1B13" w:rsidR="005605E3" w:rsidRDefault="00CA3F72" w:rsidP="005605E3">
      <w:pPr>
        <w:pStyle w:val="20"/>
        <w:tabs>
          <w:tab w:val="left" w:pos="1260"/>
          <w:tab w:val="right" w:leader="dot" w:pos="8296"/>
        </w:tabs>
        <w:spacing w:line="360" w:lineRule="auto"/>
        <w:rPr>
          <w:rFonts w:asciiTheme="minorHAnsi" w:eastAsiaTheme="minorEastAsia" w:hAnsiTheme="minorHAnsi" w:cstheme="minorBidi"/>
          <w:noProof/>
          <w:kern w:val="2"/>
          <w:szCs w:val="22"/>
        </w:rPr>
      </w:pPr>
      <w:hyperlink w:anchor="_Toc522191540" w:history="1">
        <w:r w:rsidR="005605E3" w:rsidRPr="001419EE">
          <w:rPr>
            <w:rStyle w:val="ab"/>
            <w:noProof/>
          </w:rPr>
          <w:t>2.1</w:t>
        </w:r>
        <w:r w:rsidR="005605E3">
          <w:rPr>
            <w:rFonts w:asciiTheme="minorHAnsi" w:eastAsiaTheme="minorEastAsia" w:hAnsiTheme="minorHAnsi" w:cstheme="minorBidi"/>
            <w:noProof/>
            <w:kern w:val="2"/>
            <w:szCs w:val="22"/>
          </w:rPr>
          <w:tab/>
        </w:r>
        <w:r w:rsidR="005605E3" w:rsidRPr="001419EE">
          <w:rPr>
            <w:rStyle w:val="ab"/>
            <w:noProof/>
          </w:rPr>
          <w:t>业务流程图</w:t>
        </w:r>
        <w:r w:rsidR="005605E3">
          <w:rPr>
            <w:noProof/>
            <w:webHidden/>
          </w:rPr>
          <w:tab/>
        </w:r>
        <w:r w:rsidR="005605E3">
          <w:rPr>
            <w:noProof/>
            <w:webHidden/>
          </w:rPr>
          <w:fldChar w:fldCharType="begin"/>
        </w:r>
        <w:r w:rsidR="005605E3">
          <w:rPr>
            <w:noProof/>
            <w:webHidden/>
          </w:rPr>
          <w:instrText xml:space="preserve"> PAGEREF _Toc522191540 \h </w:instrText>
        </w:r>
        <w:r w:rsidR="005605E3">
          <w:rPr>
            <w:noProof/>
            <w:webHidden/>
          </w:rPr>
        </w:r>
        <w:r w:rsidR="005605E3">
          <w:rPr>
            <w:noProof/>
            <w:webHidden/>
          </w:rPr>
          <w:fldChar w:fldCharType="separate"/>
        </w:r>
        <w:r w:rsidR="005605E3">
          <w:rPr>
            <w:noProof/>
            <w:webHidden/>
          </w:rPr>
          <w:t>7</w:t>
        </w:r>
        <w:r w:rsidR="005605E3">
          <w:rPr>
            <w:noProof/>
            <w:webHidden/>
          </w:rPr>
          <w:fldChar w:fldCharType="end"/>
        </w:r>
      </w:hyperlink>
    </w:p>
    <w:p w14:paraId="48554492" w14:textId="749383F1" w:rsidR="005605E3" w:rsidRDefault="00CA3F72" w:rsidP="005605E3">
      <w:pPr>
        <w:pStyle w:val="20"/>
        <w:tabs>
          <w:tab w:val="left" w:pos="1260"/>
          <w:tab w:val="right" w:leader="dot" w:pos="8296"/>
        </w:tabs>
        <w:spacing w:line="360" w:lineRule="auto"/>
        <w:rPr>
          <w:rFonts w:asciiTheme="minorHAnsi" w:eastAsiaTheme="minorEastAsia" w:hAnsiTheme="minorHAnsi" w:cstheme="minorBidi"/>
          <w:noProof/>
          <w:kern w:val="2"/>
          <w:szCs w:val="22"/>
        </w:rPr>
      </w:pPr>
      <w:hyperlink w:anchor="_Toc522191541" w:history="1">
        <w:r w:rsidR="005605E3" w:rsidRPr="001419EE">
          <w:rPr>
            <w:rStyle w:val="ab"/>
            <w:noProof/>
          </w:rPr>
          <w:t>2.2</w:t>
        </w:r>
        <w:r w:rsidR="005605E3">
          <w:rPr>
            <w:rFonts w:asciiTheme="minorHAnsi" w:eastAsiaTheme="minorEastAsia" w:hAnsiTheme="minorHAnsi" w:cstheme="minorBidi"/>
            <w:noProof/>
            <w:kern w:val="2"/>
            <w:szCs w:val="22"/>
          </w:rPr>
          <w:tab/>
        </w:r>
        <w:r w:rsidR="005605E3" w:rsidRPr="001419EE">
          <w:rPr>
            <w:rStyle w:val="ab"/>
            <w:noProof/>
          </w:rPr>
          <w:t>业务要点说明</w:t>
        </w:r>
        <w:r w:rsidR="005605E3">
          <w:rPr>
            <w:noProof/>
            <w:webHidden/>
          </w:rPr>
          <w:tab/>
        </w:r>
        <w:r w:rsidR="005605E3">
          <w:rPr>
            <w:noProof/>
            <w:webHidden/>
          </w:rPr>
          <w:fldChar w:fldCharType="begin"/>
        </w:r>
        <w:r w:rsidR="005605E3">
          <w:rPr>
            <w:noProof/>
            <w:webHidden/>
          </w:rPr>
          <w:instrText xml:space="preserve"> PAGEREF _Toc522191541 \h </w:instrText>
        </w:r>
        <w:r w:rsidR="005605E3">
          <w:rPr>
            <w:noProof/>
            <w:webHidden/>
          </w:rPr>
        </w:r>
        <w:r w:rsidR="005605E3">
          <w:rPr>
            <w:noProof/>
            <w:webHidden/>
          </w:rPr>
          <w:fldChar w:fldCharType="separate"/>
        </w:r>
        <w:r w:rsidR="005605E3">
          <w:rPr>
            <w:noProof/>
            <w:webHidden/>
          </w:rPr>
          <w:t>8</w:t>
        </w:r>
        <w:r w:rsidR="005605E3">
          <w:rPr>
            <w:noProof/>
            <w:webHidden/>
          </w:rPr>
          <w:fldChar w:fldCharType="end"/>
        </w:r>
      </w:hyperlink>
    </w:p>
    <w:p w14:paraId="0A347A33" w14:textId="721D4A57" w:rsidR="005605E3" w:rsidRDefault="00CA3F72" w:rsidP="005605E3">
      <w:pPr>
        <w:pStyle w:val="10"/>
        <w:tabs>
          <w:tab w:val="left" w:pos="420"/>
          <w:tab w:val="right" w:leader="dot" w:pos="8296"/>
        </w:tabs>
        <w:spacing w:line="360" w:lineRule="auto"/>
        <w:rPr>
          <w:rFonts w:asciiTheme="minorHAnsi" w:eastAsiaTheme="minorEastAsia" w:hAnsiTheme="minorHAnsi" w:cstheme="minorBidi"/>
          <w:noProof/>
          <w:kern w:val="2"/>
          <w:szCs w:val="22"/>
        </w:rPr>
      </w:pPr>
      <w:hyperlink w:anchor="_Toc522191542" w:history="1">
        <w:r w:rsidR="005605E3" w:rsidRPr="001419EE">
          <w:rPr>
            <w:rStyle w:val="ab"/>
            <w:noProof/>
          </w:rPr>
          <w:t>3</w:t>
        </w:r>
        <w:r w:rsidR="005605E3">
          <w:rPr>
            <w:rFonts w:asciiTheme="minorHAnsi" w:eastAsiaTheme="minorEastAsia" w:hAnsiTheme="minorHAnsi" w:cstheme="minorBidi"/>
            <w:noProof/>
            <w:kern w:val="2"/>
            <w:szCs w:val="22"/>
          </w:rPr>
          <w:tab/>
        </w:r>
        <w:r w:rsidR="005605E3" w:rsidRPr="001419EE">
          <w:rPr>
            <w:rStyle w:val="ab"/>
            <w:noProof/>
          </w:rPr>
          <w:t>业务需求</w:t>
        </w:r>
        <w:r w:rsidR="005605E3">
          <w:rPr>
            <w:noProof/>
            <w:webHidden/>
          </w:rPr>
          <w:tab/>
        </w:r>
        <w:r w:rsidR="005605E3">
          <w:rPr>
            <w:noProof/>
            <w:webHidden/>
          </w:rPr>
          <w:fldChar w:fldCharType="begin"/>
        </w:r>
        <w:r w:rsidR="005605E3">
          <w:rPr>
            <w:noProof/>
            <w:webHidden/>
          </w:rPr>
          <w:instrText xml:space="preserve"> PAGEREF _Toc522191542 \h </w:instrText>
        </w:r>
        <w:r w:rsidR="005605E3">
          <w:rPr>
            <w:noProof/>
            <w:webHidden/>
          </w:rPr>
        </w:r>
        <w:r w:rsidR="005605E3">
          <w:rPr>
            <w:noProof/>
            <w:webHidden/>
          </w:rPr>
          <w:fldChar w:fldCharType="separate"/>
        </w:r>
        <w:r w:rsidR="005605E3">
          <w:rPr>
            <w:noProof/>
            <w:webHidden/>
          </w:rPr>
          <w:t>9</w:t>
        </w:r>
        <w:r w:rsidR="005605E3">
          <w:rPr>
            <w:noProof/>
            <w:webHidden/>
          </w:rPr>
          <w:fldChar w:fldCharType="end"/>
        </w:r>
      </w:hyperlink>
    </w:p>
    <w:p w14:paraId="1A409A45" w14:textId="3BC4021F" w:rsidR="005605E3" w:rsidRDefault="00CA3F72" w:rsidP="005605E3">
      <w:pPr>
        <w:pStyle w:val="20"/>
        <w:tabs>
          <w:tab w:val="left" w:pos="1260"/>
          <w:tab w:val="right" w:leader="dot" w:pos="8296"/>
        </w:tabs>
        <w:spacing w:line="360" w:lineRule="auto"/>
        <w:rPr>
          <w:rFonts w:asciiTheme="minorHAnsi" w:eastAsiaTheme="minorEastAsia" w:hAnsiTheme="minorHAnsi" w:cstheme="minorBidi"/>
          <w:noProof/>
          <w:kern w:val="2"/>
          <w:szCs w:val="22"/>
        </w:rPr>
      </w:pPr>
      <w:hyperlink w:anchor="_Toc522191547" w:history="1">
        <w:r w:rsidR="005605E3" w:rsidRPr="001419EE">
          <w:rPr>
            <w:rStyle w:val="ab"/>
            <w:noProof/>
          </w:rPr>
          <w:t>3.1</w:t>
        </w:r>
        <w:r w:rsidR="005605E3">
          <w:rPr>
            <w:rFonts w:asciiTheme="minorHAnsi" w:eastAsiaTheme="minorEastAsia" w:hAnsiTheme="minorHAnsi" w:cstheme="minorBidi"/>
            <w:noProof/>
            <w:kern w:val="2"/>
            <w:szCs w:val="22"/>
          </w:rPr>
          <w:tab/>
        </w:r>
        <w:r w:rsidR="005605E3" w:rsidRPr="001419EE">
          <w:rPr>
            <w:rStyle w:val="ab"/>
            <w:noProof/>
          </w:rPr>
          <w:t>产品销售流程管理</w:t>
        </w:r>
        <w:r w:rsidR="005605E3" w:rsidRPr="001419EE">
          <w:rPr>
            <w:rStyle w:val="ab"/>
            <w:noProof/>
          </w:rPr>
          <w:t>—</w:t>
        </w:r>
        <w:r w:rsidR="005605E3" w:rsidRPr="001419EE">
          <w:rPr>
            <w:rStyle w:val="ab"/>
            <w:noProof/>
          </w:rPr>
          <w:t>投保基础数据设置</w:t>
        </w:r>
        <w:r w:rsidR="005605E3">
          <w:rPr>
            <w:noProof/>
            <w:webHidden/>
          </w:rPr>
          <w:tab/>
        </w:r>
        <w:r w:rsidR="005605E3">
          <w:rPr>
            <w:noProof/>
            <w:webHidden/>
          </w:rPr>
          <w:fldChar w:fldCharType="begin"/>
        </w:r>
        <w:r w:rsidR="005605E3">
          <w:rPr>
            <w:noProof/>
            <w:webHidden/>
          </w:rPr>
          <w:instrText xml:space="preserve"> PAGEREF _Toc522191547 \h </w:instrText>
        </w:r>
        <w:r w:rsidR="005605E3">
          <w:rPr>
            <w:noProof/>
            <w:webHidden/>
          </w:rPr>
        </w:r>
        <w:r w:rsidR="005605E3">
          <w:rPr>
            <w:noProof/>
            <w:webHidden/>
          </w:rPr>
          <w:fldChar w:fldCharType="separate"/>
        </w:r>
        <w:r w:rsidR="005605E3">
          <w:rPr>
            <w:noProof/>
            <w:webHidden/>
          </w:rPr>
          <w:t>9</w:t>
        </w:r>
        <w:r w:rsidR="005605E3">
          <w:rPr>
            <w:noProof/>
            <w:webHidden/>
          </w:rPr>
          <w:fldChar w:fldCharType="end"/>
        </w:r>
      </w:hyperlink>
    </w:p>
    <w:p w14:paraId="3B6B1532" w14:textId="298B8D48"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52" w:history="1">
        <w:r w:rsidR="005605E3" w:rsidRPr="001419EE">
          <w:rPr>
            <w:rStyle w:val="ab"/>
            <w:noProof/>
          </w:rPr>
          <w:t>3.1.1</w:t>
        </w:r>
        <w:r w:rsidR="005605E3">
          <w:rPr>
            <w:rFonts w:asciiTheme="minorHAnsi" w:eastAsiaTheme="minorEastAsia" w:hAnsiTheme="minorHAnsi" w:cstheme="minorBidi"/>
            <w:noProof/>
            <w:kern w:val="2"/>
            <w:szCs w:val="22"/>
          </w:rPr>
          <w:tab/>
        </w:r>
        <w:r w:rsidR="005605E3" w:rsidRPr="001419EE">
          <w:rPr>
            <w:rStyle w:val="ab"/>
            <w:noProof/>
          </w:rPr>
          <w:t>功能介绍</w:t>
        </w:r>
        <w:r w:rsidR="005605E3">
          <w:rPr>
            <w:noProof/>
            <w:webHidden/>
          </w:rPr>
          <w:tab/>
        </w:r>
        <w:r w:rsidR="005605E3">
          <w:rPr>
            <w:noProof/>
            <w:webHidden/>
          </w:rPr>
          <w:fldChar w:fldCharType="begin"/>
        </w:r>
        <w:r w:rsidR="005605E3">
          <w:rPr>
            <w:noProof/>
            <w:webHidden/>
          </w:rPr>
          <w:instrText xml:space="preserve"> PAGEREF _Toc522191552 \h </w:instrText>
        </w:r>
        <w:r w:rsidR="005605E3">
          <w:rPr>
            <w:noProof/>
            <w:webHidden/>
          </w:rPr>
        </w:r>
        <w:r w:rsidR="005605E3">
          <w:rPr>
            <w:noProof/>
            <w:webHidden/>
          </w:rPr>
          <w:fldChar w:fldCharType="separate"/>
        </w:r>
        <w:r w:rsidR="005605E3">
          <w:rPr>
            <w:noProof/>
            <w:webHidden/>
          </w:rPr>
          <w:t>9</w:t>
        </w:r>
        <w:r w:rsidR="005605E3">
          <w:rPr>
            <w:noProof/>
            <w:webHidden/>
          </w:rPr>
          <w:fldChar w:fldCharType="end"/>
        </w:r>
      </w:hyperlink>
    </w:p>
    <w:p w14:paraId="1618E79F" w14:textId="4D63D748"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53" w:history="1">
        <w:r w:rsidR="005605E3" w:rsidRPr="001419EE">
          <w:rPr>
            <w:rStyle w:val="ab"/>
            <w:noProof/>
          </w:rPr>
          <w:t>3.1.2</w:t>
        </w:r>
        <w:r w:rsidR="005605E3">
          <w:rPr>
            <w:rFonts w:asciiTheme="minorHAnsi" w:eastAsiaTheme="minorEastAsia" w:hAnsiTheme="minorHAnsi" w:cstheme="minorBidi"/>
            <w:noProof/>
            <w:kern w:val="2"/>
            <w:szCs w:val="22"/>
          </w:rPr>
          <w:tab/>
        </w:r>
        <w:r w:rsidR="005605E3" w:rsidRPr="001419EE">
          <w:rPr>
            <w:rStyle w:val="ab"/>
            <w:noProof/>
          </w:rPr>
          <w:t>路径</w:t>
        </w:r>
        <w:r w:rsidR="005605E3">
          <w:rPr>
            <w:noProof/>
            <w:webHidden/>
          </w:rPr>
          <w:tab/>
        </w:r>
        <w:r w:rsidR="005605E3">
          <w:rPr>
            <w:noProof/>
            <w:webHidden/>
          </w:rPr>
          <w:fldChar w:fldCharType="begin"/>
        </w:r>
        <w:r w:rsidR="005605E3">
          <w:rPr>
            <w:noProof/>
            <w:webHidden/>
          </w:rPr>
          <w:instrText xml:space="preserve"> PAGEREF _Toc522191553 \h </w:instrText>
        </w:r>
        <w:r w:rsidR="005605E3">
          <w:rPr>
            <w:noProof/>
            <w:webHidden/>
          </w:rPr>
        </w:r>
        <w:r w:rsidR="005605E3">
          <w:rPr>
            <w:noProof/>
            <w:webHidden/>
          </w:rPr>
          <w:fldChar w:fldCharType="separate"/>
        </w:r>
        <w:r w:rsidR="005605E3">
          <w:rPr>
            <w:noProof/>
            <w:webHidden/>
          </w:rPr>
          <w:t>9</w:t>
        </w:r>
        <w:r w:rsidR="005605E3">
          <w:rPr>
            <w:noProof/>
            <w:webHidden/>
          </w:rPr>
          <w:fldChar w:fldCharType="end"/>
        </w:r>
      </w:hyperlink>
    </w:p>
    <w:p w14:paraId="547A8B0A" w14:textId="59BD8FEA"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54" w:history="1">
        <w:r w:rsidR="005605E3" w:rsidRPr="001419EE">
          <w:rPr>
            <w:rStyle w:val="ab"/>
            <w:noProof/>
          </w:rPr>
          <w:t>3.1.3</w:t>
        </w:r>
        <w:r w:rsidR="005605E3">
          <w:rPr>
            <w:rFonts w:asciiTheme="minorHAnsi" w:eastAsiaTheme="minorEastAsia" w:hAnsiTheme="minorHAnsi" w:cstheme="minorBidi"/>
            <w:noProof/>
            <w:kern w:val="2"/>
            <w:szCs w:val="22"/>
          </w:rPr>
          <w:tab/>
        </w:r>
        <w:r w:rsidR="005605E3" w:rsidRPr="001419EE">
          <w:rPr>
            <w:rStyle w:val="ab"/>
            <w:noProof/>
          </w:rPr>
          <w:t>规则</w:t>
        </w:r>
        <w:r w:rsidR="005605E3">
          <w:rPr>
            <w:noProof/>
            <w:webHidden/>
          </w:rPr>
          <w:tab/>
        </w:r>
        <w:r w:rsidR="005605E3">
          <w:rPr>
            <w:noProof/>
            <w:webHidden/>
          </w:rPr>
          <w:fldChar w:fldCharType="begin"/>
        </w:r>
        <w:r w:rsidR="005605E3">
          <w:rPr>
            <w:noProof/>
            <w:webHidden/>
          </w:rPr>
          <w:instrText xml:space="preserve"> PAGEREF _Toc522191554 \h </w:instrText>
        </w:r>
        <w:r w:rsidR="005605E3">
          <w:rPr>
            <w:noProof/>
            <w:webHidden/>
          </w:rPr>
        </w:r>
        <w:r w:rsidR="005605E3">
          <w:rPr>
            <w:noProof/>
            <w:webHidden/>
          </w:rPr>
          <w:fldChar w:fldCharType="separate"/>
        </w:r>
        <w:r w:rsidR="005605E3">
          <w:rPr>
            <w:noProof/>
            <w:webHidden/>
          </w:rPr>
          <w:t>9</w:t>
        </w:r>
        <w:r w:rsidR="005605E3">
          <w:rPr>
            <w:noProof/>
            <w:webHidden/>
          </w:rPr>
          <w:fldChar w:fldCharType="end"/>
        </w:r>
      </w:hyperlink>
    </w:p>
    <w:p w14:paraId="7C34D506" w14:textId="3600CE3B"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55" w:history="1">
        <w:r w:rsidR="005605E3" w:rsidRPr="001419EE">
          <w:rPr>
            <w:rStyle w:val="ab"/>
            <w:noProof/>
          </w:rPr>
          <w:t>3.1.4</w:t>
        </w:r>
        <w:r w:rsidR="005605E3">
          <w:rPr>
            <w:rFonts w:asciiTheme="minorHAnsi" w:eastAsiaTheme="minorEastAsia" w:hAnsiTheme="minorHAnsi" w:cstheme="minorBidi"/>
            <w:noProof/>
            <w:kern w:val="2"/>
            <w:szCs w:val="22"/>
          </w:rPr>
          <w:tab/>
        </w:r>
        <w:r w:rsidR="005605E3" w:rsidRPr="001419EE">
          <w:rPr>
            <w:rStyle w:val="ab"/>
            <w:noProof/>
          </w:rPr>
          <w:t>提示语</w:t>
        </w:r>
        <w:r w:rsidR="005605E3">
          <w:rPr>
            <w:noProof/>
            <w:webHidden/>
          </w:rPr>
          <w:tab/>
        </w:r>
        <w:r w:rsidR="005605E3">
          <w:rPr>
            <w:noProof/>
            <w:webHidden/>
          </w:rPr>
          <w:fldChar w:fldCharType="begin"/>
        </w:r>
        <w:r w:rsidR="005605E3">
          <w:rPr>
            <w:noProof/>
            <w:webHidden/>
          </w:rPr>
          <w:instrText xml:space="preserve"> PAGEREF _Toc522191555 \h </w:instrText>
        </w:r>
        <w:r w:rsidR="005605E3">
          <w:rPr>
            <w:noProof/>
            <w:webHidden/>
          </w:rPr>
        </w:r>
        <w:r w:rsidR="005605E3">
          <w:rPr>
            <w:noProof/>
            <w:webHidden/>
          </w:rPr>
          <w:fldChar w:fldCharType="separate"/>
        </w:r>
        <w:r w:rsidR="005605E3">
          <w:rPr>
            <w:noProof/>
            <w:webHidden/>
          </w:rPr>
          <w:t>11</w:t>
        </w:r>
        <w:r w:rsidR="005605E3">
          <w:rPr>
            <w:noProof/>
            <w:webHidden/>
          </w:rPr>
          <w:fldChar w:fldCharType="end"/>
        </w:r>
      </w:hyperlink>
    </w:p>
    <w:p w14:paraId="11DD3195" w14:textId="5B4F7617"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56" w:history="1">
        <w:r w:rsidR="005605E3" w:rsidRPr="001419EE">
          <w:rPr>
            <w:rStyle w:val="ab"/>
            <w:noProof/>
          </w:rPr>
          <w:t>3.1.5</w:t>
        </w:r>
        <w:r w:rsidR="005605E3">
          <w:rPr>
            <w:rFonts w:asciiTheme="minorHAnsi" w:eastAsiaTheme="minorEastAsia" w:hAnsiTheme="minorHAnsi" w:cstheme="minorBidi"/>
            <w:noProof/>
            <w:kern w:val="2"/>
            <w:szCs w:val="22"/>
          </w:rPr>
          <w:tab/>
        </w:r>
        <w:r w:rsidR="005605E3" w:rsidRPr="001419EE">
          <w:rPr>
            <w:rStyle w:val="ab"/>
            <w:noProof/>
          </w:rPr>
          <w:t>流程图</w:t>
        </w:r>
        <w:r w:rsidR="005605E3">
          <w:rPr>
            <w:noProof/>
            <w:webHidden/>
          </w:rPr>
          <w:tab/>
        </w:r>
        <w:r w:rsidR="005605E3">
          <w:rPr>
            <w:noProof/>
            <w:webHidden/>
          </w:rPr>
          <w:fldChar w:fldCharType="begin"/>
        </w:r>
        <w:r w:rsidR="005605E3">
          <w:rPr>
            <w:noProof/>
            <w:webHidden/>
          </w:rPr>
          <w:instrText xml:space="preserve"> PAGEREF _Toc522191556 \h </w:instrText>
        </w:r>
        <w:r w:rsidR="005605E3">
          <w:rPr>
            <w:noProof/>
            <w:webHidden/>
          </w:rPr>
        </w:r>
        <w:r w:rsidR="005605E3">
          <w:rPr>
            <w:noProof/>
            <w:webHidden/>
          </w:rPr>
          <w:fldChar w:fldCharType="separate"/>
        </w:r>
        <w:r w:rsidR="005605E3">
          <w:rPr>
            <w:noProof/>
            <w:webHidden/>
          </w:rPr>
          <w:t>12</w:t>
        </w:r>
        <w:r w:rsidR="005605E3">
          <w:rPr>
            <w:noProof/>
            <w:webHidden/>
          </w:rPr>
          <w:fldChar w:fldCharType="end"/>
        </w:r>
      </w:hyperlink>
    </w:p>
    <w:p w14:paraId="6DC3D1E8" w14:textId="44924641"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57" w:history="1">
        <w:r w:rsidR="005605E3" w:rsidRPr="001419EE">
          <w:rPr>
            <w:rStyle w:val="ab"/>
            <w:noProof/>
          </w:rPr>
          <w:t>3.1.6</w:t>
        </w:r>
        <w:r w:rsidR="005605E3">
          <w:rPr>
            <w:rFonts w:asciiTheme="minorHAnsi" w:eastAsiaTheme="minorEastAsia" w:hAnsiTheme="minorHAnsi" w:cstheme="minorBidi"/>
            <w:noProof/>
            <w:kern w:val="2"/>
            <w:szCs w:val="22"/>
          </w:rPr>
          <w:tab/>
        </w:r>
        <w:r w:rsidR="005605E3" w:rsidRPr="001419EE">
          <w:rPr>
            <w:rStyle w:val="ab"/>
            <w:noProof/>
          </w:rPr>
          <w:t>界面原型</w:t>
        </w:r>
        <w:r w:rsidR="005605E3">
          <w:rPr>
            <w:noProof/>
            <w:webHidden/>
          </w:rPr>
          <w:tab/>
        </w:r>
        <w:r w:rsidR="005605E3">
          <w:rPr>
            <w:noProof/>
            <w:webHidden/>
          </w:rPr>
          <w:fldChar w:fldCharType="begin"/>
        </w:r>
        <w:r w:rsidR="005605E3">
          <w:rPr>
            <w:noProof/>
            <w:webHidden/>
          </w:rPr>
          <w:instrText xml:space="preserve"> PAGEREF _Toc522191557 \h </w:instrText>
        </w:r>
        <w:r w:rsidR="005605E3">
          <w:rPr>
            <w:noProof/>
            <w:webHidden/>
          </w:rPr>
        </w:r>
        <w:r w:rsidR="005605E3">
          <w:rPr>
            <w:noProof/>
            <w:webHidden/>
          </w:rPr>
          <w:fldChar w:fldCharType="separate"/>
        </w:r>
        <w:r w:rsidR="005605E3">
          <w:rPr>
            <w:noProof/>
            <w:webHidden/>
          </w:rPr>
          <w:t>12</w:t>
        </w:r>
        <w:r w:rsidR="005605E3">
          <w:rPr>
            <w:noProof/>
            <w:webHidden/>
          </w:rPr>
          <w:fldChar w:fldCharType="end"/>
        </w:r>
      </w:hyperlink>
    </w:p>
    <w:p w14:paraId="0C5894A4" w14:textId="5A0AB2E8"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58" w:history="1">
        <w:r w:rsidR="005605E3" w:rsidRPr="001419EE">
          <w:rPr>
            <w:rStyle w:val="ab"/>
            <w:noProof/>
          </w:rPr>
          <w:t>3.1.7</w:t>
        </w:r>
        <w:r w:rsidR="005605E3">
          <w:rPr>
            <w:rFonts w:asciiTheme="minorHAnsi" w:eastAsiaTheme="minorEastAsia" w:hAnsiTheme="minorHAnsi" w:cstheme="minorBidi"/>
            <w:noProof/>
            <w:kern w:val="2"/>
            <w:szCs w:val="22"/>
          </w:rPr>
          <w:tab/>
        </w:r>
        <w:r w:rsidR="005605E3" w:rsidRPr="001419EE">
          <w:rPr>
            <w:rStyle w:val="ab"/>
            <w:noProof/>
          </w:rPr>
          <w:t>数据输入输出</w:t>
        </w:r>
        <w:r w:rsidR="005605E3">
          <w:rPr>
            <w:noProof/>
            <w:webHidden/>
          </w:rPr>
          <w:tab/>
        </w:r>
        <w:r w:rsidR="005605E3">
          <w:rPr>
            <w:noProof/>
            <w:webHidden/>
          </w:rPr>
          <w:fldChar w:fldCharType="begin"/>
        </w:r>
        <w:r w:rsidR="005605E3">
          <w:rPr>
            <w:noProof/>
            <w:webHidden/>
          </w:rPr>
          <w:instrText xml:space="preserve"> PAGEREF _Toc522191558 \h </w:instrText>
        </w:r>
        <w:r w:rsidR="005605E3">
          <w:rPr>
            <w:noProof/>
            <w:webHidden/>
          </w:rPr>
        </w:r>
        <w:r w:rsidR="005605E3">
          <w:rPr>
            <w:noProof/>
            <w:webHidden/>
          </w:rPr>
          <w:fldChar w:fldCharType="separate"/>
        </w:r>
        <w:r w:rsidR="005605E3">
          <w:rPr>
            <w:noProof/>
            <w:webHidden/>
          </w:rPr>
          <w:t>27</w:t>
        </w:r>
        <w:r w:rsidR="005605E3">
          <w:rPr>
            <w:noProof/>
            <w:webHidden/>
          </w:rPr>
          <w:fldChar w:fldCharType="end"/>
        </w:r>
      </w:hyperlink>
    </w:p>
    <w:p w14:paraId="3D4B05A9" w14:textId="76A3D0C3" w:rsidR="005605E3" w:rsidRDefault="00CA3F72" w:rsidP="005605E3">
      <w:pPr>
        <w:pStyle w:val="20"/>
        <w:tabs>
          <w:tab w:val="left" w:pos="1260"/>
          <w:tab w:val="right" w:leader="dot" w:pos="8296"/>
        </w:tabs>
        <w:spacing w:line="360" w:lineRule="auto"/>
        <w:rPr>
          <w:rFonts w:asciiTheme="minorHAnsi" w:eastAsiaTheme="minorEastAsia" w:hAnsiTheme="minorHAnsi" w:cstheme="minorBidi"/>
          <w:noProof/>
          <w:kern w:val="2"/>
          <w:szCs w:val="22"/>
        </w:rPr>
      </w:pPr>
      <w:hyperlink w:anchor="_Toc522191559" w:history="1">
        <w:r w:rsidR="005605E3" w:rsidRPr="001419EE">
          <w:rPr>
            <w:rStyle w:val="ab"/>
            <w:noProof/>
          </w:rPr>
          <w:t>3.2</w:t>
        </w:r>
        <w:r w:rsidR="005605E3">
          <w:rPr>
            <w:rFonts w:asciiTheme="minorHAnsi" w:eastAsiaTheme="minorEastAsia" w:hAnsiTheme="minorHAnsi" w:cstheme="minorBidi"/>
            <w:noProof/>
            <w:kern w:val="2"/>
            <w:szCs w:val="22"/>
          </w:rPr>
          <w:tab/>
        </w:r>
        <w:r w:rsidR="005605E3" w:rsidRPr="001419EE">
          <w:rPr>
            <w:rStyle w:val="ab"/>
            <w:noProof/>
          </w:rPr>
          <w:t>产品销售流程管理</w:t>
        </w:r>
        <w:r w:rsidR="005605E3" w:rsidRPr="001419EE">
          <w:rPr>
            <w:rStyle w:val="ab"/>
            <w:noProof/>
          </w:rPr>
          <w:t>—</w:t>
        </w:r>
        <w:r w:rsidR="005605E3" w:rsidRPr="001419EE">
          <w:rPr>
            <w:rStyle w:val="ab"/>
            <w:noProof/>
          </w:rPr>
          <w:t>产品销售流程设置</w:t>
        </w:r>
        <w:r w:rsidR="005605E3">
          <w:rPr>
            <w:noProof/>
            <w:webHidden/>
          </w:rPr>
          <w:tab/>
        </w:r>
        <w:r w:rsidR="005605E3">
          <w:rPr>
            <w:noProof/>
            <w:webHidden/>
          </w:rPr>
          <w:fldChar w:fldCharType="begin"/>
        </w:r>
        <w:r w:rsidR="005605E3">
          <w:rPr>
            <w:noProof/>
            <w:webHidden/>
          </w:rPr>
          <w:instrText xml:space="preserve"> PAGEREF _Toc522191559 \h </w:instrText>
        </w:r>
        <w:r w:rsidR="005605E3">
          <w:rPr>
            <w:noProof/>
            <w:webHidden/>
          </w:rPr>
        </w:r>
        <w:r w:rsidR="005605E3">
          <w:rPr>
            <w:noProof/>
            <w:webHidden/>
          </w:rPr>
          <w:fldChar w:fldCharType="separate"/>
        </w:r>
        <w:r w:rsidR="005605E3">
          <w:rPr>
            <w:noProof/>
            <w:webHidden/>
          </w:rPr>
          <w:t>31</w:t>
        </w:r>
        <w:r w:rsidR="005605E3">
          <w:rPr>
            <w:noProof/>
            <w:webHidden/>
          </w:rPr>
          <w:fldChar w:fldCharType="end"/>
        </w:r>
      </w:hyperlink>
    </w:p>
    <w:p w14:paraId="0224F313" w14:textId="02F5B4BF"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61" w:history="1">
        <w:r w:rsidR="005605E3" w:rsidRPr="001419EE">
          <w:rPr>
            <w:rStyle w:val="ab"/>
            <w:noProof/>
          </w:rPr>
          <w:t>3.2.1</w:t>
        </w:r>
        <w:r w:rsidR="005605E3">
          <w:rPr>
            <w:rFonts w:asciiTheme="minorHAnsi" w:eastAsiaTheme="minorEastAsia" w:hAnsiTheme="minorHAnsi" w:cstheme="minorBidi"/>
            <w:noProof/>
            <w:kern w:val="2"/>
            <w:szCs w:val="22"/>
          </w:rPr>
          <w:tab/>
        </w:r>
        <w:r w:rsidR="005605E3" w:rsidRPr="001419EE">
          <w:rPr>
            <w:rStyle w:val="ab"/>
            <w:noProof/>
          </w:rPr>
          <w:t>功能介绍</w:t>
        </w:r>
        <w:r w:rsidR="005605E3">
          <w:rPr>
            <w:noProof/>
            <w:webHidden/>
          </w:rPr>
          <w:tab/>
        </w:r>
        <w:r w:rsidR="005605E3">
          <w:rPr>
            <w:noProof/>
            <w:webHidden/>
          </w:rPr>
          <w:fldChar w:fldCharType="begin"/>
        </w:r>
        <w:r w:rsidR="005605E3">
          <w:rPr>
            <w:noProof/>
            <w:webHidden/>
          </w:rPr>
          <w:instrText xml:space="preserve"> PAGEREF _Toc522191561 \h </w:instrText>
        </w:r>
        <w:r w:rsidR="005605E3">
          <w:rPr>
            <w:noProof/>
            <w:webHidden/>
          </w:rPr>
        </w:r>
        <w:r w:rsidR="005605E3">
          <w:rPr>
            <w:noProof/>
            <w:webHidden/>
          </w:rPr>
          <w:fldChar w:fldCharType="separate"/>
        </w:r>
        <w:r w:rsidR="005605E3">
          <w:rPr>
            <w:noProof/>
            <w:webHidden/>
          </w:rPr>
          <w:t>32</w:t>
        </w:r>
        <w:r w:rsidR="005605E3">
          <w:rPr>
            <w:noProof/>
            <w:webHidden/>
          </w:rPr>
          <w:fldChar w:fldCharType="end"/>
        </w:r>
      </w:hyperlink>
    </w:p>
    <w:p w14:paraId="5E8DC8BD" w14:textId="21759F17"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62" w:history="1">
        <w:r w:rsidR="005605E3" w:rsidRPr="001419EE">
          <w:rPr>
            <w:rStyle w:val="ab"/>
            <w:noProof/>
          </w:rPr>
          <w:t>3.2.2</w:t>
        </w:r>
        <w:r w:rsidR="005605E3">
          <w:rPr>
            <w:rFonts w:asciiTheme="minorHAnsi" w:eastAsiaTheme="minorEastAsia" w:hAnsiTheme="minorHAnsi" w:cstheme="minorBidi"/>
            <w:noProof/>
            <w:kern w:val="2"/>
            <w:szCs w:val="22"/>
          </w:rPr>
          <w:tab/>
        </w:r>
        <w:r w:rsidR="005605E3" w:rsidRPr="001419EE">
          <w:rPr>
            <w:rStyle w:val="ab"/>
            <w:noProof/>
          </w:rPr>
          <w:t>路径</w:t>
        </w:r>
        <w:r w:rsidR="005605E3">
          <w:rPr>
            <w:noProof/>
            <w:webHidden/>
          </w:rPr>
          <w:tab/>
        </w:r>
        <w:r w:rsidR="005605E3">
          <w:rPr>
            <w:noProof/>
            <w:webHidden/>
          </w:rPr>
          <w:fldChar w:fldCharType="begin"/>
        </w:r>
        <w:r w:rsidR="005605E3">
          <w:rPr>
            <w:noProof/>
            <w:webHidden/>
          </w:rPr>
          <w:instrText xml:space="preserve"> PAGEREF _Toc522191562 \h </w:instrText>
        </w:r>
        <w:r w:rsidR="005605E3">
          <w:rPr>
            <w:noProof/>
            <w:webHidden/>
          </w:rPr>
        </w:r>
        <w:r w:rsidR="005605E3">
          <w:rPr>
            <w:noProof/>
            <w:webHidden/>
          </w:rPr>
          <w:fldChar w:fldCharType="separate"/>
        </w:r>
        <w:r w:rsidR="005605E3">
          <w:rPr>
            <w:noProof/>
            <w:webHidden/>
          </w:rPr>
          <w:t>32</w:t>
        </w:r>
        <w:r w:rsidR="005605E3">
          <w:rPr>
            <w:noProof/>
            <w:webHidden/>
          </w:rPr>
          <w:fldChar w:fldCharType="end"/>
        </w:r>
      </w:hyperlink>
    </w:p>
    <w:p w14:paraId="005AD448" w14:textId="139DF589"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63" w:history="1">
        <w:r w:rsidR="005605E3" w:rsidRPr="001419EE">
          <w:rPr>
            <w:rStyle w:val="ab"/>
            <w:noProof/>
          </w:rPr>
          <w:t>3.2.3</w:t>
        </w:r>
        <w:r w:rsidR="005605E3">
          <w:rPr>
            <w:rFonts w:asciiTheme="minorHAnsi" w:eastAsiaTheme="minorEastAsia" w:hAnsiTheme="minorHAnsi" w:cstheme="minorBidi"/>
            <w:noProof/>
            <w:kern w:val="2"/>
            <w:szCs w:val="22"/>
          </w:rPr>
          <w:tab/>
        </w:r>
        <w:r w:rsidR="005605E3" w:rsidRPr="001419EE">
          <w:rPr>
            <w:rStyle w:val="ab"/>
            <w:noProof/>
          </w:rPr>
          <w:t>规则</w:t>
        </w:r>
        <w:r w:rsidR="005605E3">
          <w:rPr>
            <w:noProof/>
            <w:webHidden/>
          </w:rPr>
          <w:tab/>
        </w:r>
        <w:r w:rsidR="005605E3">
          <w:rPr>
            <w:noProof/>
            <w:webHidden/>
          </w:rPr>
          <w:fldChar w:fldCharType="begin"/>
        </w:r>
        <w:r w:rsidR="005605E3">
          <w:rPr>
            <w:noProof/>
            <w:webHidden/>
          </w:rPr>
          <w:instrText xml:space="preserve"> PAGEREF _Toc522191563 \h </w:instrText>
        </w:r>
        <w:r w:rsidR="005605E3">
          <w:rPr>
            <w:noProof/>
            <w:webHidden/>
          </w:rPr>
        </w:r>
        <w:r w:rsidR="005605E3">
          <w:rPr>
            <w:noProof/>
            <w:webHidden/>
          </w:rPr>
          <w:fldChar w:fldCharType="separate"/>
        </w:r>
        <w:r w:rsidR="005605E3">
          <w:rPr>
            <w:noProof/>
            <w:webHidden/>
          </w:rPr>
          <w:t>32</w:t>
        </w:r>
        <w:r w:rsidR="005605E3">
          <w:rPr>
            <w:noProof/>
            <w:webHidden/>
          </w:rPr>
          <w:fldChar w:fldCharType="end"/>
        </w:r>
      </w:hyperlink>
    </w:p>
    <w:p w14:paraId="378E7B90" w14:textId="3560C818"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64" w:history="1">
        <w:r w:rsidR="005605E3" w:rsidRPr="001419EE">
          <w:rPr>
            <w:rStyle w:val="ab"/>
            <w:noProof/>
          </w:rPr>
          <w:t>3.2.4</w:t>
        </w:r>
        <w:r w:rsidR="005605E3">
          <w:rPr>
            <w:rFonts w:asciiTheme="minorHAnsi" w:eastAsiaTheme="minorEastAsia" w:hAnsiTheme="minorHAnsi" w:cstheme="minorBidi"/>
            <w:noProof/>
            <w:kern w:val="2"/>
            <w:szCs w:val="22"/>
          </w:rPr>
          <w:tab/>
        </w:r>
        <w:r w:rsidR="005605E3" w:rsidRPr="001419EE">
          <w:rPr>
            <w:rStyle w:val="ab"/>
            <w:noProof/>
          </w:rPr>
          <w:t>提示语</w:t>
        </w:r>
        <w:r w:rsidR="005605E3">
          <w:rPr>
            <w:noProof/>
            <w:webHidden/>
          </w:rPr>
          <w:tab/>
        </w:r>
        <w:r w:rsidR="005605E3">
          <w:rPr>
            <w:noProof/>
            <w:webHidden/>
          </w:rPr>
          <w:fldChar w:fldCharType="begin"/>
        </w:r>
        <w:r w:rsidR="005605E3">
          <w:rPr>
            <w:noProof/>
            <w:webHidden/>
          </w:rPr>
          <w:instrText xml:space="preserve"> PAGEREF _Toc522191564 \h </w:instrText>
        </w:r>
        <w:r w:rsidR="005605E3">
          <w:rPr>
            <w:noProof/>
            <w:webHidden/>
          </w:rPr>
        </w:r>
        <w:r w:rsidR="005605E3">
          <w:rPr>
            <w:noProof/>
            <w:webHidden/>
          </w:rPr>
          <w:fldChar w:fldCharType="separate"/>
        </w:r>
        <w:r w:rsidR="005605E3">
          <w:rPr>
            <w:noProof/>
            <w:webHidden/>
          </w:rPr>
          <w:t>35</w:t>
        </w:r>
        <w:r w:rsidR="005605E3">
          <w:rPr>
            <w:noProof/>
            <w:webHidden/>
          </w:rPr>
          <w:fldChar w:fldCharType="end"/>
        </w:r>
      </w:hyperlink>
    </w:p>
    <w:p w14:paraId="70271FFF" w14:textId="73794AF7"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65" w:history="1">
        <w:r w:rsidR="005605E3" w:rsidRPr="001419EE">
          <w:rPr>
            <w:rStyle w:val="ab"/>
            <w:noProof/>
          </w:rPr>
          <w:t>3.2.5</w:t>
        </w:r>
        <w:r w:rsidR="005605E3">
          <w:rPr>
            <w:rFonts w:asciiTheme="minorHAnsi" w:eastAsiaTheme="minorEastAsia" w:hAnsiTheme="minorHAnsi" w:cstheme="minorBidi"/>
            <w:noProof/>
            <w:kern w:val="2"/>
            <w:szCs w:val="22"/>
          </w:rPr>
          <w:tab/>
        </w:r>
        <w:r w:rsidR="005605E3" w:rsidRPr="001419EE">
          <w:rPr>
            <w:rStyle w:val="ab"/>
            <w:noProof/>
          </w:rPr>
          <w:t>流程图</w:t>
        </w:r>
        <w:r w:rsidR="005605E3">
          <w:rPr>
            <w:noProof/>
            <w:webHidden/>
          </w:rPr>
          <w:tab/>
        </w:r>
        <w:r w:rsidR="005605E3">
          <w:rPr>
            <w:noProof/>
            <w:webHidden/>
          </w:rPr>
          <w:fldChar w:fldCharType="begin"/>
        </w:r>
        <w:r w:rsidR="005605E3">
          <w:rPr>
            <w:noProof/>
            <w:webHidden/>
          </w:rPr>
          <w:instrText xml:space="preserve"> PAGEREF _Toc522191565 \h </w:instrText>
        </w:r>
        <w:r w:rsidR="005605E3">
          <w:rPr>
            <w:noProof/>
            <w:webHidden/>
          </w:rPr>
        </w:r>
        <w:r w:rsidR="005605E3">
          <w:rPr>
            <w:noProof/>
            <w:webHidden/>
          </w:rPr>
          <w:fldChar w:fldCharType="separate"/>
        </w:r>
        <w:r w:rsidR="005605E3">
          <w:rPr>
            <w:noProof/>
            <w:webHidden/>
          </w:rPr>
          <w:t>36</w:t>
        </w:r>
        <w:r w:rsidR="005605E3">
          <w:rPr>
            <w:noProof/>
            <w:webHidden/>
          </w:rPr>
          <w:fldChar w:fldCharType="end"/>
        </w:r>
      </w:hyperlink>
    </w:p>
    <w:p w14:paraId="28037C50" w14:textId="54EA10BA"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66" w:history="1">
        <w:r w:rsidR="005605E3" w:rsidRPr="001419EE">
          <w:rPr>
            <w:rStyle w:val="ab"/>
            <w:noProof/>
          </w:rPr>
          <w:t>3.2.6</w:t>
        </w:r>
        <w:r w:rsidR="005605E3">
          <w:rPr>
            <w:rFonts w:asciiTheme="minorHAnsi" w:eastAsiaTheme="minorEastAsia" w:hAnsiTheme="minorHAnsi" w:cstheme="minorBidi"/>
            <w:noProof/>
            <w:kern w:val="2"/>
            <w:szCs w:val="22"/>
          </w:rPr>
          <w:tab/>
        </w:r>
        <w:r w:rsidR="005605E3" w:rsidRPr="001419EE">
          <w:rPr>
            <w:rStyle w:val="ab"/>
            <w:noProof/>
          </w:rPr>
          <w:t>界面原型</w:t>
        </w:r>
        <w:r w:rsidR="005605E3">
          <w:rPr>
            <w:noProof/>
            <w:webHidden/>
          </w:rPr>
          <w:tab/>
        </w:r>
        <w:r w:rsidR="005605E3">
          <w:rPr>
            <w:noProof/>
            <w:webHidden/>
          </w:rPr>
          <w:fldChar w:fldCharType="begin"/>
        </w:r>
        <w:r w:rsidR="005605E3">
          <w:rPr>
            <w:noProof/>
            <w:webHidden/>
          </w:rPr>
          <w:instrText xml:space="preserve"> PAGEREF _Toc522191566 \h </w:instrText>
        </w:r>
        <w:r w:rsidR="005605E3">
          <w:rPr>
            <w:noProof/>
            <w:webHidden/>
          </w:rPr>
        </w:r>
        <w:r w:rsidR="005605E3">
          <w:rPr>
            <w:noProof/>
            <w:webHidden/>
          </w:rPr>
          <w:fldChar w:fldCharType="separate"/>
        </w:r>
        <w:r w:rsidR="005605E3">
          <w:rPr>
            <w:noProof/>
            <w:webHidden/>
          </w:rPr>
          <w:t>36</w:t>
        </w:r>
        <w:r w:rsidR="005605E3">
          <w:rPr>
            <w:noProof/>
            <w:webHidden/>
          </w:rPr>
          <w:fldChar w:fldCharType="end"/>
        </w:r>
      </w:hyperlink>
    </w:p>
    <w:p w14:paraId="28C4DA83" w14:textId="6CD7BF9E"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67" w:history="1">
        <w:r w:rsidR="005605E3" w:rsidRPr="001419EE">
          <w:rPr>
            <w:rStyle w:val="ab"/>
            <w:noProof/>
          </w:rPr>
          <w:t>3.2.7</w:t>
        </w:r>
        <w:r w:rsidR="005605E3">
          <w:rPr>
            <w:rFonts w:asciiTheme="minorHAnsi" w:eastAsiaTheme="minorEastAsia" w:hAnsiTheme="minorHAnsi" w:cstheme="minorBidi"/>
            <w:noProof/>
            <w:kern w:val="2"/>
            <w:szCs w:val="22"/>
          </w:rPr>
          <w:tab/>
        </w:r>
        <w:r w:rsidR="005605E3" w:rsidRPr="001419EE">
          <w:rPr>
            <w:rStyle w:val="ab"/>
            <w:noProof/>
          </w:rPr>
          <w:t>数据输入输出</w:t>
        </w:r>
        <w:r w:rsidR="005605E3">
          <w:rPr>
            <w:noProof/>
            <w:webHidden/>
          </w:rPr>
          <w:tab/>
        </w:r>
        <w:r w:rsidR="005605E3">
          <w:rPr>
            <w:noProof/>
            <w:webHidden/>
          </w:rPr>
          <w:fldChar w:fldCharType="begin"/>
        </w:r>
        <w:r w:rsidR="005605E3">
          <w:rPr>
            <w:noProof/>
            <w:webHidden/>
          </w:rPr>
          <w:instrText xml:space="preserve"> PAGEREF _Toc522191567 \h </w:instrText>
        </w:r>
        <w:r w:rsidR="005605E3">
          <w:rPr>
            <w:noProof/>
            <w:webHidden/>
          </w:rPr>
        </w:r>
        <w:r w:rsidR="005605E3">
          <w:rPr>
            <w:noProof/>
            <w:webHidden/>
          </w:rPr>
          <w:fldChar w:fldCharType="separate"/>
        </w:r>
        <w:r w:rsidR="005605E3">
          <w:rPr>
            <w:noProof/>
            <w:webHidden/>
          </w:rPr>
          <w:t>71</w:t>
        </w:r>
        <w:r w:rsidR="005605E3">
          <w:rPr>
            <w:noProof/>
            <w:webHidden/>
          </w:rPr>
          <w:fldChar w:fldCharType="end"/>
        </w:r>
      </w:hyperlink>
    </w:p>
    <w:p w14:paraId="22FF9814" w14:textId="2561EEBB" w:rsidR="005605E3" w:rsidRDefault="00CA3F72" w:rsidP="005605E3">
      <w:pPr>
        <w:pStyle w:val="20"/>
        <w:tabs>
          <w:tab w:val="left" w:pos="1260"/>
          <w:tab w:val="right" w:leader="dot" w:pos="8296"/>
        </w:tabs>
        <w:spacing w:line="360" w:lineRule="auto"/>
        <w:rPr>
          <w:rFonts w:asciiTheme="minorHAnsi" w:eastAsiaTheme="minorEastAsia" w:hAnsiTheme="minorHAnsi" w:cstheme="minorBidi"/>
          <w:noProof/>
          <w:kern w:val="2"/>
          <w:szCs w:val="22"/>
        </w:rPr>
      </w:pPr>
      <w:hyperlink w:anchor="_Toc522191568" w:history="1">
        <w:r w:rsidR="005605E3" w:rsidRPr="001419EE">
          <w:rPr>
            <w:rStyle w:val="ab"/>
            <w:noProof/>
          </w:rPr>
          <w:t>3.3</w:t>
        </w:r>
        <w:r w:rsidR="005605E3">
          <w:rPr>
            <w:rFonts w:asciiTheme="minorHAnsi" w:eastAsiaTheme="minorEastAsia" w:hAnsiTheme="minorHAnsi" w:cstheme="minorBidi"/>
            <w:noProof/>
            <w:kern w:val="2"/>
            <w:szCs w:val="22"/>
          </w:rPr>
          <w:tab/>
        </w:r>
        <w:r w:rsidR="005605E3" w:rsidRPr="001419EE">
          <w:rPr>
            <w:rStyle w:val="ab"/>
            <w:noProof/>
          </w:rPr>
          <w:t>题库管理</w:t>
        </w:r>
        <w:r w:rsidR="005605E3" w:rsidRPr="001419EE">
          <w:rPr>
            <w:rStyle w:val="ab"/>
            <w:noProof/>
          </w:rPr>
          <w:t>—</w:t>
        </w:r>
        <w:r w:rsidR="005605E3" w:rsidRPr="001419EE">
          <w:rPr>
            <w:rStyle w:val="ab"/>
            <w:noProof/>
          </w:rPr>
          <w:t>考试分类</w:t>
        </w:r>
        <w:r w:rsidR="005605E3">
          <w:rPr>
            <w:noProof/>
            <w:webHidden/>
          </w:rPr>
          <w:tab/>
        </w:r>
        <w:r w:rsidR="005605E3">
          <w:rPr>
            <w:noProof/>
            <w:webHidden/>
          </w:rPr>
          <w:fldChar w:fldCharType="begin"/>
        </w:r>
        <w:r w:rsidR="005605E3">
          <w:rPr>
            <w:noProof/>
            <w:webHidden/>
          </w:rPr>
          <w:instrText xml:space="preserve"> PAGEREF _Toc522191568 \h </w:instrText>
        </w:r>
        <w:r w:rsidR="005605E3">
          <w:rPr>
            <w:noProof/>
            <w:webHidden/>
          </w:rPr>
        </w:r>
        <w:r w:rsidR="005605E3">
          <w:rPr>
            <w:noProof/>
            <w:webHidden/>
          </w:rPr>
          <w:fldChar w:fldCharType="separate"/>
        </w:r>
        <w:r w:rsidR="005605E3">
          <w:rPr>
            <w:noProof/>
            <w:webHidden/>
          </w:rPr>
          <w:t>78</w:t>
        </w:r>
        <w:r w:rsidR="005605E3">
          <w:rPr>
            <w:noProof/>
            <w:webHidden/>
          </w:rPr>
          <w:fldChar w:fldCharType="end"/>
        </w:r>
      </w:hyperlink>
    </w:p>
    <w:p w14:paraId="4279EB7E" w14:textId="3D733B41"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70" w:history="1">
        <w:r w:rsidR="005605E3" w:rsidRPr="001419EE">
          <w:rPr>
            <w:rStyle w:val="ab"/>
            <w:noProof/>
          </w:rPr>
          <w:t>3.3.1</w:t>
        </w:r>
        <w:r w:rsidR="005605E3">
          <w:rPr>
            <w:rFonts w:asciiTheme="minorHAnsi" w:eastAsiaTheme="minorEastAsia" w:hAnsiTheme="minorHAnsi" w:cstheme="minorBidi"/>
            <w:noProof/>
            <w:kern w:val="2"/>
            <w:szCs w:val="22"/>
          </w:rPr>
          <w:tab/>
        </w:r>
        <w:r w:rsidR="005605E3" w:rsidRPr="001419EE">
          <w:rPr>
            <w:rStyle w:val="ab"/>
            <w:noProof/>
          </w:rPr>
          <w:t>功能介绍</w:t>
        </w:r>
        <w:r w:rsidR="005605E3">
          <w:rPr>
            <w:noProof/>
            <w:webHidden/>
          </w:rPr>
          <w:tab/>
        </w:r>
        <w:r w:rsidR="005605E3">
          <w:rPr>
            <w:noProof/>
            <w:webHidden/>
          </w:rPr>
          <w:fldChar w:fldCharType="begin"/>
        </w:r>
        <w:r w:rsidR="005605E3">
          <w:rPr>
            <w:noProof/>
            <w:webHidden/>
          </w:rPr>
          <w:instrText xml:space="preserve"> PAGEREF _Toc522191570 \h </w:instrText>
        </w:r>
        <w:r w:rsidR="005605E3">
          <w:rPr>
            <w:noProof/>
            <w:webHidden/>
          </w:rPr>
        </w:r>
        <w:r w:rsidR="005605E3">
          <w:rPr>
            <w:noProof/>
            <w:webHidden/>
          </w:rPr>
          <w:fldChar w:fldCharType="separate"/>
        </w:r>
        <w:r w:rsidR="005605E3">
          <w:rPr>
            <w:noProof/>
            <w:webHidden/>
          </w:rPr>
          <w:t>78</w:t>
        </w:r>
        <w:r w:rsidR="005605E3">
          <w:rPr>
            <w:noProof/>
            <w:webHidden/>
          </w:rPr>
          <w:fldChar w:fldCharType="end"/>
        </w:r>
      </w:hyperlink>
    </w:p>
    <w:p w14:paraId="5A4C0B67" w14:textId="25E4A95F"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71" w:history="1">
        <w:r w:rsidR="005605E3" w:rsidRPr="001419EE">
          <w:rPr>
            <w:rStyle w:val="ab"/>
            <w:noProof/>
          </w:rPr>
          <w:t>3.3.2</w:t>
        </w:r>
        <w:r w:rsidR="005605E3">
          <w:rPr>
            <w:rFonts w:asciiTheme="minorHAnsi" w:eastAsiaTheme="minorEastAsia" w:hAnsiTheme="minorHAnsi" w:cstheme="minorBidi"/>
            <w:noProof/>
            <w:kern w:val="2"/>
            <w:szCs w:val="22"/>
          </w:rPr>
          <w:tab/>
        </w:r>
        <w:r w:rsidR="005605E3" w:rsidRPr="001419EE">
          <w:rPr>
            <w:rStyle w:val="ab"/>
            <w:noProof/>
          </w:rPr>
          <w:t>路径</w:t>
        </w:r>
        <w:r w:rsidR="005605E3">
          <w:rPr>
            <w:noProof/>
            <w:webHidden/>
          </w:rPr>
          <w:tab/>
        </w:r>
        <w:r w:rsidR="005605E3">
          <w:rPr>
            <w:noProof/>
            <w:webHidden/>
          </w:rPr>
          <w:fldChar w:fldCharType="begin"/>
        </w:r>
        <w:r w:rsidR="005605E3">
          <w:rPr>
            <w:noProof/>
            <w:webHidden/>
          </w:rPr>
          <w:instrText xml:space="preserve"> PAGEREF _Toc522191571 \h </w:instrText>
        </w:r>
        <w:r w:rsidR="005605E3">
          <w:rPr>
            <w:noProof/>
            <w:webHidden/>
          </w:rPr>
        </w:r>
        <w:r w:rsidR="005605E3">
          <w:rPr>
            <w:noProof/>
            <w:webHidden/>
          </w:rPr>
          <w:fldChar w:fldCharType="separate"/>
        </w:r>
        <w:r w:rsidR="005605E3">
          <w:rPr>
            <w:noProof/>
            <w:webHidden/>
          </w:rPr>
          <w:t>78</w:t>
        </w:r>
        <w:r w:rsidR="005605E3">
          <w:rPr>
            <w:noProof/>
            <w:webHidden/>
          </w:rPr>
          <w:fldChar w:fldCharType="end"/>
        </w:r>
      </w:hyperlink>
    </w:p>
    <w:p w14:paraId="325E44F6" w14:textId="1FB43231"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72" w:history="1">
        <w:r w:rsidR="005605E3" w:rsidRPr="001419EE">
          <w:rPr>
            <w:rStyle w:val="ab"/>
            <w:noProof/>
          </w:rPr>
          <w:t>3.3.3</w:t>
        </w:r>
        <w:r w:rsidR="005605E3">
          <w:rPr>
            <w:rFonts w:asciiTheme="minorHAnsi" w:eastAsiaTheme="minorEastAsia" w:hAnsiTheme="minorHAnsi" w:cstheme="minorBidi"/>
            <w:noProof/>
            <w:kern w:val="2"/>
            <w:szCs w:val="22"/>
          </w:rPr>
          <w:tab/>
        </w:r>
        <w:r w:rsidR="005605E3" w:rsidRPr="001419EE">
          <w:rPr>
            <w:rStyle w:val="ab"/>
            <w:noProof/>
          </w:rPr>
          <w:t>规则</w:t>
        </w:r>
        <w:r w:rsidR="005605E3">
          <w:rPr>
            <w:noProof/>
            <w:webHidden/>
          </w:rPr>
          <w:tab/>
        </w:r>
        <w:r w:rsidR="005605E3">
          <w:rPr>
            <w:noProof/>
            <w:webHidden/>
          </w:rPr>
          <w:fldChar w:fldCharType="begin"/>
        </w:r>
        <w:r w:rsidR="005605E3">
          <w:rPr>
            <w:noProof/>
            <w:webHidden/>
          </w:rPr>
          <w:instrText xml:space="preserve"> PAGEREF _Toc522191572 \h </w:instrText>
        </w:r>
        <w:r w:rsidR="005605E3">
          <w:rPr>
            <w:noProof/>
            <w:webHidden/>
          </w:rPr>
        </w:r>
        <w:r w:rsidR="005605E3">
          <w:rPr>
            <w:noProof/>
            <w:webHidden/>
          </w:rPr>
          <w:fldChar w:fldCharType="separate"/>
        </w:r>
        <w:r w:rsidR="005605E3">
          <w:rPr>
            <w:noProof/>
            <w:webHidden/>
          </w:rPr>
          <w:t>78</w:t>
        </w:r>
        <w:r w:rsidR="005605E3">
          <w:rPr>
            <w:noProof/>
            <w:webHidden/>
          </w:rPr>
          <w:fldChar w:fldCharType="end"/>
        </w:r>
      </w:hyperlink>
    </w:p>
    <w:p w14:paraId="65886356" w14:textId="280783B7"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73" w:history="1">
        <w:r w:rsidR="005605E3" w:rsidRPr="001419EE">
          <w:rPr>
            <w:rStyle w:val="ab"/>
            <w:noProof/>
          </w:rPr>
          <w:t>3.3.4</w:t>
        </w:r>
        <w:r w:rsidR="005605E3">
          <w:rPr>
            <w:rFonts w:asciiTheme="minorHAnsi" w:eastAsiaTheme="minorEastAsia" w:hAnsiTheme="minorHAnsi" w:cstheme="minorBidi"/>
            <w:noProof/>
            <w:kern w:val="2"/>
            <w:szCs w:val="22"/>
          </w:rPr>
          <w:tab/>
        </w:r>
        <w:r w:rsidR="005605E3" w:rsidRPr="001419EE">
          <w:rPr>
            <w:rStyle w:val="ab"/>
            <w:noProof/>
          </w:rPr>
          <w:t>提示语</w:t>
        </w:r>
        <w:r w:rsidR="005605E3">
          <w:rPr>
            <w:noProof/>
            <w:webHidden/>
          </w:rPr>
          <w:tab/>
        </w:r>
        <w:r w:rsidR="005605E3">
          <w:rPr>
            <w:noProof/>
            <w:webHidden/>
          </w:rPr>
          <w:fldChar w:fldCharType="begin"/>
        </w:r>
        <w:r w:rsidR="005605E3">
          <w:rPr>
            <w:noProof/>
            <w:webHidden/>
          </w:rPr>
          <w:instrText xml:space="preserve"> PAGEREF _Toc522191573 \h </w:instrText>
        </w:r>
        <w:r w:rsidR="005605E3">
          <w:rPr>
            <w:noProof/>
            <w:webHidden/>
          </w:rPr>
        </w:r>
        <w:r w:rsidR="005605E3">
          <w:rPr>
            <w:noProof/>
            <w:webHidden/>
          </w:rPr>
          <w:fldChar w:fldCharType="separate"/>
        </w:r>
        <w:r w:rsidR="005605E3">
          <w:rPr>
            <w:noProof/>
            <w:webHidden/>
          </w:rPr>
          <w:t>78</w:t>
        </w:r>
        <w:r w:rsidR="005605E3">
          <w:rPr>
            <w:noProof/>
            <w:webHidden/>
          </w:rPr>
          <w:fldChar w:fldCharType="end"/>
        </w:r>
      </w:hyperlink>
    </w:p>
    <w:p w14:paraId="3C57CF81" w14:textId="265A2B64"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74" w:history="1">
        <w:r w:rsidR="005605E3" w:rsidRPr="001419EE">
          <w:rPr>
            <w:rStyle w:val="ab"/>
            <w:noProof/>
          </w:rPr>
          <w:t>3.3.5</w:t>
        </w:r>
        <w:r w:rsidR="005605E3">
          <w:rPr>
            <w:rFonts w:asciiTheme="minorHAnsi" w:eastAsiaTheme="minorEastAsia" w:hAnsiTheme="minorHAnsi" w:cstheme="minorBidi"/>
            <w:noProof/>
            <w:kern w:val="2"/>
            <w:szCs w:val="22"/>
          </w:rPr>
          <w:tab/>
        </w:r>
        <w:r w:rsidR="005605E3" w:rsidRPr="001419EE">
          <w:rPr>
            <w:rStyle w:val="ab"/>
            <w:noProof/>
          </w:rPr>
          <w:t>流程图</w:t>
        </w:r>
        <w:r w:rsidR="005605E3">
          <w:rPr>
            <w:noProof/>
            <w:webHidden/>
          </w:rPr>
          <w:tab/>
        </w:r>
        <w:r w:rsidR="005605E3">
          <w:rPr>
            <w:noProof/>
            <w:webHidden/>
          </w:rPr>
          <w:fldChar w:fldCharType="begin"/>
        </w:r>
        <w:r w:rsidR="005605E3">
          <w:rPr>
            <w:noProof/>
            <w:webHidden/>
          </w:rPr>
          <w:instrText xml:space="preserve"> PAGEREF _Toc522191574 \h </w:instrText>
        </w:r>
        <w:r w:rsidR="005605E3">
          <w:rPr>
            <w:noProof/>
            <w:webHidden/>
          </w:rPr>
        </w:r>
        <w:r w:rsidR="005605E3">
          <w:rPr>
            <w:noProof/>
            <w:webHidden/>
          </w:rPr>
          <w:fldChar w:fldCharType="separate"/>
        </w:r>
        <w:r w:rsidR="005605E3">
          <w:rPr>
            <w:noProof/>
            <w:webHidden/>
          </w:rPr>
          <w:t>79</w:t>
        </w:r>
        <w:r w:rsidR="005605E3">
          <w:rPr>
            <w:noProof/>
            <w:webHidden/>
          </w:rPr>
          <w:fldChar w:fldCharType="end"/>
        </w:r>
      </w:hyperlink>
    </w:p>
    <w:p w14:paraId="0FC06BF9" w14:textId="5599512B"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75" w:history="1">
        <w:r w:rsidR="005605E3" w:rsidRPr="001419EE">
          <w:rPr>
            <w:rStyle w:val="ab"/>
            <w:noProof/>
          </w:rPr>
          <w:t>3.3.6</w:t>
        </w:r>
        <w:r w:rsidR="005605E3">
          <w:rPr>
            <w:rFonts w:asciiTheme="minorHAnsi" w:eastAsiaTheme="minorEastAsia" w:hAnsiTheme="minorHAnsi" w:cstheme="minorBidi"/>
            <w:noProof/>
            <w:kern w:val="2"/>
            <w:szCs w:val="22"/>
          </w:rPr>
          <w:tab/>
        </w:r>
        <w:r w:rsidR="005605E3" w:rsidRPr="001419EE">
          <w:rPr>
            <w:rStyle w:val="ab"/>
            <w:noProof/>
          </w:rPr>
          <w:t>界面原型</w:t>
        </w:r>
        <w:r w:rsidR="005605E3">
          <w:rPr>
            <w:noProof/>
            <w:webHidden/>
          </w:rPr>
          <w:tab/>
        </w:r>
        <w:r w:rsidR="005605E3">
          <w:rPr>
            <w:noProof/>
            <w:webHidden/>
          </w:rPr>
          <w:fldChar w:fldCharType="begin"/>
        </w:r>
        <w:r w:rsidR="005605E3">
          <w:rPr>
            <w:noProof/>
            <w:webHidden/>
          </w:rPr>
          <w:instrText xml:space="preserve"> PAGEREF _Toc522191575 \h </w:instrText>
        </w:r>
        <w:r w:rsidR="005605E3">
          <w:rPr>
            <w:noProof/>
            <w:webHidden/>
          </w:rPr>
        </w:r>
        <w:r w:rsidR="005605E3">
          <w:rPr>
            <w:noProof/>
            <w:webHidden/>
          </w:rPr>
          <w:fldChar w:fldCharType="separate"/>
        </w:r>
        <w:r w:rsidR="005605E3">
          <w:rPr>
            <w:noProof/>
            <w:webHidden/>
          </w:rPr>
          <w:t>79</w:t>
        </w:r>
        <w:r w:rsidR="005605E3">
          <w:rPr>
            <w:noProof/>
            <w:webHidden/>
          </w:rPr>
          <w:fldChar w:fldCharType="end"/>
        </w:r>
      </w:hyperlink>
    </w:p>
    <w:p w14:paraId="63FAD658" w14:textId="24F746F4"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76" w:history="1">
        <w:r w:rsidR="005605E3" w:rsidRPr="001419EE">
          <w:rPr>
            <w:rStyle w:val="ab"/>
            <w:noProof/>
          </w:rPr>
          <w:t>3.3.7</w:t>
        </w:r>
        <w:r w:rsidR="005605E3">
          <w:rPr>
            <w:rFonts w:asciiTheme="minorHAnsi" w:eastAsiaTheme="minorEastAsia" w:hAnsiTheme="minorHAnsi" w:cstheme="minorBidi"/>
            <w:noProof/>
            <w:kern w:val="2"/>
            <w:szCs w:val="22"/>
          </w:rPr>
          <w:tab/>
        </w:r>
        <w:r w:rsidR="005605E3" w:rsidRPr="001419EE">
          <w:rPr>
            <w:rStyle w:val="ab"/>
            <w:noProof/>
          </w:rPr>
          <w:t>数据输入输出</w:t>
        </w:r>
        <w:r w:rsidR="005605E3">
          <w:rPr>
            <w:noProof/>
            <w:webHidden/>
          </w:rPr>
          <w:tab/>
        </w:r>
        <w:r w:rsidR="005605E3">
          <w:rPr>
            <w:noProof/>
            <w:webHidden/>
          </w:rPr>
          <w:fldChar w:fldCharType="begin"/>
        </w:r>
        <w:r w:rsidR="005605E3">
          <w:rPr>
            <w:noProof/>
            <w:webHidden/>
          </w:rPr>
          <w:instrText xml:space="preserve"> PAGEREF _Toc522191576 \h </w:instrText>
        </w:r>
        <w:r w:rsidR="005605E3">
          <w:rPr>
            <w:noProof/>
            <w:webHidden/>
          </w:rPr>
        </w:r>
        <w:r w:rsidR="005605E3">
          <w:rPr>
            <w:noProof/>
            <w:webHidden/>
          </w:rPr>
          <w:fldChar w:fldCharType="separate"/>
        </w:r>
        <w:r w:rsidR="005605E3">
          <w:rPr>
            <w:noProof/>
            <w:webHidden/>
          </w:rPr>
          <w:t>85</w:t>
        </w:r>
        <w:r w:rsidR="005605E3">
          <w:rPr>
            <w:noProof/>
            <w:webHidden/>
          </w:rPr>
          <w:fldChar w:fldCharType="end"/>
        </w:r>
      </w:hyperlink>
    </w:p>
    <w:p w14:paraId="28FDD239" w14:textId="1D16613A" w:rsidR="005605E3" w:rsidRDefault="00CA3F72" w:rsidP="005605E3">
      <w:pPr>
        <w:pStyle w:val="20"/>
        <w:tabs>
          <w:tab w:val="left" w:pos="1260"/>
          <w:tab w:val="right" w:leader="dot" w:pos="8296"/>
        </w:tabs>
        <w:spacing w:line="360" w:lineRule="auto"/>
        <w:rPr>
          <w:rFonts w:asciiTheme="minorHAnsi" w:eastAsiaTheme="minorEastAsia" w:hAnsiTheme="minorHAnsi" w:cstheme="minorBidi"/>
          <w:noProof/>
          <w:kern w:val="2"/>
          <w:szCs w:val="22"/>
        </w:rPr>
      </w:pPr>
      <w:hyperlink w:anchor="_Toc522191577" w:history="1">
        <w:r w:rsidR="005605E3" w:rsidRPr="001419EE">
          <w:rPr>
            <w:rStyle w:val="ab"/>
            <w:noProof/>
          </w:rPr>
          <w:t>3.4</w:t>
        </w:r>
        <w:r w:rsidR="005605E3">
          <w:rPr>
            <w:rFonts w:asciiTheme="minorHAnsi" w:eastAsiaTheme="minorEastAsia" w:hAnsiTheme="minorHAnsi" w:cstheme="minorBidi"/>
            <w:noProof/>
            <w:kern w:val="2"/>
            <w:szCs w:val="22"/>
          </w:rPr>
          <w:tab/>
        </w:r>
        <w:r w:rsidR="005605E3" w:rsidRPr="001419EE">
          <w:rPr>
            <w:rStyle w:val="ab"/>
            <w:noProof/>
          </w:rPr>
          <w:t>题库管理</w:t>
        </w:r>
        <w:r w:rsidR="005605E3" w:rsidRPr="001419EE">
          <w:rPr>
            <w:rStyle w:val="ab"/>
            <w:noProof/>
          </w:rPr>
          <w:t>—</w:t>
        </w:r>
        <w:r w:rsidR="005605E3" w:rsidRPr="001419EE">
          <w:rPr>
            <w:rStyle w:val="ab"/>
            <w:noProof/>
          </w:rPr>
          <w:t>题目管理</w:t>
        </w:r>
        <w:r w:rsidR="005605E3">
          <w:rPr>
            <w:noProof/>
            <w:webHidden/>
          </w:rPr>
          <w:tab/>
        </w:r>
        <w:r w:rsidR="005605E3">
          <w:rPr>
            <w:noProof/>
            <w:webHidden/>
          </w:rPr>
          <w:fldChar w:fldCharType="begin"/>
        </w:r>
        <w:r w:rsidR="005605E3">
          <w:rPr>
            <w:noProof/>
            <w:webHidden/>
          </w:rPr>
          <w:instrText xml:space="preserve"> PAGEREF _Toc522191577 \h </w:instrText>
        </w:r>
        <w:r w:rsidR="005605E3">
          <w:rPr>
            <w:noProof/>
            <w:webHidden/>
          </w:rPr>
        </w:r>
        <w:r w:rsidR="005605E3">
          <w:rPr>
            <w:noProof/>
            <w:webHidden/>
          </w:rPr>
          <w:fldChar w:fldCharType="separate"/>
        </w:r>
        <w:r w:rsidR="005605E3">
          <w:rPr>
            <w:noProof/>
            <w:webHidden/>
          </w:rPr>
          <w:t>87</w:t>
        </w:r>
        <w:r w:rsidR="005605E3">
          <w:rPr>
            <w:noProof/>
            <w:webHidden/>
          </w:rPr>
          <w:fldChar w:fldCharType="end"/>
        </w:r>
      </w:hyperlink>
    </w:p>
    <w:p w14:paraId="2C76AFE5" w14:textId="598C8DED"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79" w:history="1">
        <w:r w:rsidR="005605E3" w:rsidRPr="001419EE">
          <w:rPr>
            <w:rStyle w:val="ab"/>
            <w:noProof/>
          </w:rPr>
          <w:t>3.4.1</w:t>
        </w:r>
        <w:r w:rsidR="005605E3">
          <w:rPr>
            <w:rFonts w:asciiTheme="minorHAnsi" w:eastAsiaTheme="minorEastAsia" w:hAnsiTheme="minorHAnsi" w:cstheme="minorBidi"/>
            <w:noProof/>
            <w:kern w:val="2"/>
            <w:szCs w:val="22"/>
          </w:rPr>
          <w:tab/>
        </w:r>
        <w:r w:rsidR="005605E3" w:rsidRPr="001419EE">
          <w:rPr>
            <w:rStyle w:val="ab"/>
            <w:noProof/>
          </w:rPr>
          <w:t>功能介绍</w:t>
        </w:r>
        <w:r w:rsidR="005605E3">
          <w:rPr>
            <w:noProof/>
            <w:webHidden/>
          </w:rPr>
          <w:tab/>
        </w:r>
        <w:r w:rsidR="005605E3">
          <w:rPr>
            <w:noProof/>
            <w:webHidden/>
          </w:rPr>
          <w:fldChar w:fldCharType="begin"/>
        </w:r>
        <w:r w:rsidR="005605E3">
          <w:rPr>
            <w:noProof/>
            <w:webHidden/>
          </w:rPr>
          <w:instrText xml:space="preserve"> PAGEREF _Toc522191579 \h </w:instrText>
        </w:r>
        <w:r w:rsidR="005605E3">
          <w:rPr>
            <w:noProof/>
            <w:webHidden/>
          </w:rPr>
        </w:r>
        <w:r w:rsidR="005605E3">
          <w:rPr>
            <w:noProof/>
            <w:webHidden/>
          </w:rPr>
          <w:fldChar w:fldCharType="separate"/>
        </w:r>
        <w:r w:rsidR="005605E3">
          <w:rPr>
            <w:noProof/>
            <w:webHidden/>
          </w:rPr>
          <w:t>87</w:t>
        </w:r>
        <w:r w:rsidR="005605E3">
          <w:rPr>
            <w:noProof/>
            <w:webHidden/>
          </w:rPr>
          <w:fldChar w:fldCharType="end"/>
        </w:r>
      </w:hyperlink>
    </w:p>
    <w:p w14:paraId="6046C034" w14:textId="73B31C70"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80" w:history="1">
        <w:r w:rsidR="005605E3" w:rsidRPr="001419EE">
          <w:rPr>
            <w:rStyle w:val="ab"/>
            <w:noProof/>
          </w:rPr>
          <w:t>3.4.2</w:t>
        </w:r>
        <w:r w:rsidR="005605E3">
          <w:rPr>
            <w:rFonts w:asciiTheme="minorHAnsi" w:eastAsiaTheme="minorEastAsia" w:hAnsiTheme="minorHAnsi" w:cstheme="minorBidi"/>
            <w:noProof/>
            <w:kern w:val="2"/>
            <w:szCs w:val="22"/>
          </w:rPr>
          <w:tab/>
        </w:r>
        <w:r w:rsidR="005605E3" w:rsidRPr="001419EE">
          <w:rPr>
            <w:rStyle w:val="ab"/>
            <w:noProof/>
          </w:rPr>
          <w:t>路径</w:t>
        </w:r>
        <w:r w:rsidR="005605E3">
          <w:rPr>
            <w:noProof/>
            <w:webHidden/>
          </w:rPr>
          <w:tab/>
        </w:r>
        <w:r w:rsidR="005605E3">
          <w:rPr>
            <w:noProof/>
            <w:webHidden/>
          </w:rPr>
          <w:fldChar w:fldCharType="begin"/>
        </w:r>
        <w:r w:rsidR="005605E3">
          <w:rPr>
            <w:noProof/>
            <w:webHidden/>
          </w:rPr>
          <w:instrText xml:space="preserve"> PAGEREF _Toc522191580 \h </w:instrText>
        </w:r>
        <w:r w:rsidR="005605E3">
          <w:rPr>
            <w:noProof/>
            <w:webHidden/>
          </w:rPr>
        </w:r>
        <w:r w:rsidR="005605E3">
          <w:rPr>
            <w:noProof/>
            <w:webHidden/>
          </w:rPr>
          <w:fldChar w:fldCharType="separate"/>
        </w:r>
        <w:r w:rsidR="005605E3">
          <w:rPr>
            <w:noProof/>
            <w:webHidden/>
          </w:rPr>
          <w:t>87</w:t>
        </w:r>
        <w:r w:rsidR="005605E3">
          <w:rPr>
            <w:noProof/>
            <w:webHidden/>
          </w:rPr>
          <w:fldChar w:fldCharType="end"/>
        </w:r>
      </w:hyperlink>
    </w:p>
    <w:p w14:paraId="154866D5" w14:textId="56937F41"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81" w:history="1">
        <w:r w:rsidR="005605E3" w:rsidRPr="001419EE">
          <w:rPr>
            <w:rStyle w:val="ab"/>
            <w:noProof/>
          </w:rPr>
          <w:t>3.4.3</w:t>
        </w:r>
        <w:r w:rsidR="005605E3">
          <w:rPr>
            <w:rFonts w:asciiTheme="minorHAnsi" w:eastAsiaTheme="minorEastAsia" w:hAnsiTheme="minorHAnsi" w:cstheme="minorBidi"/>
            <w:noProof/>
            <w:kern w:val="2"/>
            <w:szCs w:val="22"/>
          </w:rPr>
          <w:tab/>
        </w:r>
        <w:r w:rsidR="005605E3" w:rsidRPr="001419EE">
          <w:rPr>
            <w:rStyle w:val="ab"/>
            <w:noProof/>
          </w:rPr>
          <w:t>规则</w:t>
        </w:r>
        <w:r w:rsidR="005605E3">
          <w:rPr>
            <w:noProof/>
            <w:webHidden/>
          </w:rPr>
          <w:tab/>
        </w:r>
        <w:r w:rsidR="005605E3">
          <w:rPr>
            <w:noProof/>
            <w:webHidden/>
          </w:rPr>
          <w:fldChar w:fldCharType="begin"/>
        </w:r>
        <w:r w:rsidR="005605E3">
          <w:rPr>
            <w:noProof/>
            <w:webHidden/>
          </w:rPr>
          <w:instrText xml:space="preserve"> PAGEREF _Toc522191581 \h </w:instrText>
        </w:r>
        <w:r w:rsidR="005605E3">
          <w:rPr>
            <w:noProof/>
            <w:webHidden/>
          </w:rPr>
        </w:r>
        <w:r w:rsidR="005605E3">
          <w:rPr>
            <w:noProof/>
            <w:webHidden/>
          </w:rPr>
          <w:fldChar w:fldCharType="separate"/>
        </w:r>
        <w:r w:rsidR="005605E3">
          <w:rPr>
            <w:noProof/>
            <w:webHidden/>
          </w:rPr>
          <w:t>87</w:t>
        </w:r>
        <w:r w:rsidR="005605E3">
          <w:rPr>
            <w:noProof/>
            <w:webHidden/>
          </w:rPr>
          <w:fldChar w:fldCharType="end"/>
        </w:r>
      </w:hyperlink>
    </w:p>
    <w:p w14:paraId="159DA7FD" w14:textId="6FA47F66"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82" w:history="1">
        <w:r w:rsidR="005605E3" w:rsidRPr="001419EE">
          <w:rPr>
            <w:rStyle w:val="ab"/>
            <w:noProof/>
          </w:rPr>
          <w:t>3.4.4</w:t>
        </w:r>
        <w:r w:rsidR="005605E3">
          <w:rPr>
            <w:rFonts w:asciiTheme="minorHAnsi" w:eastAsiaTheme="minorEastAsia" w:hAnsiTheme="minorHAnsi" w:cstheme="minorBidi"/>
            <w:noProof/>
            <w:kern w:val="2"/>
            <w:szCs w:val="22"/>
          </w:rPr>
          <w:tab/>
        </w:r>
        <w:r w:rsidR="005605E3" w:rsidRPr="001419EE">
          <w:rPr>
            <w:rStyle w:val="ab"/>
            <w:noProof/>
          </w:rPr>
          <w:t>提示语</w:t>
        </w:r>
        <w:r w:rsidR="005605E3">
          <w:rPr>
            <w:noProof/>
            <w:webHidden/>
          </w:rPr>
          <w:tab/>
        </w:r>
        <w:r w:rsidR="005605E3">
          <w:rPr>
            <w:noProof/>
            <w:webHidden/>
          </w:rPr>
          <w:fldChar w:fldCharType="begin"/>
        </w:r>
        <w:r w:rsidR="005605E3">
          <w:rPr>
            <w:noProof/>
            <w:webHidden/>
          </w:rPr>
          <w:instrText xml:space="preserve"> PAGEREF _Toc522191582 \h </w:instrText>
        </w:r>
        <w:r w:rsidR="005605E3">
          <w:rPr>
            <w:noProof/>
            <w:webHidden/>
          </w:rPr>
        </w:r>
        <w:r w:rsidR="005605E3">
          <w:rPr>
            <w:noProof/>
            <w:webHidden/>
          </w:rPr>
          <w:fldChar w:fldCharType="separate"/>
        </w:r>
        <w:r w:rsidR="005605E3">
          <w:rPr>
            <w:noProof/>
            <w:webHidden/>
          </w:rPr>
          <w:t>87</w:t>
        </w:r>
        <w:r w:rsidR="005605E3">
          <w:rPr>
            <w:noProof/>
            <w:webHidden/>
          </w:rPr>
          <w:fldChar w:fldCharType="end"/>
        </w:r>
      </w:hyperlink>
    </w:p>
    <w:p w14:paraId="5C4247A3" w14:textId="029C6C09"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83" w:history="1">
        <w:r w:rsidR="005605E3" w:rsidRPr="001419EE">
          <w:rPr>
            <w:rStyle w:val="ab"/>
            <w:noProof/>
          </w:rPr>
          <w:t>3.4.5</w:t>
        </w:r>
        <w:r w:rsidR="005605E3">
          <w:rPr>
            <w:rFonts w:asciiTheme="minorHAnsi" w:eastAsiaTheme="minorEastAsia" w:hAnsiTheme="minorHAnsi" w:cstheme="minorBidi"/>
            <w:noProof/>
            <w:kern w:val="2"/>
            <w:szCs w:val="22"/>
          </w:rPr>
          <w:tab/>
        </w:r>
        <w:r w:rsidR="005605E3" w:rsidRPr="001419EE">
          <w:rPr>
            <w:rStyle w:val="ab"/>
            <w:noProof/>
          </w:rPr>
          <w:t>流程图</w:t>
        </w:r>
        <w:r w:rsidR="005605E3">
          <w:rPr>
            <w:noProof/>
            <w:webHidden/>
          </w:rPr>
          <w:tab/>
        </w:r>
        <w:r w:rsidR="005605E3">
          <w:rPr>
            <w:noProof/>
            <w:webHidden/>
          </w:rPr>
          <w:fldChar w:fldCharType="begin"/>
        </w:r>
        <w:r w:rsidR="005605E3">
          <w:rPr>
            <w:noProof/>
            <w:webHidden/>
          </w:rPr>
          <w:instrText xml:space="preserve"> PAGEREF _Toc522191583 \h </w:instrText>
        </w:r>
        <w:r w:rsidR="005605E3">
          <w:rPr>
            <w:noProof/>
            <w:webHidden/>
          </w:rPr>
        </w:r>
        <w:r w:rsidR="005605E3">
          <w:rPr>
            <w:noProof/>
            <w:webHidden/>
          </w:rPr>
          <w:fldChar w:fldCharType="separate"/>
        </w:r>
        <w:r w:rsidR="005605E3">
          <w:rPr>
            <w:noProof/>
            <w:webHidden/>
          </w:rPr>
          <w:t>88</w:t>
        </w:r>
        <w:r w:rsidR="005605E3">
          <w:rPr>
            <w:noProof/>
            <w:webHidden/>
          </w:rPr>
          <w:fldChar w:fldCharType="end"/>
        </w:r>
      </w:hyperlink>
    </w:p>
    <w:p w14:paraId="75C310ED" w14:textId="24251BB5"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84" w:history="1">
        <w:r w:rsidR="005605E3" w:rsidRPr="001419EE">
          <w:rPr>
            <w:rStyle w:val="ab"/>
            <w:noProof/>
          </w:rPr>
          <w:t>3.4.6</w:t>
        </w:r>
        <w:r w:rsidR="005605E3">
          <w:rPr>
            <w:rFonts w:asciiTheme="minorHAnsi" w:eastAsiaTheme="minorEastAsia" w:hAnsiTheme="minorHAnsi" w:cstheme="minorBidi"/>
            <w:noProof/>
            <w:kern w:val="2"/>
            <w:szCs w:val="22"/>
          </w:rPr>
          <w:tab/>
        </w:r>
        <w:r w:rsidR="005605E3" w:rsidRPr="001419EE">
          <w:rPr>
            <w:rStyle w:val="ab"/>
            <w:noProof/>
          </w:rPr>
          <w:t>界面原型</w:t>
        </w:r>
        <w:r w:rsidR="005605E3">
          <w:rPr>
            <w:noProof/>
            <w:webHidden/>
          </w:rPr>
          <w:tab/>
        </w:r>
        <w:r w:rsidR="005605E3">
          <w:rPr>
            <w:noProof/>
            <w:webHidden/>
          </w:rPr>
          <w:fldChar w:fldCharType="begin"/>
        </w:r>
        <w:r w:rsidR="005605E3">
          <w:rPr>
            <w:noProof/>
            <w:webHidden/>
          </w:rPr>
          <w:instrText xml:space="preserve"> PAGEREF _Toc522191584 \h </w:instrText>
        </w:r>
        <w:r w:rsidR="005605E3">
          <w:rPr>
            <w:noProof/>
            <w:webHidden/>
          </w:rPr>
        </w:r>
        <w:r w:rsidR="005605E3">
          <w:rPr>
            <w:noProof/>
            <w:webHidden/>
          </w:rPr>
          <w:fldChar w:fldCharType="separate"/>
        </w:r>
        <w:r w:rsidR="005605E3">
          <w:rPr>
            <w:noProof/>
            <w:webHidden/>
          </w:rPr>
          <w:t>88</w:t>
        </w:r>
        <w:r w:rsidR="005605E3">
          <w:rPr>
            <w:noProof/>
            <w:webHidden/>
          </w:rPr>
          <w:fldChar w:fldCharType="end"/>
        </w:r>
      </w:hyperlink>
    </w:p>
    <w:p w14:paraId="576D56B2" w14:textId="4E1B75A8"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85" w:history="1">
        <w:r w:rsidR="005605E3" w:rsidRPr="001419EE">
          <w:rPr>
            <w:rStyle w:val="ab"/>
            <w:noProof/>
          </w:rPr>
          <w:t>3.4.7</w:t>
        </w:r>
        <w:r w:rsidR="005605E3">
          <w:rPr>
            <w:rFonts w:asciiTheme="minorHAnsi" w:eastAsiaTheme="minorEastAsia" w:hAnsiTheme="minorHAnsi" w:cstheme="minorBidi"/>
            <w:noProof/>
            <w:kern w:val="2"/>
            <w:szCs w:val="22"/>
          </w:rPr>
          <w:tab/>
        </w:r>
        <w:r w:rsidR="005605E3" w:rsidRPr="001419EE">
          <w:rPr>
            <w:rStyle w:val="ab"/>
            <w:noProof/>
          </w:rPr>
          <w:t>数据输入输出</w:t>
        </w:r>
        <w:r w:rsidR="005605E3">
          <w:rPr>
            <w:noProof/>
            <w:webHidden/>
          </w:rPr>
          <w:tab/>
        </w:r>
        <w:r w:rsidR="005605E3">
          <w:rPr>
            <w:noProof/>
            <w:webHidden/>
          </w:rPr>
          <w:fldChar w:fldCharType="begin"/>
        </w:r>
        <w:r w:rsidR="005605E3">
          <w:rPr>
            <w:noProof/>
            <w:webHidden/>
          </w:rPr>
          <w:instrText xml:space="preserve"> PAGEREF _Toc522191585 \h </w:instrText>
        </w:r>
        <w:r w:rsidR="005605E3">
          <w:rPr>
            <w:noProof/>
            <w:webHidden/>
          </w:rPr>
        </w:r>
        <w:r w:rsidR="005605E3">
          <w:rPr>
            <w:noProof/>
            <w:webHidden/>
          </w:rPr>
          <w:fldChar w:fldCharType="separate"/>
        </w:r>
        <w:r w:rsidR="005605E3">
          <w:rPr>
            <w:noProof/>
            <w:webHidden/>
          </w:rPr>
          <w:t>102</w:t>
        </w:r>
        <w:r w:rsidR="005605E3">
          <w:rPr>
            <w:noProof/>
            <w:webHidden/>
          </w:rPr>
          <w:fldChar w:fldCharType="end"/>
        </w:r>
      </w:hyperlink>
    </w:p>
    <w:p w14:paraId="18A3DB95" w14:textId="7FC413D6" w:rsidR="005605E3" w:rsidRDefault="00CA3F72" w:rsidP="005605E3">
      <w:pPr>
        <w:pStyle w:val="20"/>
        <w:tabs>
          <w:tab w:val="left" w:pos="1260"/>
          <w:tab w:val="right" w:leader="dot" w:pos="8296"/>
        </w:tabs>
        <w:spacing w:line="360" w:lineRule="auto"/>
        <w:rPr>
          <w:rFonts w:asciiTheme="minorHAnsi" w:eastAsiaTheme="minorEastAsia" w:hAnsiTheme="minorHAnsi" w:cstheme="minorBidi"/>
          <w:noProof/>
          <w:kern w:val="2"/>
          <w:szCs w:val="22"/>
        </w:rPr>
      </w:pPr>
      <w:hyperlink w:anchor="_Toc522191586" w:history="1">
        <w:r w:rsidR="005605E3" w:rsidRPr="001419EE">
          <w:rPr>
            <w:rStyle w:val="ab"/>
            <w:noProof/>
          </w:rPr>
          <w:t>3.5</w:t>
        </w:r>
        <w:r w:rsidR="005605E3">
          <w:rPr>
            <w:rFonts w:asciiTheme="minorHAnsi" w:eastAsiaTheme="minorEastAsia" w:hAnsiTheme="minorHAnsi" w:cstheme="minorBidi"/>
            <w:noProof/>
            <w:kern w:val="2"/>
            <w:szCs w:val="22"/>
          </w:rPr>
          <w:tab/>
        </w:r>
        <w:r w:rsidR="005605E3" w:rsidRPr="001419EE">
          <w:rPr>
            <w:rStyle w:val="ab"/>
            <w:noProof/>
          </w:rPr>
          <w:t>题库管理</w:t>
        </w:r>
        <w:r w:rsidR="005605E3" w:rsidRPr="001419EE">
          <w:rPr>
            <w:rStyle w:val="ab"/>
            <w:noProof/>
          </w:rPr>
          <w:t>—</w:t>
        </w:r>
        <w:r w:rsidR="005605E3" w:rsidRPr="001419EE">
          <w:rPr>
            <w:rStyle w:val="ab"/>
            <w:noProof/>
          </w:rPr>
          <w:t>试卷管理</w:t>
        </w:r>
        <w:r w:rsidR="005605E3">
          <w:rPr>
            <w:noProof/>
            <w:webHidden/>
          </w:rPr>
          <w:tab/>
        </w:r>
        <w:r w:rsidR="005605E3">
          <w:rPr>
            <w:noProof/>
            <w:webHidden/>
          </w:rPr>
          <w:fldChar w:fldCharType="begin"/>
        </w:r>
        <w:r w:rsidR="005605E3">
          <w:rPr>
            <w:noProof/>
            <w:webHidden/>
          </w:rPr>
          <w:instrText xml:space="preserve"> PAGEREF _Toc522191586 \h </w:instrText>
        </w:r>
        <w:r w:rsidR="005605E3">
          <w:rPr>
            <w:noProof/>
            <w:webHidden/>
          </w:rPr>
        </w:r>
        <w:r w:rsidR="005605E3">
          <w:rPr>
            <w:noProof/>
            <w:webHidden/>
          </w:rPr>
          <w:fldChar w:fldCharType="separate"/>
        </w:r>
        <w:r w:rsidR="005605E3">
          <w:rPr>
            <w:noProof/>
            <w:webHidden/>
          </w:rPr>
          <w:t>108</w:t>
        </w:r>
        <w:r w:rsidR="005605E3">
          <w:rPr>
            <w:noProof/>
            <w:webHidden/>
          </w:rPr>
          <w:fldChar w:fldCharType="end"/>
        </w:r>
      </w:hyperlink>
    </w:p>
    <w:p w14:paraId="612BB2B3" w14:textId="6B8EA7F8"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88" w:history="1">
        <w:r w:rsidR="005605E3" w:rsidRPr="001419EE">
          <w:rPr>
            <w:rStyle w:val="ab"/>
            <w:noProof/>
          </w:rPr>
          <w:t>3.5.1</w:t>
        </w:r>
        <w:r w:rsidR="005605E3">
          <w:rPr>
            <w:rFonts w:asciiTheme="minorHAnsi" w:eastAsiaTheme="minorEastAsia" w:hAnsiTheme="minorHAnsi" w:cstheme="minorBidi"/>
            <w:noProof/>
            <w:kern w:val="2"/>
            <w:szCs w:val="22"/>
          </w:rPr>
          <w:tab/>
        </w:r>
        <w:r w:rsidR="005605E3" w:rsidRPr="001419EE">
          <w:rPr>
            <w:rStyle w:val="ab"/>
            <w:noProof/>
          </w:rPr>
          <w:t>功能介绍</w:t>
        </w:r>
        <w:r w:rsidR="005605E3">
          <w:rPr>
            <w:noProof/>
            <w:webHidden/>
          </w:rPr>
          <w:tab/>
        </w:r>
        <w:r w:rsidR="005605E3">
          <w:rPr>
            <w:noProof/>
            <w:webHidden/>
          </w:rPr>
          <w:fldChar w:fldCharType="begin"/>
        </w:r>
        <w:r w:rsidR="005605E3">
          <w:rPr>
            <w:noProof/>
            <w:webHidden/>
          </w:rPr>
          <w:instrText xml:space="preserve"> PAGEREF _Toc522191588 \h </w:instrText>
        </w:r>
        <w:r w:rsidR="005605E3">
          <w:rPr>
            <w:noProof/>
            <w:webHidden/>
          </w:rPr>
        </w:r>
        <w:r w:rsidR="005605E3">
          <w:rPr>
            <w:noProof/>
            <w:webHidden/>
          </w:rPr>
          <w:fldChar w:fldCharType="separate"/>
        </w:r>
        <w:r w:rsidR="005605E3">
          <w:rPr>
            <w:noProof/>
            <w:webHidden/>
          </w:rPr>
          <w:t>108</w:t>
        </w:r>
        <w:r w:rsidR="005605E3">
          <w:rPr>
            <w:noProof/>
            <w:webHidden/>
          </w:rPr>
          <w:fldChar w:fldCharType="end"/>
        </w:r>
      </w:hyperlink>
    </w:p>
    <w:p w14:paraId="6473797B" w14:textId="48A65B4A"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89" w:history="1">
        <w:r w:rsidR="005605E3" w:rsidRPr="001419EE">
          <w:rPr>
            <w:rStyle w:val="ab"/>
            <w:noProof/>
          </w:rPr>
          <w:t>3.5.2</w:t>
        </w:r>
        <w:r w:rsidR="005605E3">
          <w:rPr>
            <w:rFonts w:asciiTheme="minorHAnsi" w:eastAsiaTheme="minorEastAsia" w:hAnsiTheme="minorHAnsi" w:cstheme="minorBidi"/>
            <w:noProof/>
            <w:kern w:val="2"/>
            <w:szCs w:val="22"/>
          </w:rPr>
          <w:tab/>
        </w:r>
        <w:r w:rsidR="005605E3" w:rsidRPr="001419EE">
          <w:rPr>
            <w:rStyle w:val="ab"/>
            <w:noProof/>
          </w:rPr>
          <w:t>路径</w:t>
        </w:r>
        <w:r w:rsidR="005605E3">
          <w:rPr>
            <w:noProof/>
            <w:webHidden/>
          </w:rPr>
          <w:tab/>
        </w:r>
        <w:r w:rsidR="005605E3">
          <w:rPr>
            <w:noProof/>
            <w:webHidden/>
          </w:rPr>
          <w:fldChar w:fldCharType="begin"/>
        </w:r>
        <w:r w:rsidR="005605E3">
          <w:rPr>
            <w:noProof/>
            <w:webHidden/>
          </w:rPr>
          <w:instrText xml:space="preserve"> PAGEREF _Toc522191589 \h </w:instrText>
        </w:r>
        <w:r w:rsidR="005605E3">
          <w:rPr>
            <w:noProof/>
            <w:webHidden/>
          </w:rPr>
        </w:r>
        <w:r w:rsidR="005605E3">
          <w:rPr>
            <w:noProof/>
            <w:webHidden/>
          </w:rPr>
          <w:fldChar w:fldCharType="separate"/>
        </w:r>
        <w:r w:rsidR="005605E3">
          <w:rPr>
            <w:noProof/>
            <w:webHidden/>
          </w:rPr>
          <w:t>108</w:t>
        </w:r>
        <w:r w:rsidR="005605E3">
          <w:rPr>
            <w:noProof/>
            <w:webHidden/>
          </w:rPr>
          <w:fldChar w:fldCharType="end"/>
        </w:r>
      </w:hyperlink>
    </w:p>
    <w:p w14:paraId="3D085892" w14:textId="41165014"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90" w:history="1">
        <w:r w:rsidR="005605E3" w:rsidRPr="001419EE">
          <w:rPr>
            <w:rStyle w:val="ab"/>
            <w:noProof/>
          </w:rPr>
          <w:t>3.5.3</w:t>
        </w:r>
        <w:r w:rsidR="005605E3">
          <w:rPr>
            <w:rFonts w:asciiTheme="minorHAnsi" w:eastAsiaTheme="minorEastAsia" w:hAnsiTheme="minorHAnsi" w:cstheme="minorBidi"/>
            <w:noProof/>
            <w:kern w:val="2"/>
            <w:szCs w:val="22"/>
          </w:rPr>
          <w:tab/>
        </w:r>
        <w:r w:rsidR="005605E3" w:rsidRPr="001419EE">
          <w:rPr>
            <w:rStyle w:val="ab"/>
            <w:noProof/>
          </w:rPr>
          <w:t>规则</w:t>
        </w:r>
        <w:r w:rsidR="005605E3">
          <w:rPr>
            <w:noProof/>
            <w:webHidden/>
          </w:rPr>
          <w:tab/>
        </w:r>
        <w:r w:rsidR="005605E3">
          <w:rPr>
            <w:noProof/>
            <w:webHidden/>
          </w:rPr>
          <w:fldChar w:fldCharType="begin"/>
        </w:r>
        <w:r w:rsidR="005605E3">
          <w:rPr>
            <w:noProof/>
            <w:webHidden/>
          </w:rPr>
          <w:instrText xml:space="preserve"> PAGEREF _Toc522191590 \h </w:instrText>
        </w:r>
        <w:r w:rsidR="005605E3">
          <w:rPr>
            <w:noProof/>
            <w:webHidden/>
          </w:rPr>
        </w:r>
        <w:r w:rsidR="005605E3">
          <w:rPr>
            <w:noProof/>
            <w:webHidden/>
          </w:rPr>
          <w:fldChar w:fldCharType="separate"/>
        </w:r>
        <w:r w:rsidR="005605E3">
          <w:rPr>
            <w:noProof/>
            <w:webHidden/>
          </w:rPr>
          <w:t>108</w:t>
        </w:r>
        <w:r w:rsidR="005605E3">
          <w:rPr>
            <w:noProof/>
            <w:webHidden/>
          </w:rPr>
          <w:fldChar w:fldCharType="end"/>
        </w:r>
      </w:hyperlink>
    </w:p>
    <w:p w14:paraId="043AC0AB" w14:textId="0C8C6EC5"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91" w:history="1">
        <w:r w:rsidR="005605E3" w:rsidRPr="001419EE">
          <w:rPr>
            <w:rStyle w:val="ab"/>
            <w:noProof/>
          </w:rPr>
          <w:t>3.5.4</w:t>
        </w:r>
        <w:r w:rsidR="005605E3">
          <w:rPr>
            <w:rFonts w:asciiTheme="minorHAnsi" w:eastAsiaTheme="minorEastAsia" w:hAnsiTheme="minorHAnsi" w:cstheme="minorBidi"/>
            <w:noProof/>
            <w:kern w:val="2"/>
            <w:szCs w:val="22"/>
          </w:rPr>
          <w:tab/>
        </w:r>
        <w:r w:rsidR="005605E3" w:rsidRPr="001419EE">
          <w:rPr>
            <w:rStyle w:val="ab"/>
            <w:noProof/>
          </w:rPr>
          <w:t>提示语</w:t>
        </w:r>
        <w:r w:rsidR="005605E3">
          <w:rPr>
            <w:noProof/>
            <w:webHidden/>
          </w:rPr>
          <w:tab/>
        </w:r>
        <w:r w:rsidR="005605E3">
          <w:rPr>
            <w:noProof/>
            <w:webHidden/>
          </w:rPr>
          <w:fldChar w:fldCharType="begin"/>
        </w:r>
        <w:r w:rsidR="005605E3">
          <w:rPr>
            <w:noProof/>
            <w:webHidden/>
          </w:rPr>
          <w:instrText xml:space="preserve"> PAGEREF _Toc522191591 \h </w:instrText>
        </w:r>
        <w:r w:rsidR="005605E3">
          <w:rPr>
            <w:noProof/>
            <w:webHidden/>
          </w:rPr>
        </w:r>
        <w:r w:rsidR="005605E3">
          <w:rPr>
            <w:noProof/>
            <w:webHidden/>
          </w:rPr>
          <w:fldChar w:fldCharType="separate"/>
        </w:r>
        <w:r w:rsidR="005605E3">
          <w:rPr>
            <w:noProof/>
            <w:webHidden/>
          </w:rPr>
          <w:t>108</w:t>
        </w:r>
        <w:r w:rsidR="005605E3">
          <w:rPr>
            <w:noProof/>
            <w:webHidden/>
          </w:rPr>
          <w:fldChar w:fldCharType="end"/>
        </w:r>
      </w:hyperlink>
    </w:p>
    <w:p w14:paraId="5CFE1B9D" w14:textId="58701DDD"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92" w:history="1">
        <w:r w:rsidR="005605E3" w:rsidRPr="001419EE">
          <w:rPr>
            <w:rStyle w:val="ab"/>
            <w:noProof/>
          </w:rPr>
          <w:t>3.5.5</w:t>
        </w:r>
        <w:r w:rsidR="005605E3">
          <w:rPr>
            <w:rFonts w:asciiTheme="minorHAnsi" w:eastAsiaTheme="minorEastAsia" w:hAnsiTheme="minorHAnsi" w:cstheme="minorBidi"/>
            <w:noProof/>
            <w:kern w:val="2"/>
            <w:szCs w:val="22"/>
          </w:rPr>
          <w:tab/>
        </w:r>
        <w:r w:rsidR="005605E3" w:rsidRPr="001419EE">
          <w:rPr>
            <w:rStyle w:val="ab"/>
            <w:noProof/>
          </w:rPr>
          <w:t>流程图</w:t>
        </w:r>
        <w:r w:rsidR="005605E3">
          <w:rPr>
            <w:noProof/>
            <w:webHidden/>
          </w:rPr>
          <w:tab/>
        </w:r>
        <w:r w:rsidR="005605E3">
          <w:rPr>
            <w:noProof/>
            <w:webHidden/>
          </w:rPr>
          <w:fldChar w:fldCharType="begin"/>
        </w:r>
        <w:r w:rsidR="005605E3">
          <w:rPr>
            <w:noProof/>
            <w:webHidden/>
          </w:rPr>
          <w:instrText xml:space="preserve"> PAGEREF _Toc522191592 \h </w:instrText>
        </w:r>
        <w:r w:rsidR="005605E3">
          <w:rPr>
            <w:noProof/>
            <w:webHidden/>
          </w:rPr>
        </w:r>
        <w:r w:rsidR="005605E3">
          <w:rPr>
            <w:noProof/>
            <w:webHidden/>
          </w:rPr>
          <w:fldChar w:fldCharType="separate"/>
        </w:r>
        <w:r w:rsidR="005605E3">
          <w:rPr>
            <w:noProof/>
            <w:webHidden/>
          </w:rPr>
          <w:t>110</w:t>
        </w:r>
        <w:r w:rsidR="005605E3">
          <w:rPr>
            <w:noProof/>
            <w:webHidden/>
          </w:rPr>
          <w:fldChar w:fldCharType="end"/>
        </w:r>
      </w:hyperlink>
    </w:p>
    <w:p w14:paraId="1B76386B" w14:textId="280CD9E5"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93" w:history="1">
        <w:r w:rsidR="005605E3" w:rsidRPr="001419EE">
          <w:rPr>
            <w:rStyle w:val="ab"/>
            <w:noProof/>
          </w:rPr>
          <w:t>3.5.6</w:t>
        </w:r>
        <w:r w:rsidR="005605E3">
          <w:rPr>
            <w:rFonts w:asciiTheme="minorHAnsi" w:eastAsiaTheme="minorEastAsia" w:hAnsiTheme="minorHAnsi" w:cstheme="minorBidi"/>
            <w:noProof/>
            <w:kern w:val="2"/>
            <w:szCs w:val="22"/>
          </w:rPr>
          <w:tab/>
        </w:r>
        <w:r w:rsidR="005605E3" w:rsidRPr="001419EE">
          <w:rPr>
            <w:rStyle w:val="ab"/>
            <w:noProof/>
          </w:rPr>
          <w:t>界面原型</w:t>
        </w:r>
        <w:r w:rsidR="005605E3">
          <w:rPr>
            <w:noProof/>
            <w:webHidden/>
          </w:rPr>
          <w:tab/>
        </w:r>
        <w:r w:rsidR="005605E3">
          <w:rPr>
            <w:noProof/>
            <w:webHidden/>
          </w:rPr>
          <w:fldChar w:fldCharType="begin"/>
        </w:r>
        <w:r w:rsidR="005605E3">
          <w:rPr>
            <w:noProof/>
            <w:webHidden/>
          </w:rPr>
          <w:instrText xml:space="preserve"> PAGEREF _Toc522191593 \h </w:instrText>
        </w:r>
        <w:r w:rsidR="005605E3">
          <w:rPr>
            <w:noProof/>
            <w:webHidden/>
          </w:rPr>
        </w:r>
        <w:r w:rsidR="005605E3">
          <w:rPr>
            <w:noProof/>
            <w:webHidden/>
          </w:rPr>
          <w:fldChar w:fldCharType="separate"/>
        </w:r>
        <w:r w:rsidR="005605E3">
          <w:rPr>
            <w:noProof/>
            <w:webHidden/>
          </w:rPr>
          <w:t>110</w:t>
        </w:r>
        <w:r w:rsidR="005605E3">
          <w:rPr>
            <w:noProof/>
            <w:webHidden/>
          </w:rPr>
          <w:fldChar w:fldCharType="end"/>
        </w:r>
      </w:hyperlink>
    </w:p>
    <w:p w14:paraId="215F274E" w14:textId="4CE4725C"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94" w:history="1">
        <w:r w:rsidR="005605E3" w:rsidRPr="001419EE">
          <w:rPr>
            <w:rStyle w:val="ab"/>
            <w:noProof/>
          </w:rPr>
          <w:t>3.5.7</w:t>
        </w:r>
        <w:r w:rsidR="005605E3">
          <w:rPr>
            <w:rFonts w:asciiTheme="minorHAnsi" w:eastAsiaTheme="minorEastAsia" w:hAnsiTheme="minorHAnsi" w:cstheme="minorBidi"/>
            <w:noProof/>
            <w:kern w:val="2"/>
            <w:szCs w:val="22"/>
          </w:rPr>
          <w:tab/>
        </w:r>
        <w:r w:rsidR="005605E3" w:rsidRPr="001419EE">
          <w:rPr>
            <w:rStyle w:val="ab"/>
            <w:noProof/>
          </w:rPr>
          <w:t>数据输入输出</w:t>
        </w:r>
        <w:r w:rsidR="005605E3">
          <w:rPr>
            <w:noProof/>
            <w:webHidden/>
          </w:rPr>
          <w:tab/>
        </w:r>
        <w:r w:rsidR="005605E3">
          <w:rPr>
            <w:noProof/>
            <w:webHidden/>
          </w:rPr>
          <w:fldChar w:fldCharType="begin"/>
        </w:r>
        <w:r w:rsidR="005605E3">
          <w:rPr>
            <w:noProof/>
            <w:webHidden/>
          </w:rPr>
          <w:instrText xml:space="preserve"> PAGEREF _Toc522191594 \h </w:instrText>
        </w:r>
        <w:r w:rsidR="005605E3">
          <w:rPr>
            <w:noProof/>
            <w:webHidden/>
          </w:rPr>
        </w:r>
        <w:r w:rsidR="005605E3">
          <w:rPr>
            <w:noProof/>
            <w:webHidden/>
          </w:rPr>
          <w:fldChar w:fldCharType="separate"/>
        </w:r>
        <w:r w:rsidR="005605E3">
          <w:rPr>
            <w:noProof/>
            <w:webHidden/>
          </w:rPr>
          <w:t>127</w:t>
        </w:r>
        <w:r w:rsidR="005605E3">
          <w:rPr>
            <w:noProof/>
            <w:webHidden/>
          </w:rPr>
          <w:fldChar w:fldCharType="end"/>
        </w:r>
      </w:hyperlink>
    </w:p>
    <w:p w14:paraId="5A73AB48" w14:textId="7D9493F9" w:rsidR="005605E3" w:rsidRDefault="00CA3F72" w:rsidP="005605E3">
      <w:pPr>
        <w:pStyle w:val="20"/>
        <w:tabs>
          <w:tab w:val="left" w:pos="1260"/>
          <w:tab w:val="right" w:leader="dot" w:pos="8296"/>
        </w:tabs>
        <w:spacing w:line="360" w:lineRule="auto"/>
        <w:rPr>
          <w:rFonts w:asciiTheme="minorHAnsi" w:eastAsiaTheme="minorEastAsia" w:hAnsiTheme="minorHAnsi" w:cstheme="minorBidi"/>
          <w:noProof/>
          <w:kern w:val="2"/>
          <w:szCs w:val="22"/>
        </w:rPr>
      </w:pPr>
      <w:hyperlink w:anchor="_Toc522191595" w:history="1">
        <w:r w:rsidR="005605E3" w:rsidRPr="001419EE">
          <w:rPr>
            <w:rStyle w:val="ab"/>
            <w:noProof/>
          </w:rPr>
          <w:t>3.6</w:t>
        </w:r>
        <w:r w:rsidR="005605E3">
          <w:rPr>
            <w:rFonts w:asciiTheme="minorHAnsi" w:eastAsiaTheme="minorEastAsia" w:hAnsiTheme="minorHAnsi" w:cstheme="minorBidi"/>
            <w:noProof/>
            <w:kern w:val="2"/>
            <w:szCs w:val="22"/>
          </w:rPr>
          <w:tab/>
        </w:r>
        <w:r w:rsidR="005605E3" w:rsidRPr="001419EE">
          <w:rPr>
            <w:rStyle w:val="ab"/>
            <w:noProof/>
          </w:rPr>
          <w:t>题库管理</w:t>
        </w:r>
        <w:r w:rsidR="005605E3" w:rsidRPr="001419EE">
          <w:rPr>
            <w:rStyle w:val="ab"/>
            <w:noProof/>
          </w:rPr>
          <w:t>—</w:t>
        </w:r>
        <w:r w:rsidR="005605E3" w:rsidRPr="001419EE">
          <w:rPr>
            <w:rStyle w:val="ab"/>
            <w:noProof/>
          </w:rPr>
          <w:t>试卷规则</w:t>
        </w:r>
        <w:r w:rsidR="005605E3">
          <w:rPr>
            <w:noProof/>
            <w:webHidden/>
          </w:rPr>
          <w:tab/>
        </w:r>
        <w:r w:rsidR="005605E3">
          <w:rPr>
            <w:noProof/>
            <w:webHidden/>
          </w:rPr>
          <w:fldChar w:fldCharType="begin"/>
        </w:r>
        <w:r w:rsidR="005605E3">
          <w:rPr>
            <w:noProof/>
            <w:webHidden/>
          </w:rPr>
          <w:instrText xml:space="preserve"> PAGEREF _Toc522191595 \h </w:instrText>
        </w:r>
        <w:r w:rsidR="005605E3">
          <w:rPr>
            <w:noProof/>
            <w:webHidden/>
          </w:rPr>
        </w:r>
        <w:r w:rsidR="005605E3">
          <w:rPr>
            <w:noProof/>
            <w:webHidden/>
          </w:rPr>
          <w:fldChar w:fldCharType="separate"/>
        </w:r>
        <w:r w:rsidR="005605E3">
          <w:rPr>
            <w:noProof/>
            <w:webHidden/>
          </w:rPr>
          <w:t>135</w:t>
        </w:r>
        <w:r w:rsidR="005605E3">
          <w:rPr>
            <w:noProof/>
            <w:webHidden/>
          </w:rPr>
          <w:fldChar w:fldCharType="end"/>
        </w:r>
      </w:hyperlink>
    </w:p>
    <w:p w14:paraId="227EE218" w14:textId="6C3F1758"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98" w:history="1">
        <w:r w:rsidR="005605E3" w:rsidRPr="001419EE">
          <w:rPr>
            <w:rStyle w:val="ab"/>
            <w:noProof/>
          </w:rPr>
          <w:t>3.6.1</w:t>
        </w:r>
        <w:r w:rsidR="005605E3">
          <w:rPr>
            <w:rFonts w:asciiTheme="minorHAnsi" w:eastAsiaTheme="minorEastAsia" w:hAnsiTheme="minorHAnsi" w:cstheme="minorBidi"/>
            <w:noProof/>
            <w:kern w:val="2"/>
            <w:szCs w:val="22"/>
          </w:rPr>
          <w:tab/>
        </w:r>
        <w:r w:rsidR="005605E3" w:rsidRPr="001419EE">
          <w:rPr>
            <w:rStyle w:val="ab"/>
            <w:noProof/>
          </w:rPr>
          <w:t>功能介绍</w:t>
        </w:r>
        <w:r w:rsidR="005605E3">
          <w:rPr>
            <w:noProof/>
            <w:webHidden/>
          </w:rPr>
          <w:tab/>
        </w:r>
        <w:r w:rsidR="005605E3">
          <w:rPr>
            <w:noProof/>
            <w:webHidden/>
          </w:rPr>
          <w:fldChar w:fldCharType="begin"/>
        </w:r>
        <w:r w:rsidR="005605E3">
          <w:rPr>
            <w:noProof/>
            <w:webHidden/>
          </w:rPr>
          <w:instrText xml:space="preserve"> PAGEREF _Toc522191598 \h </w:instrText>
        </w:r>
        <w:r w:rsidR="005605E3">
          <w:rPr>
            <w:noProof/>
            <w:webHidden/>
          </w:rPr>
        </w:r>
        <w:r w:rsidR="005605E3">
          <w:rPr>
            <w:noProof/>
            <w:webHidden/>
          </w:rPr>
          <w:fldChar w:fldCharType="separate"/>
        </w:r>
        <w:r w:rsidR="005605E3">
          <w:rPr>
            <w:noProof/>
            <w:webHidden/>
          </w:rPr>
          <w:t>135</w:t>
        </w:r>
        <w:r w:rsidR="005605E3">
          <w:rPr>
            <w:noProof/>
            <w:webHidden/>
          </w:rPr>
          <w:fldChar w:fldCharType="end"/>
        </w:r>
      </w:hyperlink>
    </w:p>
    <w:p w14:paraId="78B46CA3" w14:textId="107491BC"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599" w:history="1">
        <w:r w:rsidR="005605E3" w:rsidRPr="001419EE">
          <w:rPr>
            <w:rStyle w:val="ab"/>
            <w:noProof/>
          </w:rPr>
          <w:t>3.6.2</w:t>
        </w:r>
        <w:r w:rsidR="005605E3">
          <w:rPr>
            <w:rFonts w:asciiTheme="minorHAnsi" w:eastAsiaTheme="minorEastAsia" w:hAnsiTheme="minorHAnsi" w:cstheme="minorBidi"/>
            <w:noProof/>
            <w:kern w:val="2"/>
            <w:szCs w:val="22"/>
          </w:rPr>
          <w:tab/>
        </w:r>
        <w:r w:rsidR="005605E3" w:rsidRPr="001419EE">
          <w:rPr>
            <w:rStyle w:val="ab"/>
            <w:noProof/>
          </w:rPr>
          <w:t>路径</w:t>
        </w:r>
        <w:r w:rsidR="005605E3">
          <w:rPr>
            <w:noProof/>
            <w:webHidden/>
          </w:rPr>
          <w:tab/>
        </w:r>
        <w:r w:rsidR="005605E3">
          <w:rPr>
            <w:noProof/>
            <w:webHidden/>
          </w:rPr>
          <w:fldChar w:fldCharType="begin"/>
        </w:r>
        <w:r w:rsidR="005605E3">
          <w:rPr>
            <w:noProof/>
            <w:webHidden/>
          </w:rPr>
          <w:instrText xml:space="preserve"> PAGEREF _Toc522191599 \h </w:instrText>
        </w:r>
        <w:r w:rsidR="005605E3">
          <w:rPr>
            <w:noProof/>
            <w:webHidden/>
          </w:rPr>
        </w:r>
        <w:r w:rsidR="005605E3">
          <w:rPr>
            <w:noProof/>
            <w:webHidden/>
          </w:rPr>
          <w:fldChar w:fldCharType="separate"/>
        </w:r>
        <w:r w:rsidR="005605E3">
          <w:rPr>
            <w:noProof/>
            <w:webHidden/>
          </w:rPr>
          <w:t>135</w:t>
        </w:r>
        <w:r w:rsidR="005605E3">
          <w:rPr>
            <w:noProof/>
            <w:webHidden/>
          </w:rPr>
          <w:fldChar w:fldCharType="end"/>
        </w:r>
      </w:hyperlink>
    </w:p>
    <w:p w14:paraId="3CB892B7" w14:textId="32548940"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600" w:history="1">
        <w:r w:rsidR="005605E3" w:rsidRPr="001419EE">
          <w:rPr>
            <w:rStyle w:val="ab"/>
            <w:noProof/>
          </w:rPr>
          <w:t>3.6.3</w:t>
        </w:r>
        <w:r w:rsidR="005605E3">
          <w:rPr>
            <w:rFonts w:asciiTheme="minorHAnsi" w:eastAsiaTheme="minorEastAsia" w:hAnsiTheme="minorHAnsi" w:cstheme="minorBidi"/>
            <w:noProof/>
            <w:kern w:val="2"/>
            <w:szCs w:val="22"/>
          </w:rPr>
          <w:tab/>
        </w:r>
        <w:r w:rsidR="005605E3" w:rsidRPr="001419EE">
          <w:rPr>
            <w:rStyle w:val="ab"/>
            <w:noProof/>
          </w:rPr>
          <w:t>规则</w:t>
        </w:r>
        <w:r w:rsidR="005605E3">
          <w:rPr>
            <w:noProof/>
            <w:webHidden/>
          </w:rPr>
          <w:tab/>
        </w:r>
        <w:r w:rsidR="005605E3">
          <w:rPr>
            <w:noProof/>
            <w:webHidden/>
          </w:rPr>
          <w:fldChar w:fldCharType="begin"/>
        </w:r>
        <w:r w:rsidR="005605E3">
          <w:rPr>
            <w:noProof/>
            <w:webHidden/>
          </w:rPr>
          <w:instrText xml:space="preserve"> PAGEREF _Toc522191600 \h </w:instrText>
        </w:r>
        <w:r w:rsidR="005605E3">
          <w:rPr>
            <w:noProof/>
            <w:webHidden/>
          </w:rPr>
        </w:r>
        <w:r w:rsidR="005605E3">
          <w:rPr>
            <w:noProof/>
            <w:webHidden/>
          </w:rPr>
          <w:fldChar w:fldCharType="separate"/>
        </w:r>
        <w:r w:rsidR="005605E3">
          <w:rPr>
            <w:noProof/>
            <w:webHidden/>
          </w:rPr>
          <w:t>135</w:t>
        </w:r>
        <w:r w:rsidR="005605E3">
          <w:rPr>
            <w:noProof/>
            <w:webHidden/>
          </w:rPr>
          <w:fldChar w:fldCharType="end"/>
        </w:r>
      </w:hyperlink>
    </w:p>
    <w:p w14:paraId="0FE146BB" w14:textId="6B6DC2EE"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601" w:history="1">
        <w:r w:rsidR="005605E3" w:rsidRPr="001419EE">
          <w:rPr>
            <w:rStyle w:val="ab"/>
            <w:noProof/>
          </w:rPr>
          <w:t>3.6.4</w:t>
        </w:r>
        <w:r w:rsidR="005605E3">
          <w:rPr>
            <w:rFonts w:asciiTheme="minorHAnsi" w:eastAsiaTheme="minorEastAsia" w:hAnsiTheme="minorHAnsi" w:cstheme="minorBidi"/>
            <w:noProof/>
            <w:kern w:val="2"/>
            <w:szCs w:val="22"/>
          </w:rPr>
          <w:tab/>
        </w:r>
        <w:r w:rsidR="005605E3" w:rsidRPr="001419EE">
          <w:rPr>
            <w:rStyle w:val="ab"/>
            <w:noProof/>
          </w:rPr>
          <w:t>提示语</w:t>
        </w:r>
        <w:r w:rsidR="005605E3">
          <w:rPr>
            <w:noProof/>
            <w:webHidden/>
          </w:rPr>
          <w:tab/>
        </w:r>
        <w:r w:rsidR="005605E3">
          <w:rPr>
            <w:noProof/>
            <w:webHidden/>
          </w:rPr>
          <w:fldChar w:fldCharType="begin"/>
        </w:r>
        <w:r w:rsidR="005605E3">
          <w:rPr>
            <w:noProof/>
            <w:webHidden/>
          </w:rPr>
          <w:instrText xml:space="preserve"> PAGEREF _Toc522191601 \h </w:instrText>
        </w:r>
        <w:r w:rsidR="005605E3">
          <w:rPr>
            <w:noProof/>
            <w:webHidden/>
          </w:rPr>
        </w:r>
        <w:r w:rsidR="005605E3">
          <w:rPr>
            <w:noProof/>
            <w:webHidden/>
          </w:rPr>
          <w:fldChar w:fldCharType="separate"/>
        </w:r>
        <w:r w:rsidR="005605E3">
          <w:rPr>
            <w:noProof/>
            <w:webHidden/>
          </w:rPr>
          <w:t>135</w:t>
        </w:r>
        <w:r w:rsidR="005605E3">
          <w:rPr>
            <w:noProof/>
            <w:webHidden/>
          </w:rPr>
          <w:fldChar w:fldCharType="end"/>
        </w:r>
      </w:hyperlink>
    </w:p>
    <w:p w14:paraId="50633C04" w14:textId="52FBF093"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602" w:history="1">
        <w:r w:rsidR="005605E3" w:rsidRPr="001419EE">
          <w:rPr>
            <w:rStyle w:val="ab"/>
            <w:noProof/>
          </w:rPr>
          <w:t>3.6.5</w:t>
        </w:r>
        <w:r w:rsidR="005605E3">
          <w:rPr>
            <w:rFonts w:asciiTheme="minorHAnsi" w:eastAsiaTheme="minorEastAsia" w:hAnsiTheme="minorHAnsi" w:cstheme="minorBidi"/>
            <w:noProof/>
            <w:kern w:val="2"/>
            <w:szCs w:val="22"/>
          </w:rPr>
          <w:tab/>
        </w:r>
        <w:r w:rsidR="005605E3" w:rsidRPr="001419EE">
          <w:rPr>
            <w:rStyle w:val="ab"/>
            <w:noProof/>
          </w:rPr>
          <w:t>流程图</w:t>
        </w:r>
        <w:r w:rsidR="005605E3">
          <w:rPr>
            <w:noProof/>
            <w:webHidden/>
          </w:rPr>
          <w:tab/>
        </w:r>
        <w:r w:rsidR="005605E3">
          <w:rPr>
            <w:noProof/>
            <w:webHidden/>
          </w:rPr>
          <w:fldChar w:fldCharType="begin"/>
        </w:r>
        <w:r w:rsidR="005605E3">
          <w:rPr>
            <w:noProof/>
            <w:webHidden/>
          </w:rPr>
          <w:instrText xml:space="preserve"> PAGEREF _Toc522191602 \h </w:instrText>
        </w:r>
        <w:r w:rsidR="005605E3">
          <w:rPr>
            <w:noProof/>
            <w:webHidden/>
          </w:rPr>
        </w:r>
        <w:r w:rsidR="005605E3">
          <w:rPr>
            <w:noProof/>
            <w:webHidden/>
          </w:rPr>
          <w:fldChar w:fldCharType="separate"/>
        </w:r>
        <w:r w:rsidR="005605E3">
          <w:rPr>
            <w:noProof/>
            <w:webHidden/>
          </w:rPr>
          <w:t>138</w:t>
        </w:r>
        <w:r w:rsidR="005605E3">
          <w:rPr>
            <w:noProof/>
            <w:webHidden/>
          </w:rPr>
          <w:fldChar w:fldCharType="end"/>
        </w:r>
      </w:hyperlink>
    </w:p>
    <w:p w14:paraId="0A023541" w14:textId="5E2CB1EA"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603" w:history="1">
        <w:r w:rsidR="005605E3" w:rsidRPr="001419EE">
          <w:rPr>
            <w:rStyle w:val="ab"/>
            <w:noProof/>
          </w:rPr>
          <w:t>3.6.6</w:t>
        </w:r>
        <w:r w:rsidR="005605E3">
          <w:rPr>
            <w:rFonts w:asciiTheme="minorHAnsi" w:eastAsiaTheme="minorEastAsia" w:hAnsiTheme="minorHAnsi" w:cstheme="minorBidi"/>
            <w:noProof/>
            <w:kern w:val="2"/>
            <w:szCs w:val="22"/>
          </w:rPr>
          <w:tab/>
        </w:r>
        <w:r w:rsidR="005605E3" w:rsidRPr="001419EE">
          <w:rPr>
            <w:rStyle w:val="ab"/>
            <w:noProof/>
          </w:rPr>
          <w:t>界面原型</w:t>
        </w:r>
        <w:r w:rsidR="005605E3">
          <w:rPr>
            <w:noProof/>
            <w:webHidden/>
          </w:rPr>
          <w:tab/>
        </w:r>
        <w:r w:rsidR="005605E3">
          <w:rPr>
            <w:noProof/>
            <w:webHidden/>
          </w:rPr>
          <w:fldChar w:fldCharType="begin"/>
        </w:r>
        <w:r w:rsidR="005605E3">
          <w:rPr>
            <w:noProof/>
            <w:webHidden/>
          </w:rPr>
          <w:instrText xml:space="preserve"> PAGEREF _Toc522191603 \h </w:instrText>
        </w:r>
        <w:r w:rsidR="005605E3">
          <w:rPr>
            <w:noProof/>
            <w:webHidden/>
          </w:rPr>
        </w:r>
        <w:r w:rsidR="005605E3">
          <w:rPr>
            <w:noProof/>
            <w:webHidden/>
          </w:rPr>
          <w:fldChar w:fldCharType="separate"/>
        </w:r>
        <w:r w:rsidR="005605E3">
          <w:rPr>
            <w:noProof/>
            <w:webHidden/>
          </w:rPr>
          <w:t>138</w:t>
        </w:r>
        <w:r w:rsidR="005605E3">
          <w:rPr>
            <w:noProof/>
            <w:webHidden/>
          </w:rPr>
          <w:fldChar w:fldCharType="end"/>
        </w:r>
      </w:hyperlink>
    </w:p>
    <w:p w14:paraId="11C1C340" w14:textId="1AD56650"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604" w:history="1">
        <w:r w:rsidR="005605E3" w:rsidRPr="001419EE">
          <w:rPr>
            <w:rStyle w:val="ab"/>
            <w:noProof/>
          </w:rPr>
          <w:t>3.6.7</w:t>
        </w:r>
        <w:r w:rsidR="005605E3">
          <w:rPr>
            <w:rFonts w:asciiTheme="minorHAnsi" w:eastAsiaTheme="minorEastAsia" w:hAnsiTheme="minorHAnsi" w:cstheme="minorBidi"/>
            <w:noProof/>
            <w:kern w:val="2"/>
            <w:szCs w:val="22"/>
          </w:rPr>
          <w:tab/>
        </w:r>
        <w:r w:rsidR="005605E3" w:rsidRPr="001419EE">
          <w:rPr>
            <w:rStyle w:val="ab"/>
            <w:noProof/>
          </w:rPr>
          <w:t>数据输入输出</w:t>
        </w:r>
        <w:r w:rsidR="005605E3">
          <w:rPr>
            <w:noProof/>
            <w:webHidden/>
          </w:rPr>
          <w:tab/>
        </w:r>
        <w:r w:rsidR="005605E3">
          <w:rPr>
            <w:noProof/>
            <w:webHidden/>
          </w:rPr>
          <w:fldChar w:fldCharType="begin"/>
        </w:r>
        <w:r w:rsidR="005605E3">
          <w:rPr>
            <w:noProof/>
            <w:webHidden/>
          </w:rPr>
          <w:instrText xml:space="preserve"> PAGEREF _Toc522191604 \h </w:instrText>
        </w:r>
        <w:r w:rsidR="005605E3">
          <w:rPr>
            <w:noProof/>
            <w:webHidden/>
          </w:rPr>
        </w:r>
        <w:r w:rsidR="005605E3">
          <w:rPr>
            <w:noProof/>
            <w:webHidden/>
          </w:rPr>
          <w:fldChar w:fldCharType="separate"/>
        </w:r>
        <w:r w:rsidR="005605E3">
          <w:rPr>
            <w:noProof/>
            <w:webHidden/>
          </w:rPr>
          <w:t>143</w:t>
        </w:r>
        <w:r w:rsidR="005605E3">
          <w:rPr>
            <w:noProof/>
            <w:webHidden/>
          </w:rPr>
          <w:fldChar w:fldCharType="end"/>
        </w:r>
      </w:hyperlink>
    </w:p>
    <w:p w14:paraId="516C3069" w14:textId="55B57E90" w:rsidR="005605E3" w:rsidRDefault="00CA3F72" w:rsidP="005605E3">
      <w:pPr>
        <w:pStyle w:val="20"/>
        <w:tabs>
          <w:tab w:val="left" w:pos="1260"/>
          <w:tab w:val="right" w:leader="dot" w:pos="8296"/>
        </w:tabs>
        <w:spacing w:line="360" w:lineRule="auto"/>
        <w:rPr>
          <w:rFonts w:asciiTheme="minorHAnsi" w:eastAsiaTheme="minorEastAsia" w:hAnsiTheme="minorHAnsi" w:cstheme="minorBidi"/>
          <w:noProof/>
          <w:kern w:val="2"/>
          <w:szCs w:val="22"/>
        </w:rPr>
      </w:pPr>
      <w:hyperlink w:anchor="_Toc522191605" w:history="1">
        <w:r w:rsidR="005605E3" w:rsidRPr="001419EE">
          <w:rPr>
            <w:rStyle w:val="ab"/>
            <w:noProof/>
          </w:rPr>
          <w:t>3.7</w:t>
        </w:r>
        <w:r w:rsidR="005605E3">
          <w:rPr>
            <w:rFonts w:asciiTheme="minorHAnsi" w:eastAsiaTheme="minorEastAsia" w:hAnsiTheme="minorHAnsi" w:cstheme="minorBidi"/>
            <w:noProof/>
            <w:kern w:val="2"/>
            <w:szCs w:val="22"/>
          </w:rPr>
          <w:tab/>
        </w:r>
        <w:r w:rsidR="005605E3" w:rsidRPr="001419EE">
          <w:rPr>
            <w:rStyle w:val="ab"/>
            <w:noProof/>
          </w:rPr>
          <w:t>产品管理</w:t>
        </w:r>
        <w:r w:rsidR="005605E3" w:rsidRPr="001419EE">
          <w:rPr>
            <w:rStyle w:val="ab"/>
            <w:noProof/>
          </w:rPr>
          <w:t>—</w:t>
        </w:r>
        <w:r w:rsidR="005605E3" w:rsidRPr="001419EE">
          <w:rPr>
            <w:rStyle w:val="ab"/>
            <w:noProof/>
          </w:rPr>
          <w:t>产品基本信息</w:t>
        </w:r>
        <w:r w:rsidR="005605E3">
          <w:rPr>
            <w:noProof/>
            <w:webHidden/>
          </w:rPr>
          <w:tab/>
        </w:r>
        <w:r w:rsidR="005605E3">
          <w:rPr>
            <w:noProof/>
            <w:webHidden/>
          </w:rPr>
          <w:fldChar w:fldCharType="begin"/>
        </w:r>
        <w:r w:rsidR="005605E3">
          <w:rPr>
            <w:noProof/>
            <w:webHidden/>
          </w:rPr>
          <w:instrText xml:space="preserve"> PAGEREF _Toc522191605 \h </w:instrText>
        </w:r>
        <w:r w:rsidR="005605E3">
          <w:rPr>
            <w:noProof/>
            <w:webHidden/>
          </w:rPr>
        </w:r>
        <w:r w:rsidR="005605E3">
          <w:rPr>
            <w:noProof/>
            <w:webHidden/>
          </w:rPr>
          <w:fldChar w:fldCharType="separate"/>
        </w:r>
        <w:r w:rsidR="005605E3">
          <w:rPr>
            <w:noProof/>
            <w:webHidden/>
          </w:rPr>
          <w:t>147</w:t>
        </w:r>
        <w:r w:rsidR="005605E3">
          <w:rPr>
            <w:noProof/>
            <w:webHidden/>
          </w:rPr>
          <w:fldChar w:fldCharType="end"/>
        </w:r>
      </w:hyperlink>
    </w:p>
    <w:p w14:paraId="3E8A14E5" w14:textId="5E464FA6"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608" w:history="1">
        <w:r w:rsidR="005605E3" w:rsidRPr="001419EE">
          <w:rPr>
            <w:rStyle w:val="ab"/>
            <w:noProof/>
          </w:rPr>
          <w:t>3.7.1</w:t>
        </w:r>
        <w:r w:rsidR="005605E3">
          <w:rPr>
            <w:rFonts w:asciiTheme="minorHAnsi" w:eastAsiaTheme="minorEastAsia" w:hAnsiTheme="minorHAnsi" w:cstheme="minorBidi"/>
            <w:noProof/>
            <w:kern w:val="2"/>
            <w:szCs w:val="22"/>
          </w:rPr>
          <w:tab/>
        </w:r>
        <w:r w:rsidR="005605E3" w:rsidRPr="001419EE">
          <w:rPr>
            <w:rStyle w:val="ab"/>
            <w:noProof/>
          </w:rPr>
          <w:t>功能介绍</w:t>
        </w:r>
        <w:r w:rsidR="005605E3">
          <w:rPr>
            <w:noProof/>
            <w:webHidden/>
          </w:rPr>
          <w:tab/>
        </w:r>
        <w:r w:rsidR="005605E3">
          <w:rPr>
            <w:noProof/>
            <w:webHidden/>
          </w:rPr>
          <w:fldChar w:fldCharType="begin"/>
        </w:r>
        <w:r w:rsidR="005605E3">
          <w:rPr>
            <w:noProof/>
            <w:webHidden/>
          </w:rPr>
          <w:instrText xml:space="preserve"> PAGEREF _Toc522191608 \h </w:instrText>
        </w:r>
        <w:r w:rsidR="005605E3">
          <w:rPr>
            <w:noProof/>
            <w:webHidden/>
          </w:rPr>
        </w:r>
        <w:r w:rsidR="005605E3">
          <w:rPr>
            <w:noProof/>
            <w:webHidden/>
          </w:rPr>
          <w:fldChar w:fldCharType="separate"/>
        </w:r>
        <w:r w:rsidR="005605E3">
          <w:rPr>
            <w:noProof/>
            <w:webHidden/>
          </w:rPr>
          <w:t>147</w:t>
        </w:r>
        <w:r w:rsidR="005605E3">
          <w:rPr>
            <w:noProof/>
            <w:webHidden/>
          </w:rPr>
          <w:fldChar w:fldCharType="end"/>
        </w:r>
      </w:hyperlink>
    </w:p>
    <w:p w14:paraId="52506C7B" w14:textId="72BE5585"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609" w:history="1">
        <w:r w:rsidR="005605E3" w:rsidRPr="001419EE">
          <w:rPr>
            <w:rStyle w:val="ab"/>
            <w:noProof/>
          </w:rPr>
          <w:t>3.7.2</w:t>
        </w:r>
        <w:r w:rsidR="005605E3">
          <w:rPr>
            <w:rFonts w:asciiTheme="minorHAnsi" w:eastAsiaTheme="minorEastAsia" w:hAnsiTheme="minorHAnsi" w:cstheme="minorBidi"/>
            <w:noProof/>
            <w:kern w:val="2"/>
            <w:szCs w:val="22"/>
          </w:rPr>
          <w:tab/>
        </w:r>
        <w:r w:rsidR="005605E3" w:rsidRPr="001419EE">
          <w:rPr>
            <w:rStyle w:val="ab"/>
            <w:noProof/>
          </w:rPr>
          <w:t>路径</w:t>
        </w:r>
        <w:r w:rsidR="005605E3">
          <w:rPr>
            <w:noProof/>
            <w:webHidden/>
          </w:rPr>
          <w:tab/>
        </w:r>
        <w:r w:rsidR="005605E3">
          <w:rPr>
            <w:noProof/>
            <w:webHidden/>
          </w:rPr>
          <w:fldChar w:fldCharType="begin"/>
        </w:r>
        <w:r w:rsidR="005605E3">
          <w:rPr>
            <w:noProof/>
            <w:webHidden/>
          </w:rPr>
          <w:instrText xml:space="preserve"> PAGEREF _Toc522191609 \h </w:instrText>
        </w:r>
        <w:r w:rsidR="005605E3">
          <w:rPr>
            <w:noProof/>
            <w:webHidden/>
          </w:rPr>
        </w:r>
        <w:r w:rsidR="005605E3">
          <w:rPr>
            <w:noProof/>
            <w:webHidden/>
          </w:rPr>
          <w:fldChar w:fldCharType="separate"/>
        </w:r>
        <w:r w:rsidR="005605E3">
          <w:rPr>
            <w:noProof/>
            <w:webHidden/>
          </w:rPr>
          <w:t>147</w:t>
        </w:r>
        <w:r w:rsidR="005605E3">
          <w:rPr>
            <w:noProof/>
            <w:webHidden/>
          </w:rPr>
          <w:fldChar w:fldCharType="end"/>
        </w:r>
      </w:hyperlink>
    </w:p>
    <w:p w14:paraId="725E9BF9" w14:textId="6024387E"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610" w:history="1">
        <w:r w:rsidR="005605E3" w:rsidRPr="001419EE">
          <w:rPr>
            <w:rStyle w:val="ab"/>
            <w:noProof/>
          </w:rPr>
          <w:t>3.7.3</w:t>
        </w:r>
        <w:r w:rsidR="005605E3">
          <w:rPr>
            <w:rFonts w:asciiTheme="minorHAnsi" w:eastAsiaTheme="minorEastAsia" w:hAnsiTheme="minorHAnsi" w:cstheme="minorBidi"/>
            <w:noProof/>
            <w:kern w:val="2"/>
            <w:szCs w:val="22"/>
          </w:rPr>
          <w:tab/>
        </w:r>
        <w:r w:rsidR="005605E3" w:rsidRPr="001419EE">
          <w:rPr>
            <w:rStyle w:val="ab"/>
            <w:noProof/>
          </w:rPr>
          <w:t>规则</w:t>
        </w:r>
        <w:r w:rsidR="005605E3">
          <w:rPr>
            <w:noProof/>
            <w:webHidden/>
          </w:rPr>
          <w:tab/>
        </w:r>
        <w:r w:rsidR="005605E3">
          <w:rPr>
            <w:noProof/>
            <w:webHidden/>
          </w:rPr>
          <w:fldChar w:fldCharType="begin"/>
        </w:r>
        <w:r w:rsidR="005605E3">
          <w:rPr>
            <w:noProof/>
            <w:webHidden/>
          </w:rPr>
          <w:instrText xml:space="preserve"> PAGEREF _Toc522191610 \h </w:instrText>
        </w:r>
        <w:r w:rsidR="005605E3">
          <w:rPr>
            <w:noProof/>
            <w:webHidden/>
          </w:rPr>
        </w:r>
        <w:r w:rsidR="005605E3">
          <w:rPr>
            <w:noProof/>
            <w:webHidden/>
          </w:rPr>
          <w:fldChar w:fldCharType="separate"/>
        </w:r>
        <w:r w:rsidR="005605E3">
          <w:rPr>
            <w:noProof/>
            <w:webHidden/>
          </w:rPr>
          <w:t>147</w:t>
        </w:r>
        <w:r w:rsidR="005605E3">
          <w:rPr>
            <w:noProof/>
            <w:webHidden/>
          </w:rPr>
          <w:fldChar w:fldCharType="end"/>
        </w:r>
      </w:hyperlink>
    </w:p>
    <w:p w14:paraId="329291E0" w14:textId="31207293"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611" w:history="1">
        <w:r w:rsidR="005605E3" w:rsidRPr="001419EE">
          <w:rPr>
            <w:rStyle w:val="ab"/>
            <w:noProof/>
          </w:rPr>
          <w:t>3.7.4</w:t>
        </w:r>
        <w:r w:rsidR="005605E3">
          <w:rPr>
            <w:rFonts w:asciiTheme="minorHAnsi" w:eastAsiaTheme="minorEastAsia" w:hAnsiTheme="minorHAnsi" w:cstheme="minorBidi"/>
            <w:noProof/>
            <w:kern w:val="2"/>
            <w:szCs w:val="22"/>
          </w:rPr>
          <w:tab/>
        </w:r>
        <w:r w:rsidR="005605E3" w:rsidRPr="001419EE">
          <w:rPr>
            <w:rStyle w:val="ab"/>
            <w:noProof/>
          </w:rPr>
          <w:t>提示语</w:t>
        </w:r>
        <w:r w:rsidR="005605E3">
          <w:rPr>
            <w:noProof/>
            <w:webHidden/>
          </w:rPr>
          <w:tab/>
        </w:r>
        <w:r w:rsidR="005605E3">
          <w:rPr>
            <w:noProof/>
            <w:webHidden/>
          </w:rPr>
          <w:fldChar w:fldCharType="begin"/>
        </w:r>
        <w:r w:rsidR="005605E3">
          <w:rPr>
            <w:noProof/>
            <w:webHidden/>
          </w:rPr>
          <w:instrText xml:space="preserve"> PAGEREF _Toc522191611 \h </w:instrText>
        </w:r>
        <w:r w:rsidR="005605E3">
          <w:rPr>
            <w:noProof/>
            <w:webHidden/>
          </w:rPr>
        </w:r>
        <w:r w:rsidR="005605E3">
          <w:rPr>
            <w:noProof/>
            <w:webHidden/>
          </w:rPr>
          <w:fldChar w:fldCharType="separate"/>
        </w:r>
        <w:r w:rsidR="005605E3">
          <w:rPr>
            <w:noProof/>
            <w:webHidden/>
          </w:rPr>
          <w:t>149</w:t>
        </w:r>
        <w:r w:rsidR="005605E3">
          <w:rPr>
            <w:noProof/>
            <w:webHidden/>
          </w:rPr>
          <w:fldChar w:fldCharType="end"/>
        </w:r>
      </w:hyperlink>
    </w:p>
    <w:p w14:paraId="3BF2FFF0" w14:textId="35E89C6F"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612" w:history="1">
        <w:r w:rsidR="005605E3" w:rsidRPr="001419EE">
          <w:rPr>
            <w:rStyle w:val="ab"/>
            <w:noProof/>
          </w:rPr>
          <w:t>3.7.5</w:t>
        </w:r>
        <w:r w:rsidR="005605E3">
          <w:rPr>
            <w:rFonts w:asciiTheme="minorHAnsi" w:eastAsiaTheme="minorEastAsia" w:hAnsiTheme="minorHAnsi" w:cstheme="minorBidi"/>
            <w:noProof/>
            <w:kern w:val="2"/>
            <w:szCs w:val="22"/>
          </w:rPr>
          <w:tab/>
        </w:r>
        <w:r w:rsidR="005605E3" w:rsidRPr="001419EE">
          <w:rPr>
            <w:rStyle w:val="ab"/>
            <w:noProof/>
          </w:rPr>
          <w:t>流程图</w:t>
        </w:r>
        <w:r w:rsidR="005605E3">
          <w:rPr>
            <w:noProof/>
            <w:webHidden/>
          </w:rPr>
          <w:tab/>
        </w:r>
        <w:r w:rsidR="005605E3">
          <w:rPr>
            <w:noProof/>
            <w:webHidden/>
          </w:rPr>
          <w:fldChar w:fldCharType="begin"/>
        </w:r>
        <w:r w:rsidR="005605E3">
          <w:rPr>
            <w:noProof/>
            <w:webHidden/>
          </w:rPr>
          <w:instrText xml:space="preserve"> PAGEREF _Toc522191612 \h </w:instrText>
        </w:r>
        <w:r w:rsidR="005605E3">
          <w:rPr>
            <w:noProof/>
            <w:webHidden/>
          </w:rPr>
        </w:r>
        <w:r w:rsidR="005605E3">
          <w:rPr>
            <w:noProof/>
            <w:webHidden/>
          </w:rPr>
          <w:fldChar w:fldCharType="separate"/>
        </w:r>
        <w:r w:rsidR="005605E3">
          <w:rPr>
            <w:noProof/>
            <w:webHidden/>
          </w:rPr>
          <w:t>155</w:t>
        </w:r>
        <w:r w:rsidR="005605E3">
          <w:rPr>
            <w:noProof/>
            <w:webHidden/>
          </w:rPr>
          <w:fldChar w:fldCharType="end"/>
        </w:r>
      </w:hyperlink>
    </w:p>
    <w:p w14:paraId="7451718D" w14:textId="45AC9FB3"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613" w:history="1">
        <w:r w:rsidR="005605E3" w:rsidRPr="001419EE">
          <w:rPr>
            <w:rStyle w:val="ab"/>
            <w:noProof/>
          </w:rPr>
          <w:t>3.7.6</w:t>
        </w:r>
        <w:r w:rsidR="005605E3">
          <w:rPr>
            <w:rFonts w:asciiTheme="minorHAnsi" w:eastAsiaTheme="minorEastAsia" w:hAnsiTheme="minorHAnsi" w:cstheme="minorBidi"/>
            <w:noProof/>
            <w:kern w:val="2"/>
            <w:szCs w:val="22"/>
          </w:rPr>
          <w:tab/>
        </w:r>
        <w:r w:rsidR="005605E3" w:rsidRPr="001419EE">
          <w:rPr>
            <w:rStyle w:val="ab"/>
            <w:noProof/>
          </w:rPr>
          <w:t>界面原型</w:t>
        </w:r>
        <w:r w:rsidR="005605E3">
          <w:rPr>
            <w:noProof/>
            <w:webHidden/>
          </w:rPr>
          <w:tab/>
        </w:r>
        <w:r w:rsidR="005605E3">
          <w:rPr>
            <w:noProof/>
            <w:webHidden/>
          </w:rPr>
          <w:fldChar w:fldCharType="begin"/>
        </w:r>
        <w:r w:rsidR="005605E3">
          <w:rPr>
            <w:noProof/>
            <w:webHidden/>
          </w:rPr>
          <w:instrText xml:space="preserve"> PAGEREF _Toc522191613 \h </w:instrText>
        </w:r>
        <w:r w:rsidR="005605E3">
          <w:rPr>
            <w:noProof/>
            <w:webHidden/>
          </w:rPr>
        </w:r>
        <w:r w:rsidR="005605E3">
          <w:rPr>
            <w:noProof/>
            <w:webHidden/>
          </w:rPr>
          <w:fldChar w:fldCharType="separate"/>
        </w:r>
        <w:r w:rsidR="005605E3">
          <w:rPr>
            <w:noProof/>
            <w:webHidden/>
          </w:rPr>
          <w:t>155</w:t>
        </w:r>
        <w:r w:rsidR="005605E3">
          <w:rPr>
            <w:noProof/>
            <w:webHidden/>
          </w:rPr>
          <w:fldChar w:fldCharType="end"/>
        </w:r>
      </w:hyperlink>
    </w:p>
    <w:p w14:paraId="737E267B" w14:textId="2455FA73" w:rsidR="005605E3" w:rsidRDefault="00CA3F72" w:rsidP="005605E3">
      <w:pPr>
        <w:pStyle w:val="30"/>
        <w:tabs>
          <w:tab w:val="left" w:pos="1680"/>
          <w:tab w:val="right" w:leader="dot" w:pos="8296"/>
        </w:tabs>
        <w:spacing w:line="360" w:lineRule="auto"/>
        <w:rPr>
          <w:rFonts w:asciiTheme="minorHAnsi" w:eastAsiaTheme="minorEastAsia" w:hAnsiTheme="minorHAnsi" w:cstheme="minorBidi"/>
          <w:noProof/>
          <w:kern w:val="2"/>
          <w:szCs w:val="22"/>
        </w:rPr>
      </w:pPr>
      <w:hyperlink w:anchor="_Toc522191614" w:history="1">
        <w:r w:rsidR="005605E3" w:rsidRPr="001419EE">
          <w:rPr>
            <w:rStyle w:val="ab"/>
            <w:noProof/>
          </w:rPr>
          <w:t>3.7.7</w:t>
        </w:r>
        <w:r w:rsidR="005605E3">
          <w:rPr>
            <w:rFonts w:asciiTheme="minorHAnsi" w:eastAsiaTheme="minorEastAsia" w:hAnsiTheme="minorHAnsi" w:cstheme="minorBidi"/>
            <w:noProof/>
            <w:kern w:val="2"/>
            <w:szCs w:val="22"/>
          </w:rPr>
          <w:tab/>
        </w:r>
        <w:r w:rsidR="005605E3" w:rsidRPr="001419EE">
          <w:rPr>
            <w:rStyle w:val="ab"/>
            <w:noProof/>
          </w:rPr>
          <w:t>数据输入输出</w:t>
        </w:r>
        <w:r w:rsidR="005605E3">
          <w:rPr>
            <w:noProof/>
            <w:webHidden/>
          </w:rPr>
          <w:tab/>
        </w:r>
        <w:r w:rsidR="005605E3">
          <w:rPr>
            <w:noProof/>
            <w:webHidden/>
          </w:rPr>
          <w:fldChar w:fldCharType="begin"/>
        </w:r>
        <w:r w:rsidR="005605E3">
          <w:rPr>
            <w:noProof/>
            <w:webHidden/>
          </w:rPr>
          <w:instrText xml:space="preserve"> PAGEREF _Toc522191614 \h </w:instrText>
        </w:r>
        <w:r w:rsidR="005605E3">
          <w:rPr>
            <w:noProof/>
            <w:webHidden/>
          </w:rPr>
        </w:r>
        <w:r w:rsidR="005605E3">
          <w:rPr>
            <w:noProof/>
            <w:webHidden/>
          </w:rPr>
          <w:fldChar w:fldCharType="separate"/>
        </w:r>
        <w:r w:rsidR="005605E3">
          <w:rPr>
            <w:noProof/>
            <w:webHidden/>
          </w:rPr>
          <w:t>163</w:t>
        </w:r>
        <w:r w:rsidR="005605E3">
          <w:rPr>
            <w:noProof/>
            <w:webHidden/>
          </w:rPr>
          <w:fldChar w:fldCharType="end"/>
        </w:r>
      </w:hyperlink>
    </w:p>
    <w:p w14:paraId="49972B0D" w14:textId="7129E240" w:rsidR="005605E3" w:rsidRDefault="00CA3F72" w:rsidP="005605E3">
      <w:pPr>
        <w:pStyle w:val="10"/>
        <w:tabs>
          <w:tab w:val="left" w:pos="420"/>
          <w:tab w:val="right" w:leader="dot" w:pos="8296"/>
        </w:tabs>
        <w:spacing w:line="360" w:lineRule="auto"/>
        <w:rPr>
          <w:rFonts w:asciiTheme="minorHAnsi" w:eastAsiaTheme="minorEastAsia" w:hAnsiTheme="minorHAnsi" w:cstheme="minorBidi"/>
          <w:noProof/>
          <w:kern w:val="2"/>
          <w:szCs w:val="22"/>
        </w:rPr>
      </w:pPr>
      <w:hyperlink w:anchor="_Toc522191615" w:history="1">
        <w:r w:rsidR="005605E3" w:rsidRPr="001419EE">
          <w:rPr>
            <w:rStyle w:val="ab"/>
            <w:noProof/>
          </w:rPr>
          <w:t>4</w:t>
        </w:r>
        <w:r w:rsidR="005605E3">
          <w:rPr>
            <w:rFonts w:asciiTheme="minorHAnsi" w:eastAsiaTheme="minorEastAsia" w:hAnsiTheme="minorHAnsi" w:cstheme="minorBidi"/>
            <w:noProof/>
            <w:kern w:val="2"/>
            <w:szCs w:val="22"/>
          </w:rPr>
          <w:tab/>
        </w:r>
        <w:r w:rsidR="005605E3" w:rsidRPr="001419EE">
          <w:rPr>
            <w:rStyle w:val="ab"/>
            <w:noProof/>
          </w:rPr>
          <w:t>参考文档</w:t>
        </w:r>
        <w:r w:rsidR="005605E3">
          <w:rPr>
            <w:noProof/>
            <w:webHidden/>
          </w:rPr>
          <w:tab/>
        </w:r>
        <w:r w:rsidR="005605E3">
          <w:rPr>
            <w:noProof/>
            <w:webHidden/>
          </w:rPr>
          <w:fldChar w:fldCharType="begin"/>
        </w:r>
        <w:r w:rsidR="005605E3">
          <w:rPr>
            <w:noProof/>
            <w:webHidden/>
          </w:rPr>
          <w:instrText xml:space="preserve"> PAGEREF _Toc522191615 \h </w:instrText>
        </w:r>
        <w:r w:rsidR="005605E3">
          <w:rPr>
            <w:noProof/>
            <w:webHidden/>
          </w:rPr>
        </w:r>
        <w:r w:rsidR="005605E3">
          <w:rPr>
            <w:noProof/>
            <w:webHidden/>
          </w:rPr>
          <w:fldChar w:fldCharType="separate"/>
        </w:r>
        <w:r w:rsidR="005605E3">
          <w:rPr>
            <w:noProof/>
            <w:webHidden/>
          </w:rPr>
          <w:t>178</w:t>
        </w:r>
        <w:r w:rsidR="005605E3">
          <w:rPr>
            <w:noProof/>
            <w:webHidden/>
          </w:rPr>
          <w:fldChar w:fldCharType="end"/>
        </w:r>
      </w:hyperlink>
    </w:p>
    <w:p w14:paraId="1F5C86CB" w14:textId="77777777" w:rsidR="00423CCC" w:rsidRDefault="00423CCC" w:rsidP="005605E3">
      <w:pPr>
        <w:spacing w:line="360" w:lineRule="auto"/>
        <w:rPr>
          <w:b/>
          <w:bCs/>
          <w:lang w:val="zh-CN"/>
        </w:rPr>
      </w:pPr>
      <w:r>
        <w:rPr>
          <w:b/>
          <w:bCs/>
          <w:lang w:val="zh-CN"/>
        </w:rPr>
        <w:fldChar w:fldCharType="end"/>
      </w:r>
    </w:p>
    <w:p w14:paraId="3BABCF78" w14:textId="77777777" w:rsidR="00423CCC" w:rsidRDefault="00423CCC" w:rsidP="005605E3">
      <w:pPr>
        <w:spacing w:line="360" w:lineRule="auto"/>
      </w:pPr>
    </w:p>
    <w:p w14:paraId="49431180" w14:textId="77777777" w:rsidR="00423CCC" w:rsidRDefault="00423CCC" w:rsidP="005605E3">
      <w:pPr>
        <w:spacing w:line="360" w:lineRule="auto"/>
      </w:pPr>
    </w:p>
    <w:p w14:paraId="2D032C59" w14:textId="77777777" w:rsidR="00423CCC" w:rsidRDefault="00423CCC" w:rsidP="005605E3">
      <w:pPr>
        <w:spacing w:line="360" w:lineRule="auto"/>
      </w:pPr>
    </w:p>
    <w:p w14:paraId="6DC92BCB" w14:textId="77777777" w:rsidR="00423CCC" w:rsidRDefault="00423CCC" w:rsidP="005605E3">
      <w:pPr>
        <w:spacing w:line="360" w:lineRule="auto"/>
      </w:pPr>
    </w:p>
    <w:p w14:paraId="59A2064D" w14:textId="77777777" w:rsidR="00423CCC" w:rsidRDefault="00423CCC" w:rsidP="005605E3">
      <w:pPr>
        <w:spacing w:line="360" w:lineRule="auto"/>
      </w:pPr>
    </w:p>
    <w:p w14:paraId="37D8A60B" w14:textId="77777777" w:rsidR="00423CCC" w:rsidRDefault="00423CCC" w:rsidP="005605E3">
      <w:pPr>
        <w:spacing w:line="360" w:lineRule="auto"/>
      </w:pPr>
    </w:p>
    <w:p w14:paraId="0D66C752" w14:textId="12790848" w:rsidR="00423CCC" w:rsidRDefault="00423CCC" w:rsidP="005605E3">
      <w:pPr>
        <w:spacing w:line="360" w:lineRule="auto"/>
      </w:pPr>
    </w:p>
    <w:p w14:paraId="483F6854" w14:textId="439244DE" w:rsidR="0075737B" w:rsidRDefault="0075737B" w:rsidP="005605E3">
      <w:pPr>
        <w:spacing w:line="360" w:lineRule="auto"/>
      </w:pPr>
    </w:p>
    <w:p w14:paraId="5D68D722" w14:textId="332D6C9D" w:rsidR="0075737B" w:rsidRDefault="0075737B" w:rsidP="005605E3">
      <w:pPr>
        <w:spacing w:line="360" w:lineRule="auto"/>
      </w:pPr>
    </w:p>
    <w:p w14:paraId="70AC9AA0" w14:textId="4DC9E5E4" w:rsidR="0075737B" w:rsidRDefault="0075737B" w:rsidP="005605E3">
      <w:pPr>
        <w:spacing w:line="360" w:lineRule="auto"/>
      </w:pPr>
    </w:p>
    <w:p w14:paraId="55854481" w14:textId="60ABE829" w:rsidR="0075737B" w:rsidRDefault="0075737B" w:rsidP="005605E3">
      <w:pPr>
        <w:spacing w:line="360" w:lineRule="auto"/>
      </w:pPr>
    </w:p>
    <w:p w14:paraId="3DF65F3D" w14:textId="2CBD37AE" w:rsidR="0075737B" w:rsidRDefault="0075737B" w:rsidP="005605E3">
      <w:pPr>
        <w:spacing w:line="360" w:lineRule="auto"/>
      </w:pPr>
    </w:p>
    <w:p w14:paraId="720DD0BF" w14:textId="4AC15CAA" w:rsidR="0075737B" w:rsidRDefault="0075737B" w:rsidP="005605E3">
      <w:pPr>
        <w:spacing w:line="360" w:lineRule="auto"/>
      </w:pPr>
    </w:p>
    <w:p w14:paraId="770CC271" w14:textId="338B694B" w:rsidR="0075737B" w:rsidRDefault="0075737B" w:rsidP="005605E3">
      <w:pPr>
        <w:spacing w:line="360" w:lineRule="auto"/>
      </w:pPr>
    </w:p>
    <w:p w14:paraId="065341A2" w14:textId="7EEFC708" w:rsidR="0075737B" w:rsidRDefault="0075737B" w:rsidP="005605E3">
      <w:pPr>
        <w:spacing w:line="360" w:lineRule="auto"/>
      </w:pPr>
    </w:p>
    <w:p w14:paraId="4FB377F7" w14:textId="401D4B69" w:rsidR="0075737B" w:rsidRDefault="0075737B" w:rsidP="005605E3">
      <w:pPr>
        <w:spacing w:line="360" w:lineRule="auto"/>
      </w:pPr>
    </w:p>
    <w:p w14:paraId="3EE2DB81" w14:textId="41A3862A" w:rsidR="0075737B" w:rsidRDefault="0075737B" w:rsidP="005605E3">
      <w:pPr>
        <w:spacing w:line="360" w:lineRule="auto"/>
      </w:pPr>
    </w:p>
    <w:p w14:paraId="395EC59C" w14:textId="77777777" w:rsidR="0075737B" w:rsidRDefault="0075737B" w:rsidP="005605E3">
      <w:pPr>
        <w:spacing w:line="360" w:lineRule="auto"/>
      </w:pPr>
    </w:p>
    <w:p w14:paraId="3AF947AA" w14:textId="77777777" w:rsidR="00423CCC" w:rsidRDefault="00423CCC" w:rsidP="005605E3">
      <w:pPr>
        <w:pStyle w:val="1"/>
        <w:spacing w:line="360" w:lineRule="auto"/>
        <w:rPr>
          <w:sz w:val="30"/>
          <w:szCs w:val="30"/>
        </w:rPr>
      </w:pPr>
      <w:bookmarkStart w:id="10" w:name="_Toc522191533"/>
      <w:r>
        <w:rPr>
          <w:rFonts w:hint="eastAsia"/>
          <w:sz w:val="30"/>
          <w:szCs w:val="30"/>
        </w:rPr>
        <w:lastRenderedPageBreak/>
        <w:t>概述</w:t>
      </w:r>
      <w:bookmarkEnd w:id="10"/>
    </w:p>
    <w:p w14:paraId="083F2B6A" w14:textId="77777777" w:rsidR="00423CCC" w:rsidRDefault="00423CCC" w:rsidP="005605E3">
      <w:pPr>
        <w:pStyle w:val="2"/>
        <w:spacing w:line="360" w:lineRule="auto"/>
        <w:ind w:left="0" w:firstLine="0"/>
        <w:rPr>
          <w:color w:val="auto"/>
        </w:rPr>
      </w:pPr>
      <w:bookmarkStart w:id="11" w:name="_Toc278440220"/>
      <w:bookmarkStart w:id="12" w:name="_Toc472087285"/>
      <w:bookmarkStart w:id="13" w:name="_Toc265745773"/>
      <w:bookmarkStart w:id="14" w:name="_Toc464310487"/>
      <w:bookmarkStart w:id="15" w:name="_Toc522191534"/>
      <w:r>
        <w:rPr>
          <w:rFonts w:hint="eastAsia"/>
          <w:color w:val="auto"/>
        </w:rPr>
        <w:t>目的</w:t>
      </w:r>
      <w:bookmarkEnd w:id="11"/>
      <w:bookmarkEnd w:id="12"/>
      <w:bookmarkEnd w:id="13"/>
      <w:bookmarkEnd w:id="14"/>
      <w:bookmarkEnd w:id="15"/>
    </w:p>
    <w:p w14:paraId="7A712F23" w14:textId="77777777" w:rsidR="00423CCC" w:rsidRPr="00FC46A6" w:rsidRDefault="00FC46A6" w:rsidP="005605E3">
      <w:pPr>
        <w:spacing w:line="360" w:lineRule="auto"/>
      </w:pPr>
      <w:r w:rsidRPr="00FC46A6">
        <w:rPr>
          <w:rFonts w:hint="eastAsia"/>
        </w:rPr>
        <w:t>由于</w:t>
      </w:r>
      <w:r>
        <w:rPr>
          <w:rFonts w:hint="eastAsia"/>
        </w:rPr>
        <w:t>每家保险公司的每款产品的销售流程不同；</w:t>
      </w:r>
      <w:r w:rsidRPr="00FC46A6">
        <w:rPr>
          <w:rFonts w:hint="eastAsia"/>
        </w:rPr>
        <w:t>同款产品，销售渠道、机构不同那么所需的单证、签字、产品的销售流程等也不同；</w:t>
      </w:r>
      <w:r>
        <w:rPr>
          <w:rFonts w:hint="eastAsia"/>
        </w:rPr>
        <w:t>故由于产品的多样性，企业所需的开发成本较高；</w:t>
      </w:r>
      <w:r>
        <w:t>所以</w:t>
      </w:r>
      <w:r>
        <w:rPr>
          <w:rFonts w:hint="eastAsia"/>
        </w:rPr>
        <w:t>希望</w:t>
      </w:r>
      <w:r w:rsidRPr="00FC46A6">
        <w:rPr>
          <w:rFonts w:hint="eastAsia"/>
        </w:rPr>
        <w:t>通过该方案实现产品流程配置，不同的公司不同的产品可自定义销售流程，同一款产品可根据不同的渠道、机构定制属于自己的特性化流程，更好的服务于各保险公司各地方的产品销售。</w:t>
      </w:r>
    </w:p>
    <w:p w14:paraId="632A434E" w14:textId="77777777" w:rsidR="00423CCC" w:rsidRDefault="00423CCC" w:rsidP="005605E3">
      <w:pPr>
        <w:pStyle w:val="2"/>
        <w:spacing w:line="360" w:lineRule="auto"/>
        <w:ind w:left="0" w:firstLine="0"/>
        <w:rPr>
          <w:color w:val="auto"/>
        </w:rPr>
      </w:pPr>
      <w:bookmarkStart w:id="16" w:name="_Toc472087286"/>
      <w:bookmarkStart w:id="17" w:name="_Toc464310488"/>
      <w:bookmarkStart w:id="18" w:name="_Toc522191535"/>
      <w:r>
        <w:rPr>
          <w:rFonts w:hint="eastAsia"/>
          <w:color w:val="auto"/>
        </w:rPr>
        <w:t>范围</w:t>
      </w:r>
      <w:bookmarkEnd w:id="16"/>
      <w:bookmarkEnd w:id="17"/>
      <w:bookmarkEnd w:id="18"/>
    </w:p>
    <w:p w14:paraId="6764EF42" w14:textId="77777777" w:rsidR="00423CCC" w:rsidRDefault="00423CCC" w:rsidP="005605E3">
      <w:pPr>
        <w:pStyle w:val="2"/>
        <w:spacing w:line="360" w:lineRule="auto"/>
        <w:ind w:left="0" w:firstLine="0"/>
        <w:rPr>
          <w:color w:val="auto"/>
        </w:rPr>
      </w:pPr>
      <w:bookmarkStart w:id="19" w:name="_Toc359852892"/>
      <w:bookmarkStart w:id="20" w:name="_Toc472087287"/>
      <w:bookmarkStart w:id="21" w:name="_Toc464310489"/>
      <w:bookmarkStart w:id="22" w:name="_Toc522191536"/>
      <w:r>
        <w:rPr>
          <w:rFonts w:hint="eastAsia"/>
          <w:color w:val="auto"/>
        </w:rPr>
        <w:t>约定、限制及假设</w:t>
      </w:r>
      <w:bookmarkEnd w:id="19"/>
      <w:bookmarkEnd w:id="20"/>
      <w:bookmarkEnd w:id="21"/>
      <w:bookmarkEnd w:id="22"/>
    </w:p>
    <w:p w14:paraId="263BB4B5" w14:textId="77777777" w:rsidR="00423CCC" w:rsidRDefault="00423CCC" w:rsidP="005605E3">
      <w:pPr>
        <w:spacing w:line="360" w:lineRule="auto"/>
      </w:pPr>
      <w:r>
        <w:rPr>
          <w:rFonts w:hint="eastAsia"/>
        </w:rPr>
        <w:t>需联网</w:t>
      </w:r>
      <w:r>
        <w:t>使用；</w:t>
      </w:r>
    </w:p>
    <w:p w14:paraId="5B9055A6" w14:textId="77777777" w:rsidR="00423CCC" w:rsidRDefault="00423CCC" w:rsidP="005605E3">
      <w:pPr>
        <w:spacing w:line="360" w:lineRule="auto"/>
      </w:pPr>
      <w:r>
        <w:rPr>
          <w:rFonts w:hint="eastAsia"/>
        </w:rPr>
        <w:t>需</w:t>
      </w:r>
      <w:r w:rsidR="00402E74">
        <w:rPr>
          <w:rFonts w:hint="eastAsia"/>
        </w:rPr>
        <w:t>管理员</w:t>
      </w:r>
      <w:r>
        <w:t>登录</w:t>
      </w:r>
      <w:r w:rsidR="00402E74">
        <w:rPr>
          <w:rFonts w:hint="eastAsia"/>
        </w:rPr>
        <w:t>后台管理系统</w:t>
      </w:r>
      <w:r>
        <w:t>使用</w:t>
      </w:r>
      <w:r>
        <w:rPr>
          <w:rFonts w:hint="eastAsia"/>
        </w:rPr>
        <w:t>。</w:t>
      </w:r>
    </w:p>
    <w:p w14:paraId="4B32AF99" w14:textId="3A7DDE76" w:rsidR="00402E74" w:rsidRDefault="00423CCC" w:rsidP="005605E3">
      <w:pPr>
        <w:spacing w:line="360" w:lineRule="auto"/>
      </w:pPr>
      <w:r>
        <w:rPr>
          <w:rFonts w:hint="eastAsia"/>
        </w:rPr>
        <w:t>可使用</w:t>
      </w:r>
      <w:r>
        <w:t>人群：</w:t>
      </w:r>
      <w:r w:rsidR="00402E74">
        <w:rPr>
          <w:rFonts w:hint="eastAsia"/>
        </w:rPr>
        <w:t>配置了“产品</w:t>
      </w:r>
      <w:r w:rsidR="006B7878">
        <w:rPr>
          <w:rFonts w:hint="eastAsia"/>
        </w:rPr>
        <w:t>销售流程</w:t>
      </w:r>
      <w:r w:rsidR="00402E74">
        <w:t>管理</w:t>
      </w:r>
      <w:r w:rsidR="00402E74">
        <w:rPr>
          <w:rFonts w:hint="eastAsia"/>
        </w:rPr>
        <w:t>”</w:t>
      </w:r>
      <w:r w:rsidR="00402E74">
        <w:t>、</w:t>
      </w:r>
      <w:r w:rsidR="00402E74">
        <w:rPr>
          <w:rFonts w:hint="eastAsia"/>
        </w:rPr>
        <w:t>“</w:t>
      </w:r>
      <w:r w:rsidR="006B7878">
        <w:rPr>
          <w:rFonts w:hint="eastAsia"/>
        </w:rPr>
        <w:t>题库</w:t>
      </w:r>
      <w:r w:rsidR="00402E74">
        <w:t>管理</w:t>
      </w:r>
      <w:r w:rsidR="00402E74">
        <w:rPr>
          <w:rFonts w:hint="eastAsia"/>
        </w:rPr>
        <w:t>”</w:t>
      </w:r>
      <w:r w:rsidR="008D5581">
        <w:rPr>
          <w:rFonts w:hint="eastAsia"/>
        </w:rPr>
        <w:t>、</w:t>
      </w:r>
      <w:r w:rsidR="006B7878">
        <w:rPr>
          <w:rFonts w:hint="eastAsia"/>
        </w:rPr>
        <w:t>“产品管理</w:t>
      </w:r>
      <w:r w:rsidR="008D5581">
        <w:rPr>
          <w:rFonts w:hint="eastAsia"/>
        </w:rPr>
        <w:t>”三</w:t>
      </w:r>
      <w:r w:rsidR="00402E74">
        <w:rPr>
          <w:rFonts w:hint="eastAsia"/>
        </w:rPr>
        <w:t>个</w:t>
      </w:r>
      <w:r w:rsidR="00402E74">
        <w:t>菜单的管理员。</w:t>
      </w:r>
    </w:p>
    <w:p w14:paraId="728768CE" w14:textId="77777777" w:rsidR="00423CCC" w:rsidRDefault="00423CCC" w:rsidP="005605E3">
      <w:pPr>
        <w:pStyle w:val="1"/>
        <w:spacing w:line="360" w:lineRule="auto"/>
        <w:rPr>
          <w:sz w:val="30"/>
          <w:szCs w:val="30"/>
        </w:rPr>
      </w:pPr>
      <w:bookmarkStart w:id="23" w:name="_Toc472087288"/>
      <w:bookmarkStart w:id="24" w:name="_Toc464310491"/>
      <w:bookmarkStart w:id="25" w:name="_Toc522191537"/>
      <w:r>
        <w:rPr>
          <w:rFonts w:hint="eastAsia"/>
          <w:sz w:val="30"/>
          <w:szCs w:val="30"/>
        </w:rPr>
        <w:t>业务流程</w:t>
      </w:r>
      <w:bookmarkEnd w:id="23"/>
      <w:bookmarkEnd w:id="24"/>
      <w:bookmarkEnd w:id="25"/>
    </w:p>
    <w:p w14:paraId="4FCC9A13" w14:textId="77777777" w:rsidR="00423CCC" w:rsidRDefault="00423CCC" w:rsidP="005605E3">
      <w:pPr>
        <w:pStyle w:val="31"/>
        <w:keepNext/>
        <w:keepLines/>
        <w:numPr>
          <w:ilvl w:val="0"/>
          <w:numId w:val="4"/>
        </w:numPr>
        <w:tabs>
          <w:tab w:val="left" w:pos="432"/>
          <w:tab w:val="left" w:pos="576"/>
        </w:tabs>
        <w:spacing w:before="260" w:after="60" w:line="360" w:lineRule="auto"/>
        <w:ind w:firstLineChars="0"/>
        <w:outlineLvl w:val="1"/>
        <w:rPr>
          <w:rFonts w:ascii="黑体" w:hAnsi="黑体"/>
          <w:b/>
          <w:vanish/>
          <w:sz w:val="30"/>
          <w:szCs w:val="24"/>
        </w:rPr>
      </w:pPr>
      <w:bookmarkStart w:id="26" w:name="_Toc479928832"/>
      <w:bookmarkStart w:id="27" w:name="_Toc479862164"/>
      <w:bookmarkStart w:id="28" w:name="_Toc475028653"/>
      <w:bookmarkStart w:id="29" w:name="_Toc480193128"/>
      <w:bookmarkStart w:id="30" w:name="_Toc472413813"/>
      <w:bookmarkStart w:id="31" w:name="_Toc475117743"/>
      <w:bookmarkStart w:id="32" w:name="_Toc474778643"/>
      <w:bookmarkStart w:id="33" w:name="_Toc472413878"/>
      <w:bookmarkStart w:id="34" w:name="_Toc480193171"/>
      <w:bookmarkStart w:id="35" w:name="_Toc487123678"/>
      <w:bookmarkStart w:id="36" w:name="_Toc487630487"/>
      <w:bookmarkStart w:id="37" w:name="_Toc487805050"/>
      <w:bookmarkStart w:id="38" w:name="_Toc489716752"/>
      <w:bookmarkStart w:id="39" w:name="_Toc499133775"/>
      <w:bookmarkStart w:id="40" w:name="_Toc499216427"/>
      <w:bookmarkStart w:id="41" w:name="_Toc500183461"/>
      <w:bookmarkStart w:id="42" w:name="_Toc500748515"/>
      <w:bookmarkStart w:id="43" w:name="_Toc500748646"/>
      <w:bookmarkStart w:id="44" w:name="_Toc519932659"/>
      <w:bookmarkStart w:id="45" w:name="_Toc520188991"/>
      <w:bookmarkStart w:id="46" w:name="_Toc520798586"/>
      <w:bookmarkStart w:id="47" w:name="_Toc521087640"/>
      <w:bookmarkStart w:id="48" w:name="_Toc522191538"/>
      <w:bookmarkStart w:id="49" w:name="_Toc472087289"/>
      <w:bookmarkStart w:id="50" w:name="_Toc464310492"/>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773FB2D3" w14:textId="77777777" w:rsidR="00423CCC" w:rsidRDefault="00423CCC" w:rsidP="005605E3">
      <w:pPr>
        <w:pStyle w:val="31"/>
        <w:keepNext/>
        <w:keepLines/>
        <w:numPr>
          <w:ilvl w:val="0"/>
          <w:numId w:val="4"/>
        </w:numPr>
        <w:tabs>
          <w:tab w:val="left" w:pos="432"/>
          <w:tab w:val="left" w:pos="576"/>
        </w:tabs>
        <w:spacing w:before="260" w:after="60" w:line="360" w:lineRule="auto"/>
        <w:ind w:firstLineChars="0"/>
        <w:outlineLvl w:val="1"/>
        <w:rPr>
          <w:rFonts w:ascii="黑体" w:hAnsi="黑体"/>
          <w:b/>
          <w:vanish/>
          <w:sz w:val="30"/>
          <w:szCs w:val="24"/>
        </w:rPr>
      </w:pPr>
      <w:bookmarkStart w:id="51" w:name="_Toc480193129"/>
      <w:bookmarkStart w:id="52" w:name="_Toc479928833"/>
      <w:bookmarkStart w:id="53" w:name="_Toc474778644"/>
      <w:bookmarkStart w:id="54" w:name="_Toc472413879"/>
      <w:bookmarkStart w:id="55" w:name="_Toc475028654"/>
      <w:bookmarkStart w:id="56" w:name="_Toc480193172"/>
      <w:bookmarkStart w:id="57" w:name="_Toc475117744"/>
      <w:bookmarkStart w:id="58" w:name="_Toc487123679"/>
      <w:bookmarkStart w:id="59" w:name="_Toc487630488"/>
      <w:bookmarkStart w:id="60" w:name="_Toc487805051"/>
      <w:bookmarkStart w:id="61" w:name="_Toc489716753"/>
      <w:bookmarkStart w:id="62" w:name="_Toc499133776"/>
      <w:bookmarkStart w:id="63" w:name="_Toc499216428"/>
      <w:bookmarkStart w:id="64" w:name="_Toc500183462"/>
      <w:bookmarkStart w:id="65" w:name="_Toc479862165"/>
      <w:bookmarkStart w:id="66" w:name="_Toc472413814"/>
      <w:bookmarkStart w:id="67" w:name="_Toc500748516"/>
      <w:bookmarkStart w:id="68" w:name="_Toc500748647"/>
      <w:bookmarkStart w:id="69" w:name="_Toc519932660"/>
      <w:bookmarkStart w:id="70" w:name="_Toc520188992"/>
      <w:bookmarkStart w:id="71" w:name="_Toc520798587"/>
      <w:bookmarkStart w:id="72" w:name="_Toc521087641"/>
      <w:bookmarkStart w:id="73" w:name="_Toc522191539"/>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61BC4661" w14:textId="77777777" w:rsidR="00423CCC" w:rsidRDefault="00423CCC" w:rsidP="005605E3">
      <w:pPr>
        <w:pStyle w:val="2"/>
        <w:spacing w:line="360" w:lineRule="auto"/>
        <w:ind w:left="0" w:firstLine="0"/>
        <w:rPr>
          <w:color w:val="auto"/>
        </w:rPr>
      </w:pPr>
      <w:bookmarkStart w:id="74" w:name="_Toc522191540"/>
      <w:r>
        <w:rPr>
          <w:rFonts w:hint="eastAsia"/>
          <w:color w:val="auto"/>
        </w:rPr>
        <w:t>业务流程图</w:t>
      </w:r>
      <w:bookmarkEnd w:id="49"/>
      <w:bookmarkEnd w:id="50"/>
      <w:bookmarkEnd w:id="74"/>
    </w:p>
    <w:p w14:paraId="45164975" w14:textId="02D611A0" w:rsidR="00F04967" w:rsidRPr="00F04967" w:rsidRDefault="00B849D9" w:rsidP="005605E3">
      <w:pPr>
        <w:spacing w:line="360" w:lineRule="auto"/>
      </w:pPr>
      <w:r>
        <w:rPr>
          <w:noProof/>
        </w:rPr>
        <w:drawing>
          <wp:inline distT="0" distB="0" distL="0" distR="0" wp14:anchorId="696ECDF0" wp14:editId="4EDE88AF">
            <wp:extent cx="5875527" cy="28670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78718" cy="2868582"/>
                    </a:xfrm>
                    <a:prstGeom prst="rect">
                      <a:avLst/>
                    </a:prstGeom>
                  </pic:spPr>
                </pic:pic>
              </a:graphicData>
            </a:graphic>
          </wp:inline>
        </w:drawing>
      </w:r>
    </w:p>
    <w:p w14:paraId="0EE4EFA7" w14:textId="77777777" w:rsidR="00423CCC" w:rsidRDefault="00423CCC" w:rsidP="005605E3">
      <w:pPr>
        <w:pStyle w:val="2"/>
        <w:spacing w:line="360" w:lineRule="auto"/>
        <w:ind w:left="0" w:firstLine="0"/>
        <w:rPr>
          <w:color w:val="auto"/>
        </w:rPr>
      </w:pPr>
      <w:bookmarkStart w:id="75" w:name="_Toc464310493"/>
      <w:bookmarkStart w:id="76" w:name="_Toc472087290"/>
      <w:bookmarkStart w:id="77" w:name="_Toc522191541"/>
      <w:r>
        <w:rPr>
          <w:rFonts w:hint="eastAsia"/>
          <w:color w:val="auto"/>
        </w:rPr>
        <w:lastRenderedPageBreak/>
        <w:t>业务要点说明</w:t>
      </w:r>
      <w:bookmarkEnd w:id="75"/>
      <w:bookmarkEnd w:id="76"/>
      <w:bookmarkEnd w:id="77"/>
    </w:p>
    <w:p w14:paraId="10C19D59" w14:textId="440A65FF" w:rsidR="00F04967" w:rsidRPr="00F04967" w:rsidRDefault="00F47D0C" w:rsidP="005605E3">
      <w:pPr>
        <w:spacing w:line="360" w:lineRule="auto"/>
      </w:pPr>
      <w:r>
        <w:rPr>
          <w:noProof/>
        </w:rPr>
        <w:drawing>
          <wp:inline distT="0" distB="0" distL="0" distR="0" wp14:anchorId="5DF7C718" wp14:editId="5764D710">
            <wp:extent cx="5225570" cy="8305800"/>
            <wp:effectExtent l="19050" t="19050" r="13335" b="190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26500" cy="8307278"/>
                    </a:xfrm>
                    <a:prstGeom prst="rect">
                      <a:avLst/>
                    </a:prstGeom>
                    <a:ln>
                      <a:solidFill>
                        <a:schemeClr val="accent1"/>
                      </a:solidFill>
                    </a:ln>
                  </pic:spPr>
                </pic:pic>
              </a:graphicData>
            </a:graphic>
          </wp:inline>
        </w:drawing>
      </w:r>
    </w:p>
    <w:p w14:paraId="7FCA892B" w14:textId="77777777" w:rsidR="00423CCC" w:rsidRDefault="00423CCC" w:rsidP="005605E3">
      <w:pPr>
        <w:pStyle w:val="1"/>
        <w:spacing w:line="360" w:lineRule="auto"/>
        <w:rPr>
          <w:sz w:val="30"/>
          <w:szCs w:val="30"/>
        </w:rPr>
      </w:pPr>
      <w:bookmarkStart w:id="78" w:name="_Toc522191542"/>
      <w:r>
        <w:rPr>
          <w:rFonts w:hint="eastAsia"/>
          <w:sz w:val="30"/>
          <w:szCs w:val="30"/>
        </w:rPr>
        <w:lastRenderedPageBreak/>
        <w:t>业务</w:t>
      </w:r>
      <w:r>
        <w:rPr>
          <w:sz w:val="30"/>
          <w:szCs w:val="30"/>
        </w:rPr>
        <w:t>需求</w:t>
      </w:r>
      <w:bookmarkEnd w:id="78"/>
    </w:p>
    <w:p w14:paraId="7AF3AEDF" w14:textId="0D1BEFBC" w:rsidR="00C20E03" w:rsidRPr="00C20E03" w:rsidRDefault="006D2B5E" w:rsidP="005605E3">
      <w:pPr>
        <w:spacing w:line="360" w:lineRule="auto"/>
      </w:pPr>
      <w:r>
        <w:rPr>
          <w:rFonts w:hint="eastAsia"/>
        </w:rPr>
        <w:t>在</w:t>
      </w:r>
      <w:r>
        <w:t>现有的后台管理系统上新增</w:t>
      </w:r>
      <w:r>
        <w:rPr>
          <w:rFonts w:hint="eastAsia"/>
        </w:rPr>
        <w:t>“产品销售流程</w:t>
      </w:r>
      <w:r>
        <w:t>管理</w:t>
      </w:r>
      <w:r>
        <w:rPr>
          <w:rFonts w:hint="eastAsia"/>
        </w:rPr>
        <w:t>”</w:t>
      </w:r>
      <w:r>
        <w:t>菜单</w:t>
      </w:r>
      <w:r>
        <w:rPr>
          <w:rFonts w:hint="eastAsia"/>
        </w:rPr>
        <w:t>，</w:t>
      </w:r>
      <w:r>
        <w:t>同时对原有的</w:t>
      </w:r>
      <w:r>
        <w:rPr>
          <w:rFonts w:hint="eastAsia"/>
        </w:rPr>
        <w:t>“题库管理”、“产品管理”菜单里</w:t>
      </w:r>
      <w:r>
        <w:t>的</w:t>
      </w:r>
      <w:r>
        <w:rPr>
          <w:rFonts w:hint="eastAsia"/>
        </w:rPr>
        <w:t>功能</w:t>
      </w:r>
      <w:r>
        <w:t>进行</w:t>
      </w:r>
      <w:r>
        <w:rPr>
          <w:rFonts w:hint="eastAsia"/>
        </w:rPr>
        <w:t>补充</w:t>
      </w:r>
      <w:r>
        <w:t>修订。</w:t>
      </w:r>
    </w:p>
    <w:p w14:paraId="17FD3CF8" w14:textId="77777777" w:rsidR="00423CCC" w:rsidRDefault="00423CCC" w:rsidP="005605E3">
      <w:pPr>
        <w:pStyle w:val="11"/>
        <w:numPr>
          <w:ilvl w:val="0"/>
          <w:numId w:val="5"/>
        </w:numPr>
        <w:autoSpaceDE w:val="0"/>
        <w:autoSpaceDN w:val="0"/>
        <w:adjustRightInd w:val="0"/>
        <w:spacing w:line="360" w:lineRule="auto"/>
        <w:ind w:firstLineChars="0"/>
        <w:jc w:val="left"/>
        <w:outlineLvl w:val="1"/>
        <w:rPr>
          <w:rFonts w:ascii="宋体" w:cs="宋体"/>
          <w:b/>
          <w:vanish/>
          <w:color w:val="000000"/>
          <w:sz w:val="30"/>
          <w:szCs w:val="24"/>
        </w:rPr>
      </w:pPr>
      <w:bookmarkStart w:id="79" w:name="_Toc462836874"/>
      <w:bookmarkStart w:id="80" w:name="_Toc462833983"/>
      <w:bookmarkStart w:id="81" w:name="_Toc464745493"/>
      <w:bookmarkStart w:id="82" w:name="_Toc465257661"/>
      <w:bookmarkStart w:id="83" w:name="_Toc458694100"/>
      <w:bookmarkStart w:id="84" w:name="_Toc459904792"/>
      <w:bookmarkStart w:id="85" w:name="_Toc460244444"/>
      <w:bookmarkStart w:id="86" w:name="_Toc462847292"/>
      <w:bookmarkStart w:id="87" w:name="_Toc462154713"/>
      <w:bookmarkStart w:id="88" w:name="_Toc461465475"/>
      <w:bookmarkStart w:id="89" w:name="_Toc464479154"/>
      <w:bookmarkStart w:id="90" w:name="_Toc465699293"/>
      <w:bookmarkStart w:id="91" w:name="_Toc462757799"/>
      <w:bookmarkStart w:id="92" w:name="_Toc462757971"/>
      <w:bookmarkStart w:id="93" w:name="_Toc462839492"/>
      <w:bookmarkStart w:id="94" w:name="_Toc461116723"/>
      <w:bookmarkStart w:id="95" w:name="_Toc462840934"/>
      <w:bookmarkStart w:id="96" w:name="_Toc460510658"/>
      <w:bookmarkStart w:id="97" w:name="_Toc459201536"/>
      <w:bookmarkStart w:id="98" w:name="_Toc462839760"/>
      <w:bookmarkStart w:id="99" w:name="_Toc458693830"/>
      <w:bookmarkStart w:id="100" w:name="_Toc464745682"/>
      <w:bookmarkStart w:id="101" w:name="_Toc464138645"/>
      <w:bookmarkStart w:id="102" w:name="_Toc460859109"/>
      <w:bookmarkStart w:id="103" w:name="_Toc459820333"/>
      <w:bookmarkStart w:id="104" w:name="_Toc461539334"/>
      <w:bookmarkStart w:id="105" w:name="_Toc487630493"/>
      <w:bookmarkStart w:id="106" w:name="_Toc487805055"/>
      <w:bookmarkStart w:id="107" w:name="_Toc489716757"/>
      <w:bookmarkStart w:id="108" w:name="_Toc499133780"/>
      <w:bookmarkStart w:id="109" w:name="_Toc499216432"/>
      <w:bookmarkStart w:id="110" w:name="_Toc500183466"/>
      <w:bookmarkStart w:id="111" w:name="_Toc500748520"/>
      <w:bookmarkStart w:id="112" w:name="_Toc500748651"/>
      <w:bookmarkStart w:id="113" w:name="_Toc519932664"/>
      <w:bookmarkStart w:id="114" w:name="_Toc520188996"/>
      <w:bookmarkStart w:id="115" w:name="_Toc520798591"/>
      <w:bookmarkStart w:id="116" w:name="_Toc521087645"/>
      <w:bookmarkStart w:id="117" w:name="_Toc522191543"/>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14:paraId="6918C3CB" w14:textId="77777777" w:rsidR="00423CCC" w:rsidRDefault="00423CCC" w:rsidP="005605E3">
      <w:pPr>
        <w:pStyle w:val="11"/>
        <w:numPr>
          <w:ilvl w:val="0"/>
          <w:numId w:val="5"/>
        </w:numPr>
        <w:autoSpaceDE w:val="0"/>
        <w:autoSpaceDN w:val="0"/>
        <w:adjustRightInd w:val="0"/>
        <w:spacing w:line="360" w:lineRule="auto"/>
        <w:ind w:firstLineChars="0"/>
        <w:jc w:val="left"/>
        <w:outlineLvl w:val="1"/>
        <w:rPr>
          <w:rFonts w:ascii="宋体" w:cs="宋体"/>
          <w:b/>
          <w:vanish/>
          <w:color w:val="000000"/>
          <w:sz w:val="30"/>
          <w:szCs w:val="24"/>
        </w:rPr>
      </w:pPr>
      <w:bookmarkStart w:id="118" w:name="_Toc459201537"/>
      <w:bookmarkStart w:id="119" w:name="_Toc462757800"/>
      <w:bookmarkStart w:id="120" w:name="_Toc464745683"/>
      <w:bookmarkStart w:id="121" w:name="_Toc462757972"/>
      <w:bookmarkStart w:id="122" w:name="_Toc465699294"/>
      <w:bookmarkStart w:id="123" w:name="_Toc464745494"/>
      <w:bookmarkStart w:id="124" w:name="_Toc459820334"/>
      <w:bookmarkStart w:id="125" w:name="_Toc462154714"/>
      <w:bookmarkStart w:id="126" w:name="_Toc460859110"/>
      <w:bookmarkStart w:id="127" w:name="_Toc460510659"/>
      <w:bookmarkStart w:id="128" w:name="_Toc464138646"/>
      <w:bookmarkStart w:id="129" w:name="_Toc462833984"/>
      <w:bookmarkStart w:id="130" w:name="_Toc458694101"/>
      <w:bookmarkStart w:id="131" w:name="_Toc461116724"/>
      <w:bookmarkStart w:id="132" w:name="_Toc462840935"/>
      <w:bookmarkStart w:id="133" w:name="_Toc459904793"/>
      <w:bookmarkStart w:id="134" w:name="_Toc465257662"/>
      <w:bookmarkStart w:id="135" w:name="_Toc458693831"/>
      <w:bookmarkStart w:id="136" w:name="_Toc460244445"/>
      <w:bookmarkStart w:id="137" w:name="_Toc462839761"/>
      <w:bookmarkStart w:id="138" w:name="_Toc462839493"/>
      <w:bookmarkStart w:id="139" w:name="_Toc461539335"/>
      <w:bookmarkStart w:id="140" w:name="_Toc464479155"/>
      <w:bookmarkStart w:id="141" w:name="_Toc462847293"/>
      <w:bookmarkStart w:id="142" w:name="_Toc461465476"/>
      <w:bookmarkStart w:id="143" w:name="_Toc462836875"/>
      <w:bookmarkStart w:id="144" w:name="_Toc487630494"/>
      <w:bookmarkStart w:id="145" w:name="_Toc487805056"/>
      <w:bookmarkStart w:id="146" w:name="_Toc489716758"/>
      <w:bookmarkStart w:id="147" w:name="_Toc499133781"/>
      <w:bookmarkStart w:id="148" w:name="_Toc499216433"/>
      <w:bookmarkStart w:id="149" w:name="_Toc500183467"/>
      <w:bookmarkStart w:id="150" w:name="_Toc500748521"/>
      <w:bookmarkStart w:id="151" w:name="_Toc500748652"/>
      <w:bookmarkStart w:id="152" w:name="_Toc519932665"/>
      <w:bookmarkStart w:id="153" w:name="_Toc520188997"/>
      <w:bookmarkStart w:id="154" w:name="_Toc520798592"/>
      <w:bookmarkStart w:id="155" w:name="_Toc521087646"/>
      <w:bookmarkStart w:id="156" w:name="_Toc522191544"/>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761C2A72" w14:textId="77777777" w:rsidR="00423CCC" w:rsidRDefault="00423CCC" w:rsidP="005605E3">
      <w:pPr>
        <w:pStyle w:val="11"/>
        <w:numPr>
          <w:ilvl w:val="0"/>
          <w:numId w:val="5"/>
        </w:numPr>
        <w:autoSpaceDE w:val="0"/>
        <w:autoSpaceDN w:val="0"/>
        <w:adjustRightInd w:val="0"/>
        <w:spacing w:line="360" w:lineRule="auto"/>
        <w:ind w:firstLineChars="0"/>
        <w:jc w:val="left"/>
        <w:outlineLvl w:val="1"/>
        <w:rPr>
          <w:rFonts w:ascii="宋体" w:cs="宋体"/>
          <w:b/>
          <w:vanish/>
          <w:color w:val="000000"/>
          <w:sz w:val="30"/>
          <w:szCs w:val="24"/>
        </w:rPr>
      </w:pPr>
      <w:bookmarkStart w:id="157" w:name="_Toc460244446"/>
      <w:bookmarkStart w:id="158" w:name="_Toc461465477"/>
      <w:bookmarkStart w:id="159" w:name="_Toc460859111"/>
      <w:bookmarkStart w:id="160" w:name="_Toc465699295"/>
      <w:bookmarkStart w:id="161" w:name="_Toc462847294"/>
      <w:bookmarkStart w:id="162" w:name="_Toc459820335"/>
      <w:bookmarkStart w:id="163" w:name="_Toc464138647"/>
      <w:bookmarkStart w:id="164" w:name="_Toc462839494"/>
      <w:bookmarkStart w:id="165" w:name="_Toc461116725"/>
      <w:bookmarkStart w:id="166" w:name="_Toc461539336"/>
      <w:bookmarkStart w:id="167" w:name="_Toc464745684"/>
      <w:bookmarkStart w:id="168" w:name="_Toc464745495"/>
      <w:bookmarkStart w:id="169" w:name="_Toc462839762"/>
      <w:bookmarkStart w:id="170" w:name="_Toc459904794"/>
      <w:bookmarkStart w:id="171" w:name="_Toc462833985"/>
      <w:bookmarkStart w:id="172" w:name="_Toc462840936"/>
      <w:bookmarkStart w:id="173" w:name="_Toc458694102"/>
      <w:bookmarkStart w:id="174" w:name="_Toc462757801"/>
      <w:bookmarkStart w:id="175" w:name="_Toc462836876"/>
      <w:bookmarkStart w:id="176" w:name="_Toc462154715"/>
      <w:bookmarkStart w:id="177" w:name="_Toc465257663"/>
      <w:bookmarkStart w:id="178" w:name="_Toc462757973"/>
      <w:bookmarkStart w:id="179" w:name="_Toc460510660"/>
      <w:bookmarkStart w:id="180" w:name="_Toc464479156"/>
      <w:bookmarkStart w:id="181" w:name="_Toc459201538"/>
      <w:bookmarkStart w:id="182" w:name="_Toc458693832"/>
      <w:bookmarkStart w:id="183" w:name="_Toc487630495"/>
      <w:bookmarkStart w:id="184" w:name="_Toc487805057"/>
      <w:bookmarkStart w:id="185" w:name="_Toc489716759"/>
      <w:bookmarkStart w:id="186" w:name="_Toc499133782"/>
      <w:bookmarkStart w:id="187" w:name="_Toc499216434"/>
      <w:bookmarkStart w:id="188" w:name="_Toc500183468"/>
      <w:bookmarkStart w:id="189" w:name="_Toc500748522"/>
      <w:bookmarkStart w:id="190" w:name="_Toc500748653"/>
      <w:bookmarkStart w:id="191" w:name="_Toc519932666"/>
      <w:bookmarkStart w:id="192" w:name="_Toc520188998"/>
      <w:bookmarkStart w:id="193" w:name="_Toc520798593"/>
      <w:bookmarkStart w:id="194" w:name="_Toc521087647"/>
      <w:bookmarkStart w:id="195" w:name="_Toc522191545"/>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3195403D" w14:textId="77777777" w:rsidR="00423CCC" w:rsidRDefault="00423CCC" w:rsidP="005605E3">
      <w:pPr>
        <w:pStyle w:val="11"/>
        <w:numPr>
          <w:ilvl w:val="0"/>
          <w:numId w:val="4"/>
        </w:numPr>
        <w:autoSpaceDE w:val="0"/>
        <w:autoSpaceDN w:val="0"/>
        <w:adjustRightInd w:val="0"/>
        <w:spacing w:line="360" w:lineRule="auto"/>
        <w:ind w:firstLineChars="0"/>
        <w:jc w:val="left"/>
        <w:outlineLvl w:val="1"/>
        <w:rPr>
          <w:rFonts w:ascii="宋体"/>
          <w:b/>
          <w:vanish/>
          <w:color w:val="000000"/>
          <w:sz w:val="30"/>
          <w:szCs w:val="24"/>
        </w:rPr>
      </w:pPr>
      <w:bookmarkStart w:id="196" w:name="_Toc465699296"/>
      <w:bookmarkStart w:id="197" w:name="_Toc458694103"/>
      <w:bookmarkStart w:id="198" w:name="_Toc462757974"/>
      <w:bookmarkStart w:id="199" w:name="_Toc461116726"/>
      <w:bookmarkStart w:id="200" w:name="_Toc464745496"/>
      <w:bookmarkStart w:id="201" w:name="_Toc459820336"/>
      <w:bookmarkStart w:id="202" w:name="_Toc462847295"/>
      <w:bookmarkStart w:id="203" w:name="_Toc462839495"/>
      <w:bookmarkStart w:id="204" w:name="_Toc460859112"/>
      <w:bookmarkStart w:id="205" w:name="_Toc459904795"/>
      <w:bookmarkStart w:id="206" w:name="_Toc462840937"/>
      <w:bookmarkStart w:id="207" w:name="_Toc462757802"/>
      <w:bookmarkStart w:id="208" w:name="_Toc464479157"/>
      <w:bookmarkStart w:id="209" w:name="_Toc462836877"/>
      <w:bookmarkStart w:id="210" w:name="_Toc462839763"/>
      <w:bookmarkStart w:id="211" w:name="_Toc460510661"/>
      <w:bookmarkStart w:id="212" w:name="_Toc460244447"/>
      <w:bookmarkStart w:id="213" w:name="_Toc459201539"/>
      <w:bookmarkStart w:id="214" w:name="_Toc461465478"/>
      <w:bookmarkStart w:id="215" w:name="_Toc464138648"/>
      <w:bookmarkStart w:id="216" w:name="_Toc462833986"/>
      <w:bookmarkStart w:id="217" w:name="_Toc461539337"/>
      <w:bookmarkStart w:id="218" w:name="_Toc462154716"/>
      <w:bookmarkStart w:id="219" w:name="_Toc458693833"/>
      <w:bookmarkStart w:id="220" w:name="_Toc464745685"/>
      <w:bookmarkStart w:id="221" w:name="_Toc465257664"/>
      <w:bookmarkStart w:id="222" w:name="_Toc487630496"/>
      <w:bookmarkStart w:id="223" w:name="_Toc487805058"/>
      <w:bookmarkStart w:id="224" w:name="_Toc489716760"/>
      <w:bookmarkStart w:id="225" w:name="_Toc499133783"/>
      <w:bookmarkStart w:id="226" w:name="_Toc499216435"/>
      <w:bookmarkStart w:id="227" w:name="_Toc500183469"/>
      <w:bookmarkStart w:id="228" w:name="_Toc500748523"/>
      <w:bookmarkStart w:id="229" w:name="_Toc500748654"/>
      <w:bookmarkStart w:id="230" w:name="_Toc519932667"/>
      <w:bookmarkStart w:id="231" w:name="_Toc520188999"/>
      <w:bookmarkStart w:id="232" w:name="_Toc520798594"/>
      <w:bookmarkStart w:id="233" w:name="_Toc521087648"/>
      <w:bookmarkStart w:id="234" w:name="_Toc522191546"/>
      <w:bookmarkStart w:id="235" w:name="_Toc465699299"/>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14:paraId="45CE427F" w14:textId="6424D5CD" w:rsidR="00423CCC" w:rsidRDefault="006D2B5E" w:rsidP="005605E3">
      <w:pPr>
        <w:pStyle w:val="2"/>
        <w:spacing w:line="360" w:lineRule="auto"/>
        <w:ind w:left="567"/>
      </w:pPr>
      <w:bookmarkStart w:id="236" w:name="_Toc522191547"/>
      <w:bookmarkEnd w:id="235"/>
      <w:r>
        <w:rPr>
          <w:rFonts w:hint="eastAsia"/>
        </w:rPr>
        <w:t>产品销售流程</w:t>
      </w:r>
      <w:r>
        <w:t>管理</w:t>
      </w:r>
      <w:r>
        <w:rPr>
          <w:rFonts w:hint="eastAsia"/>
        </w:rPr>
        <w:t>—投保基础</w:t>
      </w:r>
      <w:r>
        <w:t>数据设置</w:t>
      </w:r>
      <w:bookmarkEnd w:id="236"/>
    </w:p>
    <w:p w14:paraId="14D9CFEA" w14:textId="77777777" w:rsidR="00423CCC" w:rsidRDefault="00423CCC" w:rsidP="005605E3">
      <w:pPr>
        <w:pStyle w:val="21"/>
        <w:keepNext/>
        <w:keepLines/>
        <w:numPr>
          <w:ilvl w:val="0"/>
          <w:numId w:val="6"/>
        </w:numPr>
        <w:tabs>
          <w:tab w:val="left" w:pos="0"/>
        </w:tabs>
        <w:adjustRightInd w:val="0"/>
        <w:snapToGrid w:val="0"/>
        <w:spacing w:before="240" w:after="240" w:line="360" w:lineRule="auto"/>
        <w:ind w:firstLineChars="0"/>
        <w:outlineLvl w:val="2"/>
        <w:rPr>
          <w:rFonts w:ascii="Tahoma" w:eastAsia="黑体" w:hAnsi="Tahoma"/>
          <w:b/>
          <w:bCs/>
          <w:vanish/>
          <w:sz w:val="28"/>
          <w:szCs w:val="32"/>
        </w:rPr>
      </w:pPr>
      <w:bookmarkStart w:id="237" w:name="_Toc458693837"/>
      <w:bookmarkStart w:id="238" w:name="_Toc487630498"/>
      <w:bookmarkStart w:id="239" w:name="_Toc487805060"/>
      <w:bookmarkStart w:id="240" w:name="_Toc489716762"/>
      <w:bookmarkStart w:id="241" w:name="_Toc499133785"/>
      <w:bookmarkStart w:id="242" w:name="_Toc499216437"/>
      <w:bookmarkStart w:id="243" w:name="_Toc500183471"/>
      <w:bookmarkStart w:id="244" w:name="_Toc500748525"/>
      <w:bookmarkStart w:id="245" w:name="_Toc500748656"/>
      <w:bookmarkStart w:id="246" w:name="_Toc519932669"/>
      <w:bookmarkStart w:id="247" w:name="_Toc520189001"/>
      <w:bookmarkStart w:id="248" w:name="_Toc520798596"/>
      <w:bookmarkStart w:id="249" w:name="_Toc521087650"/>
      <w:bookmarkStart w:id="250" w:name="_Toc522191548"/>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030A0C51" w14:textId="77777777" w:rsidR="00423CCC" w:rsidRDefault="00423CCC" w:rsidP="005605E3">
      <w:pPr>
        <w:pStyle w:val="21"/>
        <w:keepNext/>
        <w:keepLines/>
        <w:numPr>
          <w:ilvl w:val="0"/>
          <w:numId w:val="6"/>
        </w:numPr>
        <w:tabs>
          <w:tab w:val="left" w:pos="0"/>
        </w:tabs>
        <w:adjustRightInd w:val="0"/>
        <w:snapToGrid w:val="0"/>
        <w:spacing w:before="240" w:after="240" w:line="360" w:lineRule="auto"/>
        <w:ind w:firstLineChars="0"/>
        <w:outlineLvl w:val="2"/>
        <w:rPr>
          <w:rFonts w:ascii="Tahoma" w:eastAsia="黑体" w:hAnsi="Tahoma"/>
          <w:b/>
          <w:bCs/>
          <w:vanish/>
          <w:sz w:val="28"/>
          <w:szCs w:val="32"/>
        </w:rPr>
      </w:pPr>
      <w:bookmarkStart w:id="251" w:name="_Toc487805061"/>
      <w:bookmarkStart w:id="252" w:name="_Toc489716763"/>
      <w:bookmarkStart w:id="253" w:name="_Toc499133786"/>
      <w:bookmarkStart w:id="254" w:name="_Toc499216438"/>
      <w:bookmarkStart w:id="255" w:name="_Toc500183472"/>
      <w:bookmarkStart w:id="256" w:name="_Toc500748526"/>
      <w:bookmarkStart w:id="257" w:name="_Toc500748657"/>
      <w:bookmarkStart w:id="258" w:name="_Toc519932670"/>
      <w:bookmarkStart w:id="259" w:name="_Toc520189002"/>
      <w:bookmarkStart w:id="260" w:name="_Toc520798597"/>
      <w:bookmarkStart w:id="261" w:name="_Toc521087651"/>
      <w:bookmarkStart w:id="262" w:name="_Toc522191549"/>
      <w:bookmarkEnd w:id="251"/>
      <w:bookmarkEnd w:id="252"/>
      <w:bookmarkEnd w:id="253"/>
      <w:bookmarkEnd w:id="254"/>
      <w:bookmarkEnd w:id="255"/>
      <w:bookmarkEnd w:id="256"/>
      <w:bookmarkEnd w:id="257"/>
      <w:bookmarkEnd w:id="258"/>
      <w:bookmarkEnd w:id="259"/>
      <w:bookmarkEnd w:id="260"/>
      <w:bookmarkEnd w:id="261"/>
      <w:bookmarkEnd w:id="262"/>
    </w:p>
    <w:p w14:paraId="33873DC4" w14:textId="77777777" w:rsidR="00423CCC" w:rsidRDefault="00423CCC" w:rsidP="005605E3">
      <w:pPr>
        <w:pStyle w:val="21"/>
        <w:keepNext/>
        <w:keepLines/>
        <w:numPr>
          <w:ilvl w:val="0"/>
          <w:numId w:val="6"/>
        </w:numPr>
        <w:tabs>
          <w:tab w:val="left" w:pos="0"/>
        </w:tabs>
        <w:adjustRightInd w:val="0"/>
        <w:snapToGrid w:val="0"/>
        <w:spacing w:before="240" w:after="240" w:line="360" w:lineRule="auto"/>
        <w:ind w:firstLineChars="0"/>
        <w:outlineLvl w:val="2"/>
        <w:rPr>
          <w:rFonts w:ascii="Tahoma" w:eastAsia="黑体" w:hAnsi="Tahoma"/>
          <w:b/>
          <w:bCs/>
          <w:vanish/>
          <w:sz w:val="28"/>
          <w:szCs w:val="32"/>
        </w:rPr>
      </w:pPr>
      <w:bookmarkStart w:id="263" w:name="_Toc487805062"/>
      <w:bookmarkStart w:id="264" w:name="_Toc489716764"/>
      <w:bookmarkStart w:id="265" w:name="_Toc499133787"/>
      <w:bookmarkStart w:id="266" w:name="_Toc499216439"/>
      <w:bookmarkStart w:id="267" w:name="_Toc500183473"/>
      <w:bookmarkStart w:id="268" w:name="_Toc500748527"/>
      <w:bookmarkStart w:id="269" w:name="_Toc500748658"/>
      <w:bookmarkStart w:id="270" w:name="_Toc519932671"/>
      <w:bookmarkStart w:id="271" w:name="_Toc520189003"/>
      <w:bookmarkStart w:id="272" w:name="_Toc520798598"/>
      <w:bookmarkStart w:id="273" w:name="_Toc521087652"/>
      <w:bookmarkStart w:id="274" w:name="_Toc522191550"/>
      <w:bookmarkEnd w:id="263"/>
      <w:bookmarkEnd w:id="264"/>
      <w:bookmarkEnd w:id="265"/>
      <w:bookmarkEnd w:id="266"/>
      <w:bookmarkEnd w:id="267"/>
      <w:bookmarkEnd w:id="268"/>
      <w:bookmarkEnd w:id="269"/>
      <w:bookmarkEnd w:id="270"/>
      <w:bookmarkEnd w:id="271"/>
      <w:bookmarkEnd w:id="272"/>
      <w:bookmarkEnd w:id="273"/>
      <w:bookmarkEnd w:id="274"/>
    </w:p>
    <w:p w14:paraId="665966D6" w14:textId="77777777" w:rsidR="00423CCC" w:rsidRDefault="00423CCC" w:rsidP="005605E3">
      <w:pPr>
        <w:pStyle w:val="21"/>
        <w:keepNext/>
        <w:keepLines/>
        <w:numPr>
          <w:ilvl w:val="1"/>
          <w:numId w:val="6"/>
        </w:numPr>
        <w:tabs>
          <w:tab w:val="left" w:pos="0"/>
        </w:tabs>
        <w:adjustRightInd w:val="0"/>
        <w:snapToGrid w:val="0"/>
        <w:spacing w:before="240" w:after="240" w:line="360" w:lineRule="auto"/>
        <w:ind w:firstLineChars="0"/>
        <w:outlineLvl w:val="2"/>
        <w:rPr>
          <w:rFonts w:ascii="Tahoma" w:eastAsia="黑体" w:hAnsi="Tahoma"/>
          <w:b/>
          <w:bCs/>
          <w:vanish/>
          <w:sz w:val="28"/>
          <w:szCs w:val="32"/>
        </w:rPr>
      </w:pPr>
      <w:bookmarkStart w:id="275" w:name="_Toc487805063"/>
      <w:bookmarkStart w:id="276" w:name="_Toc489716765"/>
      <w:bookmarkStart w:id="277" w:name="_Toc499133788"/>
      <w:bookmarkStart w:id="278" w:name="_Toc499216440"/>
      <w:bookmarkStart w:id="279" w:name="_Toc500183474"/>
      <w:bookmarkStart w:id="280" w:name="_Toc500748528"/>
      <w:bookmarkStart w:id="281" w:name="_Toc500748659"/>
      <w:bookmarkStart w:id="282" w:name="_Toc519932672"/>
      <w:bookmarkStart w:id="283" w:name="_Toc520189004"/>
      <w:bookmarkStart w:id="284" w:name="_Toc520798599"/>
      <w:bookmarkStart w:id="285" w:name="_Toc521087653"/>
      <w:bookmarkStart w:id="286" w:name="_Toc522191551"/>
      <w:bookmarkEnd w:id="275"/>
      <w:bookmarkEnd w:id="276"/>
      <w:bookmarkEnd w:id="277"/>
      <w:bookmarkEnd w:id="278"/>
      <w:bookmarkEnd w:id="279"/>
      <w:bookmarkEnd w:id="280"/>
      <w:bookmarkEnd w:id="281"/>
      <w:bookmarkEnd w:id="282"/>
      <w:bookmarkEnd w:id="283"/>
      <w:bookmarkEnd w:id="284"/>
      <w:bookmarkEnd w:id="285"/>
      <w:bookmarkEnd w:id="286"/>
    </w:p>
    <w:p w14:paraId="0ECB2066" w14:textId="77777777" w:rsidR="00423CCC" w:rsidRDefault="00423CCC" w:rsidP="005605E3">
      <w:pPr>
        <w:pStyle w:val="3"/>
        <w:numPr>
          <w:ilvl w:val="2"/>
          <w:numId w:val="6"/>
        </w:numPr>
        <w:tabs>
          <w:tab w:val="clear" w:pos="425"/>
          <w:tab w:val="clear" w:pos="709"/>
          <w:tab w:val="left" w:pos="0"/>
        </w:tabs>
        <w:spacing w:line="360" w:lineRule="auto"/>
        <w:ind w:left="567"/>
      </w:pPr>
      <w:bookmarkStart w:id="287" w:name="_Toc522191552"/>
      <w:r>
        <w:rPr>
          <w:rFonts w:hint="eastAsia"/>
        </w:rPr>
        <w:t>功能介绍</w:t>
      </w:r>
      <w:bookmarkEnd w:id="287"/>
    </w:p>
    <w:p w14:paraId="00BDC50E" w14:textId="7939E6A6" w:rsidR="004F1B9B" w:rsidRPr="004F1B9B" w:rsidRDefault="004F1B9B" w:rsidP="005605E3">
      <w:pPr>
        <w:spacing w:line="360" w:lineRule="auto"/>
      </w:pPr>
      <w:r>
        <w:rPr>
          <w:rFonts w:hint="eastAsia"/>
        </w:rPr>
        <w:t>在</w:t>
      </w:r>
      <w:r>
        <w:t>现有的后台管理系统上新增</w:t>
      </w:r>
      <w:r>
        <w:rPr>
          <w:rFonts w:hint="eastAsia"/>
        </w:rPr>
        <w:t>“</w:t>
      </w:r>
      <w:r w:rsidR="00DB1292">
        <w:rPr>
          <w:rFonts w:hint="eastAsia"/>
        </w:rPr>
        <w:t>产品</w:t>
      </w:r>
      <w:r w:rsidR="00DB1292">
        <w:t>销售流程管理</w:t>
      </w:r>
      <w:r w:rsidR="00DB1292">
        <w:t>—</w:t>
      </w:r>
      <w:r w:rsidR="00DB1292">
        <w:rPr>
          <w:rFonts w:hint="eastAsia"/>
        </w:rPr>
        <w:t>投保</w:t>
      </w:r>
      <w:r w:rsidR="00DB1292">
        <w:t>基础数据设置</w:t>
      </w:r>
      <w:r>
        <w:rPr>
          <w:rFonts w:hint="eastAsia"/>
        </w:rPr>
        <w:t>”</w:t>
      </w:r>
      <w:r w:rsidR="00B945DD">
        <w:rPr>
          <w:rFonts w:hint="eastAsia"/>
        </w:rPr>
        <w:t>功能</w:t>
      </w:r>
      <w:r>
        <w:rPr>
          <w:rFonts w:hint="eastAsia"/>
        </w:rPr>
        <w:t>，</w:t>
      </w:r>
      <w:r>
        <w:t>用于</w:t>
      </w:r>
      <w:r>
        <w:rPr>
          <w:rFonts w:hint="eastAsia"/>
        </w:rPr>
        <w:t>为</w:t>
      </w:r>
      <w:r>
        <w:t>产品销售流程设置</w:t>
      </w:r>
      <w:r w:rsidR="00D34444">
        <w:rPr>
          <w:rFonts w:hint="eastAsia"/>
        </w:rPr>
        <w:t>通用</w:t>
      </w:r>
      <w:r>
        <w:t>的</w:t>
      </w:r>
      <w:r>
        <w:rPr>
          <w:rFonts w:hint="eastAsia"/>
        </w:rPr>
        <w:t>数据</w:t>
      </w:r>
      <w:r w:rsidR="00DF6466">
        <w:t>分类</w:t>
      </w:r>
      <w:r>
        <w:t>。</w:t>
      </w:r>
    </w:p>
    <w:p w14:paraId="21A697D0" w14:textId="77777777" w:rsidR="00423CCC" w:rsidRDefault="00423CCC" w:rsidP="005605E3">
      <w:pPr>
        <w:pStyle w:val="3"/>
        <w:numPr>
          <w:ilvl w:val="2"/>
          <w:numId w:val="6"/>
        </w:numPr>
        <w:tabs>
          <w:tab w:val="clear" w:pos="425"/>
          <w:tab w:val="clear" w:pos="709"/>
          <w:tab w:val="left" w:pos="0"/>
        </w:tabs>
        <w:spacing w:line="360" w:lineRule="auto"/>
        <w:ind w:left="567"/>
      </w:pPr>
      <w:bookmarkStart w:id="288" w:name="_Toc522191553"/>
      <w:r>
        <w:rPr>
          <w:rFonts w:hint="eastAsia"/>
        </w:rPr>
        <w:t>路径</w:t>
      </w:r>
      <w:bookmarkEnd w:id="288"/>
    </w:p>
    <w:p w14:paraId="7BB90C32" w14:textId="283A4D60" w:rsidR="005C44C2" w:rsidRPr="005C44C2" w:rsidRDefault="00C2185E" w:rsidP="005605E3">
      <w:pPr>
        <w:spacing w:line="360" w:lineRule="auto"/>
      </w:pPr>
      <w:r>
        <w:rPr>
          <w:rFonts w:hint="eastAsia"/>
        </w:rPr>
        <w:t>产品</w:t>
      </w:r>
      <w:r>
        <w:t>销售流程管理</w:t>
      </w:r>
      <w:r>
        <w:t>——&gt;</w:t>
      </w:r>
      <w:r w:rsidR="0094062A">
        <w:rPr>
          <w:rFonts w:hint="eastAsia"/>
        </w:rPr>
        <w:t>投保基础数据设置</w:t>
      </w:r>
    </w:p>
    <w:p w14:paraId="0F1AC73B" w14:textId="77777777" w:rsidR="00423CCC" w:rsidRDefault="00423CCC" w:rsidP="005605E3">
      <w:pPr>
        <w:pStyle w:val="3"/>
        <w:numPr>
          <w:ilvl w:val="2"/>
          <w:numId w:val="6"/>
        </w:numPr>
        <w:tabs>
          <w:tab w:val="clear" w:pos="425"/>
          <w:tab w:val="clear" w:pos="709"/>
          <w:tab w:val="left" w:pos="0"/>
        </w:tabs>
        <w:spacing w:line="360" w:lineRule="auto"/>
        <w:ind w:left="567"/>
      </w:pPr>
      <w:bookmarkStart w:id="289" w:name="_Toc522191554"/>
      <w:r>
        <w:rPr>
          <w:rFonts w:hint="eastAsia"/>
        </w:rPr>
        <w:t>规则</w:t>
      </w:r>
      <w:bookmarkEnd w:id="289"/>
    </w:p>
    <w:p w14:paraId="718817F8" w14:textId="00E0138C" w:rsidR="0021519B" w:rsidRDefault="002436A9" w:rsidP="005605E3">
      <w:pPr>
        <w:pStyle w:val="ae"/>
        <w:numPr>
          <w:ilvl w:val="0"/>
          <w:numId w:val="11"/>
        </w:numPr>
        <w:spacing w:line="360" w:lineRule="auto"/>
        <w:ind w:left="0" w:firstLineChars="0" w:firstLine="0"/>
      </w:pPr>
      <w:r>
        <w:rPr>
          <w:rFonts w:hint="eastAsia"/>
        </w:rPr>
        <w:t>该文档</w:t>
      </w:r>
      <w:r>
        <w:t>的原型</w:t>
      </w:r>
      <w:r>
        <w:rPr>
          <w:rFonts w:hint="eastAsia"/>
        </w:rPr>
        <w:t>基础</w:t>
      </w:r>
      <w:r>
        <w:t>样式仅供参考，请</w:t>
      </w:r>
      <w:r w:rsidR="00705ED4">
        <w:rPr>
          <w:rFonts w:hint="eastAsia"/>
        </w:rPr>
        <w:t>基于</w:t>
      </w:r>
      <w:r>
        <w:t>现有的</w:t>
      </w:r>
      <w:r>
        <w:rPr>
          <w:rFonts w:hint="eastAsia"/>
        </w:rPr>
        <w:t>后台</w:t>
      </w:r>
      <w:r>
        <w:t>管理系统的框架进行</w:t>
      </w:r>
      <w:r>
        <w:rPr>
          <w:rFonts w:hint="eastAsia"/>
        </w:rPr>
        <w:t>开发</w:t>
      </w:r>
      <w:r w:rsidR="00B945DD">
        <w:rPr>
          <w:rFonts w:hint="eastAsia"/>
        </w:rPr>
        <w:t>或以</w:t>
      </w:r>
      <w:r w:rsidR="00B945DD">
        <w:rPr>
          <w:rFonts w:hint="eastAsia"/>
        </w:rPr>
        <w:t>UI</w:t>
      </w:r>
      <w:r w:rsidR="00B945DD">
        <w:rPr>
          <w:rFonts w:hint="eastAsia"/>
        </w:rPr>
        <w:t>设计</w:t>
      </w:r>
      <w:r w:rsidR="00B945DD">
        <w:t>为准</w:t>
      </w:r>
      <w:r w:rsidR="00610486">
        <w:rPr>
          <w:rFonts w:hint="eastAsia"/>
        </w:rPr>
        <w:t>。</w:t>
      </w:r>
    </w:p>
    <w:p w14:paraId="16D4032D" w14:textId="56C7A932" w:rsidR="003C01D6" w:rsidRDefault="006E0F8C" w:rsidP="005605E3">
      <w:pPr>
        <w:pStyle w:val="ae"/>
        <w:numPr>
          <w:ilvl w:val="0"/>
          <w:numId w:val="11"/>
        </w:numPr>
        <w:spacing w:line="360" w:lineRule="auto"/>
        <w:ind w:left="0" w:firstLineChars="0" w:firstLine="0"/>
      </w:pPr>
      <w:r>
        <w:rPr>
          <w:rFonts w:hint="eastAsia"/>
        </w:rPr>
        <w:t>“分类”、“</w:t>
      </w:r>
      <w:r>
        <w:t>元素</w:t>
      </w:r>
      <w:r>
        <w:rPr>
          <w:rFonts w:hint="eastAsia"/>
        </w:rPr>
        <w:t>”</w:t>
      </w:r>
      <w:r>
        <w:t>的数据排序</w:t>
      </w:r>
      <w:r w:rsidR="00BA11C0">
        <w:rPr>
          <w:rFonts w:hint="eastAsia"/>
        </w:rPr>
        <w:t>：</w:t>
      </w:r>
      <w:r w:rsidR="00422E6C">
        <w:rPr>
          <w:rFonts w:hint="eastAsia"/>
        </w:rPr>
        <w:t>以</w:t>
      </w:r>
      <w:r w:rsidR="00422E6C">
        <w:t>新增</w:t>
      </w:r>
      <w:r w:rsidR="009D611D">
        <w:rPr>
          <w:rFonts w:hint="eastAsia"/>
        </w:rPr>
        <w:t>数据</w:t>
      </w:r>
      <w:r w:rsidR="00422E6C">
        <w:t>的</w:t>
      </w:r>
      <w:r w:rsidR="00FA42CA">
        <w:rPr>
          <w:rFonts w:hint="eastAsia"/>
        </w:rPr>
        <w:t>服务器</w:t>
      </w:r>
      <w:r w:rsidR="00422E6C">
        <w:t>时间进行正序排序（</w:t>
      </w:r>
      <w:r w:rsidR="00422E6C">
        <w:rPr>
          <w:rFonts w:hint="eastAsia"/>
        </w:rPr>
        <w:t>即</w:t>
      </w:r>
      <w:r w:rsidR="00422E6C">
        <w:t>最新添加的数据</w:t>
      </w:r>
      <w:r w:rsidR="00422E6C">
        <w:rPr>
          <w:rFonts w:hint="eastAsia"/>
        </w:rPr>
        <w:t>展示</w:t>
      </w:r>
      <w:r w:rsidR="00422E6C">
        <w:t>在最下</w:t>
      </w:r>
      <w:r w:rsidR="00422E6C">
        <w:rPr>
          <w:rFonts w:hint="eastAsia"/>
        </w:rPr>
        <w:t>边</w:t>
      </w:r>
      <w:r w:rsidR="00422E6C">
        <w:t>）</w:t>
      </w:r>
      <w:r w:rsidR="000E467B">
        <w:rPr>
          <w:rFonts w:hint="eastAsia"/>
        </w:rPr>
        <w:t>。</w:t>
      </w:r>
    </w:p>
    <w:p w14:paraId="5A2E7234" w14:textId="5823B230" w:rsidR="00F944F3" w:rsidRDefault="000A2873" w:rsidP="005605E3">
      <w:pPr>
        <w:pStyle w:val="ae"/>
        <w:numPr>
          <w:ilvl w:val="0"/>
          <w:numId w:val="11"/>
        </w:numPr>
        <w:spacing w:line="360" w:lineRule="auto"/>
        <w:ind w:left="0" w:firstLineChars="0" w:firstLine="0"/>
      </w:pPr>
      <w:r>
        <w:rPr>
          <w:rFonts w:hint="eastAsia"/>
        </w:rPr>
        <w:t>“分类”、“</w:t>
      </w:r>
      <w:r>
        <w:t>元素</w:t>
      </w:r>
      <w:r>
        <w:rPr>
          <w:rFonts w:hint="eastAsia"/>
        </w:rPr>
        <w:t>”</w:t>
      </w:r>
      <w:r w:rsidR="00F944F3">
        <w:t>的数据输入</w:t>
      </w:r>
      <w:r w:rsidR="00F944F3">
        <w:rPr>
          <w:rFonts w:hint="eastAsia"/>
        </w:rPr>
        <w:t>、</w:t>
      </w:r>
      <w:r w:rsidR="00F944F3">
        <w:t>展示</w:t>
      </w:r>
      <w:r w:rsidR="00F944F3">
        <w:rPr>
          <w:rFonts w:hint="eastAsia"/>
        </w:rPr>
        <w:t>规则：</w:t>
      </w:r>
    </w:p>
    <w:p w14:paraId="02DFAAF1" w14:textId="592D4987" w:rsidR="00F944F3" w:rsidRDefault="00D217EA" w:rsidP="005605E3">
      <w:pPr>
        <w:spacing w:line="360" w:lineRule="auto"/>
        <w:ind w:firstLine="420"/>
      </w:pPr>
      <w:r>
        <w:rPr>
          <w:rFonts w:hint="eastAsia"/>
        </w:rPr>
        <w:t>新增“分类”、“</w:t>
      </w:r>
      <w:r>
        <w:t>元素</w:t>
      </w:r>
      <w:r>
        <w:rPr>
          <w:rFonts w:hint="eastAsia"/>
        </w:rPr>
        <w:t>”时</w:t>
      </w:r>
      <w:r w:rsidR="006E5DE6">
        <w:rPr>
          <w:rFonts w:hint="eastAsia"/>
        </w:rPr>
        <w:t>最多</w:t>
      </w:r>
      <w:r>
        <w:rPr>
          <w:rFonts w:hint="eastAsia"/>
        </w:rPr>
        <w:t>可</w:t>
      </w:r>
      <w:r w:rsidR="006E5DE6">
        <w:t>录入</w:t>
      </w:r>
      <w:r w:rsidR="006E5DE6">
        <w:t>30</w:t>
      </w:r>
      <w:r w:rsidR="006E5DE6">
        <w:rPr>
          <w:rFonts w:hint="eastAsia"/>
        </w:rPr>
        <w:t>个字</w:t>
      </w:r>
      <w:r w:rsidR="00F90AB4">
        <w:rPr>
          <w:rFonts w:hint="eastAsia"/>
        </w:rPr>
        <w:t>，可录入任意字符</w:t>
      </w:r>
      <w:r w:rsidR="006E5DE6">
        <w:t>，</w:t>
      </w:r>
      <w:r w:rsidR="006E5DE6">
        <w:rPr>
          <w:rFonts w:hint="eastAsia"/>
        </w:rPr>
        <w:t>每条数据</w:t>
      </w:r>
      <w:r w:rsidR="006E5DE6">
        <w:t>一行展示，不可换行</w:t>
      </w:r>
      <w:r>
        <w:rPr>
          <w:rFonts w:hint="eastAsia"/>
        </w:rPr>
        <w:t>展示</w:t>
      </w:r>
      <w:r w:rsidR="006E5DE6">
        <w:t>，</w:t>
      </w:r>
      <w:r w:rsidR="006E5DE6">
        <w:rPr>
          <w:rFonts w:hint="eastAsia"/>
        </w:rPr>
        <w:t>每行</w:t>
      </w:r>
      <w:r w:rsidR="006E5DE6">
        <w:t>展示</w:t>
      </w:r>
      <w:r w:rsidR="006E5DE6">
        <w:rPr>
          <w:rFonts w:hint="eastAsia"/>
        </w:rPr>
        <w:t>字的</w:t>
      </w:r>
      <w:r w:rsidR="006E5DE6">
        <w:t>个数</w:t>
      </w:r>
      <w:r w:rsidR="006E5DE6">
        <w:rPr>
          <w:rFonts w:hint="eastAsia"/>
        </w:rPr>
        <w:t>建议</w:t>
      </w:r>
      <w:r w:rsidR="006E5DE6">
        <w:rPr>
          <w:rFonts w:hint="eastAsia"/>
        </w:rPr>
        <w:t>18</w:t>
      </w:r>
      <w:r w:rsidR="006E5DE6">
        <w:rPr>
          <w:rFonts w:hint="eastAsia"/>
        </w:rPr>
        <w:t>个</w:t>
      </w:r>
      <w:r w:rsidR="006E5DE6">
        <w:t>（</w:t>
      </w:r>
      <w:r w:rsidR="006E5DE6">
        <w:rPr>
          <w:rFonts w:hint="eastAsia"/>
        </w:rPr>
        <w:t>根据</w:t>
      </w:r>
      <w:r w:rsidR="006E5DE6">
        <w:t>实际情况进行</w:t>
      </w:r>
      <w:r w:rsidR="006E5DE6">
        <w:rPr>
          <w:rFonts w:hint="eastAsia"/>
        </w:rPr>
        <w:t>调整，</w:t>
      </w:r>
      <w:r w:rsidR="006E5DE6">
        <w:t>此处仅为建议）</w:t>
      </w:r>
      <w:r w:rsidR="006E5DE6">
        <w:rPr>
          <w:rFonts w:hint="eastAsia"/>
        </w:rPr>
        <w:t>，当</w:t>
      </w:r>
      <w:r w:rsidR="006E5DE6">
        <w:t>字数超过一行展示的最大值时，</w:t>
      </w:r>
      <w:r w:rsidR="006E5DE6">
        <w:rPr>
          <w:rFonts w:hint="eastAsia"/>
        </w:rPr>
        <w:t>依次</w:t>
      </w:r>
      <w:r w:rsidR="006E5DE6">
        <w:t>往该行的后边排（</w:t>
      </w:r>
      <w:r w:rsidR="009B4B7C">
        <w:rPr>
          <w:rFonts w:hint="eastAsia"/>
        </w:rPr>
        <w:t>实际页面</w:t>
      </w:r>
      <w:r w:rsidR="009B4B7C">
        <w:t>上看不到</w:t>
      </w:r>
      <w:r w:rsidR="009B4B7C">
        <w:rPr>
          <w:rFonts w:hint="eastAsia"/>
        </w:rPr>
        <w:t>被</w:t>
      </w:r>
      <w:r w:rsidR="009B4B7C">
        <w:t>遮挡了</w:t>
      </w:r>
      <w:r w:rsidR="006E5DE6">
        <w:t>）</w:t>
      </w:r>
      <w:r w:rsidR="009B4B7C">
        <w:t>，</w:t>
      </w:r>
      <w:r w:rsidR="009B4B7C">
        <w:rPr>
          <w:rFonts w:hint="eastAsia"/>
        </w:rPr>
        <w:t>样式</w:t>
      </w:r>
      <w:r w:rsidR="009B4B7C">
        <w:t>如</w:t>
      </w:r>
      <w:r w:rsidR="009B4B7C">
        <w:rPr>
          <w:rFonts w:hint="eastAsia"/>
        </w:rPr>
        <w:t>图所示</w:t>
      </w:r>
      <w:r w:rsidR="009B4B7C">
        <w:t>：</w:t>
      </w:r>
      <w:r w:rsidR="009B4B7C">
        <w:rPr>
          <w:noProof/>
        </w:rPr>
        <w:drawing>
          <wp:inline distT="0" distB="0" distL="0" distR="0" wp14:anchorId="5A5C885B" wp14:editId="2AE7E799">
            <wp:extent cx="1600200" cy="247650"/>
            <wp:effectExtent l="19050" t="19050" r="19050" b="190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00200" cy="247650"/>
                    </a:xfrm>
                    <a:prstGeom prst="rect">
                      <a:avLst/>
                    </a:prstGeom>
                    <a:ln>
                      <a:solidFill>
                        <a:schemeClr val="accent1"/>
                      </a:solidFill>
                    </a:ln>
                  </pic:spPr>
                </pic:pic>
              </a:graphicData>
            </a:graphic>
          </wp:inline>
        </w:drawing>
      </w:r>
      <w:r w:rsidR="00C45255">
        <w:rPr>
          <w:rFonts w:hint="eastAsia"/>
        </w:rPr>
        <w:t>，</w:t>
      </w:r>
      <w:r w:rsidR="00C45255">
        <w:t>可通过点击</w:t>
      </w:r>
      <w:r w:rsidR="00C45255">
        <w:rPr>
          <w:rFonts w:hint="eastAsia"/>
        </w:rPr>
        <w:t>“编辑”在</w:t>
      </w:r>
      <w:r w:rsidR="00C45255">
        <w:t>输入框里</w:t>
      </w:r>
      <w:r w:rsidR="00C45255">
        <w:rPr>
          <w:rFonts w:hint="eastAsia"/>
        </w:rPr>
        <w:t>左右</w:t>
      </w:r>
      <w:r w:rsidR="00C45255">
        <w:t>拖动</w:t>
      </w:r>
      <w:r w:rsidR="00C45255">
        <w:rPr>
          <w:rFonts w:hint="eastAsia"/>
        </w:rPr>
        <w:t>鼠标</w:t>
      </w:r>
      <w:r w:rsidR="00C45255">
        <w:t>或者通过</w:t>
      </w:r>
      <w:r w:rsidR="00C45255">
        <w:rPr>
          <w:rFonts w:hint="eastAsia"/>
        </w:rPr>
        <w:t>键盘</w:t>
      </w:r>
      <w:r w:rsidR="00C45255">
        <w:t>的左右箭头进行</w:t>
      </w:r>
      <w:r w:rsidR="00C45255">
        <w:rPr>
          <w:rFonts w:hint="eastAsia"/>
        </w:rPr>
        <w:t>预览</w:t>
      </w:r>
      <w:r w:rsidR="006C67A7">
        <w:rPr>
          <w:rFonts w:hint="eastAsia"/>
        </w:rPr>
        <w:t>（因为考虑</w:t>
      </w:r>
      <w:r w:rsidR="006C67A7">
        <w:t>实际这么长的</w:t>
      </w:r>
      <w:r w:rsidR="006C67A7">
        <w:rPr>
          <w:rFonts w:hint="eastAsia"/>
        </w:rPr>
        <w:t>命名</w:t>
      </w:r>
      <w:r w:rsidR="006C67A7">
        <w:t>较少</w:t>
      </w:r>
      <w:r w:rsidR="006C67A7">
        <w:rPr>
          <w:rFonts w:hint="eastAsia"/>
        </w:rPr>
        <w:t>）</w:t>
      </w:r>
      <w:r w:rsidR="00C45255">
        <w:t>。</w:t>
      </w:r>
    </w:p>
    <w:p w14:paraId="700B76F6" w14:textId="5ADD4F0B" w:rsidR="00F944F3" w:rsidRDefault="00FC1998" w:rsidP="005605E3">
      <w:pPr>
        <w:pStyle w:val="ae"/>
        <w:numPr>
          <w:ilvl w:val="0"/>
          <w:numId w:val="11"/>
        </w:numPr>
        <w:spacing w:line="360" w:lineRule="auto"/>
        <w:ind w:left="0" w:firstLineChars="0" w:firstLine="0"/>
      </w:pPr>
      <w:r>
        <w:rPr>
          <w:rFonts w:hint="eastAsia"/>
        </w:rPr>
        <w:t>如果</w:t>
      </w:r>
      <w:r>
        <w:t>分类</w:t>
      </w:r>
      <w:r>
        <w:rPr>
          <w:rFonts w:hint="eastAsia"/>
        </w:rPr>
        <w:t>是“特殊</w:t>
      </w:r>
      <w:r>
        <w:t>单证</w:t>
      </w:r>
      <w:r>
        <w:rPr>
          <w:rFonts w:hint="eastAsia"/>
        </w:rPr>
        <w:t>”时</w:t>
      </w:r>
      <w:r>
        <w:t>，那么在</w:t>
      </w:r>
      <w:r>
        <w:rPr>
          <w:rFonts w:hint="eastAsia"/>
        </w:rPr>
        <w:t>该</w:t>
      </w:r>
      <w:r>
        <w:t>元素列的</w:t>
      </w:r>
      <w:r>
        <w:rPr>
          <w:noProof/>
        </w:rPr>
        <w:drawing>
          <wp:inline distT="0" distB="0" distL="0" distR="0" wp14:anchorId="13A63A25" wp14:editId="335DF584">
            <wp:extent cx="1695450" cy="2653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20895" cy="269358"/>
                    </a:xfrm>
                    <a:prstGeom prst="rect">
                      <a:avLst/>
                    </a:prstGeom>
                  </pic:spPr>
                </pic:pic>
              </a:graphicData>
            </a:graphic>
          </wp:inline>
        </w:drawing>
      </w:r>
      <w:r>
        <w:rPr>
          <w:rFonts w:hint="eastAsia"/>
        </w:rPr>
        <w:t>添加</w:t>
      </w:r>
      <w:r>
        <w:t>按钮下方添加一</w:t>
      </w:r>
      <w:r>
        <w:rPr>
          <w:rFonts w:hint="eastAsia"/>
        </w:rPr>
        <w:t>句备注</w:t>
      </w:r>
      <w:r>
        <w:t>文字，</w:t>
      </w:r>
      <w:r>
        <w:rPr>
          <w:rFonts w:hint="eastAsia"/>
        </w:rPr>
        <w:t>样式</w:t>
      </w:r>
      <w:r>
        <w:t>如图所示：</w:t>
      </w:r>
    </w:p>
    <w:p w14:paraId="548B6138" w14:textId="1A6521B7" w:rsidR="00FC1998" w:rsidRDefault="00FC1998" w:rsidP="005605E3">
      <w:pPr>
        <w:pStyle w:val="ae"/>
        <w:spacing w:line="360" w:lineRule="auto"/>
        <w:ind w:firstLineChars="0" w:firstLine="0"/>
      </w:pPr>
      <w:r>
        <w:rPr>
          <w:noProof/>
        </w:rPr>
        <w:lastRenderedPageBreak/>
        <w:drawing>
          <wp:inline distT="0" distB="0" distL="0" distR="0" wp14:anchorId="34CB35AF" wp14:editId="27129760">
            <wp:extent cx="4124325" cy="3038475"/>
            <wp:effectExtent l="19050" t="19050" r="28575" b="285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4325" cy="3038475"/>
                    </a:xfrm>
                    <a:prstGeom prst="rect">
                      <a:avLst/>
                    </a:prstGeom>
                    <a:ln>
                      <a:solidFill>
                        <a:schemeClr val="accent1"/>
                      </a:solidFill>
                    </a:ln>
                  </pic:spPr>
                </pic:pic>
              </a:graphicData>
            </a:graphic>
          </wp:inline>
        </w:drawing>
      </w:r>
    </w:p>
    <w:p w14:paraId="0F46055C" w14:textId="1083FA22" w:rsidR="00FC1998" w:rsidRDefault="00FC1998" w:rsidP="005605E3">
      <w:pPr>
        <w:pStyle w:val="ae"/>
        <w:spacing w:line="360" w:lineRule="auto"/>
        <w:ind w:firstLineChars="0" w:firstLine="0"/>
      </w:pPr>
      <w:r>
        <w:rPr>
          <w:rFonts w:hint="eastAsia"/>
        </w:rPr>
        <w:t>文字</w:t>
      </w:r>
      <w:r>
        <w:t>描述为：</w:t>
      </w:r>
    </w:p>
    <w:p w14:paraId="182B69ED" w14:textId="2E9B4CBD" w:rsidR="00FC1998" w:rsidRDefault="00FC1998" w:rsidP="005605E3">
      <w:pPr>
        <w:pStyle w:val="ae"/>
        <w:spacing w:line="360" w:lineRule="auto"/>
        <w:ind w:firstLineChars="0" w:firstLine="0"/>
        <w:rPr>
          <w:color w:val="00B050"/>
        </w:rPr>
      </w:pPr>
      <w:r w:rsidRPr="00FC1998">
        <w:rPr>
          <w:rFonts w:hint="eastAsia"/>
          <w:color w:val="00B050"/>
        </w:rPr>
        <w:t>注：特殊单证此处的元素定义只定义通用的单证，差异性单证在“产品销售流程管理模块”中设置“自定义内容”即可</w:t>
      </w:r>
    </w:p>
    <w:p w14:paraId="450B81BD" w14:textId="03C84210" w:rsidR="0051034D" w:rsidRDefault="0051034D" w:rsidP="005605E3">
      <w:pPr>
        <w:pStyle w:val="ae"/>
        <w:numPr>
          <w:ilvl w:val="0"/>
          <w:numId w:val="11"/>
        </w:numPr>
        <w:spacing w:line="360" w:lineRule="auto"/>
        <w:ind w:left="0" w:firstLineChars="0" w:firstLine="0"/>
      </w:pPr>
      <w:r w:rsidRPr="00344D95">
        <w:rPr>
          <w:rFonts w:hint="eastAsia"/>
        </w:rPr>
        <w:t>所有</w:t>
      </w:r>
      <w:r w:rsidRPr="00344D95">
        <w:t>的文字描述均以文档上的描述为准（</w:t>
      </w:r>
      <w:r w:rsidRPr="00344D95">
        <w:rPr>
          <w:rFonts w:hint="eastAsia"/>
        </w:rPr>
        <w:t>请勿</w:t>
      </w:r>
      <w:r w:rsidRPr="00344D95">
        <w:t>按照原型</w:t>
      </w:r>
      <w:r w:rsidRPr="00344D95">
        <w:rPr>
          <w:rFonts w:hint="eastAsia"/>
        </w:rPr>
        <w:t>截图</w:t>
      </w:r>
      <w:r w:rsidRPr="00344D95">
        <w:t>上的文字进行描述）</w:t>
      </w:r>
      <w:r w:rsidRPr="00344D95">
        <w:rPr>
          <w:rFonts w:hint="eastAsia"/>
        </w:rPr>
        <w:t>；</w:t>
      </w:r>
    </w:p>
    <w:p w14:paraId="3B85D1CA" w14:textId="5AE695E6" w:rsidR="003406B6" w:rsidRDefault="00F66C6B" w:rsidP="005605E3">
      <w:pPr>
        <w:pStyle w:val="ae"/>
        <w:numPr>
          <w:ilvl w:val="0"/>
          <w:numId w:val="11"/>
        </w:numPr>
        <w:spacing w:line="360" w:lineRule="auto"/>
        <w:ind w:left="0" w:firstLineChars="0" w:firstLine="0"/>
      </w:pPr>
      <w:r>
        <w:rPr>
          <w:rFonts w:hint="eastAsia"/>
        </w:rPr>
        <w:t>如果</w:t>
      </w:r>
      <w:r>
        <w:t>后台</w:t>
      </w:r>
      <w:r>
        <w:rPr>
          <w:rFonts w:hint="eastAsia"/>
        </w:rPr>
        <w:t>需要</w:t>
      </w:r>
      <w:r>
        <w:t>给前端传</w:t>
      </w:r>
      <w:r>
        <w:rPr>
          <w:rFonts w:hint="eastAsia"/>
        </w:rPr>
        <w:t>列表对象</w:t>
      </w:r>
      <w:r>
        <w:t>，那么需要先</w:t>
      </w:r>
      <w:r>
        <w:rPr>
          <w:rFonts w:hint="eastAsia"/>
        </w:rPr>
        <w:t>在对应</w:t>
      </w:r>
      <w:r>
        <w:t>的</w:t>
      </w:r>
      <w:r>
        <w:rPr>
          <w:rFonts w:hint="eastAsia"/>
        </w:rPr>
        <w:t>“分类—</w:t>
      </w:r>
      <w:r>
        <w:rPr>
          <w:rFonts w:hint="eastAsia"/>
        </w:rPr>
        <w:t>&gt;</w:t>
      </w:r>
      <w:r>
        <w:rPr>
          <w:rFonts w:hint="eastAsia"/>
        </w:rPr>
        <w:t>元素”</w:t>
      </w:r>
      <w:r w:rsidR="003406B6">
        <w:rPr>
          <w:rFonts w:hint="eastAsia"/>
        </w:rPr>
        <w:t>里</w:t>
      </w:r>
      <w:r>
        <w:rPr>
          <w:rFonts w:hint="eastAsia"/>
        </w:rPr>
        <w:t>定义</w:t>
      </w:r>
      <w:r>
        <w:t>父类</w:t>
      </w:r>
      <w:r>
        <w:rPr>
          <w:rFonts w:hint="eastAsia"/>
        </w:rPr>
        <w:t>，</w:t>
      </w:r>
      <w:r>
        <w:t>然后把定义好的父类</w:t>
      </w:r>
      <w:r w:rsidR="003406B6">
        <w:rPr>
          <w:rFonts w:hint="eastAsia"/>
        </w:rPr>
        <w:t>放置到“字段</w:t>
      </w:r>
      <w:r w:rsidR="003406B6">
        <w:t>归属对象</w:t>
      </w:r>
      <w:r w:rsidR="003406B6">
        <w:rPr>
          <w:rFonts w:hint="eastAsia"/>
        </w:rPr>
        <w:t>”字段</w:t>
      </w:r>
      <w:r w:rsidR="003406B6">
        <w:t>里，如下图示例</w:t>
      </w:r>
      <w:r w:rsidR="003406B6">
        <w:rPr>
          <w:rFonts w:hint="eastAsia"/>
        </w:rPr>
        <w:t>进行</w:t>
      </w:r>
      <w:r w:rsidR="003406B6">
        <w:t>说明：</w:t>
      </w:r>
    </w:p>
    <w:p w14:paraId="63DF5495" w14:textId="4A02ECBA" w:rsidR="00853FC0" w:rsidRDefault="00BB1192" w:rsidP="005605E3">
      <w:pPr>
        <w:pStyle w:val="ae"/>
        <w:numPr>
          <w:ilvl w:val="0"/>
          <w:numId w:val="59"/>
        </w:numPr>
        <w:spacing w:line="360" w:lineRule="auto"/>
        <w:ind w:firstLineChars="0"/>
      </w:pPr>
      <w:r>
        <w:rPr>
          <w:rFonts w:hint="eastAsia"/>
        </w:rPr>
        <w:t>下</w:t>
      </w:r>
      <w:r w:rsidR="004E00DF">
        <w:rPr>
          <w:rFonts w:hint="eastAsia"/>
        </w:rPr>
        <w:t>图例</w:t>
      </w:r>
      <w:r w:rsidR="004E00DF">
        <w:t>代表定义的是父类（</w:t>
      </w:r>
      <w:r w:rsidR="004E00DF">
        <w:rPr>
          <w:rFonts w:hint="eastAsia"/>
        </w:rPr>
        <w:t>“字段类型”选择</w:t>
      </w:r>
      <w:r w:rsidR="004E00DF">
        <w:t>了</w:t>
      </w:r>
      <w:r w:rsidR="004E00DF">
        <w:rPr>
          <w:rFonts w:hint="eastAsia"/>
        </w:rPr>
        <w:t>“自定义</w:t>
      </w:r>
      <w:r w:rsidR="004E00DF">
        <w:t>对象数组</w:t>
      </w:r>
      <w:r w:rsidR="004E00DF">
        <w:rPr>
          <w:rFonts w:hint="eastAsia"/>
        </w:rPr>
        <w:t>”</w:t>
      </w:r>
      <w:r>
        <w:rPr>
          <w:rFonts w:hint="eastAsia"/>
        </w:rPr>
        <w:t>，</w:t>
      </w:r>
      <w:r>
        <w:t>如红色区域所示</w:t>
      </w:r>
      <w:r w:rsidR="004E00DF">
        <w:t>）</w:t>
      </w:r>
    </w:p>
    <w:p w14:paraId="2870275D" w14:textId="46C06594" w:rsidR="00A15420" w:rsidRDefault="00916738" w:rsidP="005605E3">
      <w:pPr>
        <w:pStyle w:val="ae"/>
        <w:spacing w:line="360" w:lineRule="auto"/>
        <w:ind w:firstLineChars="0" w:firstLine="0"/>
      </w:pPr>
      <w:r>
        <w:rPr>
          <w:noProof/>
        </w:rPr>
        <w:drawing>
          <wp:inline distT="0" distB="0" distL="0" distR="0" wp14:anchorId="2C0C3C0C" wp14:editId="7E4CFF2D">
            <wp:extent cx="5274310" cy="1954530"/>
            <wp:effectExtent l="19050" t="19050" r="21590" b="266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54530"/>
                    </a:xfrm>
                    <a:prstGeom prst="rect">
                      <a:avLst/>
                    </a:prstGeom>
                    <a:ln>
                      <a:solidFill>
                        <a:schemeClr val="accent1"/>
                      </a:solidFill>
                    </a:ln>
                  </pic:spPr>
                </pic:pic>
              </a:graphicData>
            </a:graphic>
          </wp:inline>
        </w:drawing>
      </w:r>
    </w:p>
    <w:p w14:paraId="12112100" w14:textId="158DF5D7" w:rsidR="00A15420" w:rsidRDefault="00A15420" w:rsidP="005605E3">
      <w:pPr>
        <w:pStyle w:val="ae"/>
        <w:spacing w:line="360" w:lineRule="auto"/>
        <w:ind w:firstLineChars="0" w:firstLine="0"/>
      </w:pPr>
      <w:r>
        <w:rPr>
          <w:rFonts w:hint="eastAsia"/>
        </w:rPr>
        <w:t>注：“字段类型”选择</w:t>
      </w:r>
      <w:r>
        <w:t>了</w:t>
      </w:r>
      <w:r>
        <w:rPr>
          <w:rFonts w:hint="eastAsia"/>
        </w:rPr>
        <w:t>“自定义</w:t>
      </w:r>
      <w:r>
        <w:t>对象数组</w:t>
      </w:r>
      <w:r>
        <w:rPr>
          <w:rFonts w:hint="eastAsia"/>
        </w:rPr>
        <w:t>”时</w:t>
      </w:r>
      <w:r>
        <w:t>，</w:t>
      </w:r>
      <w:r>
        <w:rPr>
          <w:rFonts w:hint="eastAsia"/>
        </w:rPr>
        <w:t>此时</w:t>
      </w:r>
      <w:r>
        <w:t>元素属性</w:t>
      </w:r>
      <w:r>
        <w:rPr>
          <w:rFonts w:hint="eastAsia"/>
        </w:rPr>
        <w:t>处</w:t>
      </w:r>
      <w:r>
        <w:t>无</w:t>
      </w:r>
      <w:r>
        <w:rPr>
          <w:rFonts w:hint="eastAsia"/>
        </w:rPr>
        <w:t>字段</w:t>
      </w:r>
      <w:r>
        <w:t>的</w:t>
      </w:r>
      <w:r>
        <w:rPr>
          <w:rFonts w:hint="eastAsia"/>
        </w:rPr>
        <w:t>添加</w:t>
      </w:r>
      <w:r>
        <w:t>展示，</w:t>
      </w:r>
      <w:r>
        <w:rPr>
          <w:rFonts w:hint="eastAsia"/>
        </w:rPr>
        <w:t>只是点击</w:t>
      </w:r>
      <w:r>
        <w:t>【</w:t>
      </w:r>
      <w:r>
        <w:rPr>
          <w:rFonts w:hint="eastAsia"/>
        </w:rPr>
        <w:t>保存</w:t>
      </w:r>
      <w:r>
        <w:t>】</w:t>
      </w:r>
      <w:r>
        <w:rPr>
          <w:rFonts w:hint="eastAsia"/>
        </w:rPr>
        <w:t>按钮时</w:t>
      </w:r>
      <w:r>
        <w:t>，该</w:t>
      </w:r>
      <w:r>
        <w:rPr>
          <w:rFonts w:hint="eastAsia"/>
        </w:rPr>
        <w:t>“元素</w:t>
      </w:r>
      <w:r>
        <w:t>名称</w:t>
      </w:r>
      <w:r>
        <w:rPr>
          <w:rFonts w:hint="eastAsia"/>
        </w:rPr>
        <w:t>”</w:t>
      </w:r>
      <w:r>
        <w:t>会存储到</w:t>
      </w:r>
      <w:r>
        <w:rPr>
          <w:rFonts w:hint="eastAsia"/>
        </w:rPr>
        <w:t>“字段</w:t>
      </w:r>
      <w:r>
        <w:t>归属</w:t>
      </w:r>
      <w:r>
        <w:rPr>
          <w:rFonts w:hint="eastAsia"/>
        </w:rPr>
        <w:t>对象”字段</w:t>
      </w:r>
      <w:r>
        <w:t>里</w:t>
      </w:r>
      <w:r w:rsidR="003A5686">
        <w:rPr>
          <w:rFonts w:hint="eastAsia"/>
        </w:rPr>
        <w:t>共</w:t>
      </w:r>
      <w:r w:rsidR="003A5686">
        <w:t>管理员进行选择；</w:t>
      </w:r>
    </w:p>
    <w:p w14:paraId="6A83CEE3" w14:textId="1A607FC9" w:rsidR="000A1EF2" w:rsidRDefault="00A15420" w:rsidP="005605E3">
      <w:pPr>
        <w:pStyle w:val="ae"/>
        <w:numPr>
          <w:ilvl w:val="0"/>
          <w:numId w:val="59"/>
        </w:numPr>
        <w:spacing w:line="360" w:lineRule="auto"/>
        <w:ind w:firstLineChars="0"/>
      </w:pPr>
      <w:r>
        <w:rPr>
          <w:rFonts w:hint="eastAsia"/>
        </w:rPr>
        <w:t>如果</w:t>
      </w:r>
      <w:r>
        <w:t>当前的</w:t>
      </w:r>
      <w:r>
        <w:rPr>
          <w:rFonts w:hint="eastAsia"/>
        </w:rPr>
        <w:t>“</w:t>
      </w:r>
      <w:r>
        <w:t>分类</w:t>
      </w:r>
      <w:r>
        <w:t>—</w:t>
      </w:r>
      <w:r>
        <w:rPr>
          <w:rFonts w:hint="eastAsia"/>
        </w:rPr>
        <w:t>&gt;</w:t>
      </w:r>
      <w:r>
        <w:rPr>
          <w:rFonts w:hint="eastAsia"/>
        </w:rPr>
        <w:t>元素”里定义了</w:t>
      </w:r>
      <w:r>
        <w:t>父类（</w:t>
      </w:r>
      <w:r>
        <w:rPr>
          <w:rFonts w:hint="eastAsia"/>
        </w:rPr>
        <w:t>即</w:t>
      </w:r>
      <w:r w:rsidR="00541A50">
        <w:rPr>
          <w:rFonts w:hint="eastAsia"/>
        </w:rPr>
        <w:t>某个</w:t>
      </w:r>
      <w:r w:rsidR="00541A50">
        <w:t>分类的</w:t>
      </w:r>
      <w:r w:rsidR="00541A50">
        <w:rPr>
          <w:rFonts w:hint="eastAsia"/>
        </w:rPr>
        <w:t>某</w:t>
      </w:r>
      <w:r w:rsidR="00541A50">
        <w:t>个元素</w:t>
      </w:r>
      <w:r>
        <w:rPr>
          <w:rFonts w:hint="eastAsia"/>
        </w:rPr>
        <w:t>“字段类型”选择</w:t>
      </w:r>
      <w:r>
        <w:t>了</w:t>
      </w:r>
      <w:r>
        <w:rPr>
          <w:rFonts w:hint="eastAsia"/>
        </w:rPr>
        <w:t>“自定义</w:t>
      </w:r>
      <w:r>
        <w:t>对象数组</w:t>
      </w:r>
      <w:r>
        <w:rPr>
          <w:rFonts w:hint="eastAsia"/>
        </w:rPr>
        <w:t>”</w:t>
      </w:r>
      <w:r>
        <w:t>）</w:t>
      </w:r>
      <w:r>
        <w:rPr>
          <w:rFonts w:hint="eastAsia"/>
        </w:rPr>
        <w:t>，</w:t>
      </w:r>
      <w:r>
        <w:t>那么</w:t>
      </w:r>
      <w:r w:rsidR="00E57FE7">
        <w:rPr>
          <w:rFonts w:hint="eastAsia"/>
        </w:rPr>
        <w:t>可对</w:t>
      </w:r>
      <w:r w:rsidR="00E57FE7">
        <w:t>该分类的该元素设置</w:t>
      </w:r>
      <w:r w:rsidR="00E57FE7">
        <w:rPr>
          <w:rFonts w:hint="eastAsia"/>
        </w:rPr>
        <w:t>“父类”，</w:t>
      </w:r>
      <w:r w:rsidR="00E57FE7">
        <w:t>如下图红色区域所示：</w:t>
      </w:r>
    </w:p>
    <w:p w14:paraId="03130216" w14:textId="7452F0D1" w:rsidR="00E57FE7" w:rsidRDefault="009329BA" w:rsidP="005605E3">
      <w:pPr>
        <w:spacing w:line="360" w:lineRule="auto"/>
      </w:pPr>
      <w:r>
        <w:rPr>
          <w:noProof/>
        </w:rPr>
        <w:lastRenderedPageBreak/>
        <w:drawing>
          <wp:inline distT="0" distB="0" distL="0" distR="0" wp14:anchorId="0DD9EE31" wp14:editId="3FC547A7">
            <wp:extent cx="5274310" cy="2477770"/>
            <wp:effectExtent l="19050" t="19050" r="21590" b="177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77770"/>
                    </a:xfrm>
                    <a:prstGeom prst="rect">
                      <a:avLst/>
                    </a:prstGeom>
                    <a:ln>
                      <a:solidFill>
                        <a:schemeClr val="accent1"/>
                      </a:solidFill>
                    </a:ln>
                  </pic:spPr>
                </pic:pic>
              </a:graphicData>
            </a:graphic>
          </wp:inline>
        </w:drawing>
      </w:r>
    </w:p>
    <w:p w14:paraId="0AD2C493" w14:textId="306B64CF" w:rsidR="009329BA" w:rsidRDefault="009329BA" w:rsidP="005605E3">
      <w:pPr>
        <w:spacing w:line="360" w:lineRule="auto"/>
      </w:pPr>
      <w:r>
        <w:rPr>
          <w:rFonts w:hint="eastAsia"/>
        </w:rPr>
        <w:t>注</w:t>
      </w:r>
      <w:r>
        <w:t>：</w:t>
      </w:r>
      <w:r>
        <w:rPr>
          <w:rFonts w:hint="eastAsia"/>
        </w:rPr>
        <w:t>（</w:t>
      </w:r>
      <w:r>
        <w:rPr>
          <w:rFonts w:hint="eastAsia"/>
        </w:rPr>
        <w:t>1</w:t>
      </w:r>
      <w:r>
        <w:rPr>
          <w:rFonts w:hint="eastAsia"/>
        </w:rPr>
        <w:t>）当</w:t>
      </w:r>
      <w:r>
        <w:t>该分类的该元素</w:t>
      </w:r>
      <w:r>
        <w:rPr>
          <w:rFonts w:hint="eastAsia"/>
        </w:rPr>
        <w:t>里</w:t>
      </w:r>
      <w:r>
        <w:t>有元素</w:t>
      </w:r>
      <w:r>
        <w:rPr>
          <w:rFonts w:hint="eastAsia"/>
        </w:rPr>
        <w:t>“字段类型”选择</w:t>
      </w:r>
      <w:r>
        <w:t>了</w:t>
      </w:r>
      <w:r>
        <w:rPr>
          <w:rFonts w:hint="eastAsia"/>
        </w:rPr>
        <w:t>“自定义</w:t>
      </w:r>
      <w:r>
        <w:t>对象数组</w:t>
      </w:r>
      <w:r>
        <w:rPr>
          <w:rFonts w:hint="eastAsia"/>
        </w:rPr>
        <w:t>”，</w:t>
      </w:r>
      <w:r>
        <w:t>那么</w:t>
      </w:r>
      <w:r>
        <w:rPr>
          <w:rFonts w:hint="eastAsia"/>
        </w:rPr>
        <w:t>“字段类型”选择非“自定义</w:t>
      </w:r>
      <w:r>
        <w:t>对象数组</w:t>
      </w:r>
      <w:r>
        <w:rPr>
          <w:rFonts w:hint="eastAsia"/>
        </w:rPr>
        <w:t>”时</w:t>
      </w:r>
      <w:r>
        <w:t>，下方展示出</w:t>
      </w:r>
      <w:r>
        <w:rPr>
          <w:rFonts w:hint="eastAsia"/>
        </w:rPr>
        <w:t>“字段</w:t>
      </w:r>
      <w:r>
        <w:t>归属对象</w:t>
      </w:r>
      <w:r>
        <w:rPr>
          <w:rFonts w:hint="eastAsia"/>
        </w:rPr>
        <w:t>”字段</w:t>
      </w:r>
      <w:r>
        <w:t>，</w:t>
      </w:r>
      <w:r>
        <w:rPr>
          <w:rFonts w:hint="eastAsia"/>
        </w:rPr>
        <w:t>可</w:t>
      </w:r>
      <w:r>
        <w:t>进行</w:t>
      </w:r>
      <w:r>
        <w:rPr>
          <w:rFonts w:hint="eastAsia"/>
        </w:rPr>
        <w:t>为</w:t>
      </w:r>
      <w:r>
        <w:t>该</w:t>
      </w:r>
      <w:r>
        <w:rPr>
          <w:rFonts w:hint="eastAsia"/>
        </w:rPr>
        <w:t>元素</w:t>
      </w:r>
      <w:r w:rsidR="00DE5869">
        <w:rPr>
          <w:rFonts w:hint="eastAsia"/>
        </w:rPr>
        <w:t>设置</w:t>
      </w:r>
      <w:r w:rsidR="00DE5869">
        <w:t>父类</w:t>
      </w:r>
      <w:r w:rsidR="00CD06D1">
        <w:rPr>
          <w:rFonts w:hint="eastAsia"/>
        </w:rPr>
        <w:t>，</w:t>
      </w:r>
      <w:r w:rsidR="00CD06D1">
        <w:t>该</w:t>
      </w:r>
      <w:r w:rsidR="00CD06D1">
        <w:rPr>
          <w:rFonts w:hint="eastAsia"/>
        </w:rPr>
        <w:t>“字段</w:t>
      </w:r>
      <w:r w:rsidR="00CD06D1">
        <w:t>归属对象</w:t>
      </w:r>
      <w:r w:rsidR="00CD06D1">
        <w:rPr>
          <w:rFonts w:hint="eastAsia"/>
        </w:rPr>
        <w:t>”字段非</w:t>
      </w:r>
      <w:r w:rsidR="0096588D">
        <w:t>必选项</w:t>
      </w:r>
      <w:r w:rsidR="0096588D">
        <w:rPr>
          <w:rFonts w:hint="eastAsia"/>
        </w:rPr>
        <w:t>，</w:t>
      </w:r>
      <w:r w:rsidR="005D0F67">
        <w:t>单选</w:t>
      </w:r>
      <w:r w:rsidR="005D0F67">
        <w:rPr>
          <w:rFonts w:hint="eastAsia"/>
        </w:rPr>
        <w:t>，</w:t>
      </w:r>
      <w:r w:rsidR="005D0F67">
        <w:t>默认值</w:t>
      </w:r>
      <w:r w:rsidR="005D0F67">
        <w:rPr>
          <w:rFonts w:hint="eastAsia"/>
        </w:rPr>
        <w:t>“</w:t>
      </w:r>
      <w:r w:rsidR="005D0F67" w:rsidRPr="005D0F67">
        <w:rPr>
          <w:rFonts w:hint="eastAsia"/>
          <w:color w:val="00B050"/>
        </w:rPr>
        <w:t>请选择</w:t>
      </w:r>
      <w:r w:rsidR="005D0F67">
        <w:rPr>
          <w:rFonts w:hint="eastAsia"/>
        </w:rPr>
        <w:t>”</w:t>
      </w:r>
      <w:r w:rsidR="005D0F67">
        <w:t>；</w:t>
      </w:r>
    </w:p>
    <w:p w14:paraId="135DE189" w14:textId="02B8C8B7" w:rsidR="003A6175" w:rsidRDefault="003A6175" w:rsidP="005605E3">
      <w:pPr>
        <w:spacing w:line="360" w:lineRule="auto"/>
        <w:ind w:firstLine="435"/>
      </w:pPr>
      <w:r>
        <w:rPr>
          <w:rFonts w:hint="eastAsia"/>
        </w:rPr>
        <w:t>（</w:t>
      </w:r>
      <w:r>
        <w:rPr>
          <w:rFonts w:hint="eastAsia"/>
        </w:rPr>
        <w:t>2</w:t>
      </w:r>
      <w:r>
        <w:rPr>
          <w:rFonts w:hint="eastAsia"/>
        </w:rPr>
        <w:t>）当“</w:t>
      </w:r>
      <w:r>
        <w:t>元素</w:t>
      </w:r>
      <w:r>
        <w:rPr>
          <w:rFonts w:hint="eastAsia"/>
        </w:rPr>
        <w:t>”的“字段</w:t>
      </w:r>
      <w:r>
        <w:t>归属对象</w:t>
      </w:r>
      <w:r>
        <w:rPr>
          <w:rFonts w:hint="eastAsia"/>
        </w:rPr>
        <w:t>”里</w:t>
      </w:r>
      <w:r>
        <w:t>有值时，该元素在元素查询列表里进行</w:t>
      </w:r>
      <w:r>
        <w:rPr>
          <w:rFonts w:hint="eastAsia"/>
        </w:rPr>
        <w:t>打</w:t>
      </w:r>
      <w:r>
        <w:t>标识，如图</w:t>
      </w:r>
      <w:r>
        <w:rPr>
          <w:rFonts w:hint="eastAsia"/>
        </w:rPr>
        <w:t>红色</w:t>
      </w:r>
      <w:r>
        <w:t>区域所示：</w:t>
      </w:r>
      <w:r>
        <w:rPr>
          <w:noProof/>
        </w:rPr>
        <w:drawing>
          <wp:inline distT="0" distB="0" distL="0" distR="0" wp14:anchorId="155CCD00" wp14:editId="2114519F">
            <wp:extent cx="1809750" cy="771525"/>
            <wp:effectExtent l="19050" t="19050" r="19050" b="2857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09750" cy="771525"/>
                    </a:xfrm>
                    <a:prstGeom prst="rect">
                      <a:avLst/>
                    </a:prstGeom>
                    <a:ln>
                      <a:solidFill>
                        <a:schemeClr val="accent1"/>
                      </a:solidFill>
                    </a:ln>
                  </pic:spPr>
                </pic:pic>
              </a:graphicData>
            </a:graphic>
          </wp:inline>
        </w:drawing>
      </w:r>
      <w:r w:rsidR="00FD3E23">
        <w:rPr>
          <w:rFonts w:hint="eastAsia"/>
        </w:rPr>
        <w:t>，</w:t>
      </w:r>
      <w:r w:rsidR="00FD3E23">
        <w:t>具体以</w:t>
      </w:r>
      <w:r w:rsidR="00FD3E23">
        <w:rPr>
          <w:rFonts w:hint="eastAsia"/>
        </w:rPr>
        <w:t>UI</w:t>
      </w:r>
      <w:r w:rsidR="00FD3E23">
        <w:rPr>
          <w:rFonts w:hint="eastAsia"/>
        </w:rPr>
        <w:t>设计</w:t>
      </w:r>
      <w:r w:rsidR="00FD3E23">
        <w:t>为准；</w:t>
      </w:r>
    </w:p>
    <w:p w14:paraId="04974D86" w14:textId="02C507D7" w:rsidR="003406B6" w:rsidRPr="00344D95" w:rsidRDefault="00862498" w:rsidP="005605E3">
      <w:pPr>
        <w:spacing w:line="360" w:lineRule="auto"/>
        <w:ind w:firstLine="435"/>
      </w:pPr>
      <w:r>
        <w:rPr>
          <w:rFonts w:hint="eastAsia"/>
        </w:rPr>
        <w:t>（</w:t>
      </w:r>
      <w:r>
        <w:rPr>
          <w:rFonts w:hint="eastAsia"/>
        </w:rPr>
        <w:t>3</w:t>
      </w:r>
      <w:r>
        <w:rPr>
          <w:rFonts w:hint="eastAsia"/>
        </w:rPr>
        <w:t>）“字段</w:t>
      </w:r>
      <w:r>
        <w:t>归属对象</w:t>
      </w:r>
      <w:r>
        <w:rPr>
          <w:rFonts w:hint="eastAsia"/>
        </w:rPr>
        <w:t>”值</w:t>
      </w:r>
      <w:r>
        <w:t>取，所有元素里</w:t>
      </w:r>
      <w:r>
        <w:rPr>
          <w:rFonts w:hint="eastAsia"/>
        </w:rPr>
        <w:t>“字段类型”选择</w:t>
      </w:r>
      <w:r>
        <w:t>了</w:t>
      </w:r>
      <w:r>
        <w:rPr>
          <w:rFonts w:hint="eastAsia"/>
        </w:rPr>
        <w:t>“自定义</w:t>
      </w:r>
      <w:r>
        <w:t>对象数组</w:t>
      </w:r>
      <w:r>
        <w:rPr>
          <w:rFonts w:hint="eastAsia"/>
        </w:rPr>
        <w:t>”</w:t>
      </w:r>
      <w:r w:rsidR="0096588D">
        <w:rPr>
          <w:rFonts w:hint="eastAsia"/>
        </w:rPr>
        <w:t>的</w:t>
      </w:r>
      <w:r w:rsidR="0096588D">
        <w:t>元素名称；</w:t>
      </w:r>
    </w:p>
    <w:p w14:paraId="1159CC8C" w14:textId="77777777" w:rsidR="00423CCC" w:rsidRDefault="00423CCC" w:rsidP="005605E3">
      <w:pPr>
        <w:pStyle w:val="3"/>
        <w:numPr>
          <w:ilvl w:val="2"/>
          <w:numId w:val="6"/>
        </w:numPr>
        <w:tabs>
          <w:tab w:val="clear" w:pos="425"/>
          <w:tab w:val="clear" w:pos="709"/>
          <w:tab w:val="left" w:pos="0"/>
        </w:tabs>
        <w:spacing w:line="360" w:lineRule="auto"/>
        <w:ind w:left="567"/>
      </w:pPr>
      <w:bookmarkStart w:id="290" w:name="_Toc522191555"/>
      <w:r>
        <w:rPr>
          <w:rFonts w:hint="eastAsia"/>
        </w:rPr>
        <w:t>提示语</w:t>
      </w:r>
      <w:bookmarkEnd w:id="29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127"/>
        <w:gridCol w:w="5720"/>
      </w:tblGrid>
      <w:tr w:rsidR="00423CCC" w14:paraId="3CD387CC" w14:textId="77777777" w:rsidTr="004414B2">
        <w:trPr>
          <w:trHeight w:val="482"/>
        </w:trPr>
        <w:tc>
          <w:tcPr>
            <w:tcW w:w="675" w:type="dxa"/>
            <w:shd w:val="clear" w:color="auto" w:fill="B4C6E7"/>
          </w:tcPr>
          <w:p w14:paraId="3D08CD7C" w14:textId="77777777" w:rsidR="00423CCC" w:rsidRDefault="00423CCC" w:rsidP="005605E3">
            <w:pPr>
              <w:spacing w:line="360" w:lineRule="auto"/>
              <w:jc w:val="center"/>
              <w:rPr>
                <w:b/>
              </w:rPr>
            </w:pPr>
            <w:r>
              <w:rPr>
                <w:rFonts w:hint="eastAsia"/>
                <w:b/>
              </w:rPr>
              <w:t>序号</w:t>
            </w:r>
          </w:p>
        </w:tc>
        <w:tc>
          <w:tcPr>
            <w:tcW w:w="2127" w:type="dxa"/>
            <w:shd w:val="clear" w:color="auto" w:fill="B4C6E7"/>
          </w:tcPr>
          <w:p w14:paraId="15BFD17C" w14:textId="77777777" w:rsidR="00423CCC" w:rsidRDefault="00423CCC" w:rsidP="005605E3">
            <w:pPr>
              <w:spacing w:line="360" w:lineRule="auto"/>
              <w:jc w:val="center"/>
              <w:rPr>
                <w:b/>
              </w:rPr>
            </w:pPr>
            <w:r>
              <w:rPr>
                <w:rFonts w:hint="eastAsia"/>
                <w:b/>
              </w:rPr>
              <w:t>提示类型</w:t>
            </w:r>
          </w:p>
        </w:tc>
        <w:tc>
          <w:tcPr>
            <w:tcW w:w="5720" w:type="dxa"/>
            <w:shd w:val="clear" w:color="auto" w:fill="B4C6E7"/>
          </w:tcPr>
          <w:p w14:paraId="7AD447CD" w14:textId="77777777" w:rsidR="00423CCC" w:rsidRDefault="00423CCC" w:rsidP="005605E3">
            <w:pPr>
              <w:spacing w:line="360" w:lineRule="auto"/>
              <w:jc w:val="center"/>
              <w:rPr>
                <w:b/>
              </w:rPr>
            </w:pPr>
            <w:r>
              <w:rPr>
                <w:rFonts w:hint="eastAsia"/>
                <w:b/>
              </w:rPr>
              <w:t>提示语</w:t>
            </w:r>
          </w:p>
        </w:tc>
      </w:tr>
      <w:tr w:rsidR="00D814A7" w14:paraId="672EBF91" w14:textId="77777777" w:rsidTr="004414B2">
        <w:tc>
          <w:tcPr>
            <w:tcW w:w="675" w:type="dxa"/>
          </w:tcPr>
          <w:p w14:paraId="54D9DF9B" w14:textId="77777777" w:rsidR="00D814A7" w:rsidRDefault="00D814A7" w:rsidP="005605E3">
            <w:pPr>
              <w:pStyle w:val="21"/>
              <w:numPr>
                <w:ilvl w:val="0"/>
                <w:numId w:val="7"/>
              </w:numPr>
              <w:spacing w:line="360" w:lineRule="auto"/>
              <w:ind w:firstLineChars="0"/>
            </w:pPr>
          </w:p>
        </w:tc>
        <w:tc>
          <w:tcPr>
            <w:tcW w:w="2127" w:type="dxa"/>
          </w:tcPr>
          <w:p w14:paraId="456415E0" w14:textId="54845D24" w:rsidR="00D814A7" w:rsidRDefault="00D814A7" w:rsidP="005605E3">
            <w:pPr>
              <w:spacing w:line="360" w:lineRule="auto"/>
            </w:pPr>
            <w:r>
              <w:rPr>
                <w:rFonts w:hint="eastAsia"/>
              </w:rPr>
              <w:t>当“元素</w:t>
            </w:r>
            <w:r>
              <w:t>属性</w:t>
            </w:r>
            <w:r>
              <w:rPr>
                <w:rFonts w:hint="eastAsia"/>
              </w:rPr>
              <w:t>”中出现“枚举”字段时</w:t>
            </w:r>
            <w:r>
              <w:t>，且</w:t>
            </w:r>
            <w:r w:rsidR="00002EFC">
              <w:rPr>
                <w:rFonts w:hint="eastAsia"/>
              </w:rPr>
              <w:t>名称</w:t>
            </w:r>
            <w:r w:rsidRPr="00D814A7">
              <w:rPr>
                <w:rFonts w:hint="eastAsia"/>
              </w:rPr>
              <w:t>、</w:t>
            </w:r>
            <w:r w:rsidR="00002EFC">
              <w:rPr>
                <w:rFonts w:hint="eastAsia"/>
              </w:rPr>
              <w:t>值</w:t>
            </w:r>
            <w:r>
              <w:rPr>
                <w:rFonts w:hint="eastAsia"/>
              </w:rPr>
              <w:t>的</w:t>
            </w:r>
            <w:r>
              <w:t>值有任意一个为空时，点击</w:t>
            </w:r>
            <w:r>
              <w:rPr>
                <w:rFonts w:hint="eastAsia"/>
              </w:rPr>
              <w:t>【保存】按钮</w:t>
            </w:r>
          </w:p>
        </w:tc>
        <w:tc>
          <w:tcPr>
            <w:tcW w:w="5720" w:type="dxa"/>
          </w:tcPr>
          <w:p w14:paraId="2A7D02BF" w14:textId="0F36C995" w:rsidR="00D814A7" w:rsidRDefault="00D814A7" w:rsidP="005605E3">
            <w:pPr>
              <w:spacing w:line="360" w:lineRule="auto"/>
            </w:pPr>
            <w:r>
              <w:rPr>
                <w:rFonts w:hint="eastAsia"/>
              </w:rPr>
              <w:t>同现在</w:t>
            </w:r>
            <w:r>
              <w:t>的提示样式</w:t>
            </w:r>
            <w:r>
              <w:rPr>
                <w:rFonts w:hint="eastAsia"/>
              </w:rPr>
              <w:t>进行</w:t>
            </w:r>
            <w:r>
              <w:t>提示，错误</w:t>
            </w:r>
            <w:r>
              <w:rPr>
                <w:rFonts w:hint="eastAsia"/>
              </w:rPr>
              <w:t>信息分别</w:t>
            </w:r>
            <w:r>
              <w:t>是：</w:t>
            </w:r>
          </w:p>
          <w:p w14:paraId="75B29968" w14:textId="74F60C1C" w:rsidR="00D814A7" w:rsidRDefault="000864E8" w:rsidP="005605E3">
            <w:pPr>
              <w:spacing w:line="360" w:lineRule="auto"/>
            </w:pPr>
            <w:r>
              <w:rPr>
                <w:rFonts w:hint="eastAsia"/>
              </w:rPr>
              <w:t>字段</w:t>
            </w:r>
            <w:r w:rsidR="00002EFC">
              <w:rPr>
                <w:rFonts w:hint="eastAsia"/>
              </w:rPr>
              <w:t>名称</w:t>
            </w:r>
            <w:r w:rsidR="00D814A7">
              <w:rPr>
                <w:rFonts w:hint="eastAsia"/>
              </w:rPr>
              <w:t>不能</w:t>
            </w:r>
            <w:r w:rsidR="00D814A7">
              <w:t>为空</w:t>
            </w:r>
          </w:p>
          <w:p w14:paraId="2BA800AD" w14:textId="1E3B8CCE" w:rsidR="000864E8" w:rsidRPr="00D814A7" w:rsidRDefault="000864E8" w:rsidP="005605E3">
            <w:pPr>
              <w:spacing w:line="360" w:lineRule="auto"/>
            </w:pPr>
            <w:r>
              <w:rPr>
                <w:rFonts w:hint="eastAsia"/>
              </w:rPr>
              <w:t>字段</w:t>
            </w:r>
            <w:r w:rsidR="00002EFC">
              <w:rPr>
                <w:rFonts w:hint="eastAsia"/>
              </w:rPr>
              <w:t>值</w:t>
            </w:r>
            <w:r>
              <w:rPr>
                <w:rFonts w:hint="eastAsia"/>
              </w:rPr>
              <w:t>不能</w:t>
            </w:r>
            <w:r>
              <w:t>为空</w:t>
            </w:r>
          </w:p>
        </w:tc>
      </w:tr>
      <w:tr w:rsidR="00487622" w:rsidRPr="00F80B80" w14:paraId="2E9F2064" w14:textId="77777777" w:rsidTr="004414B2">
        <w:tc>
          <w:tcPr>
            <w:tcW w:w="675" w:type="dxa"/>
          </w:tcPr>
          <w:p w14:paraId="0565BFC4" w14:textId="77777777" w:rsidR="00487622" w:rsidRDefault="00487622" w:rsidP="005605E3">
            <w:pPr>
              <w:pStyle w:val="21"/>
              <w:numPr>
                <w:ilvl w:val="0"/>
                <w:numId w:val="7"/>
              </w:numPr>
              <w:spacing w:line="360" w:lineRule="auto"/>
              <w:ind w:firstLineChars="0"/>
            </w:pPr>
          </w:p>
        </w:tc>
        <w:tc>
          <w:tcPr>
            <w:tcW w:w="2127" w:type="dxa"/>
          </w:tcPr>
          <w:p w14:paraId="2B7A680B" w14:textId="56FD21E7" w:rsidR="00487622" w:rsidRDefault="00F80B80" w:rsidP="005605E3">
            <w:pPr>
              <w:spacing w:line="360" w:lineRule="auto"/>
            </w:pPr>
            <w:r>
              <w:rPr>
                <w:rFonts w:hint="eastAsia"/>
              </w:rPr>
              <w:t>当“分类</w:t>
            </w:r>
            <w:r>
              <w:t>名称</w:t>
            </w:r>
            <w:r>
              <w:rPr>
                <w:rFonts w:hint="eastAsia"/>
              </w:rPr>
              <w:t>”录入</w:t>
            </w:r>
            <w:r>
              <w:t>的内容相同时，</w:t>
            </w:r>
            <w:r>
              <w:rPr>
                <w:rFonts w:hint="eastAsia"/>
              </w:rPr>
              <w:t>点击【保存】按钮</w:t>
            </w:r>
          </w:p>
        </w:tc>
        <w:tc>
          <w:tcPr>
            <w:tcW w:w="5720" w:type="dxa"/>
          </w:tcPr>
          <w:p w14:paraId="29AA7319" w14:textId="2110B162" w:rsidR="00487622" w:rsidRDefault="00F80B80"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11F63D6C" w14:textId="2B0D3B04" w:rsidR="00487622" w:rsidRDefault="00F80B80" w:rsidP="005605E3">
            <w:pPr>
              <w:spacing w:line="360" w:lineRule="auto"/>
            </w:pPr>
            <w:r>
              <w:rPr>
                <w:rFonts w:hint="eastAsia"/>
              </w:rPr>
              <w:t>该</w:t>
            </w:r>
            <w:r>
              <w:t>名称已存在，</w:t>
            </w:r>
            <w:r w:rsidR="00487622">
              <w:rPr>
                <w:rFonts w:hint="eastAsia"/>
              </w:rPr>
              <w:t>不能重名</w:t>
            </w:r>
          </w:p>
        </w:tc>
      </w:tr>
      <w:tr w:rsidR="00F80B80" w:rsidRPr="00F80B80" w14:paraId="5168AD90" w14:textId="77777777" w:rsidTr="004414B2">
        <w:tc>
          <w:tcPr>
            <w:tcW w:w="675" w:type="dxa"/>
          </w:tcPr>
          <w:p w14:paraId="0AF8244A" w14:textId="77777777" w:rsidR="00F80B80" w:rsidRDefault="00F80B80" w:rsidP="005605E3">
            <w:pPr>
              <w:pStyle w:val="21"/>
              <w:numPr>
                <w:ilvl w:val="0"/>
                <w:numId w:val="7"/>
              </w:numPr>
              <w:spacing w:line="360" w:lineRule="auto"/>
              <w:ind w:firstLineChars="0"/>
            </w:pPr>
          </w:p>
        </w:tc>
        <w:tc>
          <w:tcPr>
            <w:tcW w:w="2127" w:type="dxa"/>
          </w:tcPr>
          <w:p w14:paraId="6C94CF12" w14:textId="27890E80" w:rsidR="00F80B80" w:rsidRDefault="00F80B80" w:rsidP="005605E3">
            <w:pPr>
              <w:spacing w:line="360" w:lineRule="auto"/>
            </w:pPr>
            <w:r>
              <w:rPr>
                <w:rFonts w:hint="eastAsia"/>
              </w:rPr>
              <w:t>当</w:t>
            </w:r>
            <w:r>
              <w:t>同一个分类下的元素录入的内容相同时，点击</w:t>
            </w:r>
            <w:r>
              <w:rPr>
                <w:rFonts w:hint="eastAsia"/>
              </w:rPr>
              <w:t>【保存】按钮</w:t>
            </w:r>
          </w:p>
        </w:tc>
        <w:tc>
          <w:tcPr>
            <w:tcW w:w="5720" w:type="dxa"/>
          </w:tcPr>
          <w:p w14:paraId="432D6863" w14:textId="77777777" w:rsidR="00F80B80" w:rsidRDefault="00F80B80"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23D8DB7A" w14:textId="400A751B" w:rsidR="00F80B80" w:rsidRDefault="00F80B80" w:rsidP="005605E3">
            <w:pPr>
              <w:spacing w:line="360" w:lineRule="auto"/>
            </w:pPr>
            <w:r>
              <w:rPr>
                <w:rFonts w:hint="eastAsia"/>
              </w:rPr>
              <w:t>该</w:t>
            </w:r>
            <w:r>
              <w:t>名称已存在，</w:t>
            </w:r>
            <w:r>
              <w:rPr>
                <w:rFonts w:hint="eastAsia"/>
              </w:rPr>
              <w:t>不能重名</w:t>
            </w:r>
          </w:p>
        </w:tc>
      </w:tr>
      <w:tr w:rsidR="006C5947" w:rsidRPr="00F80B80" w14:paraId="5EDE97E8" w14:textId="77777777" w:rsidTr="004414B2">
        <w:tc>
          <w:tcPr>
            <w:tcW w:w="675" w:type="dxa"/>
          </w:tcPr>
          <w:p w14:paraId="07E97B4C" w14:textId="77777777" w:rsidR="006C5947" w:rsidRDefault="006C5947" w:rsidP="005605E3">
            <w:pPr>
              <w:pStyle w:val="21"/>
              <w:numPr>
                <w:ilvl w:val="0"/>
                <w:numId w:val="7"/>
              </w:numPr>
              <w:spacing w:line="360" w:lineRule="auto"/>
              <w:ind w:firstLineChars="0"/>
            </w:pPr>
          </w:p>
        </w:tc>
        <w:tc>
          <w:tcPr>
            <w:tcW w:w="2127" w:type="dxa"/>
          </w:tcPr>
          <w:p w14:paraId="232BD812" w14:textId="55D71326" w:rsidR="006C5947" w:rsidRDefault="006C5947" w:rsidP="005605E3">
            <w:pPr>
              <w:spacing w:line="360" w:lineRule="auto"/>
            </w:pPr>
            <w:r>
              <w:rPr>
                <w:rFonts w:hint="eastAsia"/>
              </w:rPr>
              <w:t>当</w:t>
            </w:r>
            <w:r>
              <w:t>同一个元素的枚举</w:t>
            </w:r>
            <w:r>
              <w:rPr>
                <w:rFonts w:hint="eastAsia"/>
              </w:rPr>
              <w:t>的“名称”</w:t>
            </w:r>
            <w:r w:rsidR="00597F44">
              <w:t>录入的内容相同时，点击</w:t>
            </w:r>
            <w:r w:rsidR="00597F44">
              <w:rPr>
                <w:rFonts w:hint="eastAsia"/>
              </w:rPr>
              <w:t>【保存】按钮</w:t>
            </w:r>
          </w:p>
        </w:tc>
        <w:tc>
          <w:tcPr>
            <w:tcW w:w="5720" w:type="dxa"/>
          </w:tcPr>
          <w:p w14:paraId="571D3B8D" w14:textId="77777777" w:rsidR="00597F44" w:rsidRDefault="00597F44"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640CECA0" w14:textId="17826AD0" w:rsidR="006C5947" w:rsidRDefault="00597F44" w:rsidP="005605E3">
            <w:pPr>
              <w:spacing w:line="360" w:lineRule="auto"/>
            </w:pPr>
            <w:r>
              <w:rPr>
                <w:rFonts w:hint="eastAsia"/>
              </w:rPr>
              <w:t>该</w:t>
            </w:r>
            <w:r>
              <w:t>名称已存在，</w:t>
            </w:r>
            <w:r>
              <w:rPr>
                <w:rFonts w:hint="eastAsia"/>
              </w:rPr>
              <w:t>不能重名</w:t>
            </w:r>
          </w:p>
        </w:tc>
      </w:tr>
    </w:tbl>
    <w:p w14:paraId="3E9A4273" w14:textId="77777777" w:rsidR="00423CCC" w:rsidRDefault="00423CCC" w:rsidP="005605E3">
      <w:pPr>
        <w:spacing w:line="360" w:lineRule="auto"/>
      </w:pPr>
    </w:p>
    <w:p w14:paraId="3EF404AD" w14:textId="77777777" w:rsidR="00423CCC" w:rsidRDefault="00423CCC" w:rsidP="005605E3">
      <w:pPr>
        <w:pStyle w:val="3"/>
        <w:numPr>
          <w:ilvl w:val="2"/>
          <w:numId w:val="6"/>
        </w:numPr>
        <w:tabs>
          <w:tab w:val="clear" w:pos="425"/>
          <w:tab w:val="clear" w:pos="709"/>
          <w:tab w:val="left" w:pos="0"/>
        </w:tabs>
        <w:spacing w:line="360" w:lineRule="auto"/>
        <w:ind w:left="567"/>
      </w:pPr>
      <w:bookmarkStart w:id="291" w:name="_Toc522191556"/>
      <w:r>
        <w:rPr>
          <w:rFonts w:hint="eastAsia"/>
        </w:rPr>
        <w:t>流程图</w:t>
      </w:r>
      <w:bookmarkEnd w:id="291"/>
    </w:p>
    <w:p w14:paraId="326444F4" w14:textId="77777777" w:rsidR="00423CCC" w:rsidRDefault="00423CCC" w:rsidP="005605E3">
      <w:pPr>
        <w:pStyle w:val="3"/>
        <w:numPr>
          <w:ilvl w:val="2"/>
          <w:numId w:val="6"/>
        </w:numPr>
        <w:tabs>
          <w:tab w:val="clear" w:pos="425"/>
          <w:tab w:val="clear" w:pos="709"/>
          <w:tab w:val="left" w:pos="0"/>
        </w:tabs>
        <w:spacing w:line="360" w:lineRule="auto"/>
        <w:ind w:left="567"/>
      </w:pPr>
      <w:bookmarkStart w:id="292" w:name="_Toc522191557"/>
      <w:r>
        <w:rPr>
          <w:rFonts w:hint="eastAsia"/>
        </w:rPr>
        <w:t>界面原型</w:t>
      </w:r>
      <w:bookmarkEnd w:id="292"/>
    </w:p>
    <w:p w14:paraId="4BB611E4" w14:textId="2B1356FB" w:rsidR="00423CCC" w:rsidRDefault="006A22DE" w:rsidP="005605E3">
      <w:pPr>
        <w:pStyle w:val="21"/>
        <w:numPr>
          <w:ilvl w:val="0"/>
          <w:numId w:val="8"/>
        </w:numPr>
        <w:spacing w:line="360" w:lineRule="auto"/>
        <w:ind w:firstLineChars="0"/>
      </w:pPr>
      <w:r>
        <w:rPr>
          <w:rFonts w:hint="eastAsia"/>
        </w:rPr>
        <w:t>点击“</w:t>
      </w:r>
      <w:r w:rsidR="0094062A">
        <w:rPr>
          <w:rFonts w:hint="eastAsia"/>
        </w:rPr>
        <w:t>投保基础数据设置</w:t>
      </w:r>
      <w:r>
        <w:rPr>
          <w:rFonts w:hint="eastAsia"/>
        </w:rPr>
        <w:t>”</w:t>
      </w:r>
      <w:r>
        <w:t>菜单</w:t>
      </w:r>
      <w:r w:rsidR="00423CCC">
        <w:rPr>
          <w:rFonts w:hint="eastAsia"/>
        </w:rPr>
        <w:t>，</w:t>
      </w:r>
      <w:r w:rsidR="00423CCC">
        <w:t>页面如下所示：</w:t>
      </w:r>
    </w:p>
    <w:p w14:paraId="22D93C16" w14:textId="4BE146D7" w:rsidR="00423CCC" w:rsidRDefault="00FD6705" w:rsidP="005605E3">
      <w:pPr>
        <w:spacing w:line="360" w:lineRule="auto"/>
        <w:rPr>
          <w:color w:val="FF0000"/>
        </w:rPr>
      </w:pPr>
      <w:r>
        <w:rPr>
          <w:noProof/>
        </w:rPr>
        <w:drawing>
          <wp:inline distT="0" distB="0" distL="0" distR="0" wp14:anchorId="1C6772FC" wp14:editId="2D845219">
            <wp:extent cx="6336291" cy="3390900"/>
            <wp:effectExtent l="0" t="0" r="762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41661" cy="3393774"/>
                    </a:xfrm>
                    <a:prstGeom prst="rect">
                      <a:avLst/>
                    </a:prstGeom>
                  </pic:spPr>
                </pic:pic>
              </a:graphicData>
            </a:graphic>
          </wp:inline>
        </w:drawing>
      </w:r>
    </w:p>
    <w:p w14:paraId="4945E06D" w14:textId="3B8E864D" w:rsidR="004A20A6" w:rsidRDefault="004A20A6" w:rsidP="005605E3">
      <w:pPr>
        <w:spacing w:line="360" w:lineRule="auto"/>
        <w:rPr>
          <w:color w:val="FF0000"/>
        </w:rPr>
      </w:pPr>
      <w:r>
        <w:rPr>
          <w:rFonts w:hint="eastAsia"/>
          <w:color w:val="FF0000"/>
        </w:rPr>
        <w:t>注</w:t>
      </w:r>
      <w:r>
        <w:rPr>
          <w:color w:val="FF0000"/>
        </w:rPr>
        <w:t>：</w:t>
      </w:r>
      <w:r w:rsidR="00A034A1">
        <w:rPr>
          <w:rFonts w:hint="eastAsia"/>
          <w:color w:val="FF0000"/>
        </w:rPr>
        <w:t>（</w:t>
      </w:r>
      <w:r w:rsidR="00A034A1">
        <w:rPr>
          <w:rFonts w:hint="eastAsia"/>
          <w:color w:val="FF0000"/>
        </w:rPr>
        <w:t>1</w:t>
      </w:r>
      <w:r w:rsidR="00A034A1">
        <w:rPr>
          <w:rFonts w:hint="eastAsia"/>
          <w:color w:val="FF0000"/>
        </w:rPr>
        <w:t>）点击</w:t>
      </w:r>
      <w:r w:rsidR="00E4740D">
        <w:rPr>
          <w:rFonts w:hint="eastAsia"/>
          <w:color w:val="FF0000"/>
        </w:rPr>
        <w:t>页面</w:t>
      </w:r>
      <w:r w:rsidR="00A034A1">
        <w:rPr>
          <w:color w:val="FF0000"/>
        </w:rPr>
        <w:t>左边的</w:t>
      </w:r>
      <w:r w:rsidR="00E4740D">
        <w:rPr>
          <w:rFonts w:hint="eastAsia"/>
          <w:color w:val="FF0000"/>
        </w:rPr>
        <w:t>“</w:t>
      </w:r>
      <w:r w:rsidR="0094062A">
        <w:rPr>
          <w:rFonts w:hint="eastAsia"/>
          <w:color w:val="FF0000"/>
        </w:rPr>
        <w:t>投保基础数据设置</w:t>
      </w:r>
      <w:r w:rsidR="00E4740D">
        <w:rPr>
          <w:rFonts w:hint="eastAsia"/>
          <w:color w:val="FF0000"/>
        </w:rPr>
        <w:t>”</w:t>
      </w:r>
      <w:r w:rsidR="00A034A1">
        <w:rPr>
          <w:color w:val="FF0000"/>
        </w:rPr>
        <w:t>菜单，右边工作区</w:t>
      </w:r>
      <w:r w:rsidR="00A034A1">
        <w:rPr>
          <w:rFonts w:hint="eastAsia"/>
          <w:color w:val="FF0000"/>
        </w:rPr>
        <w:t>默认</w:t>
      </w:r>
      <w:r>
        <w:rPr>
          <w:rFonts w:hint="eastAsia"/>
          <w:color w:val="FF0000"/>
        </w:rPr>
        <w:t>查询</w:t>
      </w:r>
      <w:r>
        <w:rPr>
          <w:color w:val="FF0000"/>
        </w:rPr>
        <w:t>展示出</w:t>
      </w:r>
      <w:r w:rsidR="00A034A1">
        <w:rPr>
          <w:rFonts w:hint="eastAsia"/>
          <w:color w:val="FF0000"/>
        </w:rPr>
        <w:t>“分类”的</w:t>
      </w:r>
      <w:r w:rsidR="00A034A1">
        <w:rPr>
          <w:color w:val="FF0000"/>
        </w:rPr>
        <w:t>基础数据</w:t>
      </w:r>
      <w:r w:rsidR="002B083C">
        <w:rPr>
          <w:rFonts w:hint="eastAsia"/>
          <w:color w:val="FF0000"/>
        </w:rPr>
        <w:t>，</w:t>
      </w:r>
      <w:r w:rsidR="002B083C">
        <w:rPr>
          <w:color w:val="FF0000"/>
        </w:rPr>
        <w:t>此时</w:t>
      </w:r>
      <w:r w:rsidR="002B083C">
        <w:rPr>
          <w:rFonts w:hint="eastAsia"/>
          <w:color w:val="FF0000"/>
        </w:rPr>
        <w:t>“元素”</w:t>
      </w:r>
      <w:r w:rsidR="002B083C">
        <w:rPr>
          <w:color w:val="FF0000"/>
        </w:rPr>
        <w:t>、</w:t>
      </w:r>
      <w:r w:rsidR="002B083C">
        <w:rPr>
          <w:rFonts w:hint="eastAsia"/>
          <w:color w:val="FF0000"/>
        </w:rPr>
        <w:t>“</w:t>
      </w:r>
      <w:r w:rsidR="002B083C">
        <w:rPr>
          <w:color w:val="FF0000"/>
        </w:rPr>
        <w:t>元素属性</w:t>
      </w:r>
      <w:r w:rsidR="002B083C">
        <w:rPr>
          <w:rFonts w:hint="eastAsia"/>
          <w:color w:val="FF0000"/>
        </w:rPr>
        <w:t>”</w:t>
      </w:r>
      <w:r w:rsidR="002B083C">
        <w:rPr>
          <w:color w:val="FF0000"/>
        </w:rPr>
        <w:t>均为空</w:t>
      </w:r>
      <w:r w:rsidR="00FF44AF">
        <w:rPr>
          <w:rFonts w:hint="eastAsia"/>
          <w:color w:val="FF0000"/>
        </w:rPr>
        <w:t>；“分类”的</w:t>
      </w:r>
      <w:r w:rsidR="00FF44AF">
        <w:rPr>
          <w:color w:val="FF0000"/>
        </w:rPr>
        <w:t>基础数据</w:t>
      </w:r>
      <w:r w:rsidR="00A034A1">
        <w:rPr>
          <w:color w:val="FF0000"/>
        </w:rPr>
        <w:t>具体见</w:t>
      </w:r>
      <w:r w:rsidR="00A034A1">
        <w:rPr>
          <w:rFonts w:hint="eastAsia"/>
          <w:color w:val="FF0000"/>
        </w:rPr>
        <w:t>“</w:t>
      </w:r>
      <w:r w:rsidR="00A034A1">
        <w:rPr>
          <w:rFonts w:hint="eastAsia"/>
          <w:color w:val="FF0000"/>
        </w:rPr>
        <w:t>3.1.7</w:t>
      </w:r>
      <w:r w:rsidR="00A034A1">
        <w:rPr>
          <w:rFonts w:hint="eastAsia"/>
          <w:color w:val="FF0000"/>
        </w:rPr>
        <w:t>数据</w:t>
      </w:r>
      <w:r w:rsidR="00A034A1">
        <w:rPr>
          <w:color w:val="FF0000"/>
        </w:rPr>
        <w:t>输入输出</w:t>
      </w:r>
      <w:r w:rsidR="00A034A1">
        <w:rPr>
          <w:rFonts w:hint="eastAsia"/>
          <w:color w:val="FF0000"/>
        </w:rPr>
        <w:t>”</w:t>
      </w:r>
      <w:r w:rsidR="001E0C44">
        <w:rPr>
          <w:rFonts w:hint="eastAsia"/>
          <w:color w:val="FF0000"/>
        </w:rPr>
        <w:t>；</w:t>
      </w:r>
    </w:p>
    <w:p w14:paraId="4D772B68" w14:textId="4F62F4F4" w:rsidR="007464FF" w:rsidRDefault="001E0C44" w:rsidP="005605E3">
      <w:pPr>
        <w:spacing w:line="360" w:lineRule="auto"/>
        <w:ind w:firstLineChars="150" w:firstLine="315"/>
        <w:rPr>
          <w:color w:val="FF0000"/>
        </w:rPr>
      </w:pPr>
      <w:r>
        <w:rPr>
          <w:rFonts w:hint="eastAsia"/>
          <w:color w:val="FF0000"/>
        </w:rPr>
        <w:t>（</w:t>
      </w:r>
      <w:r>
        <w:rPr>
          <w:rFonts w:hint="eastAsia"/>
          <w:color w:val="FF0000"/>
        </w:rPr>
        <w:t>2</w:t>
      </w:r>
      <w:r>
        <w:rPr>
          <w:rFonts w:hint="eastAsia"/>
          <w:color w:val="FF0000"/>
        </w:rPr>
        <w:t>）</w:t>
      </w:r>
      <w:r w:rsidR="007464FF">
        <w:rPr>
          <w:color w:val="FF0000"/>
        </w:rPr>
        <w:t>右边工作区</w:t>
      </w:r>
      <w:r w:rsidR="007464FF">
        <w:rPr>
          <w:rFonts w:hint="eastAsia"/>
          <w:color w:val="FF0000"/>
        </w:rPr>
        <w:t>最上边</w:t>
      </w:r>
      <w:r w:rsidR="002D261C">
        <w:rPr>
          <w:rFonts w:hint="eastAsia"/>
          <w:color w:val="FF0000"/>
        </w:rPr>
        <w:t>左对齐</w:t>
      </w:r>
      <w:r w:rsidR="007464FF">
        <w:rPr>
          <w:color w:val="FF0000"/>
        </w:rPr>
        <w:t>默认文字</w:t>
      </w:r>
      <w:r w:rsidR="007464FF">
        <w:rPr>
          <w:rFonts w:hint="eastAsia"/>
          <w:color w:val="FF0000"/>
        </w:rPr>
        <w:t>（小标题</w:t>
      </w:r>
      <w:r w:rsidR="00F579BA">
        <w:rPr>
          <w:rFonts w:hint="eastAsia"/>
          <w:color w:val="FF0000"/>
        </w:rPr>
        <w:t>，</w:t>
      </w:r>
      <w:r w:rsidR="00F579BA">
        <w:rPr>
          <w:color w:val="FF0000"/>
        </w:rPr>
        <w:t>见上图</w:t>
      </w:r>
      <w:r w:rsidR="007464FF">
        <w:rPr>
          <w:rFonts w:hint="eastAsia"/>
          <w:color w:val="FF0000"/>
        </w:rPr>
        <w:t>），</w:t>
      </w:r>
      <w:r w:rsidR="007464FF">
        <w:rPr>
          <w:color w:val="FF0000"/>
        </w:rPr>
        <w:t>描述为：</w:t>
      </w:r>
    </w:p>
    <w:p w14:paraId="78F1D19B" w14:textId="6D3A069A" w:rsidR="00DA61B9" w:rsidRDefault="0094062A" w:rsidP="005605E3">
      <w:pPr>
        <w:spacing w:line="360" w:lineRule="auto"/>
        <w:ind w:firstLineChars="400" w:firstLine="840"/>
        <w:rPr>
          <w:color w:val="00B050"/>
        </w:rPr>
      </w:pPr>
      <w:r>
        <w:rPr>
          <w:rFonts w:hint="eastAsia"/>
          <w:color w:val="00B050"/>
        </w:rPr>
        <w:t>投保基础数据设置</w:t>
      </w:r>
      <w:r w:rsidR="007464FF" w:rsidRPr="00D545E6">
        <w:rPr>
          <w:rFonts w:hint="eastAsia"/>
          <w:color w:val="00B050"/>
        </w:rPr>
        <w:t>（点击</w:t>
      </w:r>
      <w:r w:rsidR="00CE0172" w:rsidRPr="00D545E6">
        <w:rPr>
          <w:rFonts w:hint="eastAsia"/>
          <w:color w:val="00B050"/>
        </w:rPr>
        <w:t>“</w:t>
      </w:r>
      <w:r w:rsidR="007464FF" w:rsidRPr="00D545E6">
        <w:rPr>
          <w:rFonts w:hint="eastAsia"/>
          <w:color w:val="00B050"/>
        </w:rPr>
        <w:t>+</w:t>
      </w:r>
      <w:r w:rsidR="00CE0172" w:rsidRPr="00D545E6">
        <w:rPr>
          <w:rFonts w:hint="eastAsia"/>
          <w:color w:val="00B050"/>
        </w:rPr>
        <w:t>”</w:t>
      </w:r>
      <w:r w:rsidR="007464FF" w:rsidRPr="00D545E6">
        <w:rPr>
          <w:rFonts w:hint="eastAsia"/>
          <w:color w:val="00B050"/>
        </w:rPr>
        <w:t>可新增对应的“分类”、“元素”）</w:t>
      </w:r>
    </w:p>
    <w:p w14:paraId="50729624" w14:textId="1EA71704" w:rsidR="00074978" w:rsidRPr="00074978" w:rsidRDefault="00074978" w:rsidP="005605E3">
      <w:pPr>
        <w:spacing w:line="360" w:lineRule="auto"/>
        <w:ind w:firstLineChars="400" w:firstLine="840"/>
        <w:rPr>
          <w:color w:val="FF0000"/>
        </w:rPr>
      </w:pPr>
      <w:r w:rsidRPr="00074978">
        <w:rPr>
          <w:rFonts w:hint="eastAsia"/>
          <w:color w:val="FF0000"/>
        </w:rPr>
        <w:lastRenderedPageBreak/>
        <w:t>无论</w:t>
      </w:r>
      <w:r>
        <w:rPr>
          <w:rFonts w:hint="eastAsia"/>
          <w:color w:val="FF0000"/>
        </w:rPr>
        <w:t>该页面</w:t>
      </w:r>
      <w:r>
        <w:rPr>
          <w:color w:val="FF0000"/>
        </w:rPr>
        <w:t>的</w:t>
      </w:r>
      <w:r>
        <w:rPr>
          <w:rFonts w:hint="eastAsia"/>
          <w:color w:val="FF0000"/>
        </w:rPr>
        <w:t>数据</w:t>
      </w:r>
      <w:r>
        <w:rPr>
          <w:color w:val="FF0000"/>
        </w:rPr>
        <w:t>如何变，</w:t>
      </w:r>
      <w:r>
        <w:rPr>
          <w:rFonts w:hint="eastAsia"/>
          <w:color w:val="FF0000"/>
        </w:rPr>
        <w:t>该处</w:t>
      </w:r>
      <w:r>
        <w:rPr>
          <w:color w:val="FF0000"/>
        </w:rPr>
        <w:t>的</w:t>
      </w:r>
      <w:r>
        <w:rPr>
          <w:rFonts w:hint="eastAsia"/>
          <w:color w:val="FF0000"/>
        </w:rPr>
        <w:t>文案及</w:t>
      </w:r>
      <w:r>
        <w:rPr>
          <w:color w:val="FF0000"/>
        </w:rPr>
        <w:t>位置不变</w:t>
      </w:r>
      <w:r>
        <w:rPr>
          <w:rFonts w:hint="eastAsia"/>
          <w:color w:val="FF0000"/>
        </w:rPr>
        <w:t>；</w:t>
      </w:r>
    </w:p>
    <w:p w14:paraId="6D184706" w14:textId="3B649953" w:rsidR="00AB515A" w:rsidRDefault="007464FF" w:rsidP="005605E3">
      <w:pPr>
        <w:spacing w:line="360" w:lineRule="auto"/>
        <w:ind w:firstLineChars="150" w:firstLine="315"/>
        <w:rPr>
          <w:color w:val="FF0000"/>
        </w:rPr>
      </w:pPr>
      <w:r>
        <w:rPr>
          <w:rFonts w:hint="eastAsia"/>
          <w:color w:val="FF0000"/>
        </w:rPr>
        <w:t>（</w:t>
      </w:r>
      <w:r>
        <w:rPr>
          <w:rFonts w:hint="eastAsia"/>
          <w:color w:val="FF0000"/>
        </w:rPr>
        <w:t>3</w:t>
      </w:r>
      <w:r>
        <w:rPr>
          <w:rFonts w:hint="eastAsia"/>
          <w:color w:val="FF0000"/>
        </w:rPr>
        <w:t>）</w:t>
      </w:r>
      <w:r w:rsidR="002D261C">
        <w:rPr>
          <w:color w:val="FF0000"/>
        </w:rPr>
        <w:t>右边工作区</w:t>
      </w:r>
      <w:r w:rsidR="002D261C">
        <w:rPr>
          <w:rFonts w:hint="eastAsia"/>
          <w:color w:val="FF0000"/>
        </w:rPr>
        <w:t>最上边右对齐</w:t>
      </w:r>
      <w:r w:rsidR="002D261C">
        <w:rPr>
          <w:color w:val="FF0000"/>
        </w:rPr>
        <w:t>默认</w:t>
      </w:r>
      <w:r w:rsidR="002D261C">
        <w:rPr>
          <w:rFonts w:hint="eastAsia"/>
          <w:color w:val="FF0000"/>
        </w:rPr>
        <w:t>一个</w:t>
      </w:r>
      <w:r w:rsidR="002D261C">
        <w:rPr>
          <w:rFonts w:hint="eastAsia"/>
          <w:color w:val="FF0000"/>
        </w:rPr>
        <w:t>icon</w:t>
      </w:r>
      <w:r w:rsidR="002D261C">
        <w:rPr>
          <w:noProof/>
        </w:rPr>
        <w:drawing>
          <wp:inline distT="0" distB="0" distL="0" distR="0" wp14:anchorId="352BA3C0" wp14:editId="6635CC8C">
            <wp:extent cx="190476" cy="190476"/>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476" cy="190476"/>
                    </a:xfrm>
                    <a:prstGeom prst="rect">
                      <a:avLst/>
                    </a:prstGeom>
                  </pic:spPr>
                </pic:pic>
              </a:graphicData>
            </a:graphic>
          </wp:inline>
        </w:drawing>
      </w:r>
      <w:r w:rsidR="00F579BA">
        <w:rPr>
          <w:rFonts w:hint="eastAsia"/>
          <w:color w:val="FF0000"/>
        </w:rPr>
        <w:t>（见上图）</w:t>
      </w:r>
      <w:r w:rsidR="002D261C">
        <w:rPr>
          <w:rFonts w:hint="eastAsia"/>
          <w:color w:val="FF0000"/>
        </w:rPr>
        <w:t>，当</w:t>
      </w:r>
      <w:r w:rsidR="002D261C">
        <w:rPr>
          <w:color w:val="FF0000"/>
        </w:rPr>
        <w:t>鼠标</w:t>
      </w:r>
      <w:r w:rsidR="00B03952">
        <w:rPr>
          <w:rFonts w:hint="eastAsia"/>
          <w:color w:val="FF0000"/>
        </w:rPr>
        <w:t>悬停</w:t>
      </w:r>
      <w:r w:rsidR="002D261C">
        <w:rPr>
          <w:color w:val="FF0000"/>
        </w:rPr>
        <w:t>到该</w:t>
      </w:r>
      <w:r w:rsidR="002D261C">
        <w:rPr>
          <w:rFonts w:hint="eastAsia"/>
          <w:color w:val="FF0000"/>
        </w:rPr>
        <w:t>icon</w:t>
      </w:r>
      <w:r w:rsidR="002D261C">
        <w:rPr>
          <w:color w:val="FF0000"/>
        </w:rPr>
        <w:t>上时，</w:t>
      </w:r>
      <w:r w:rsidR="00557D01">
        <w:rPr>
          <w:rFonts w:hint="eastAsia"/>
          <w:color w:val="FF0000"/>
        </w:rPr>
        <w:t>会有</w:t>
      </w:r>
      <w:r w:rsidR="00557D01">
        <w:rPr>
          <w:color w:val="FF0000"/>
        </w:rPr>
        <w:t>一个气泡弹框展示出且指向该</w:t>
      </w:r>
      <w:r w:rsidR="00557D01">
        <w:rPr>
          <w:color w:val="FF0000"/>
        </w:rPr>
        <w:t>icon</w:t>
      </w:r>
      <w:r w:rsidR="00F16ADA">
        <w:rPr>
          <w:rFonts w:hint="eastAsia"/>
          <w:color w:val="FF0000"/>
        </w:rPr>
        <w:t>（页面</w:t>
      </w:r>
      <w:r w:rsidR="00457E07">
        <w:rPr>
          <w:rFonts w:hint="eastAsia"/>
          <w:color w:val="FF0000"/>
        </w:rPr>
        <w:t>背景</w:t>
      </w:r>
      <w:r w:rsidR="00457E07">
        <w:rPr>
          <w:color w:val="FF0000"/>
        </w:rPr>
        <w:t>上</w:t>
      </w:r>
      <w:r w:rsidR="00F16ADA">
        <w:rPr>
          <w:color w:val="FF0000"/>
        </w:rPr>
        <w:t>无</w:t>
      </w:r>
      <w:r w:rsidR="00F16ADA">
        <w:rPr>
          <w:rFonts w:hint="eastAsia"/>
          <w:color w:val="FF0000"/>
        </w:rPr>
        <w:t>蒙层</w:t>
      </w:r>
      <w:r w:rsidR="00F16ADA">
        <w:rPr>
          <w:color w:val="FF0000"/>
        </w:rPr>
        <w:t>效果</w:t>
      </w:r>
      <w:r w:rsidR="00F16ADA">
        <w:rPr>
          <w:rFonts w:hint="eastAsia"/>
          <w:color w:val="FF0000"/>
        </w:rPr>
        <w:t>）</w:t>
      </w:r>
      <w:r w:rsidR="00557D01">
        <w:rPr>
          <w:color w:val="FF0000"/>
        </w:rPr>
        <w:t>，如图所示</w:t>
      </w:r>
      <w:r w:rsidR="009522F8">
        <w:rPr>
          <w:rFonts w:hint="eastAsia"/>
          <w:color w:val="FF0000"/>
        </w:rPr>
        <w:t>灰色</w:t>
      </w:r>
      <w:r w:rsidR="009522F8">
        <w:rPr>
          <w:color w:val="FF0000"/>
        </w:rPr>
        <w:t>样式</w:t>
      </w:r>
      <w:r w:rsidR="00557D01">
        <w:rPr>
          <w:color w:val="FF0000"/>
        </w:rPr>
        <w:t>：</w:t>
      </w:r>
      <w:r w:rsidR="00341461">
        <w:rPr>
          <w:noProof/>
        </w:rPr>
        <w:drawing>
          <wp:inline distT="0" distB="0" distL="0" distR="0" wp14:anchorId="3BD58961" wp14:editId="48CE1E29">
            <wp:extent cx="4848225" cy="1346599"/>
            <wp:effectExtent l="19050" t="19050" r="9525" b="2540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3675" cy="1350890"/>
                    </a:xfrm>
                    <a:prstGeom prst="rect">
                      <a:avLst/>
                    </a:prstGeom>
                    <a:ln>
                      <a:solidFill>
                        <a:schemeClr val="accent1"/>
                      </a:solidFill>
                    </a:ln>
                  </pic:spPr>
                </pic:pic>
              </a:graphicData>
            </a:graphic>
          </wp:inline>
        </w:drawing>
      </w:r>
      <w:r w:rsidR="00F16ADA">
        <w:rPr>
          <w:rFonts w:hint="eastAsia"/>
          <w:color w:val="FF0000"/>
        </w:rPr>
        <w:t>；</w:t>
      </w:r>
      <w:r w:rsidR="00F16ADA">
        <w:rPr>
          <w:color w:val="FF0000"/>
        </w:rPr>
        <w:t>当鼠标从该</w:t>
      </w:r>
      <w:r w:rsidR="00F16ADA">
        <w:rPr>
          <w:color w:val="FF0000"/>
        </w:rPr>
        <w:t>icon</w:t>
      </w:r>
      <w:r w:rsidR="00B03952">
        <w:rPr>
          <w:rFonts w:hint="eastAsia"/>
          <w:color w:val="FF0000"/>
        </w:rPr>
        <w:t>处</w:t>
      </w:r>
      <w:r w:rsidR="00F16ADA">
        <w:rPr>
          <w:color w:val="FF0000"/>
        </w:rPr>
        <w:t>移</w:t>
      </w:r>
      <w:r w:rsidR="00F16ADA">
        <w:rPr>
          <w:rFonts w:hint="eastAsia"/>
          <w:color w:val="FF0000"/>
        </w:rPr>
        <w:t>出</w:t>
      </w:r>
      <w:r w:rsidR="00457E07">
        <w:rPr>
          <w:color w:val="FF0000"/>
        </w:rPr>
        <w:t>时，该气泡弹框随之消失</w:t>
      </w:r>
      <w:r w:rsidR="00457E07">
        <w:rPr>
          <w:rFonts w:hint="eastAsia"/>
          <w:color w:val="FF0000"/>
        </w:rPr>
        <w:t>；</w:t>
      </w:r>
    </w:p>
    <w:p w14:paraId="3D6954BB" w14:textId="5769AE75" w:rsidR="002D261C" w:rsidRPr="00557D01" w:rsidRDefault="00457E07" w:rsidP="005605E3">
      <w:pPr>
        <w:spacing w:line="360" w:lineRule="auto"/>
        <w:ind w:firstLineChars="400" w:firstLine="840"/>
        <w:rPr>
          <w:color w:val="FF0000"/>
        </w:rPr>
      </w:pPr>
      <w:r>
        <w:rPr>
          <w:color w:val="FF0000"/>
        </w:rPr>
        <w:t>气泡</w:t>
      </w:r>
      <w:r>
        <w:rPr>
          <w:rFonts w:hint="eastAsia"/>
          <w:color w:val="FF0000"/>
        </w:rPr>
        <w:t>弹框</w:t>
      </w:r>
      <w:r>
        <w:rPr>
          <w:color w:val="FF0000"/>
        </w:rPr>
        <w:t>的内容描述为：</w:t>
      </w:r>
    </w:p>
    <w:p w14:paraId="766F74F9" w14:textId="77777777" w:rsidR="005566A5" w:rsidRPr="005566A5" w:rsidRDefault="005566A5" w:rsidP="005605E3">
      <w:pPr>
        <w:spacing w:line="360" w:lineRule="auto"/>
        <w:ind w:firstLineChars="400" w:firstLine="840"/>
        <w:rPr>
          <w:color w:val="00B050"/>
        </w:rPr>
      </w:pPr>
      <w:r w:rsidRPr="005566A5">
        <w:rPr>
          <w:rFonts w:hint="eastAsia"/>
          <w:color w:val="00B050"/>
        </w:rPr>
        <w:t>温馨提示：</w:t>
      </w:r>
    </w:p>
    <w:p w14:paraId="2CE75916" w14:textId="77777777" w:rsidR="005566A5" w:rsidRPr="005566A5" w:rsidRDefault="005566A5" w:rsidP="005605E3">
      <w:pPr>
        <w:spacing w:line="360" w:lineRule="auto"/>
        <w:ind w:firstLineChars="400" w:firstLine="840"/>
        <w:rPr>
          <w:color w:val="00B050"/>
        </w:rPr>
      </w:pPr>
      <w:r w:rsidRPr="005566A5">
        <w:rPr>
          <w:rFonts w:hint="eastAsia"/>
          <w:color w:val="00B050"/>
        </w:rPr>
        <w:t>1.</w:t>
      </w:r>
      <w:r w:rsidRPr="005566A5">
        <w:rPr>
          <w:rFonts w:hint="eastAsia"/>
          <w:color w:val="00B050"/>
        </w:rPr>
        <w:t>产品销售流程管理模块中的销售流程步骤的内容来源于此设置，请慎重操作。</w:t>
      </w:r>
    </w:p>
    <w:p w14:paraId="0E0F4047" w14:textId="3096A92D" w:rsidR="007464FF" w:rsidRDefault="005566A5" w:rsidP="005605E3">
      <w:pPr>
        <w:spacing w:line="360" w:lineRule="auto"/>
        <w:ind w:leftChars="405" w:left="850" w:firstLine="1"/>
        <w:rPr>
          <w:color w:val="00B050"/>
        </w:rPr>
      </w:pPr>
      <w:r w:rsidRPr="005566A5">
        <w:rPr>
          <w:rFonts w:hint="eastAsia"/>
          <w:color w:val="00B050"/>
        </w:rPr>
        <w:t>2.</w:t>
      </w:r>
      <w:r w:rsidRPr="005566A5">
        <w:rPr>
          <w:rFonts w:hint="eastAsia"/>
          <w:color w:val="00B050"/>
        </w:rPr>
        <w:t>若</w:t>
      </w:r>
      <w:r w:rsidR="00803BBB" w:rsidRPr="005566A5">
        <w:rPr>
          <w:rFonts w:hint="eastAsia"/>
          <w:color w:val="00B050"/>
        </w:rPr>
        <w:t>“</w:t>
      </w:r>
      <w:r w:rsidRPr="005566A5">
        <w:rPr>
          <w:rFonts w:hint="eastAsia"/>
          <w:color w:val="00B050"/>
        </w:rPr>
        <w:t>元素属性</w:t>
      </w:r>
      <w:r w:rsidR="00803BBB" w:rsidRPr="005566A5">
        <w:rPr>
          <w:rFonts w:hint="eastAsia"/>
          <w:color w:val="00B050"/>
        </w:rPr>
        <w:t>”</w:t>
      </w:r>
      <w:r w:rsidRPr="005566A5">
        <w:rPr>
          <w:rFonts w:hint="eastAsia"/>
          <w:color w:val="00B050"/>
        </w:rPr>
        <w:t>必录项未设置，那么该元素无法在销售投保流程中查询出供设置，请操作时尽量完善。</w:t>
      </w:r>
    </w:p>
    <w:p w14:paraId="2667EBC7" w14:textId="6050E7D8" w:rsidR="00341461" w:rsidRPr="00293D88" w:rsidRDefault="00341461" w:rsidP="005605E3">
      <w:pPr>
        <w:spacing w:line="360" w:lineRule="auto"/>
        <w:ind w:leftChars="405" w:left="850" w:firstLine="1"/>
        <w:rPr>
          <w:color w:val="00B050"/>
        </w:rPr>
      </w:pPr>
      <w:r w:rsidRPr="00293D88">
        <w:rPr>
          <w:color w:val="00B050"/>
        </w:rPr>
        <w:t>3</w:t>
      </w:r>
      <w:r w:rsidRPr="00293D88">
        <w:rPr>
          <w:rFonts w:hint="eastAsia"/>
          <w:color w:val="00B050"/>
        </w:rPr>
        <w:t>.</w:t>
      </w:r>
      <w:r w:rsidRPr="00293D88">
        <w:rPr>
          <w:rFonts w:hint="eastAsia"/>
          <w:color w:val="00B050"/>
        </w:rPr>
        <w:t>当元素有</w:t>
      </w:r>
      <w:r w:rsidRPr="00293D88">
        <w:rPr>
          <w:noProof/>
          <w:color w:val="00B050"/>
        </w:rPr>
        <w:drawing>
          <wp:inline distT="0" distB="0" distL="0" distR="0" wp14:anchorId="7A289DDE" wp14:editId="033D4371">
            <wp:extent cx="238095" cy="23809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8095" cy="238095"/>
                    </a:xfrm>
                    <a:prstGeom prst="rect">
                      <a:avLst/>
                    </a:prstGeom>
                  </pic:spPr>
                </pic:pic>
              </a:graphicData>
            </a:graphic>
          </wp:inline>
        </w:drawing>
      </w:r>
      <w:r w:rsidRPr="00293D88">
        <w:rPr>
          <w:rFonts w:hint="eastAsia"/>
          <w:color w:val="00B050"/>
        </w:rPr>
        <w:t>标识时，则代表为该元素设置成某个对象里的字段，请慎重为元素设置“字段类型”。</w:t>
      </w:r>
    </w:p>
    <w:p w14:paraId="4DDF9374" w14:textId="62F16AFD" w:rsidR="00F84204" w:rsidRPr="007B054D" w:rsidRDefault="00BF4F46" w:rsidP="005605E3">
      <w:pPr>
        <w:spacing w:line="360" w:lineRule="auto"/>
        <w:ind w:firstLineChars="400" w:firstLine="840"/>
        <w:rPr>
          <w:color w:val="FF0000"/>
        </w:rPr>
      </w:pPr>
      <w:r w:rsidRPr="00074978">
        <w:rPr>
          <w:rFonts w:hint="eastAsia"/>
          <w:color w:val="FF0000"/>
        </w:rPr>
        <w:t>无论</w:t>
      </w:r>
      <w:r>
        <w:rPr>
          <w:rFonts w:hint="eastAsia"/>
          <w:color w:val="FF0000"/>
        </w:rPr>
        <w:t>该页面</w:t>
      </w:r>
      <w:r>
        <w:rPr>
          <w:color w:val="FF0000"/>
        </w:rPr>
        <w:t>的</w:t>
      </w:r>
      <w:r>
        <w:rPr>
          <w:rFonts w:hint="eastAsia"/>
          <w:color w:val="FF0000"/>
        </w:rPr>
        <w:t>数据</w:t>
      </w:r>
      <w:r>
        <w:rPr>
          <w:color w:val="FF0000"/>
        </w:rPr>
        <w:t>如何变，</w:t>
      </w:r>
      <w:r>
        <w:rPr>
          <w:rFonts w:hint="eastAsia"/>
          <w:color w:val="FF0000"/>
        </w:rPr>
        <w:t>该处</w:t>
      </w:r>
      <w:r>
        <w:rPr>
          <w:color w:val="FF0000"/>
        </w:rPr>
        <w:t>的</w:t>
      </w:r>
      <w:r>
        <w:rPr>
          <w:rFonts w:hint="eastAsia"/>
          <w:color w:val="FF0000"/>
        </w:rPr>
        <w:t>icon</w:t>
      </w:r>
      <w:r>
        <w:rPr>
          <w:color w:val="FF0000"/>
        </w:rPr>
        <w:t>位置及气泡弹框的</w:t>
      </w:r>
      <w:r>
        <w:rPr>
          <w:rFonts w:hint="eastAsia"/>
          <w:color w:val="FF0000"/>
        </w:rPr>
        <w:t>文案均</w:t>
      </w:r>
      <w:r>
        <w:rPr>
          <w:color w:val="FF0000"/>
        </w:rPr>
        <w:t>不变</w:t>
      </w:r>
      <w:r>
        <w:rPr>
          <w:rFonts w:hint="eastAsia"/>
          <w:color w:val="FF0000"/>
        </w:rPr>
        <w:t>；</w:t>
      </w:r>
      <w:r w:rsidR="007B054D">
        <w:rPr>
          <w:rFonts w:hint="eastAsia"/>
          <w:color w:val="FF0000"/>
        </w:rPr>
        <w:t>该</w:t>
      </w:r>
      <w:r w:rsidR="007B054D">
        <w:rPr>
          <w:noProof/>
        </w:rPr>
        <w:drawing>
          <wp:inline distT="0" distB="0" distL="0" distR="0" wp14:anchorId="2B430FDC" wp14:editId="46C43DDE">
            <wp:extent cx="238095" cy="23809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8095" cy="238095"/>
                    </a:xfrm>
                    <a:prstGeom prst="rect">
                      <a:avLst/>
                    </a:prstGeom>
                  </pic:spPr>
                </pic:pic>
              </a:graphicData>
            </a:graphic>
          </wp:inline>
        </w:drawing>
      </w:r>
      <w:r w:rsidR="007B054D">
        <w:rPr>
          <w:rFonts w:hint="eastAsia"/>
          <w:color w:val="FF0000"/>
        </w:rPr>
        <w:t>的</w:t>
      </w:r>
      <w:r w:rsidR="007B054D">
        <w:rPr>
          <w:color w:val="FF0000"/>
        </w:rPr>
        <w:t>样式以</w:t>
      </w:r>
      <w:r w:rsidR="007B054D">
        <w:rPr>
          <w:rFonts w:hint="eastAsia"/>
          <w:color w:val="FF0000"/>
        </w:rPr>
        <w:t>UI</w:t>
      </w:r>
      <w:r w:rsidR="007B054D">
        <w:rPr>
          <w:rFonts w:hint="eastAsia"/>
          <w:color w:val="FF0000"/>
        </w:rPr>
        <w:t>设计</w:t>
      </w:r>
      <w:r w:rsidR="007B054D">
        <w:rPr>
          <w:color w:val="FF0000"/>
        </w:rPr>
        <w:t>为准，且同</w:t>
      </w:r>
      <w:r w:rsidR="007B054D">
        <w:rPr>
          <w:noProof/>
        </w:rPr>
        <w:drawing>
          <wp:inline distT="0" distB="0" distL="0" distR="0" wp14:anchorId="7B8B0AE3" wp14:editId="3D9B5030">
            <wp:extent cx="1781175" cy="247650"/>
            <wp:effectExtent l="19050" t="19050" r="28575" b="1905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81175" cy="247650"/>
                    </a:xfrm>
                    <a:prstGeom prst="rect">
                      <a:avLst/>
                    </a:prstGeom>
                    <a:ln>
                      <a:solidFill>
                        <a:schemeClr val="accent1"/>
                      </a:solidFill>
                    </a:ln>
                  </pic:spPr>
                </pic:pic>
              </a:graphicData>
            </a:graphic>
          </wp:inline>
        </w:drawing>
      </w:r>
      <w:r w:rsidR="007B054D">
        <w:rPr>
          <w:rFonts w:hint="eastAsia"/>
          <w:color w:val="FF0000"/>
        </w:rPr>
        <w:t>此处</w:t>
      </w:r>
      <w:r w:rsidR="007B054D">
        <w:rPr>
          <w:color w:val="FF0000"/>
        </w:rPr>
        <w:t>的相同；</w:t>
      </w:r>
    </w:p>
    <w:p w14:paraId="4E431B4A" w14:textId="2F44EB76" w:rsidR="003F4045" w:rsidRDefault="003F4045" w:rsidP="005605E3">
      <w:pPr>
        <w:spacing w:line="360" w:lineRule="auto"/>
        <w:rPr>
          <w:color w:val="FF0000"/>
        </w:rPr>
      </w:pPr>
      <w:r>
        <w:rPr>
          <w:rFonts w:hint="eastAsia"/>
          <w:color w:val="FF0000"/>
        </w:rPr>
        <w:t xml:space="preserve">   </w:t>
      </w:r>
      <w:r>
        <w:rPr>
          <w:rFonts w:hint="eastAsia"/>
          <w:color w:val="FF0000"/>
        </w:rPr>
        <w:t>（</w:t>
      </w:r>
      <w:r>
        <w:rPr>
          <w:rFonts w:hint="eastAsia"/>
          <w:color w:val="FF0000"/>
        </w:rPr>
        <w:t>4</w:t>
      </w:r>
      <w:r>
        <w:rPr>
          <w:rFonts w:hint="eastAsia"/>
          <w:color w:val="FF0000"/>
        </w:rPr>
        <w:t>）该功能</w:t>
      </w:r>
      <w:r>
        <w:rPr>
          <w:color w:val="FF0000"/>
        </w:rPr>
        <w:t>右边功能</w:t>
      </w:r>
      <w:r>
        <w:rPr>
          <w:rFonts w:hint="eastAsia"/>
          <w:color w:val="FF0000"/>
        </w:rPr>
        <w:t>区</w:t>
      </w:r>
      <w:r>
        <w:rPr>
          <w:color w:val="FF0000"/>
        </w:rPr>
        <w:t>分为三块：分类</w:t>
      </w:r>
      <w:r>
        <w:rPr>
          <w:rFonts w:hint="eastAsia"/>
          <w:color w:val="FF0000"/>
        </w:rPr>
        <w:t>、</w:t>
      </w:r>
      <w:r>
        <w:rPr>
          <w:color w:val="FF0000"/>
        </w:rPr>
        <w:t>元素、元素属性</w:t>
      </w:r>
      <w:r w:rsidR="00976D98">
        <w:rPr>
          <w:rFonts w:hint="eastAsia"/>
          <w:color w:val="FF0000"/>
        </w:rPr>
        <w:t>；</w:t>
      </w:r>
    </w:p>
    <w:p w14:paraId="0C56B352" w14:textId="085AAAEF" w:rsidR="00AB515A" w:rsidRDefault="00AB515A" w:rsidP="005605E3">
      <w:pPr>
        <w:spacing w:line="360" w:lineRule="auto"/>
        <w:rPr>
          <w:color w:val="FF0000"/>
        </w:rPr>
      </w:pPr>
      <w:r>
        <w:rPr>
          <w:rFonts w:hint="eastAsia"/>
          <w:color w:val="FF0000"/>
        </w:rPr>
        <w:t xml:space="preserve">   </w:t>
      </w:r>
      <w:r>
        <w:rPr>
          <w:rFonts w:hint="eastAsia"/>
          <w:color w:val="FF0000"/>
        </w:rPr>
        <w:t>（</w:t>
      </w:r>
      <w:r>
        <w:rPr>
          <w:rFonts w:hint="eastAsia"/>
          <w:color w:val="FF0000"/>
        </w:rPr>
        <w:t>5</w:t>
      </w:r>
      <w:r>
        <w:rPr>
          <w:rFonts w:hint="eastAsia"/>
          <w:color w:val="FF0000"/>
        </w:rPr>
        <w:t>）该</w:t>
      </w:r>
      <w:r>
        <w:rPr>
          <w:color w:val="FF0000"/>
        </w:rPr>
        <w:t>三个区域</w:t>
      </w:r>
      <w:r>
        <w:rPr>
          <w:rFonts w:hint="eastAsia"/>
          <w:color w:val="FF0000"/>
        </w:rPr>
        <w:t>每列</w:t>
      </w:r>
      <w:r>
        <w:rPr>
          <w:color w:val="FF0000"/>
        </w:rPr>
        <w:t>数据</w:t>
      </w:r>
      <w:r w:rsidR="0039178D">
        <w:rPr>
          <w:rFonts w:hint="eastAsia"/>
          <w:color w:val="FF0000"/>
        </w:rPr>
        <w:t>展示</w:t>
      </w:r>
      <w:r>
        <w:rPr>
          <w:color w:val="FF0000"/>
        </w:rPr>
        <w:t>的个数</w:t>
      </w:r>
      <w:r w:rsidR="008F2A26">
        <w:rPr>
          <w:rFonts w:hint="eastAsia"/>
          <w:color w:val="FF0000"/>
        </w:rPr>
        <w:t>以</w:t>
      </w:r>
      <w:r>
        <w:rPr>
          <w:color w:val="FF0000"/>
        </w:rPr>
        <w:t>现有的框架进行</w:t>
      </w:r>
      <w:r w:rsidR="008F2A26">
        <w:rPr>
          <w:rFonts w:hint="eastAsia"/>
          <w:color w:val="FF0000"/>
        </w:rPr>
        <w:t>动态</w:t>
      </w:r>
      <w:r w:rsidR="008F2A26">
        <w:rPr>
          <w:color w:val="FF0000"/>
        </w:rPr>
        <w:t>的</w:t>
      </w:r>
      <w:r w:rsidR="008F2A26">
        <w:rPr>
          <w:rFonts w:hint="eastAsia"/>
          <w:color w:val="FF0000"/>
        </w:rPr>
        <w:t>可</w:t>
      </w:r>
      <w:r w:rsidR="008F2A26">
        <w:rPr>
          <w:color w:val="FF0000"/>
        </w:rPr>
        <w:t>最多</w:t>
      </w:r>
      <w:r>
        <w:rPr>
          <w:color w:val="FF0000"/>
        </w:rPr>
        <w:t>排列</w:t>
      </w:r>
      <w:r w:rsidR="0039178D">
        <w:rPr>
          <w:rFonts w:hint="eastAsia"/>
          <w:color w:val="FF0000"/>
        </w:rPr>
        <w:t>的</w:t>
      </w:r>
      <w:r w:rsidR="0039178D">
        <w:rPr>
          <w:color w:val="FF0000"/>
        </w:rPr>
        <w:t>个数，如果</w:t>
      </w:r>
      <w:r w:rsidR="0039178D">
        <w:rPr>
          <w:rFonts w:hint="eastAsia"/>
          <w:color w:val="FF0000"/>
        </w:rPr>
        <w:t>查询</w:t>
      </w:r>
      <w:r w:rsidR="0039178D">
        <w:rPr>
          <w:color w:val="FF0000"/>
        </w:rPr>
        <w:t>的</w:t>
      </w:r>
      <w:r w:rsidR="00CA3E61">
        <w:rPr>
          <w:rFonts w:hint="eastAsia"/>
          <w:color w:val="FF0000"/>
        </w:rPr>
        <w:t>某列</w:t>
      </w:r>
      <w:r w:rsidR="008F2A26">
        <w:rPr>
          <w:color w:val="FF0000"/>
        </w:rPr>
        <w:t>数据</w:t>
      </w:r>
      <w:r w:rsidR="008F2A26">
        <w:rPr>
          <w:rFonts w:hint="eastAsia"/>
          <w:color w:val="FF0000"/>
        </w:rPr>
        <w:t>该页</w:t>
      </w:r>
      <w:r w:rsidR="0039178D">
        <w:rPr>
          <w:color w:val="FF0000"/>
        </w:rPr>
        <w:t>展示不完整，那么</w:t>
      </w:r>
      <w:r w:rsidR="00CA3E61">
        <w:rPr>
          <w:rFonts w:hint="eastAsia"/>
          <w:color w:val="FF0000"/>
        </w:rPr>
        <w:t>如图</w:t>
      </w:r>
      <w:r w:rsidR="00CA3E61">
        <w:rPr>
          <w:color w:val="FF0000"/>
        </w:rPr>
        <w:t>所示：</w:t>
      </w:r>
      <w:r w:rsidR="00CA3E61">
        <w:rPr>
          <w:noProof/>
        </w:rPr>
        <w:drawing>
          <wp:inline distT="0" distB="0" distL="0" distR="0" wp14:anchorId="763F7D0D" wp14:editId="2F64ED2D">
            <wp:extent cx="2190750" cy="1971675"/>
            <wp:effectExtent l="19050" t="19050" r="19050" b="285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0750" cy="1971675"/>
                    </a:xfrm>
                    <a:prstGeom prst="rect">
                      <a:avLst/>
                    </a:prstGeom>
                    <a:noFill/>
                    <a:ln>
                      <a:solidFill>
                        <a:schemeClr val="accent1"/>
                      </a:solidFill>
                    </a:ln>
                  </pic:spPr>
                </pic:pic>
              </a:graphicData>
            </a:graphic>
          </wp:inline>
        </w:drawing>
      </w:r>
      <w:r w:rsidR="00B61646">
        <w:rPr>
          <w:rFonts w:hint="eastAsia"/>
          <w:color w:val="FF0000"/>
        </w:rPr>
        <w:t>，该列</w:t>
      </w:r>
      <w:r w:rsidR="00B61646">
        <w:rPr>
          <w:color w:val="FF0000"/>
        </w:rPr>
        <w:t>数据最右侧</w:t>
      </w:r>
      <w:r w:rsidR="00B61646">
        <w:rPr>
          <w:rFonts w:hint="eastAsia"/>
          <w:color w:val="FF0000"/>
        </w:rPr>
        <w:t>展示出</w:t>
      </w:r>
      <w:r w:rsidR="00B61646">
        <w:rPr>
          <w:color w:val="FF0000"/>
        </w:rPr>
        <w:t>下拉滑动条，通过</w:t>
      </w:r>
      <w:r w:rsidR="008F2A26">
        <w:rPr>
          <w:rFonts w:hint="eastAsia"/>
          <w:color w:val="FF0000"/>
        </w:rPr>
        <w:t>拖动</w:t>
      </w:r>
      <w:r w:rsidR="00B61646">
        <w:rPr>
          <w:color w:val="FF0000"/>
        </w:rPr>
        <w:t>下拉条</w:t>
      </w:r>
      <w:r w:rsidR="008F2A26">
        <w:rPr>
          <w:rFonts w:hint="eastAsia"/>
          <w:color w:val="FF0000"/>
        </w:rPr>
        <w:t>或者</w:t>
      </w:r>
      <w:r w:rsidR="008F2A26">
        <w:rPr>
          <w:color w:val="FF0000"/>
        </w:rPr>
        <w:t>在该列滚动鼠标</w:t>
      </w:r>
      <w:r w:rsidR="00B61646">
        <w:rPr>
          <w:color w:val="FF0000"/>
        </w:rPr>
        <w:t>查询出更</w:t>
      </w:r>
      <w:r w:rsidR="00B61646">
        <w:rPr>
          <w:rFonts w:hint="eastAsia"/>
          <w:color w:val="FF0000"/>
        </w:rPr>
        <w:t>多</w:t>
      </w:r>
      <w:r w:rsidR="002550D8">
        <w:rPr>
          <w:color w:val="FF0000"/>
        </w:rPr>
        <w:t>的数</w:t>
      </w:r>
      <w:r w:rsidR="002550D8">
        <w:rPr>
          <w:color w:val="FF0000"/>
        </w:rPr>
        <w:lastRenderedPageBreak/>
        <w:t>据</w:t>
      </w:r>
      <w:r w:rsidR="002550D8">
        <w:rPr>
          <w:rFonts w:hint="eastAsia"/>
          <w:color w:val="FF0000"/>
        </w:rPr>
        <w:t>，</w:t>
      </w:r>
      <w:r w:rsidR="002550D8">
        <w:rPr>
          <w:color w:val="FF0000"/>
        </w:rPr>
        <w:t>同时该列的标题（</w:t>
      </w:r>
      <w:r w:rsidR="002550D8">
        <w:rPr>
          <w:rFonts w:hint="eastAsia"/>
          <w:color w:val="FF0000"/>
        </w:rPr>
        <w:t>如</w:t>
      </w:r>
      <w:r w:rsidR="002550D8">
        <w:rPr>
          <w:color w:val="FF0000"/>
        </w:rPr>
        <w:t>上图的</w:t>
      </w:r>
      <w:r w:rsidR="002550D8">
        <w:rPr>
          <w:color w:val="FF0000"/>
        </w:rPr>
        <w:t>“</w:t>
      </w:r>
      <w:r w:rsidR="002550D8">
        <w:rPr>
          <w:rFonts w:hint="eastAsia"/>
          <w:color w:val="FF0000"/>
        </w:rPr>
        <w:t>分类</w:t>
      </w:r>
      <w:r w:rsidR="002550D8">
        <w:rPr>
          <w:color w:val="FF0000"/>
        </w:rPr>
        <w:t>”</w:t>
      </w:r>
      <w:r w:rsidR="002550D8">
        <w:rPr>
          <w:color w:val="FF0000"/>
        </w:rPr>
        <w:t>）</w:t>
      </w:r>
      <w:r w:rsidR="002550D8">
        <w:rPr>
          <w:rFonts w:hint="eastAsia"/>
          <w:color w:val="FF0000"/>
        </w:rPr>
        <w:t>则</w:t>
      </w:r>
      <w:r w:rsidR="002550D8">
        <w:rPr>
          <w:color w:val="FF0000"/>
        </w:rPr>
        <w:t>不随着查询出的数据进行上下滑动。</w:t>
      </w:r>
    </w:p>
    <w:p w14:paraId="2083DCCF" w14:textId="105A86A2" w:rsidR="00525943" w:rsidRDefault="00525943" w:rsidP="005605E3">
      <w:pPr>
        <w:spacing w:line="360" w:lineRule="auto"/>
        <w:rPr>
          <w:color w:val="FF0000"/>
        </w:rPr>
      </w:pPr>
      <w:r>
        <w:rPr>
          <w:rFonts w:hint="eastAsia"/>
          <w:color w:val="FF0000"/>
        </w:rPr>
        <w:t xml:space="preserve">   </w:t>
      </w:r>
      <w:r>
        <w:rPr>
          <w:rFonts w:hint="eastAsia"/>
          <w:color w:val="FF0000"/>
        </w:rPr>
        <w:t>（</w:t>
      </w:r>
      <w:r>
        <w:rPr>
          <w:rFonts w:hint="eastAsia"/>
          <w:color w:val="FF0000"/>
        </w:rPr>
        <w:t>6</w:t>
      </w:r>
      <w:r>
        <w:rPr>
          <w:rFonts w:hint="eastAsia"/>
          <w:color w:val="FF0000"/>
        </w:rPr>
        <w:t>）该三个</w:t>
      </w:r>
      <w:r>
        <w:rPr>
          <w:color w:val="FF0000"/>
        </w:rPr>
        <w:t>区域的值由于考虑到后期数据也不多，故无需分页查询</w:t>
      </w:r>
      <w:r>
        <w:rPr>
          <w:rFonts w:hint="eastAsia"/>
          <w:color w:val="FF0000"/>
        </w:rPr>
        <w:t>数据</w:t>
      </w:r>
      <w:r>
        <w:rPr>
          <w:color w:val="FF0000"/>
        </w:rPr>
        <w:t>，一次查询出某列的全部数据即可。</w:t>
      </w:r>
    </w:p>
    <w:p w14:paraId="0E3ABBAF" w14:textId="6B372742" w:rsidR="00EA22C8" w:rsidRDefault="00EA22C8" w:rsidP="005605E3">
      <w:pPr>
        <w:spacing w:line="360" w:lineRule="auto"/>
        <w:rPr>
          <w:color w:val="FF0000"/>
        </w:rPr>
      </w:pPr>
      <w:r>
        <w:rPr>
          <w:rFonts w:hint="eastAsia"/>
          <w:color w:val="FF0000"/>
        </w:rPr>
        <w:t xml:space="preserve">   </w:t>
      </w:r>
      <w:r>
        <w:rPr>
          <w:rFonts w:hint="eastAsia"/>
          <w:color w:val="FF0000"/>
        </w:rPr>
        <w:t>（</w:t>
      </w:r>
      <w:r>
        <w:rPr>
          <w:rFonts w:hint="eastAsia"/>
          <w:color w:val="FF0000"/>
        </w:rPr>
        <w:t>7</w:t>
      </w:r>
      <w:r>
        <w:rPr>
          <w:rFonts w:hint="eastAsia"/>
          <w:color w:val="FF0000"/>
        </w:rPr>
        <w:t>）“分类”、“元素”两个</w:t>
      </w:r>
      <w:r>
        <w:rPr>
          <w:color w:val="FF0000"/>
        </w:rPr>
        <w:t>区域的值</w:t>
      </w:r>
      <w:r>
        <w:rPr>
          <w:rFonts w:hint="eastAsia"/>
          <w:color w:val="FF0000"/>
        </w:rPr>
        <w:t>不支持</w:t>
      </w:r>
      <w:r>
        <w:rPr>
          <w:color w:val="FF0000"/>
        </w:rPr>
        <w:t>换行（</w:t>
      </w:r>
      <w:r>
        <w:rPr>
          <w:rFonts w:hint="eastAsia"/>
          <w:color w:val="FF0000"/>
        </w:rPr>
        <w:t>即</w:t>
      </w:r>
      <w:r>
        <w:rPr>
          <w:color w:val="FF0000"/>
        </w:rPr>
        <w:t>一行展示）</w:t>
      </w:r>
      <w:r>
        <w:rPr>
          <w:rFonts w:hint="eastAsia"/>
          <w:color w:val="FF0000"/>
        </w:rPr>
        <w:t>。</w:t>
      </w:r>
    </w:p>
    <w:p w14:paraId="4D89DD85" w14:textId="40FBF7D7" w:rsidR="00761601" w:rsidRPr="00CA3E61" w:rsidRDefault="00761601" w:rsidP="005605E3">
      <w:pPr>
        <w:spacing w:line="360" w:lineRule="auto"/>
        <w:rPr>
          <w:color w:val="FF0000"/>
        </w:rPr>
      </w:pPr>
      <w:r>
        <w:rPr>
          <w:rFonts w:hint="eastAsia"/>
          <w:color w:val="FF0000"/>
        </w:rPr>
        <w:t xml:space="preserve">   </w:t>
      </w:r>
      <w:r>
        <w:rPr>
          <w:rFonts w:hint="eastAsia"/>
          <w:color w:val="FF0000"/>
        </w:rPr>
        <w:t>（</w:t>
      </w:r>
      <w:r>
        <w:rPr>
          <w:rFonts w:hint="eastAsia"/>
          <w:color w:val="FF0000"/>
        </w:rPr>
        <w:t>8</w:t>
      </w:r>
      <w:r>
        <w:rPr>
          <w:rFonts w:hint="eastAsia"/>
          <w:color w:val="FF0000"/>
        </w:rPr>
        <w:t>）如果</w:t>
      </w:r>
      <w:r>
        <w:rPr>
          <w:color w:val="FF0000"/>
        </w:rPr>
        <w:t>在编辑、新增</w:t>
      </w:r>
      <w:r>
        <w:rPr>
          <w:rFonts w:hint="eastAsia"/>
          <w:color w:val="FF0000"/>
        </w:rPr>
        <w:t>“分类”、“元素”两个</w:t>
      </w:r>
      <w:r>
        <w:rPr>
          <w:color w:val="FF0000"/>
        </w:rPr>
        <w:t>区域的值</w:t>
      </w:r>
      <w:r>
        <w:rPr>
          <w:rFonts w:hint="eastAsia"/>
          <w:color w:val="FF0000"/>
        </w:rPr>
        <w:t>时</w:t>
      </w:r>
      <w:r>
        <w:rPr>
          <w:color w:val="FF0000"/>
        </w:rPr>
        <w:t>，当校验到录入的字数等于最大可</w:t>
      </w:r>
      <w:r>
        <w:rPr>
          <w:rFonts w:hint="eastAsia"/>
          <w:color w:val="FF0000"/>
        </w:rPr>
        <w:t>录入</w:t>
      </w:r>
      <w:r>
        <w:rPr>
          <w:color w:val="FF0000"/>
        </w:rPr>
        <w:t>数时，</w:t>
      </w:r>
      <w:r>
        <w:rPr>
          <w:rFonts w:hint="eastAsia"/>
          <w:color w:val="FF0000"/>
        </w:rPr>
        <w:t>再</w:t>
      </w:r>
      <w:r>
        <w:rPr>
          <w:color w:val="FF0000"/>
        </w:rPr>
        <w:t>录入的</w:t>
      </w:r>
      <w:r>
        <w:rPr>
          <w:rFonts w:hint="eastAsia"/>
          <w:color w:val="FF0000"/>
        </w:rPr>
        <w:t>内容</w:t>
      </w:r>
      <w:r>
        <w:rPr>
          <w:color w:val="FF0000"/>
        </w:rPr>
        <w:t>将不可</w:t>
      </w:r>
      <w:r>
        <w:rPr>
          <w:rFonts w:hint="eastAsia"/>
          <w:color w:val="FF0000"/>
        </w:rPr>
        <w:t>在</w:t>
      </w:r>
      <w:r>
        <w:rPr>
          <w:color w:val="FF0000"/>
        </w:rPr>
        <w:t>文本框中展示出来。</w:t>
      </w:r>
    </w:p>
    <w:tbl>
      <w:tblPr>
        <w:tblW w:w="77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9"/>
        <w:gridCol w:w="5074"/>
      </w:tblGrid>
      <w:tr w:rsidR="00423CCC" w14:paraId="71995820" w14:textId="77777777" w:rsidTr="009D7123">
        <w:tc>
          <w:tcPr>
            <w:tcW w:w="2689" w:type="dxa"/>
          </w:tcPr>
          <w:p w14:paraId="02E2CCD2" w14:textId="77777777" w:rsidR="00423CCC" w:rsidRDefault="00423CCC" w:rsidP="005605E3">
            <w:pPr>
              <w:spacing w:line="360" w:lineRule="auto"/>
            </w:pPr>
            <w:r>
              <w:rPr>
                <w:rFonts w:hint="eastAsia"/>
              </w:rPr>
              <w:t>按钮</w:t>
            </w:r>
            <w:r>
              <w:rPr>
                <w:rFonts w:hint="eastAsia"/>
              </w:rPr>
              <w:t>/</w:t>
            </w:r>
            <w:r>
              <w:rPr>
                <w:rFonts w:hint="eastAsia"/>
              </w:rPr>
              <w:t>入口</w:t>
            </w:r>
          </w:p>
        </w:tc>
        <w:tc>
          <w:tcPr>
            <w:tcW w:w="5074" w:type="dxa"/>
          </w:tcPr>
          <w:p w14:paraId="51D849F0" w14:textId="77777777" w:rsidR="00423CCC" w:rsidRDefault="00423CCC" w:rsidP="005605E3">
            <w:pPr>
              <w:spacing w:line="360" w:lineRule="auto"/>
            </w:pPr>
            <w:r>
              <w:rPr>
                <w:rFonts w:hint="eastAsia"/>
              </w:rPr>
              <w:t>事件</w:t>
            </w:r>
          </w:p>
        </w:tc>
      </w:tr>
      <w:tr w:rsidR="00423CCC" w14:paraId="2FF303B8" w14:textId="77777777" w:rsidTr="009D7123">
        <w:tc>
          <w:tcPr>
            <w:tcW w:w="2689" w:type="dxa"/>
          </w:tcPr>
          <w:p w14:paraId="22D6AF99" w14:textId="67C00461" w:rsidR="00423CCC" w:rsidRDefault="009D7123" w:rsidP="005605E3">
            <w:pPr>
              <w:spacing w:line="360" w:lineRule="auto"/>
            </w:pPr>
            <w:r>
              <w:rPr>
                <w:noProof/>
              </w:rPr>
              <w:drawing>
                <wp:inline distT="0" distB="0" distL="0" distR="0" wp14:anchorId="4C74F92B" wp14:editId="3E87D118">
                  <wp:extent cx="371475" cy="26670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475" cy="266700"/>
                          </a:xfrm>
                          <a:prstGeom prst="rect">
                            <a:avLst/>
                          </a:prstGeom>
                        </pic:spPr>
                      </pic:pic>
                    </a:graphicData>
                  </a:graphic>
                </wp:inline>
              </w:drawing>
            </w:r>
          </w:p>
        </w:tc>
        <w:tc>
          <w:tcPr>
            <w:tcW w:w="5074" w:type="dxa"/>
          </w:tcPr>
          <w:p w14:paraId="61B94E7D" w14:textId="546CC3AE" w:rsidR="000E22BB" w:rsidRDefault="000D0E17" w:rsidP="005605E3">
            <w:pPr>
              <w:pStyle w:val="21"/>
              <w:spacing w:line="360" w:lineRule="auto"/>
              <w:ind w:firstLineChars="0" w:firstLine="0"/>
              <w:rPr>
                <w:rFonts w:ascii="宋体"/>
                <w:szCs w:val="21"/>
              </w:rPr>
            </w:pPr>
            <w:r>
              <w:rPr>
                <w:rFonts w:ascii="宋体" w:hint="eastAsia"/>
                <w:szCs w:val="21"/>
              </w:rPr>
              <w:t>1.</w:t>
            </w:r>
            <w:r w:rsidR="003E7095">
              <w:rPr>
                <w:rFonts w:ascii="宋体" w:hint="eastAsia"/>
                <w:szCs w:val="21"/>
              </w:rPr>
              <w:t>该</w:t>
            </w:r>
            <w:r w:rsidR="000E22BB">
              <w:rPr>
                <w:rFonts w:ascii="宋体" w:hint="eastAsia"/>
                <w:szCs w:val="21"/>
              </w:rPr>
              <w:t>功能</w:t>
            </w:r>
            <w:r w:rsidR="000E22BB">
              <w:rPr>
                <w:rFonts w:ascii="宋体"/>
                <w:szCs w:val="21"/>
              </w:rPr>
              <w:t>只有</w:t>
            </w:r>
            <w:r w:rsidR="000E22BB">
              <w:rPr>
                <w:rFonts w:ascii="宋体" w:hint="eastAsia"/>
                <w:szCs w:val="21"/>
              </w:rPr>
              <w:t>“</w:t>
            </w:r>
            <w:r w:rsidR="000E22BB">
              <w:rPr>
                <w:color w:val="FF0000"/>
              </w:rPr>
              <w:t>分类</w:t>
            </w:r>
            <w:r w:rsidR="000E22BB">
              <w:rPr>
                <w:rFonts w:ascii="宋体" w:hint="eastAsia"/>
                <w:szCs w:val="21"/>
              </w:rPr>
              <w:t>”</w:t>
            </w:r>
            <w:r w:rsidR="000E22BB">
              <w:rPr>
                <w:rFonts w:hint="eastAsia"/>
                <w:color w:val="FF0000"/>
              </w:rPr>
              <w:t>、</w:t>
            </w:r>
            <w:r w:rsidR="000E22BB">
              <w:rPr>
                <w:rFonts w:ascii="宋体" w:hint="eastAsia"/>
                <w:szCs w:val="21"/>
              </w:rPr>
              <w:t>“</w:t>
            </w:r>
            <w:r w:rsidR="000E22BB">
              <w:rPr>
                <w:color w:val="FF0000"/>
              </w:rPr>
              <w:t>元素</w:t>
            </w:r>
            <w:r w:rsidR="000E22BB">
              <w:rPr>
                <w:rFonts w:ascii="宋体" w:hint="eastAsia"/>
                <w:szCs w:val="21"/>
              </w:rPr>
              <w:t>”</w:t>
            </w:r>
            <w:r w:rsidR="001C546B">
              <w:rPr>
                <w:rFonts w:ascii="宋体" w:hint="eastAsia"/>
                <w:szCs w:val="21"/>
              </w:rPr>
              <w:t>两个</w:t>
            </w:r>
            <w:r w:rsidR="00CD21B9">
              <w:rPr>
                <w:rFonts w:ascii="宋体" w:hint="eastAsia"/>
                <w:szCs w:val="21"/>
              </w:rPr>
              <w:t>区域</w:t>
            </w:r>
            <w:r w:rsidR="000E22BB">
              <w:rPr>
                <w:rFonts w:ascii="宋体" w:hint="eastAsia"/>
                <w:szCs w:val="21"/>
              </w:rPr>
              <w:t>查询出</w:t>
            </w:r>
            <w:r w:rsidR="000E22BB">
              <w:rPr>
                <w:rFonts w:ascii="宋体"/>
                <w:szCs w:val="21"/>
              </w:rPr>
              <w:t>数据后，在</w:t>
            </w:r>
            <w:r w:rsidR="000E22BB">
              <w:rPr>
                <w:rFonts w:ascii="宋体" w:hint="eastAsia"/>
                <w:szCs w:val="21"/>
              </w:rPr>
              <w:t>对应</w:t>
            </w:r>
            <w:r w:rsidR="000E22BB">
              <w:rPr>
                <w:rFonts w:ascii="宋体"/>
                <w:szCs w:val="21"/>
              </w:rPr>
              <w:t>的每个数据后边有该</w:t>
            </w:r>
            <w:r w:rsidR="000E22BB">
              <w:rPr>
                <w:rFonts w:ascii="宋体" w:hint="eastAsia"/>
                <w:szCs w:val="21"/>
              </w:rPr>
              <w:t>操作</w:t>
            </w:r>
            <w:r w:rsidR="000E22BB">
              <w:rPr>
                <w:rFonts w:ascii="宋体"/>
                <w:szCs w:val="21"/>
              </w:rPr>
              <w:t>，如图所示：</w:t>
            </w:r>
          </w:p>
          <w:p w14:paraId="7537C888" w14:textId="1A9B40C3" w:rsidR="000E22BB" w:rsidRPr="003D6536" w:rsidRDefault="000E22BB" w:rsidP="005605E3">
            <w:pPr>
              <w:pStyle w:val="21"/>
              <w:spacing w:line="360" w:lineRule="auto"/>
              <w:ind w:firstLineChars="0" w:firstLine="0"/>
              <w:rPr>
                <w:rFonts w:ascii="宋体"/>
                <w:szCs w:val="21"/>
              </w:rPr>
            </w:pPr>
            <w:r w:rsidRPr="003D6536">
              <w:rPr>
                <w:rFonts w:ascii="宋体"/>
                <w:noProof/>
                <w:szCs w:val="21"/>
              </w:rPr>
              <w:drawing>
                <wp:inline distT="0" distB="0" distL="0" distR="0" wp14:anchorId="51104005" wp14:editId="7774EF15">
                  <wp:extent cx="3084830" cy="1019810"/>
                  <wp:effectExtent l="19050" t="19050" r="20320" b="279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84830" cy="1019810"/>
                          </a:xfrm>
                          <a:prstGeom prst="rect">
                            <a:avLst/>
                          </a:prstGeom>
                          <a:ln>
                            <a:solidFill>
                              <a:schemeClr val="accent1"/>
                            </a:solidFill>
                          </a:ln>
                        </pic:spPr>
                      </pic:pic>
                    </a:graphicData>
                  </a:graphic>
                </wp:inline>
              </w:drawing>
            </w:r>
          </w:p>
          <w:p w14:paraId="4995CAAE" w14:textId="67938BEE" w:rsidR="00423CCC" w:rsidRDefault="000D0E17" w:rsidP="005605E3">
            <w:pPr>
              <w:pStyle w:val="21"/>
              <w:spacing w:line="360" w:lineRule="auto"/>
              <w:ind w:firstLineChars="0" w:firstLine="0"/>
              <w:rPr>
                <w:rFonts w:ascii="宋体"/>
                <w:szCs w:val="21"/>
              </w:rPr>
            </w:pPr>
            <w:r>
              <w:rPr>
                <w:rFonts w:ascii="宋体" w:hint="eastAsia"/>
                <w:szCs w:val="21"/>
              </w:rPr>
              <w:t>2.</w:t>
            </w:r>
            <w:r w:rsidR="003D6536" w:rsidRPr="003D6536">
              <w:rPr>
                <w:rFonts w:ascii="宋体" w:hint="eastAsia"/>
                <w:szCs w:val="21"/>
              </w:rPr>
              <w:t>点击</w:t>
            </w:r>
            <w:r w:rsidR="003D6536">
              <w:rPr>
                <w:rFonts w:ascii="宋体" w:hint="eastAsia"/>
                <w:szCs w:val="21"/>
              </w:rPr>
              <w:t>某个</w:t>
            </w:r>
            <w:r w:rsidR="003D6536">
              <w:rPr>
                <w:noProof/>
              </w:rPr>
              <w:drawing>
                <wp:inline distT="0" distB="0" distL="0" distR="0" wp14:anchorId="6FB904DB" wp14:editId="27FC307C">
                  <wp:extent cx="371475" cy="2667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475" cy="266700"/>
                          </a:xfrm>
                          <a:prstGeom prst="rect">
                            <a:avLst/>
                          </a:prstGeom>
                        </pic:spPr>
                      </pic:pic>
                    </a:graphicData>
                  </a:graphic>
                </wp:inline>
              </w:drawing>
            </w:r>
            <w:r w:rsidR="003D6536">
              <w:rPr>
                <w:rFonts w:ascii="宋体" w:hint="eastAsia"/>
                <w:szCs w:val="21"/>
              </w:rPr>
              <w:t>（eg</w:t>
            </w:r>
            <w:r w:rsidR="003D6536">
              <w:rPr>
                <w:rFonts w:ascii="宋体"/>
                <w:szCs w:val="21"/>
              </w:rPr>
              <w:t>：</w:t>
            </w:r>
            <w:r w:rsidR="003D6536">
              <w:rPr>
                <w:rFonts w:ascii="宋体" w:hint="eastAsia"/>
                <w:szCs w:val="21"/>
              </w:rPr>
              <w:t>“</w:t>
            </w:r>
            <w:r w:rsidR="003D6536">
              <w:rPr>
                <w:rFonts w:ascii="宋体"/>
                <w:szCs w:val="21"/>
              </w:rPr>
              <w:t>投保人信息</w:t>
            </w:r>
            <w:r w:rsidR="003D6536">
              <w:rPr>
                <w:rFonts w:ascii="宋体" w:hint="eastAsia"/>
                <w:szCs w:val="21"/>
              </w:rPr>
              <w:t>”分类</w:t>
            </w:r>
            <w:r w:rsidR="003D6536">
              <w:rPr>
                <w:rFonts w:ascii="宋体"/>
                <w:szCs w:val="21"/>
              </w:rPr>
              <w:t>后边的</w:t>
            </w:r>
            <w:r w:rsidR="003D6536">
              <w:rPr>
                <w:rFonts w:ascii="宋体" w:hint="eastAsia"/>
                <w:szCs w:val="21"/>
              </w:rPr>
              <w:t>），那么</w:t>
            </w:r>
            <w:r w:rsidR="003D6536">
              <w:rPr>
                <w:rFonts w:ascii="宋体"/>
                <w:szCs w:val="21"/>
              </w:rPr>
              <w:t>该值区域变为文本框，如图所示：</w:t>
            </w:r>
          </w:p>
          <w:p w14:paraId="285B6AA1" w14:textId="77777777" w:rsidR="003D6536" w:rsidRDefault="003D6536" w:rsidP="005605E3">
            <w:pPr>
              <w:pStyle w:val="21"/>
              <w:spacing w:line="360" w:lineRule="auto"/>
              <w:ind w:firstLineChars="0" w:firstLine="0"/>
              <w:rPr>
                <w:rFonts w:ascii="宋体"/>
                <w:szCs w:val="21"/>
              </w:rPr>
            </w:pPr>
            <w:r>
              <w:rPr>
                <w:noProof/>
              </w:rPr>
              <w:drawing>
                <wp:inline distT="0" distB="0" distL="0" distR="0" wp14:anchorId="6F8AEA5E" wp14:editId="40E906CD">
                  <wp:extent cx="2676525" cy="3524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6525" cy="352425"/>
                          </a:xfrm>
                          <a:prstGeom prst="rect">
                            <a:avLst/>
                          </a:prstGeom>
                        </pic:spPr>
                      </pic:pic>
                    </a:graphicData>
                  </a:graphic>
                </wp:inline>
              </w:drawing>
            </w:r>
          </w:p>
          <w:p w14:paraId="3542E309" w14:textId="620C9FEB" w:rsidR="0021512B" w:rsidRDefault="0021512B" w:rsidP="005605E3">
            <w:pPr>
              <w:pStyle w:val="21"/>
              <w:spacing w:line="360" w:lineRule="auto"/>
              <w:ind w:firstLineChars="0" w:firstLine="0"/>
              <w:rPr>
                <w:rFonts w:ascii="宋体"/>
                <w:szCs w:val="21"/>
              </w:rPr>
            </w:pPr>
            <w:r>
              <w:rPr>
                <w:rFonts w:ascii="宋体" w:hint="eastAsia"/>
                <w:szCs w:val="21"/>
              </w:rPr>
              <w:t>或</w:t>
            </w:r>
          </w:p>
          <w:p w14:paraId="195FD76F" w14:textId="3C619FF1" w:rsidR="0021512B" w:rsidRDefault="0021512B" w:rsidP="005605E3">
            <w:pPr>
              <w:pStyle w:val="21"/>
              <w:spacing w:line="360" w:lineRule="auto"/>
              <w:ind w:firstLineChars="0" w:firstLine="0"/>
              <w:rPr>
                <w:rFonts w:ascii="宋体"/>
                <w:szCs w:val="21"/>
              </w:rPr>
            </w:pPr>
            <w:r>
              <w:rPr>
                <w:noProof/>
              </w:rPr>
              <w:drawing>
                <wp:inline distT="0" distB="0" distL="0" distR="0" wp14:anchorId="4AA93B5B" wp14:editId="5956F423">
                  <wp:extent cx="2104762" cy="247619"/>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04762" cy="247619"/>
                          </a:xfrm>
                          <a:prstGeom prst="rect">
                            <a:avLst/>
                          </a:prstGeom>
                        </pic:spPr>
                      </pic:pic>
                    </a:graphicData>
                  </a:graphic>
                </wp:inline>
              </w:drawing>
            </w:r>
          </w:p>
          <w:p w14:paraId="04135708" w14:textId="0B9453E4" w:rsidR="008D7DAF" w:rsidRDefault="005263D9" w:rsidP="005605E3">
            <w:pPr>
              <w:pStyle w:val="21"/>
              <w:spacing w:line="360" w:lineRule="auto"/>
              <w:ind w:firstLineChars="0" w:firstLine="0"/>
              <w:rPr>
                <w:rFonts w:ascii="宋体"/>
                <w:szCs w:val="21"/>
              </w:rPr>
            </w:pPr>
            <w:r>
              <w:rPr>
                <w:rFonts w:ascii="宋体" w:hint="eastAsia"/>
                <w:szCs w:val="21"/>
              </w:rPr>
              <w:t>a</w:t>
            </w:r>
            <w:r>
              <w:rPr>
                <w:rFonts w:ascii="宋体"/>
                <w:szCs w:val="21"/>
              </w:rPr>
              <w:t>.</w:t>
            </w:r>
            <w:r w:rsidR="008D7DAF">
              <w:rPr>
                <w:rFonts w:ascii="宋体" w:hint="eastAsia"/>
                <w:szCs w:val="21"/>
              </w:rPr>
              <w:t>变为</w:t>
            </w:r>
            <w:r w:rsidR="008D7DAF">
              <w:rPr>
                <w:rFonts w:ascii="宋体"/>
                <w:szCs w:val="21"/>
              </w:rPr>
              <w:t>文本框</w:t>
            </w:r>
            <w:r w:rsidR="008D2699">
              <w:rPr>
                <w:rFonts w:ascii="宋体" w:hint="eastAsia"/>
                <w:szCs w:val="21"/>
              </w:rPr>
              <w:t>后</w:t>
            </w:r>
            <w:r>
              <w:rPr>
                <w:rFonts w:ascii="宋体" w:hint="eastAsia"/>
                <w:szCs w:val="21"/>
              </w:rPr>
              <w:t>，</w:t>
            </w:r>
            <w:r>
              <w:rPr>
                <w:rFonts w:ascii="宋体"/>
                <w:szCs w:val="21"/>
              </w:rPr>
              <w:t>文本框颜色为蓝色，原有</w:t>
            </w:r>
            <w:r>
              <w:rPr>
                <w:rFonts w:ascii="宋体" w:hint="eastAsia"/>
                <w:szCs w:val="21"/>
              </w:rPr>
              <w:t>数据</w:t>
            </w:r>
            <w:r>
              <w:rPr>
                <w:rFonts w:ascii="宋体"/>
                <w:szCs w:val="21"/>
              </w:rPr>
              <w:t>展示</w:t>
            </w:r>
            <w:r>
              <w:rPr>
                <w:rFonts w:ascii="宋体" w:hint="eastAsia"/>
                <w:szCs w:val="21"/>
              </w:rPr>
              <w:t>完整</w:t>
            </w:r>
            <w:r>
              <w:rPr>
                <w:rFonts w:ascii="宋体"/>
                <w:szCs w:val="21"/>
              </w:rPr>
              <w:t>在文本框中，原有的</w:t>
            </w:r>
            <w:r>
              <w:rPr>
                <w:noProof/>
              </w:rPr>
              <w:drawing>
                <wp:inline distT="0" distB="0" distL="0" distR="0" wp14:anchorId="083A6259" wp14:editId="42DBA994">
                  <wp:extent cx="371475" cy="26670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475" cy="266700"/>
                          </a:xfrm>
                          <a:prstGeom prst="rect">
                            <a:avLst/>
                          </a:prstGeom>
                        </pic:spPr>
                      </pic:pic>
                    </a:graphicData>
                  </a:graphic>
                </wp:inline>
              </w:drawing>
            </w:r>
            <w:r>
              <w:rPr>
                <w:rFonts w:ascii="宋体" w:hint="eastAsia"/>
                <w:szCs w:val="21"/>
              </w:rPr>
              <w:t>消失</w:t>
            </w:r>
            <w:r>
              <w:rPr>
                <w:rFonts w:ascii="宋体"/>
                <w:szCs w:val="21"/>
              </w:rPr>
              <w:t>，文本框后</w:t>
            </w:r>
            <w:r>
              <w:rPr>
                <w:rFonts w:ascii="宋体" w:hint="eastAsia"/>
                <w:szCs w:val="21"/>
              </w:rPr>
              <w:t>边</w:t>
            </w:r>
            <w:r>
              <w:rPr>
                <w:rFonts w:ascii="宋体"/>
                <w:szCs w:val="21"/>
              </w:rPr>
              <w:t>展示</w:t>
            </w:r>
            <w:r w:rsidR="00A945CC">
              <w:rPr>
                <w:rFonts w:ascii="宋体" w:hint="eastAsia"/>
                <w:szCs w:val="21"/>
              </w:rPr>
              <w:t>变为</w:t>
            </w:r>
            <w:r>
              <w:rPr>
                <w:noProof/>
              </w:rPr>
              <w:drawing>
                <wp:inline distT="0" distB="0" distL="0" distR="0" wp14:anchorId="37231ECA" wp14:editId="5960FE54">
                  <wp:extent cx="723810" cy="152381"/>
                  <wp:effectExtent l="0" t="0" r="63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3810" cy="152381"/>
                          </a:xfrm>
                          <a:prstGeom prst="rect">
                            <a:avLst/>
                          </a:prstGeom>
                        </pic:spPr>
                      </pic:pic>
                    </a:graphicData>
                  </a:graphic>
                </wp:inline>
              </w:drawing>
            </w:r>
            <w:r w:rsidR="006145B9">
              <w:rPr>
                <w:rFonts w:ascii="宋体" w:hint="eastAsia"/>
                <w:szCs w:val="21"/>
              </w:rPr>
              <w:t>或者</w:t>
            </w:r>
            <w:r w:rsidR="006145B9">
              <w:rPr>
                <w:noProof/>
              </w:rPr>
              <w:t xml:space="preserve"> </w:t>
            </w:r>
            <w:r w:rsidR="006145B9">
              <w:rPr>
                <w:noProof/>
              </w:rPr>
              <w:drawing>
                <wp:inline distT="0" distB="0" distL="0" distR="0" wp14:anchorId="1143FF19" wp14:editId="789E0CA3">
                  <wp:extent cx="276190" cy="152381"/>
                  <wp:effectExtent l="0" t="0" r="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190" cy="152381"/>
                          </a:xfrm>
                          <a:prstGeom prst="rect">
                            <a:avLst/>
                          </a:prstGeom>
                        </pic:spPr>
                      </pic:pic>
                    </a:graphicData>
                  </a:graphic>
                </wp:inline>
              </w:drawing>
            </w:r>
            <w:r>
              <w:rPr>
                <w:rFonts w:ascii="宋体" w:hint="eastAsia"/>
                <w:szCs w:val="21"/>
              </w:rPr>
              <w:t>；</w:t>
            </w:r>
          </w:p>
          <w:p w14:paraId="2B635602" w14:textId="6B9BC146" w:rsidR="005263D9" w:rsidRDefault="005263D9" w:rsidP="005605E3">
            <w:pPr>
              <w:pStyle w:val="21"/>
              <w:spacing w:line="360" w:lineRule="auto"/>
              <w:ind w:firstLineChars="0" w:firstLine="0"/>
              <w:rPr>
                <w:rFonts w:ascii="宋体"/>
                <w:szCs w:val="21"/>
              </w:rPr>
            </w:pPr>
            <w:r>
              <w:rPr>
                <w:rFonts w:ascii="宋体"/>
                <w:szCs w:val="21"/>
              </w:rPr>
              <w:t>b.</w:t>
            </w:r>
            <w:r w:rsidR="00C84C1F">
              <w:rPr>
                <w:rFonts w:ascii="宋体" w:hint="eastAsia"/>
                <w:szCs w:val="21"/>
              </w:rPr>
              <w:t>当文本框</w:t>
            </w:r>
            <w:r w:rsidR="00C84C1F">
              <w:rPr>
                <w:rFonts w:ascii="宋体"/>
                <w:szCs w:val="21"/>
              </w:rPr>
              <w:t>的数据</w:t>
            </w:r>
            <w:r w:rsidR="00C84C1F">
              <w:rPr>
                <w:rFonts w:ascii="宋体" w:hint="eastAsia"/>
                <w:szCs w:val="21"/>
              </w:rPr>
              <w:t>被删除完</w:t>
            </w:r>
            <w:r w:rsidR="001C546B">
              <w:rPr>
                <w:rFonts w:ascii="宋体" w:hint="eastAsia"/>
                <w:szCs w:val="21"/>
              </w:rPr>
              <w:t>，</w:t>
            </w:r>
            <w:r w:rsidR="00C84C1F">
              <w:rPr>
                <w:rFonts w:ascii="宋体"/>
                <w:szCs w:val="21"/>
              </w:rPr>
              <w:t>为空时，此时</w:t>
            </w:r>
            <w:r w:rsidR="00C84C1F">
              <w:rPr>
                <w:rFonts w:ascii="宋体" w:hint="eastAsia"/>
                <w:szCs w:val="21"/>
              </w:rPr>
              <w:t>文本框</w:t>
            </w:r>
            <w:r w:rsidR="00C84C1F">
              <w:rPr>
                <w:rFonts w:ascii="宋体"/>
                <w:szCs w:val="21"/>
              </w:rPr>
              <w:t>变为红色，且</w:t>
            </w:r>
            <w:r w:rsidR="00C84C1F">
              <w:rPr>
                <w:rFonts w:ascii="宋体" w:hint="eastAsia"/>
                <w:szCs w:val="21"/>
              </w:rPr>
              <w:t>“保存”按钮置灰</w:t>
            </w:r>
            <w:r w:rsidR="00C84C1F">
              <w:rPr>
                <w:rFonts w:ascii="宋体"/>
                <w:szCs w:val="21"/>
              </w:rPr>
              <w:t>不可点，如图所示：</w:t>
            </w:r>
          </w:p>
          <w:p w14:paraId="2281F723" w14:textId="77777777" w:rsidR="006145B9" w:rsidRDefault="00C84C1F" w:rsidP="005605E3">
            <w:pPr>
              <w:pStyle w:val="21"/>
              <w:spacing w:line="360" w:lineRule="auto"/>
              <w:ind w:firstLineChars="0" w:firstLine="0"/>
              <w:rPr>
                <w:rFonts w:ascii="宋体"/>
                <w:szCs w:val="21"/>
              </w:rPr>
            </w:pPr>
            <w:r>
              <w:rPr>
                <w:noProof/>
              </w:rPr>
              <w:drawing>
                <wp:inline distT="0" distB="0" distL="0" distR="0" wp14:anchorId="750D4B32" wp14:editId="1A0ABC65">
                  <wp:extent cx="2552381" cy="247619"/>
                  <wp:effectExtent l="0" t="0" r="635"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52381" cy="247619"/>
                          </a:xfrm>
                          <a:prstGeom prst="rect">
                            <a:avLst/>
                          </a:prstGeom>
                        </pic:spPr>
                      </pic:pic>
                    </a:graphicData>
                  </a:graphic>
                </wp:inline>
              </w:drawing>
            </w:r>
          </w:p>
          <w:p w14:paraId="2D2DE482" w14:textId="6EF2BE6C" w:rsidR="00C84C1F" w:rsidRDefault="006145B9" w:rsidP="005605E3">
            <w:pPr>
              <w:pStyle w:val="21"/>
              <w:spacing w:line="360" w:lineRule="auto"/>
              <w:ind w:firstLineChars="0" w:firstLine="0"/>
              <w:rPr>
                <w:rFonts w:ascii="宋体"/>
                <w:szCs w:val="21"/>
              </w:rPr>
            </w:pPr>
            <w:r>
              <w:rPr>
                <w:rFonts w:ascii="宋体" w:hint="eastAsia"/>
                <w:szCs w:val="21"/>
              </w:rPr>
              <w:t>或</w:t>
            </w:r>
          </w:p>
          <w:p w14:paraId="718024BA" w14:textId="1BB44AB4" w:rsidR="006145B9" w:rsidRDefault="006145B9" w:rsidP="005605E3">
            <w:pPr>
              <w:pStyle w:val="21"/>
              <w:spacing w:line="360" w:lineRule="auto"/>
              <w:ind w:firstLineChars="0" w:firstLine="0"/>
              <w:rPr>
                <w:rFonts w:ascii="宋体"/>
                <w:szCs w:val="21"/>
              </w:rPr>
            </w:pPr>
            <w:r>
              <w:rPr>
                <w:noProof/>
              </w:rPr>
              <w:drawing>
                <wp:inline distT="0" distB="0" distL="0" distR="0" wp14:anchorId="6E5D1343" wp14:editId="03B8D539">
                  <wp:extent cx="2104762" cy="247619"/>
                  <wp:effectExtent l="0" t="0" r="0" b="63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04762" cy="247619"/>
                          </a:xfrm>
                          <a:prstGeom prst="rect">
                            <a:avLst/>
                          </a:prstGeom>
                        </pic:spPr>
                      </pic:pic>
                    </a:graphicData>
                  </a:graphic>
                </wp:inline>
              </w:drawing>
            </w:r>
          </w:p>
          <w:p w14:paraId="64D8A420" w14:textId="24E32CB5" w:rsidR="006145B9" w:rsidRDefault="002E1642" w:rsidP="005605E3">
            <w:pPr>
              <w:pStyle w:val="21"/>
              <w:spacing w:line="360" w:lineRule="auto"/>
              <w:ind w:firstLineChars="0" w:firstLine="0"/>
              <w:rPr>
                <w:rFonts w:ascii="宋体"/>
                <w:szCs w:val="21"/>
              </w:rPr>
            </w:pPr>
            <w:r>
              <w:rPr>
                <w:rFonts w:ascii="宋体" w:hint="eastAsia"/>
                <w:szCs w:val="21"/>
              </w:rPr>
              <w:t>c.</w:t>
            </w:r>
            <w:r w:rsidR="006145B9">
              <w:rPr>
                <w:rFonts w:ascii="宋体" w:hint="eastAsia"/>
                <w:szCs w:val="21"/>
              </w:rPr>
              <w:t>当进行“编辑”时</w:t>
            </w:r>
            <w:r w:rsidR="006145B9">
              <w:rPr>
                <w:rFonts w:ascii="宋体"/>
                <w:szCs w:val="21"/>
              </w:rPr>
              <w:t>，输入框后方是展示</w:t>
            </w:r>
            <w:r w:rsidR="006145B9">
              <w:rPr>
                <w:noProof/>
              </w:rPr>
              <w:drawing>
                <wp:inline distT="0" distB="0" distL="0" distR="0" wp14:anchorId="7B4F0B8E" wp14:editId="227B4DD6">
                  <wp:extent cx="723810" cy="152381"/>
                  <wp:effectExtent l="0" t="0" r="635"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3810" cy="152381"/>
                          </a:xfrm>
                          <a:prstGeom prst="rect">
                            <a:avLst/>
                          </a:prstGeom>
                        </pic:spPr>
                      </pic:pic>
                    </a:graphicData>
                  </a:graphic>
                </wp:inline>
              </w:drawing>
            </w:r>
            <w:r w:rsidR="006145B9">
              <w:rPr>
                <w:rFonts w:ascii="宋体" w:hint="eastAsia"/>
                <w:szCs w:val="21"/>
              </w:rPr>
              <w:lastRenderedPageBreak/>
              <w:t>还是只有</w:t>
            </w:r>
            <w:r w:rsidR="006145B9">
              <w:rPr>
                <w:noProof/>
              </w:rPr>
              <w:drawing>
                <wp:inline distT="0" distB="0" distL="0" distR="0" wp14:anchorId="0F5F3915" wp14:editId="531D8842">
                  <wp:extent cx="276190" cy="152381"/>
                  <wp:effectExtent l="0" t="0" r="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190" cy="152381"/>
                          </a:xfrm>
                          <a:prstGeom prst="rect">
                            <a:avLst/>
                          </a:prstGeom>
                        </pic:spPr>
                      </pic:pic>
                    </a:graphicData>
                  </a:graphic>
                </wp:inline>
              </w:drawing>
            </w:r>
            <w:r w:rsidR="006145B9">
              <w:rPr>
                <w:rFonts w:ascii="宋体" w:hint="eastAsia"/>
                <w:szCs w:val="21"/>
              </w:rPr>
              <w:t>，</w:t>
            </w:r>
            <w:r w:rsidR="006145B9">
              <w:rPr>
                <w:rFonts w:ascii="宋体"/>
                <w:szCs w:val="21"/>
              </w:rPr>
              <w:t>判断逻辑如下所示：</w:t>
            </w:r>
          </w:p>
          <w:p w14:paraId="3A36E483" w14:textId="224D7813" w:rsidR="006145B9" w:rsidRDefault="00963F42" w:rsidP="005605E3">
            <w:pPr>
              <w:pStyle w:val="21"/>
              <w:numPr>
                <w:ilvl w:val="0"/>
                <w:numId w:val="59"/>
              </w:numPr>
              <w:spacing w:line="360" w:lineRule="auto"/>
              <w:ind w:firstLineChars="0"/>
              <w:rPr>
                <w:rFonts w:ascii="宋体"/>
                <w:szCs w:val="21"/>
              </w:rPr>
            </w:pPr>
            <w:r>
              <w:rPr>
                <w:rFonts w:ascii="宋体" w:hint="eastAsia"/>
                <w:szCs w:val="21"/>
              </w:rPr>
              <w:t>当</w:t>
            </w:r>
            <w:r>
              <w:rPr>
                <w:rFonts w:ascii="宋体"/>
                <w:szCs w:val="21"/>
              </w:rPr>
              <w:t>该</w:t>
            </w:r>
            <w:r>
              <w:rPr>
                <w:rFonts w:ascii="宋体" w:hint="eastAsia"/>
                <w:szCs w:val="21"/>
              </w:rPr>
              <w:t>“分类”/“元素”已经</w:t>
            </w:r>
            <w:r>
              <w:rPr>
                <w:rFonts w:ascii="宋体"/>
                <w:szCs w:val="21"/>
              </w:rPr>
              <w:t>被设置到</w:t>
            </w:r>
            <w:r>
              <w:rPr>
                <w:rFonts w:ascii="宋体" w:hint="eastAsia"/>
                <w:szCs w:val="21"/>
              </w:rPr>
              <w:t>销售</w:t>
            </w:r>
            <w:r>
              <w:rPr>
                <w:rFonts w:ascii="宋体"/>
                <w:szCs w:val="21"/>
              </w:rPr>
              <w:t>流程</w:t>
            </w:r>
            <w:r w:rsidR="005163BB">
              <w:rPr>
                <w:rFonts w:ascii="宋体" w:hint="eastAsia"/>
                <w:szCs w:val="21"/>
              </w:rPr>
              <w:t>（无论销售</w:t>
            </w:r>
            <w:r w:rsidR="005163BB">
              <w:rPr>
                <w:rFonts w:ascii="宋体"/>
                <w:szCs w:val="21"/>
              </w:rPr>
              <w:t>流程为什么状态</w:t>
            </w:r>
            <w:r w:rsidR="005163BB">
              <w:rPr>
                <w:rFonts w:ascii="宋体" w:hint="eastAsia"/>
                <w:szCs w:val="21"/>
              </w:rPr>
              <w:t>）</w:t>
            </w:r>
            <w:r>
              <w:rPr>
                <w:rFonts w:ascii="宋体"/>
                <w:szCs w:val="21"/>
              </w:rPr>
              <w:t>的数据则不允许删除</w:t>
            </w:r>
            <w:r w:rsidR="00581FD6">
              <w:rPr>
                <w:rFonts w:ascii="宋体" w:hint="eastAsia"/>
                <w:szCs w:val="21"/>
              </w:rPr>
              <w:t>，</w:t>
            </w:r>
            <w:r w:rsidR="00581FD6">
              <w:rPr>
                <w:rFonts w:ascii="宋体"/>
                <w:szCs w:val="21"/>
              </w:rPr>
              <w:t>但是</w:t>
            </w:r>
            <w:r w:rsidR="00581FD6">
              <w:rPr>
                <w:rFonts w:ascii="宋体" w:hint="eastAsia"/>
                <w:szCs w:val="21"/>
              </w:rPr>
              <w:t>支持</w:t>
            </w:r>
            <w:r w:rsidR="00581FD6">
              <w:rPr>
                <w:rFonts w:ascii="宋体"/>
                <w:szCs w:val="21"/>
              </w:rPr>
              <w:t>修改</w:t>
            </w:r>
            <w:r>
              <w:rPr>
                <w:rFonts w:ascii="宋体"/>
                <w:szCs w:val="21"/>
              </w:rPr>
              <w:t>，故输入框后只能展示</w:t>
            </w:r>
            <w:r w:rsidR="00581FD6">
              <w:rPr>
                <w:noProof/>
              </w:rPr>
              <w:drawing>
                <wp:inline distT="0" distB="0" distL="0" distR="0" wp14:anchorId="296F8393" wp14:editId="36175DA5">
                  <wp:extent cx="276190" cy="152381"/>
                  <wp:effectExtent l="0" t="0" r="0"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190" cy="152381"/>
                          </a:xfrm>
                          <a:prstGeom prst="rect">
                            <a:avLst/>
                          </a:prstGeom>
                        </pic:spPr>
                      </pic:pic>
                    </a:graphicData>
                  </a:graphic>
                </wp:inline>
              </w:drawing>
            </w:r>
            <w:r w:rsidR="00581FD6">
              <w:rPr>
                <w:rFonts w:ascii="宋体" w:hint="eastAsia"/>
                <w:szCs w:val="21"/>
              </w:rPr>
              <w:t>操作</w:t>
            </w:r>
            <w:r w:rsidR="005163BB">
              <w:rPr>
                <w:rFonts w:ascii="宋体" w:hint="eastAsia"/>
                <w:szCs w:val="21"/>
              </w:rPr>
              <w:t>；</w:t>
            </w:r>
          </w:p>
          <w:p w14:paraId="110439F6" w14:textId="23571A1B" w:rsidR="005163BB" w:rsidRDefault="00E659F2" w:rsidP="005605E3">
            <w:pPr>
              <w:pStyle w:val="21"/>
              <w:numPr>
                <w:ilvl w:val="0"/>
                <w:numId w:val="59"/>
              </w:numPr>
              <w:spacing w:line="360" w:lineRule="auto"/>
              <w:ind w:firstLineChars="0"/>
              <w:rPr>
                <w:rFonts w:ascii="宋体"/>
                <w:szCs w:val="21"/>
              </w:rPr>
            </w:pPr>
            <w:r>
              <w:rPr>
                <w:rFonts w:ascii="宋体" w:hint="eastAsia"/>
                <w:szCs w:val="21"/>
              </w:rPr>
              <w:t>当</w:t>
            </w:r>
            <w:r>
              <w:rPr>
                <w:rFonts w:ascii="宋体"/>
                <w:szCs w:val="21"/>
              </w:rPr>
              <w:t>该</w:t>
            </w:r>
            <w:r>
              <w:rPr>
                <w:rFonts w:ascii="宋体" w:hint="eastAsia"/>
                <w:szCs w:val="21"/>
              </w:rPr>
              <w:t>“分类”/“元素”未</w:t>
            </w:r>
            <w:r>
              <w:rPr>
                <w:rFonts w:ascii="宋体"/>
                <w:szCs w:val="21"/>
              </w:rPr>
              <w:t>被设置到</w:t>
            </w:r>
            <w:r>
              <w:rPr>
                <w:rFonts w:ascii="宋体" w:hint="eastAsia"/>
                <w:szCs w:val="21"/>
              </w:rPr>
              <w:t>销售</w:t>
            </w:r>
            <w:r>
              <w:rPr>
                <w:rFonts w:ascii="宋体"/>
                <w:szCs w:val="21"/>
              </w:rPr>
              <w:t>流程</w:t>
            </w:r>
            <w:r>
              <w:rPr>
                <w:rFonts w:ascii="宋体" w:hint="eastAsia"/>
                <w:szCs w:val="21"/>
              </w:rPr>
              <w:t>中</w:t>
            </w:r>
            <w:r>
              <w:rPr>
                <w:rFonts w:ascii="宋体"/>
                <w:szCs w:val="21"/>
              </w:rPr>
              <w:t>则允许删除</w:t>
            </w:r>
            <w:r>
              <w:rPr>
                <w:rFonts w:ascii="宋体" w:hint="eastAsia"/>
                <w:szCs w:val="21"/>
              </w:rPr>
              <w:t>和</w:t>
            </w:r>
            <w:r>
              <w:rPr>
                <w:rFonts w:ascii="宋体"/>
                <w:szCs w:val="21"/>
              </w:rPr>
              <w:t>修改，故输入框后展示</w:t>
            </w:r>
            <w:r>
              <w:rPr>
                <w:noProof/>
              </w:rPr>
              <w:drawing>
                <wp:inline distT="0" distB="0" distL="0" distR="0" wp14:anchorId="5F913255" wp14:editId="6044CD61">
                  <wp:extent cx="723810" cy="152381"/>
                  <wp:effectExtent l="0" t="0" r="635"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3810" cy="152381"/>
                          </a:xfrm>
                          <a:prstGeom prst="rect">
                            <a:avLst/>
                          </a:prstGeom>
                        </pic:spPr>
                      </pic:pic>
                    </a:graphicData>
                  </a:graphic>
                </wp:inline>
              </w:drawing>
            </w:r>
            <w:r>
              <w:rPr>
                <w:rFonts w:ascii="宋体" w:hint="eastAsia"/>
                <w:szCs w:val="21"/>
              </w:rPr>
              <w:t>操作；</w:t>
            </w:r>
          </w:p>
          <w:p w14:paraId="3DE98357" w14:textId="07D4C6B0" w:rsidR="008900C2" w:rsidRDefault="008900C2" w:rsidP="005605E3">
            <w:pPr>
              <w:pStyle w:val="21"/>
              <w:numPr>
                <w:ilvl w:val="0"/>
                <w:numId w:val="59"/>
              </w:numPr>
              <w:spacing w:line="360" w:lineRule="auto"/>
              <w:ind w:firstLineChars="0"/>
              <w:rPr>
                <w:rFonts w:ascii="宋体"/>
                <w:szCs w:val="21"/>
              </w:rPr>
            </w:pPr>
            <w:r>
              <w:rPr>
                <w:rFonts w:ascii="宋体" w:hint="eastAsia"/>
                <w:szCs w:val="21"/>
              </w:rPr>
              <w:t>当</w:t>
            </w:r>
            <w:r w:rsidR="00D37882">
              <w:rPr>
                <w:rFonts w:ascii="宋体" w:hint="eastAsia"/>
                <w:szCs w:val="21"/>
              </w:rPr>
              <w:t>该</w:t>
            </w:r>
            <w:r>
              <w:rPr>
                <w:rFonts w:ascii="宋体" w:hint="eastAsia"/>
                <w:szCs w:val="21"/>
              </w:rPr>
              <w:t>“元素”</w:t>
            </w:r>
            <w:r w:rsidR="00D37882">
              <w:rPr>
                <w:rFonts w:ascii="宋体" w:hint="eastAsia"/>
                <w:szCs w:val="21"/>
              </w:rPr>
              <w:t>设置的“字段类型”</w:t>
            </w:r>
            <w:r w:rsidR="00D37882">
              <w:rPr>
                <w:rFonts w:ascii="宋体"/>
                <w:szCs w:val="21"/>
              </w:rPr>
              <w:t>选择的</w:t>
            </w:r>
            <w:r w:rsidR="00D37882">
              <w:rPr>
                <w:rFonts w:ascii="宋体" w:hint="eastAsia"/>
                <w:szCs w:val="21"/>
              </w:rPr>
              <w:t>是“自定义对象</w:t>
            </w:r>
            <w:r w:rsidR="00D37882">
              <w:rPr>
                <w:rFonts w:ascii="宋体"/>
                <w:szCs w:val="21"/>
              </w:rPr>
              <w:t>数组</w:t>
            </w:r>
            <w:r w:rsidR="00D37882">
              <w:rPr>
                <w:rFonts w:ascii="宋体" w:hint="eastAsia"/>
                <w:szCs w:val="21"/>
              </w:rPr>
              <w:t>”且</w:t>
            </w:r>
            <w:r w:rsidR="00DB0517">
              <w:rPr>
                <w:rFonts w:ascii="宋体" w:hint="eastAsia"/>
                <w:szCs w:val="21"/>
              </w:rPr>
              <w:t>该对象</w:t>
            </w:r>
            <w:r w:rsidR="00DB0517">
              <w:rPr>
                <w:rFonts w:ascii="宋体"/>
                <w:szCs w:val="21"/>
              </w:rPr>
              <w:t>下方</w:t>
            </w:r>
            <w:r w:rsidR="00DB0517">
              <w:rPr>
                <w:rFonts w:ascii="宋体" w:hint="eastAsia"/>
                <w:szCs w:val="21"/>
              </w:rPr>
              <w:t>挂的</w:t>
            </w:r>
            <w:r w:rsidR="00DB0517">
              <w:rPr>
                <w:rFonts w:ascii="宋体"/>
                <w:szCs w:val="21"/>
              </w:rPr>
              <w:t>元素</w:t>
            </w:r>
            <w:r w:rsidR="00DB0517">
              <w:rPr>
                <w:rFonts w:ascii="宋体" w:hint="eastAsia"/>
                <w:szCs w:val="21"/>
              </w:rPr>
              <w:t>个数</w:t>
            </w:r>
            <w:r w:rsidR="00DB0517">
              <w:rPr>
                <w:rFonts w:ascii="宋体"/>
                <w:szCs w:val="21"/>
              </w:rPr>
              <w:t>＞</w:t>
            </w:r>
            <w:r w:rsidR="00DB0517">
              <w:rPr>
                <w:rFonts w:ascii="宋体" w:hint="eastAsia"/>
                <w:szCs w:val="21"/>
              </w:rPr>
              <w:t>0，则</w:t>
            </w:r>
            <w:r w:rsidR="00DB0517">
              <w:rPr>
                <w:rFonts w:ascii="宋体"/>
                <w:szCs w:val="21"/>
              </w:rPr>
              <w:t>不支持删除该元素，只能进行修改，</w:t>
            </w:r>
            <w:r w:rsidR="00DB0517">
              <w:rPr>
                <w:rFonts w:ascii="宋体" w:hint="eastAsia"/>
                <w:szCs w:val="21"/>
              </w:rPr>
              <w:t>故</w:t>
            </w:r>
            <w:r w:rsidR="00DB0517">
              <w:rPr>
                <w:rFonts w:ascii="宋体"/>
                <w:szCs w:val="21"/>
              </w:rPr>
              <w:t>输入框后只能展示</w:t>
            </w:r>
            <w:r w:rsidR="00DB0517">
              <w:rPr>
                <w:noProof/>
              </w:rPr>
              <w:drawing>
                <wp:inline distT="0" distB="0" distL="0" distR="0" wp14:anchorId="38147E91" wp14:editId="05486383">
                  <wp:extent cx="276190" cy="152381"/>
                  <wp:effectExtent l="0" t="0" r="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190" cy="152381"/>
                          </a:xfrm>
                          <a:prstGeom prst="rect">
                            <a:avLst/>
                          </a:prstGeom>
                        </pic:spPr>
                      </pic:pic>
                    </a:graphicData>
                  </a:graphic>
                </wp:inline>
              </w:drawing>
            </w:r>
            <w:r w:rsidR="00DB0517">
              <w:rPr>
                <w:rFonts w:ascii="宋体" w:hint="eastAsia"/>
                <w:szCs w:val="21"/>
              </w:rPr>
              <w:t>操作；</w:t>
            </w:r>
          </w:p>
          <w:p w14:paraId="33CB556F" w14:textId="0D22B70B" w:rsidR="00DB0517" w:rsidRDefault="00DB0517" w:rsidP="005605E3">
            <w:pPr>
              <w:pStyle w:val="21"/>
              <w:numPr>
                <w:ilvl w:val="0"/>
                <w:numId w:val="59"/>
              </w:numPr>
              <w:spacing w:line="360" w:lineRule="auto"/>
              <w:ind w:firstLineChars="0"/>
              <w:rPr>
                <w:rFonts w:ascii="宋体"/>
                <w:szCs w:val="21"/>
              </w:rPr>
            </w:pPr>
            <w:r>
              <w:rPr>
                <w:rFonts w:ascii="宋体" w:hint="eastAsia"/>
                <w:szCs w:val="21"/>
              </w:rPr>
              <w:t>当该“元素”设置的“字段类型”</w:t>
            </w:r>
            <w:r>
              <w:rPr>
                <w:rFonts w:ascii="宋体"/>
                <w:szCs w:val="21"/>
              </w:rPr>
              <w:t>选择的</w:t>
            </w:r>
            <w:r>
              <w:rPr>
                <w:rFonts w:ascii="宋体" w:hint="eastAsia"/>
                <w:szCs w:val="21"/>
              </w:rPr>
              <w:t>是“自定义对象</w:t>
            </w:r>
            <w:r>
              <w:rPr>
                <w:rFonts w:ascii="宋体"/>
                <w:szCs w:val="21"/>
              </w:rPr>
              <w:t>数组</w:t>
            </w:r>
            <w:r>
              <w:rPr>
                <w:rFonts w:ascii="宋体" w:hint="eastAsia"/>
                <w:szCs w:val="21"/>
              </w:rPr>
              <w:t>”且该对象</w:t>
            </w:r>
            <w:r>
              <w:rPr>
                <w:rFonts w:ascii="宋体"/>
                <w:szCs w:val="21"/>
              </w:rPr>
              <w:t>下方</w:t>
            </w:r>
            <w:r>
              <w:rPr>
                <w:rFonts w:ascii="宋体" w:hint="eastAsia"/>
                <w:szCs w:val="21"/>
              </w:rPr>
              <w:t>挂的</w:t>
            </w:r>
            <w:r>
              <w:rPr>
                <w:rFonts w:ascii="宋体"/>
                <w:szCs w:val="21"/>
              </w:rPr>
              <w:t>元素</w:t>
            </w:r>
            <w:r>
              <w:rPr>
                <w:rFonts w:ascii="宋体" w:hint="eastAsia"/>
                <w:szCs w:val="21"/>
              </w:rPr>
              <w:t>个数＝0且</w:t>
            </w:r>
            <w:r>
              <w:rPr>
                <w:rFonts w:ascii="宋体"/>
                <w:szCs w:val="21"/>
              </w:rPr>
              <w:t>该</w:t>
            </w:r>
            <w:r>
              <w:rPr>
                <w:rFonts w:ascii="宋体" w:hint="eastAsia"/>
                <w:szCs w:val="21"/>
              </w:rPr>
              <w:t>“元素”已经</w:t>
            </w:r>
            <w:r>
              <w:rPr>
                <w:rFonts w:ascii="宋体"/>
                <w:szCs w:val="21"/>
              </w:rPr>
              <w:t>被设置到</w:t>
            </w:r>
            <w:r>
              <w:rPr>
                <w:rFonts w:ascii="宋体" w:hint="eastAsia"/>
                <w:szCs w:val="21"/>
              </w:rPr>
              <w:t>销售</w:t>
            </w:r>
            <w:r>
              <w:rPr>
                <w:rFonts w:ascii="宋体"/>
                <w:szCs w:val="21"/>
              </w:rPr>
              <w:t>流程</w:t>
            </w:r>
            <w:r>
              <w:rPr>
                <w:rFonts w:ascii="宋体" w:hint="eastAsia"/>
                <w:szCs w:val="21"/>
              </w:rPr>
              <w:t>（无论销售</w:t>
            </w:r>
            <w:r>
              <w:rPr>
                <w:rFonts w:ascii="宋体"/>
                <w:szCs w:val="21"/>
              </w:rPr>
              <w:t>流程为什么状态</w:t>
            </w:r>
            <w:r>
              <w:rPr>
                <w:rFonts w:ascii="宋体" w:hint="eastAsia"/>
                <w:szCs w:val="21"/>
              </w:rPr>
              <w:t>）</w:t>
            </w:r>
            <w:r>
              <w:rPr>
                <w:rFonts w:ascii="宋体"/>
                <w:szCs w:val="21"/>
              </w:rPr>
              <w:t>的数据则不允许删除</w:t>
            </w:r>
            <w:r>
              <w:rPr>
                <w:rFonts w:ascii="宋体" w:hint="eastAsia"/>
                <w:szCs w:val="21"/>
              </w:rPr>
              <w:t>，</w:t>
            </w:r>
            <w:r>
              <w:rPr>
                <w:rFonts w:ascii="宋体"/>
                <w:szCs w:val="21"/>
              </w:rPr>
              <w:t>只能进行修改，</w:t>
            </w:r>
            <w:r>
              <w:rPr>
                <w:rFonts w:ascii="宋体" w:hint="eastAsia"/>
                <w:szCs w:val="21"/>
              </w:rPr>
              <w:t>故</w:t>
            </w:r>
            <w:r>
              <w:rPr>
                <w:rFonts w:ascii="宋体"/>
                <w:szCs w:val="21"/>
              </w:rPr>
              <w:t>输入框后只能展示</w:t>
            </w:r>
            <w:r>
              <w:rPr>
                <w:noProof/>
              </w:rPr>
              <w:drawing>
                <wp:inline distT="0" distB="0" distL="0" distR="0" wp14:anchorId="7D302A33" wp14:editId="3BCFD6B2">
                  <wp:extent cx="276190" cy="152381"/>
                  <wp:effectExtent l="0" t="0" r="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190" cy="152381"/>
                          </a:xfrm>
                          <a:prstGeom prst="rect">
                            <a:avLst/>
                          </a:prstGeom>
                        </pic:spPr>
                      </pic:pic>
                    </a:graphicData>
                  </a:graphic>
                </wp:inline>
              </w:drawing>
            </w:r>
            <w:r>
              <w:rPr>
                <w:rFonts w:ascii="宋体" w:hint="eastAsia"/>
                <w:szCs w:val="21"/>
              </w:rPr>
              <w:t>操作；</w:t>
            </w:r>
          </w:p>
          <w:p w14:paraId="0EA78890" w14:textId="34067B2B" w:rsidR="006145B9" w:rsidRPr="00DB0517" w:rsidRDefault="00DB0517" w:rsidP="005605E3">
            <w:pPr>
              <w:pStyle w:val="21"/>
              <w:numPr>
                <w:ilvl w:val="0"/>
                <w:numId w:val="59"/>
              </w:numPr>
              <w:spacing w:line="360" w:lineRule="auto"/>
              <w:ind w:firstLineChars="0"/>
              <w:rPr>
                <w:rFonts w:ascii="宋体"/>
                <w:szCs w:val="21"/>
              </w:rPr>
            </w:pPr>
            <w:r>
              <w:rPr>
                <w:rFonts w:ascii="宋体" w:hint="eastAsia"/>
                <w:szCs w:val="21"/>
              </w:rPr>
              <w:t>当该“元素”设置的“字段类型”</w:t>
            </w:r>
            <w:r>
              <w:rPr>
                <w:rFonts w:ascii="宋体"/>
                <w:szCs w:val="21"/>
              </w:rPr>
              <w:t>选择的</w:t>
            </w:r>
            <w:r>
              <w:rPr>
                <w:rFonts w:ascii="宋体" w:hint="eastAsia"/>
                <w:szCs w:val="21"/>
              </w:rPr>
              <w:t>是“自定义对象</w:t>
            </w:r>
            <w:r>
              <w:rPr>
                <w:rFonts w:ascii="宋体"/>
                <w:szCs w:val="21"/>
              </w:rPr>
              <w:t>数组</w:t>
            </w:r>
            <w:r>
              <w:rPr>
                <w:rFonts w:ascii="宋体" w:hint="eastAsia"/>
                <w:szCs w:val="21"/>
              </w:rPr>
              <w:t>”且该对象</w:t>
            </w:r>
            <w:r>
              <w:rPr>
                <w:rFonts w:ascii="宋体"/>
                <w:szCs w:val="21"/>
              </w:rPr>
              <w:t>下方</w:t>
            </w:r>
            <w:r>
              <w:rPr>
                <w:rFonts w:ascii="宋体" w:hint="eastAsia"/>
                <w:szCs w:val="21"/>
              </w:rPr>
              <w:t>挂的</w:t>
            </w:r>
            <w:r>
              <w:rPr>
                <w:rFonts w:ascii="宋体"/>
                <w:szCs w:val="21"/>
              </w:rPr>
              <w:t>元素</w:t>
            </w:r>
            <w:r>
              <w:rPr>
                <w:rFonts w:ascii="宋体" w:hint="eastAsia"/>
                <w:szCs w:val="21"/>
              </w:rPr>
              <w:t>个数＝0且该“元素”未</w:t>
            </w:r>
            <w:r>
              <w:rPr>
                <w:rFonts w:ascii="宋体"/>
                <w:szCs w:val="21"/>
              </w:rPr>
              <w:t>被设置到</w:t>
            </w:r>
            <w:r>
              <w:rPr>
                <w:rFonts w:ascii="宋体" w:hint="eastAsia"/>
                <w:szCs w:val="21"/>
              </w:rPr>
              <w:t>销售</w:t>
            </w:r>
            <w:r>
              <w:rPr>
                <w:rFonts w:ascii="宋体"/>
                <w:szCs w:val="21"/>
              </w:rPr>
              <w:t>流程</w:t>
            </w:r>
            <w:r>
              <w:rPr>
                <w:rFonts w:ascii="宋体" w:hint="eastAsia"/>
                <w:szCs w:val="21"/>
              </w:rPr>
              <w:t>中</w:t>
            </w:r>
            <w:r>
              <w:rPr>
                <w:rFonts w:ascii="宋体"/>
                <w:szCs w:val="21"/>
              </w:rPr>
              <w:t>则允许删除</w:t>
            </w:r>
            <w:r>
              <w:rPr>
                <w:rFonts w:ascii="宋体" w:hint="eastAsia"/>
                <w:szCs w:val="21"/>
              </w:rPr>
              <w:t>和</w:t>
            </w:r>
            <w:r>
              <w:rPr>
                <w:rFonts w:ascii="宋体"/>
                <w:szCs w:val="21"/>
              </w:rPr>
              <w:t>修改，故输入框后展示</w:t>
            </w:r>
            <w:r>
              <w:rPr>
                <w:noProof/>
              </w:rPr>
              <w:drawing>
                <wp:inline distT="0" distB="0" distL="0" distR="0" wp14:anchorId="5632A87B" wp14:editId="707668B9">
                  <wp:extent cx="723810" cy="152381"/>
                  <wp:effectExtent l="0" t="0" r="635" b="63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3810" cy="152381"/>
                          </a:xfrm>
                          <a:prstGeom prst="rect">
                            <a:avLst/>
                          </a:prstGeom>
                        </pic:spPr>
                      </pic:pic>
                    </a:graphicData>
                  </a:graphic>
                </wp:inline>
              </w:drawing>
            </w:r>
            <w:r>
              <w:rPr>
                <w:rFonts w:ascii="宋体" w:hint="eastAsia"/>
                <w:szCs w:val="21"/>
              </w:rPr>
              <w:t>操作；</w:t>
            </w:r>
          </w:p>
          <w:p w14:paraId="04095D1E" w14:textId="28E4791B" w:rsidR="002E1642" w:rsidRDefault="001F4ACA" w:rsidP="005605E3">
            <w:pPr>
              <w:pStyle w:val="21"/>
              <w:spacing w:line="360" w:lineRule="auto"/>
              <w:ind w:firstLineChars="0" w:firstLine="0"/>
              <w:rPr>
                <w:rFonts w:ascii="宋体"/>
                <w:szCs w:val="21"/>
              </w:rPr>
            </w:pPr>
            <w:r>
              <w:rPr>
                <w:rFonts w:ascii="宋体" w:hint="eastAsia"/>
                <w:szCs w:val="21"/>
              </w:rPr>
              <w:t>d</w:t>
            </w:r>
            <w:r>
              <w:rPr>
                <w:rFonts w:ascii="宋体"/>
                <w:szCs w:val="21"/>
              </w:rPr>
              <w:t>.</w:t>
            </w:r>
            <w:r w:rsidR="002E1642">
              <w:rPr>
                <w:rFonts w:ascii="宋体" w:hint="eastAsia"/>
                <w:szCs w:val="21"/>
              </w:rPr>
              <w:t>当</w:t>
            </w:r>
            <w:r w:rsidR="00824803">
              <w:rPr>
                <w:rFonts w:ascii="宋体" w:hint="eastAsia"/>
                <w:szCs w:val="21"/>
              </w:rPr>
              <w:t>数据</w:t>
            </w:r>
            <w:r w:rsidR="00824803">
              <w:rPr>
                <w:rFonts w:ascii="宋体"/>
                <w:szCs w:val="21"/>
              </w:rPr>
              <w:t>可删除时，</w:t>
            </w:r>
            <w:r w:rsidR="002E1642">
              <w:rPr>
                <w:rFonts w:ascii="宋体"/>
                <w:szCs w:val="21"/>
              </w:rPr>
              <w:t>点击</w:t>
            </w:r>
            <w:r w:rsidR="008C2C13">
              <w:rPr>
                <w:noProof/>
              </w:rPr>
              <w:drawing>
                <wp:inline distT="0" distB="0" distL="0" distR="0" wp14:anchorId="051ABEAB" wp14:editId="6E116A14">
                  <wp:extent cx="276190" cy="152381"/>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190" cy="152381"/>
                          </a:xfrm>
                          <a:prstGeom prst="rect">
                            <a:avLst/>
                          </a:prstGeom>
                        </pic:spPr>
                      </pic:pic>
                    </a:graphicData>
                  </a:graphic>
                </wp:inline>
              </w:drawing>
            </w:r>
            <w:r w:rsidR="002E1642">
              <w:rPr>
                <w:rFonts w:ascii="宋体"/>
                <w:szCs w:val="21"/>
              </w:rPr>
              <w:t>，</w:t>
            </w:r>
            <w:r w:rsidR="009C7443">
              <w:rPr>
                <w:rFonts w:ascii="宋体" w:hint="eastAsia"/>
                <w:szCs w:val="21"/>
              </w:rPr>
              <w:t>在</w:t>
            </w:r>
            <w:r w:rsidR="00FB4D30">
              <w:rPr>
                <w:rFonts w:ascii="宋体" w:hint="eastAsia"/>
                <w:szCs w:val="21"/>
              </w:rPr>
              <w:t>当前</w:t>
            </w:r>
            <w:r w:rsidR="00FB4D30">
              <w:rPr>
                <w:rFonts w:ascii="宋体"/>
                <w:szCs w:val="21"/>
              </w:rPr>
              <w:t>页面进行弹框提示</w:t>
            </w:r>
            <w:r w:rsidR="00FB4D30">
              <w:rPr>
                <w:rFonts w:ascii="宋体" w:hint="eastAsia"/>
                <w:szCs w:val="21"/>
              </w:rPr>
              <w:t>，</w:t>
            </w:r>
            <w:r w:rsidR="00FB4D30">
              <w:rPr>
                <w:rFonts w:ascii="宋体"/>
                <w:szCs w:val="21"/>
              </w:rPr>
              <w:t>如图所示：</w:t>
            </w:r>
          </w:p>
          <w:p w14:paraId="2D59AD74" w14:textId="4E9C1A74" w:rsidR="00FB4D30" w:rsidRDefault="008A4413" w:rsidP="005605E3">
            <w:pPr>
              <w:pStyle w:val="21"/>
              <w:spacing w:line="360" w:lineRule="auto"/>
              <w:ind w:firstLineChars="0" w:firstLine="0"/>
              <w:rPr>
                <w:rFonts w:ascii="宋体"/>
                <w:szCs w:val="21"/>
              </w:rPr>
            </w:pPr>
            <w:r>
              <w:rPr>
                <w:noProof/>
              </w:rPr>
              <w:drawing>
                <wp:inline distT="0" distB="0" distL="0" distR="0" wp14:anchorId="59C98432" wp14:editId="22E16A80">
                  <wp:extent cx="3084830" cy="1601470"/>
                  <wp:effectExtent l="0" t="0" r="127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4830" cy="1601470"/>
                          </a:xfrm>
                          <a:prstGeom prst="rect">
                            <a:avLst/>
                          </a:prstGeom>
                        </pic:spPr>
                      </pic:pic>
                    </a:graphicData>
                  </a:graphic>
                </wp:inline>
              </w:drawing>
            </w:r>
          </w:p>
          <w:p w14:paraId="120262C9" w14:textId="009477F7" w:rsidR="006C4283" w:rsidRDefault="006C4283" w:rsidP="005605E3">
            <w:pPr>
              <w:pStyle w:val="21"/>
              <w:numPr>
                <w:ilvl w:val="0"/>
                <w:numId w:val="12"/>
              </w:numPr>
              <w:spacing w:line="360" w:lineRule="auto"/>
              <w:ind w:firstLineChars="0"/>
              <w:rPr>
                <w:rFonts w:ascii="宋体"/>
                <w:szCs w:val="21"/>
              </w:rPr>
            </w:pPr>
            <w:r>
              <w:rPr>
                <w:rFonts w:ascii="宋体" w:hint="eastAsia"/>
                <w:szCs w:val="21"/>
              </w:rPr>
              <w:t>弹框</w:t>
            </w:r>
            <w:r>
              <w:rPr>
                <w:rFonts w:ascii="宋体"/>
                <w:szCs w:val="21"/>
              </w:rPr>
              <w:t>提示语</w:t>
            </w:r>
            <w:r>
              <w:rPr>
                <w:rFonts w:ascii="宋体" w:hint="eastAsia"/>
                <w:szCs w:val="21"/>
              </w:rPr>
              <w:t>描述</w:t>
            </w:r>
            <w:r>
              <w:rPr>
                <w:rFonts w:ascii="宋体"/>
                <w:szCs w:val="21"/>
              </w:rPr>
              <w:t>：</w:t>
            </w:r>
          </w:p>
          <w:p w14:paraId="46EBFB64" w14:textId="71ADE54E" w:rsidR="001E68F5" w:rsidRDefault="006C4283" w:rsidP="005605E3">
            <w:pPr>
              <w:pStyle w:val="21"/>
              <w:spacing w:line="360" w:lineRule="auto"/>
              <w:ind w:firstLineChars="0" w:firstLine="0"/>
              <w:rPr>
                <w:rFonts w:ascii="宋体"/>
                <w:szCs w:val="21"/>
              </w:rPr>
            </w:pPr>
            <w:r>
              <w:rPr>
                <w:rFonts w:ascii="宋体" w:hint="eastAsia"/>
                <w:szCs w:val="21"/>
              </w:rPr>
              <w:lastRenderedPageBreak/>
              <w:t>（1）</w:t>
            </w:r>
            <w:r w:rsidR="008C2C13">
              <w:rPr>
                <w:rFonts w:ascii="宋体" w:hint="eastAsia"/>
                <w:szCs w:val="21"/>
              </w:rPr>
              <w:t>删除</w:t>
            </w:r>
            <w:r w:rsidR="008C2C13">
              <w:rPr>
                <w:rFonts w:ascii="宋体"/>
                <w:szCs w:val="21"/>
              </w:rPr>
              <w:t>的是</w:t>
            </w:r>
            <w:r w:rsidR="008C2C13">
              <w:rPr>
                <w:rFonts w:ascii="宋体" w:hint="eastAsia"/>
                <w:szCs w:val="21"/>
              </w:rPr>
              <w:t>“分类”的数据</w:t>
            </w:r>
            <w:r w:rsidR="008C2C13">
              <w:rPr>
                <w:rFonts w:ascii="宋体"/>
                <w:szCs w:val="21"/>
              </w:rPr>
              <w:t>时，</w:t>
            </w:r>
            <w:r w:rsidR="009C7443">
              <w:rPr>
                <w:rFonts w:ascii="宋体" w:hint="eastAsia"/>
                <w:szCs w:val="21"/>
              </w:rPr>
              <w:t>弹框</w:t>
            </w:r>
            <w:r w:rsidR="009C7443">
              <w:rPr>
                <w:rFonts w:ascii="宋体"/>
                <w:szCs w:val="21"/>
              </w:rPr>
              <w:t>提示语</w:t>
            </w:r>
            <w:r>
              <w:rPr>
                <w:rFonts w:ascii="宋体" w:hint="eastAsia"/>
                <w:szCs w:val="21"/>
              </w:rPr>
              <w:t>为</w:t>
            </w:r>
            <w:r w:rsidR="009C7443">
              <w:rPr>
                <w:rFonts w:ascii="宋体"/>
                <w:szCs w:val="21"/>
              </w:rPr>
              <w:t>：</w:t>
            </w:r>
          </w:p>
          <w:p w14:paraId="5F740E1E" w14:textId="0445860C" w:rsidR="001E68F5" w:rsidRPr="001E68F5" w:rsidRDefault="001E68F5" w:rsidP="005605E3">
            <w:pPr>
              <w:pStyle w:val="21"/>
              <w:spacing w:line="360" w:lineRule="auto"/>
              <w:ind w:firstLineChars="0" w:firstLine="0"/>
              <w:jc w:val="center"/>
              <w:rPr>
                <w:rFonts w:ascii="宋体"/>
                <w:color w:val="00B050"/>
                <w:szCs w:val="21"/>
              </w:rPr>
            </w:pPr>
            <w:r w:rsidRPr="001E68F5">
              <w:rPr>
                <w:rFonts w:ascii="宋体" w:hint="eastAsia"/>
                <w:color w:val="00B050"/>
                <w:szCs w:val="21"/>
              </w:rPr>
              <w:t>删除该分类时，会同步删除该分类下的所有元素及设定的元素属性，请谨慎操作。</w:t>
            </w:r>
          </w:p>
          <w:p w14:paraId="596AF485" w14:textId="024E86A5" w:rsidR="009C7443" w:rsidRDefault="001E68F5" w:rsidP="005605E3">
            <w:pPr>
              <w:pStyle w:val="21"/>
              <w:spacing w:line="360" w:lineRule="auto"/>
              <w:ind w:firstLineChars="0" w:firstLine="0"/>
              <w:jc w:val="center"/>
              <w:rPr>
                <w:rFonts w:ascii="宋体"/>
                <w:color w:val="00B050"/>
                <w:szCs w:val="21"/>
              </w:rPr>
            </w:pPr>
            <w:r w:rsidRPr="001E68F5">
              <w:rPr>
                <w:rFonts w:ascii="宋体" w:hint="eastAsia"/>
                <w:color w:val="00B050"/>
                <w:szCs w:val="21"/>
              </w:rPr>
              <w:t>是否继续删除该数据？</w:t>
            </w:r>
          </w:p>
          <w:p w14:paraId="5E383DE8" w14:textId="6EB1C1ED" w:rsidR="008C2C13" w:rsidRDefault="006C4283" w:rsidP="005605E3">
            <w:pPr>
              <w:pStyle w:val="21"/>
              <w:spacing w:line="360" w:lineRule="auto"/>
              <w:ind w:firstLineChars="0" w:firstLine="0"/>
              <w:rPr>
                <w:rFonts w:ascii="宋体"/>
                <w:szCs w:val="21"/>
              </w:rPr>
            </w:pPr>
            <w:r>
              <w:rPr>
                <w:rFonts w:ascii="宋体" w:hint="eastAsia"/>
                <w:szCs w:val="21"/>
              </w:rPr>
              <w:t>（2）</w:t>
            </w:r>
            <w:r w:rsidR="008C2C13">
              <w:rPr>
                <w:rFonts w:ascii="宋体" w:hint="eastAsia"/>
                <w:szCs w:val="21"/>
              </w:rPr>
              <w:t>删除</w:t>
            </w:r>
            <w:r w:rsidR="008C2C13">
              <w:rPr>
                <w:rFonts w:ascii="宋体"/>
                <w:szCs w:val="21"/>
              </w:rPr>
              <w:t>的是</w:t>
            </w:r>
            <w:r w:rsidR="008C2C13">
              <w:rPr>
                <w:rFonts w:ascii="宋体" w:hint="eastAsia"/>
                <w:szCs w:val="21"/>
              </w:rPr>
              <w:t>“元素”的数据</w:t>
            </w:r>
            <w:r w:rsidR="008C2C13">
              <w:rPr>
                <w:rFonts w:ascii="宋体"/>
                <w:szCs w:val="21"/>
              </w:rPr>
              <w:t>时，</w:t>
            </w:r>
            <w:r w:rsidR="008C2C13">
              <w:rPr>
                <w:rFonts w:ascii="宋体" w:hint="eastAsia"/>
                <w:szCs w:val="21"/>
              </w:rPr>
              <w:t>弹框</w:t>
            </w:r>
            <w:r w:rsidR="008C2C13">
              <w:rPr>
                <w:rFonts w:ascii="宋体"/>
                <w:szCs w:val="21"/>
              </w:rPr>
              <w:t>提示语</w:t>
            </w:r>
            <w:r>
              <w:rPr>
                <w:rFonts w:ascii="宋体" w:hint="eastAsia"/>
                <w:szCs w:val="21"/>
              </w:rPr>
              <w:t>为</w:t>
            </w:r>
            <w:r w:rsidR="008C2C13">
              <w:rPr>
                <w:rFonts w:ascii="宋体"/>
                <w:szCs w:val="21"/>
              </w:rPr>
              <w:t>：</w:t>
            </w:r>
          </w:p>
          <w:p w14:paraId="2EABCC4B" w14:textId="7A3432C7" w:rsidR="008C2C13" w:rsidRPr="001E68F5" w:rsidRDefault="008C2C13" w:rsidP="005605E3">
            <w:pPr>
              <w:pStyle w:val="21"/>
              <w:spacing w:line="360" w:lineRule="auto"/>
              <w:ind w:firstLineChars="0" w:firstLine="0"/>
              <w:jc w:val="center"/>
              <w:rPr>
                <w:rFonts w:ascii="宋体"/>
                <w:color w:val="00B050"/>
                <w:szCs w:val="21"/>
              </w:rPr>
            </w:pPr>
            <w:r w:rsidRPr="001E68F5">
              <w:rPr>
                <w:rFonts w:ascii="宋体" w:hint="eastAsia"/>
                <w:color w:val="00B050"/>
                <w:szCs w:val="21"/>
              </w:rPr>
              <w:t>删除该</w:t>
            </w:r>
            <w:r w:rsidR="008C5573">
              <w:rPr>
                <w:rFonts w:ascii="宋体" w:hint="eastAsia"/>
                <w:color w:val="00B050"/>
                <w:szCs w:val="21"/>
              </w:rPr>
              <w:t>元素</w:t>
            </w:r>
            <w:r w:rsidRPr="001E68F5">
              <w:rPr>
                <w:rFonts w:ascii="宋体" w:hint="eastAsia"/>
                <w:color w:val="00B050"/>
                <w:szCs w:val="21"/>
              </w:rPr>
              <w:t>时，会同步删除该元素设定的元素属性，请谨慎操作。</w:t>
            </w:r>
          </w:p>
          <w:p w14:paraId="7003C037" w14:textId="77777777" w:rsidR="00F32594" w:rsidRPr="00F32594" w:rsidRDefault="008C2C13" w:rsidP="005605E3">
            <w:pPr>
              <w:pStyle w:val="21"/>
              <w:spacing w:line="360" w:lineRule="auto"/>
              <w:ind w:left="420" w:firstLineChars="500" w:firstLine="1050"/>
              <w:rPr>
                <w:rFonts w:ascii="宋体"/>
                <w:szCs w:val="21"/>
              </w:rPr>
            </w:pPr>
            <w:r w:rsidRPr="001E68F5">
              <w:rPr>
                <w:rFonts w:ascii="宋体" w:hint="eastAsia"/>
                <w:color w:val="00B050"/>
                <w:szCs w:val="21"/>
              </w:rPr>
              <w:t>是否继续删除该数据？</w:t>
            </w:r>
          </w:p>
          <w:p w14:paraId="7733845B" w14:textId="5F73940E" w:rsidR="009C7443" w:rsidRDefault="009C7443" w:rsidP="005605E3">
            <w:pPr>
              <w:pStyle w:val="21"/>
              <w:numPr>
                <w:ilvl w:val="0"/>
                <w:numId w:val="12"/>
              </w:numPr>
              <w:spacing w:line="360" w:lineRule="auto"/>
              <w:ind w:firstLineChars="0"/>
              <w:rPr>
                <w:rFonts w:ascii="宋体"/>
                <w:szCs w:val="21"/>
              </w:rPr>
            </w:pPr>
            <w:r>
              <w:rPr>
                <w:rFonts w:ascii="宋体" w:hint="eastAsia"/>
                <w:szCs w:val="21"/>
              </w:rPr>
              <w:t>【关闭】按钮</w:t>
            </w:r>
            <w:r>
              <w:rPr>
                <w:rFonts w:ascii="宋体"/>
                <w:szCs w:val="21"/>
              </w:rPr>
              <w:t>：</w:t>
            </w:r>
            <w:r w:rsidR="00D570FA">
              <w:rPr>
                <w:rFonts w:ascii="宋体" w:hint="eastAsia"/>
                <w:szCs w:val="21"/>
              </w:rPr>
              <w:t>点击</w:t>
            </w:r>
            <w:r w:rsidR="00D570FA">
              <w:rPr>
                <w:rFonts w:ascii="宋体"/>
                <w:szCs w:val="21"/>
              </w:rPr>
              <w:t>，关闭该弹框</w:t>
            </w:r>
            <w:r w:rsidR="00D570FA">
              <w:rPr>
                <w:rFonts w:ascii="宋体" w:hint="eastAsia"/>
                <w:szCs w:val="21"/>
              </w:rPr>
              <w:t>；</w:t>
            </w:r>
          </w:p>
          <w:p w14:paraId="065A5C15" w14:textId="77777777" w:rsidR="006C4283" w:rsidRDefault="009C7443" w:rsidP="005605E3">
            <w:pPr>
              <w:pStyle w:val="21"/>
              <w:numPr>
                <w:ilvl w:val="0"/>
                <w:numId w:val="12"/>
              </w:numPr>
              <w:spacing w:line="360" w:lineRule="auto"/>
              <w:ind w:firstLineChars="0"/>
              <w:rPr>
                <w:rFonts w:ascii="宋体"/>
                <w:szCs w:val="21"/>
              </w:rPr>
            </w:pPr>
            <w:r>
              <w:rPr>
                <w:rFonts w:ascii="宋体" w:hint="eastAsia"/>
                <w:szCs w:val="21"/>
              </w:rPr>
              <w:t>【删除】按钮</w:t>
            </w:r>
            <w:r>
              <w:rPr>
                <w:rFonts w:ascii="宋体"/>
                <w:szCs w:val="21"/>
              </w:rPr>
              <w:t>：</w:t>
            </w:r>
          </w:p>
          <w:p w14:paraId="02E73C85" w14:textId="3F8CF3E1" w:rsidR="009C7443" w:rsidRDefault="006C4283" w:rsidP="005605E3">
            <w:pPr>
              <w:pStyle w:val="21"/>
              <w:spacing w:line="360" w:lineRule="auto"/>
              <w:ind w:firstLineChars="0" w:firstLine="0"/>
              <w:rPr>
                <w:rFonts w:ascii="宋体"/>
                <w:szCs w:val="21"/>
              </w:rPr>
            </w:pPr>
            <w:r>
              <w:rPr>
                <w:rFonts w:ascii="宋体" w:hint="eastAsia"/>
                <w:szCs w:val="21"/>
              </w:rPr>
              <w:t>（1）</w:t>
            </w:r>
            <w:r w:rsidR="00D570FA">
              <w:rPr>
                <w:rFonts w:ascii="宋体" w:hint="eastAsia"/>
                <w:szCs w:val="21"/>
              </w:rPr>
              <w:t>点击</w:t>
            </w:r>
            <w:r w:rsidR="000E1CE9">
              <w:rPr>
                <w:rFonts w:ascii="宋体" w:hint="eastAsia"/>
                <w:szCs w:val="21"/>
              </w:rPr>
              <w:t>删除“</w:t>
            </w:r>
            <w:r w:rsidR="000E1CE9">
              <w:rPr>
                <w:rFonts w:ascii="宋体"/>
                <w:szCs w:val="21"/>
              </w:rPr>
              <w:t>分类</w:t>
            </w:r>
            <w:r w:rsidR="000E1CE9">
              <w:rPr>
                <w:rFonts w:ascii="宋体" w:hint="eastAsia"/>
                <w:szCs w:val="21"/>
              </w:rPr>
              <w:t>”数据</w:t>
            </w:r>
            <w:r w:rsidR="00D570FA">
              <w:rPr>
                <w:rFonts w:ascii="宋体"/>
                <w:szCs w:val="21"/>
              </w:rPr>
              <w:t>，</w:t>
            </w:r>
            <w:r w:rsidR="000E1CE9">
              <w:rPr>
                <w:rFonts w:ascii="宋体" w:hint="eastAsia"/>
                <w:szCs w:val="21"/>
              </w:rPr>
              <w:t>则</w:t>
            </w:r>
            <w:r w:rsidR="00D570FA">
              <w:rPr>
                <w:rFonts w:ascii="宋体" w:hint="eastAsia"/>
                <w:szCs w:val="21"/>
              </w:rPr>
              <w:t>删除</w:t>
            </w:r>
            <w:r w:rsidR="00D570FA">
              <w:rPr>
                <w:rFonts w:ascii="宋体"/>
                <w:szCs w:val="21"/>
              </w:rPr>
              <w:t>该条数据及该条数据下包含的所有元素，元素属性信息。</w:t>
            </w:r>
          </w:p>
          <w:p w14:paraId="0BCFEEC0" w14:textId="6FC57756" w:rsidR="007704C8" w:rsidRDefault="006C4283" w:rsidP="005605E3">
            <w:pPr>
              <w:pStyle w:val="21"/>
              <w:spacing w:line="360" w:lineRule="auto"/>
              <w:ind w:firstLineChars="0" w:firstLine="0"/>
              <w:rPr>
                <w:rFonts w:ascii="宋体"/>
                <w:color w:val="00B050"/>
                <w:szCs w:val="21"/>
              </w:rPr>
            </w:pPr>
            <w:r>
              <w:rPr>
                <w:rFonts w:ascii="宋体" w:hint="eastAsia"/>
                <w:szCs w:val="21"/>
              </w:rPr>
              <w:t>（2）</w:t>
            </w:r>
            <w:r w:rsidR="000E1CE9">
              <w:rPr>
                <w:rFonts w:ascii="宋体" w:hint="eastAsia"/>
                <w:szCs w:val="21"/>
              </w:rPr>
              <w:t>点击删除“元素”数据</w:t>
            </w:r>
            <w:r w:rsidR="000E1CE9">
              <w:rPr>
                <w:rFonts w:ascii="宋体"/>
                <w:szCs w:val="21"/>
              </w:rPr>
              <w:t>，</w:t>
            </w:r>
            <w:r w:rsidR="000E1CE9">
              <w:rPr>
                <w:rFonts w:ascii="宋体" w:hint="eastAsia"/>
                <w:szCs w:val="21"/>
              </w:rPr>
              <w:t>则删除</w:t>
            </w:r>
            <w:r w:rsidR="000E1CE9">
              <w:rPr>
                <w:rFonts w:ascii="宋体"/>
                <w:szCs w:val="21"/>
              </w:rPr>
              <w:t>该元素，元素属性信息。</w:t>
            </w:r>
            <w:r w:rsidR="007704C8">
              <w:rPr>
                <w:rFonts w:ascii="宋体" w:hint="eastAsia"/>
                <w:szCs w:val="21"/>
              </w:rPr>
              <w:t>若数据</w:t>
            </w:r>
            <w:r w:rsidR="007704C8">
              <w:rPr>
                <w:rFonts w:ascii="宋体"/>
                <w:szCs w:val="21"/>
              </w:rPr>
              <w:t>删除成功时，当前页面进行toast提示</w:t>
            </w:r>
            <w:r w:rsidR="007704C8">
              <w:rPr>
                <w:rFonts w:ascii="宋体" w:hint="eastAsia"/>
                <w:szCs w:val="21"/>
              </w:rPr>
              <w:t>2</w:t>
            </w:r>
            <w:r w:rsidR="007704C8">
              <w:rPr>
                <w:rFonts w:ascii="宋体"/>
                <w:szCs w:val="21"/>
              </w:rPr>
              <w:t>s</w:t>
            </w:r>
            <w:r w:rsidR="007704C8">
              <w:rPr>
                <w:rFonts w:ascii="宋体" w:hint="eastAsia"/>
                <w:szCs w:val="21"/>
              </w:rPr>
              <w:t>后</w:t>
            </w:r>
            <w:r w:rsidR="007704C8">
              <w:rPr>
                <w:rFonts w:ascii="宋体"/>
                <w:szCs w:val="21"/>
              </w:rPr>
              <w:t>消失，文案：</w:t>
            </w:r>
            <w:r w:rsidR="007704C8" w:rsidRPr="007C3C4A">
              <w:rPr>
                <w:rFonts w:ascii="宋体"/>
                <w:color w:val="00B050"/>
                <w:szCs w:val="21"/>
              </w:rPr>
              <w:t>删除成功</w:t>
            </w:r>
          </w:p>
          <w:p w14:paraId="4A517961" w14:textId="048AF2A2" w:rsidR="00E33CAB" w:rsidRPr="00E33CAB" w:rsidRDefault="00E33CAB" w:rsidP="005605E3">
            <w:pPr>
              <w:pStyle w:val="21"/>
              <w:spacing w:line="360" w:lineRule="auto"/>
              <w:ind w:firstLineChars="0" w:firstLine="0"/>
              <w:rPr>
                <w:rFonts w:ascii="宋体"/>
                <w:szCs w:val="21"/>
              </w:rPr>
            </w:pPr>
            <w:r w:rsidRPr="00E33CAB">
              <w:rPr>
                <w:rFonts w:ascii="宋体" w:hint="eastAsia"/>
                <w:szCs w:val="21"/>
              </w:rPr>
              <w:t>如图</w:t>
            </w:r>
            <w:r w:rsidRPr="00E33CAB">
              <w:rPr>
                <w:rFonts w:ascii="宋体"/>
                <w:szCs w:val="21"/>
              </w:rPr>
              <w:t>所示：</w:t>
            </w:r>
            <w:r>
              <w:rPr>
                <w:noProof/>
              </w:rPr>
              <w:drawing>
                <wp:inline distT="0" distB="0" distL="0" distR="0" wp14:anchorId="618AEF7D" wp14:editId="3160AEC5">
                  <wp:extent cx="1209301" cy="666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8127" cy="688157"/>
                          </a:xfrm>
                          <a:prstGeom prst="rect">
                            <a:avLst/>
                          </a:prstGeom>
                        </pic:spPr>
                      </pic:pic>
                    </a:graphicData>
                  </a:graphic>
                </wp:inline>
              </w:drawing>
            </w:r>
          </w:p>
          <w:p w14:paraId="5AE58EBF" w14:textId="62BC527D" w:rsidR="007704C8" w:rsidRDefault="007704C8" w:rsidP="005605E3">
            <w:pPr>
              <w:pStyle w:val="21"/>
              <w:spacing w:line="360" w:lineRule="auto"/>
              <w:ind w:firstLineChars="0"/>
              <w:rPr>
                <w:rFonts w:ascii="宋体"/>
                <w:color w:val="00B050"/>
                <w:szCs w:val="21"/>
              </w:rPr>
            </w:pPr>
            <w:r>
              <w:rPr>
                <w:rFonts w:ascii="宋体" w:hint="eastAsia"/>
                <w:szCs w:val="21"/>
              </w:rPr>
              <w:t>若</w:t>
            </w:r>
            <w:r>
              <w:rPr>
                <w:rFonts w:ascii="宋体"/>
                <w:szCs w:val="21"/>
              </w:rPr>
              <w:t>数据删除失败时，当前页面进行toast提示</w:t>
            </w:r>
            <w:r>
              <w:rPr>
                <w:rFonts w:ascii="宋体" w:hint="eastAsia"/>
                <w:szCs w:val="21"/>
              </w:rPr>
              <w:t>2</w:t>
            </w:r>
            <w:r>
              <w:rPr>
                <w:rFonts w:ascii="宋体"/>
                <w:szCs w:val="21"/>
              </w:rPr>
              <w:t>s</w:t>
            </w:r>
            <w:r>
              <w:rPr>
                <w:rFonts w:ascii="宋体" w:hint="eastAsia"/>
                <w:szCs w:val="21"/>
              </w:rPr>
              <w:t>后</w:t>
            </w:r>
            <w:r>
              <w:rPr>
                <w:rFonts w:ascii="宋体"/>
                <w:szCs w:val="21"/>
              </w:rPr>
              <w:t>消失，文案：</w:t>
            </w:r>
            <w:r w:rsidRPr="007C3C4A">
              <w:rPr>
                <w:rFonts w:ascii="宋体"/>
                <w:color w:val="00B050"/>
                <w:szCs w:val="21"/>
              </w:rPr>
              <w:t>删除</w:t>
            </w:r>
            <w:r w:rsidRPr="007C3C4A">
              <w:rPr>
                <w:rFonts w:ascii="宋体" w:hint="eastAsia"/>
                <w:color w:val="00B050"/>
                <w:szCs w:val="21"/>
              </w:rPr>
              <w:t>失败</w:t>
            </w:r>
            <w:r w:rsidR="003E54CA">
              <w:rPr>
                <w:rFonts w:ascii="宋体" w:hint="eastAsia"/>
                <w:color w:val="00B050"/>
                <w:szCs w:val="21"/>
              </w:rPr>
              <w:t>，如有问题</w:t>
            </w:r>
            <w:r w:rsidR="003E54CA">
              <w:rPr>
                <w:rFonts w:ascii="宋体"/>
                <w:color w:val="00B050"/>
                <w:szCs w:val="21"/>
              </w:rPr>
              <w:t>请联系管理员。</w:t>
            </w:r>
          </w:p>
          <w:p w14:paraId="3E9F6B77" w14:textId="714EAC83" w:rsidR="00E33CAB" w:rsidRPr="00E33CAB" w:rsidRDefault="00D009CF" w:rsidP="005605E3">
            <w:pPr>
              <w:pStyle w:val="21"/>
              <w:spacing w:line="360" w:lineRule="auto"/>
              <w:ind w:firstLineChars="0" w:firstLine="0"/>
              <w:rPr>
                <w:rFonts w:ascii="宋体"/>
                <w:szCs w:val="21"/>
              </w:rPr>
            </w:pPr>
            <w:r>
              <w:rPr>
                <w:rFonts w:ascii="宋体" w:hint="eastAsia"/>
                <w:szCs w:val="21"/>
              </w:rPr>
              <w:t>如图</w:t>
            </w:r>
            <w:r>
              <w:rPr>
                <w:rFonts w:ascii="宋体"/>
                <w:szCs w:val="21"/>
              </w:rPr>
              <w:t>所示：</w:t>
            </w:r>
            <w:r w:rsidR="00E33CAB">
              <w:rPr>
                <w:noProof/>
              </w:rPr>
              <w:drawing>
                <wp:inline distT="0" distB="0" distL="0" distR="0" wp14:anchorId="7B42B4A1" wp14:editId="090D041F">
                  <wp:extent cx="2419350" cy="715148"/>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2641" cy="719077"/>
                          </a:xfrm>
                          <a:prstGeom prst="rect">
                            <a:avLst/>
                          </a:prstGeom>
                        </pic:spPr>
                      </pic:pic>
                    </a:graphicData>
                  </a:graphic>
                </wp:inline>
              </w:drawing>
            </w:r>
          </w:p>
          <w:p w14:paraId="2088F9AF" w14:textId="05801C33" w:rsidR="006358C7" w:rsidRPr="00FB4D30" w:rsidRDefault="00852792" w:rsidP="005605E3">
            <w:pPr>
              <w:pStyle w:val="21"/>
              <w:spacing w:line="360" w:lineRule="auto"/>
              <w:ind w:firstLineChars="0" w:firstLine="0"/>
              <w:rPr>
                <w:rFonts w:ascii="宋体"/>
                <w:szCs w:val="21"/>
              </w:rPr>
            </w:pPr>
            <w:r>
              <w:rPr>
                <w:rFonts w:ascii="宋体"/>
                <w:szCs w:val="21"/>
              </w:rPr>
              <w:t>e</w:t>
            </w:r>
            <w:r w:rsidR="00966115">
              <w:rPr>
                <w:rFonts w:ascii="宋体"/>
                <w:szCs w:val="21"/>
              </w:rPr>
              <w:t>.</w:t>
            </w:r>
            <w:r w:rsidR="006358C7">
              <w:rPr>
                <w:rFonts w:ascii="宋体" w:hint="eastAsia"/>
                <w:szCs w:val="21"/>
              </w:rPr>
              <w:t>如果</w:t>
            </w:r>
            <w:r w:rsidR="006358C7">
              <w:rPr>
                <w:rFonts w:ascii="宋体"/>
                <w:szCs w:val="21"/>
              </w:rPr>
              <w:t>数据被删除</w:t>
            </w:r>
            <w:r w:rsidR="00716CCD">
              <w:rPr>
                <w:rFonts w:ascii="宋体" w:hint="eastAsia"/>
                <w:szCs w:val="21"/>
              </w:rPr>
              <w:t>成功</w:t>
            </w:r>
            <w:r w:rsidR="006358C7">
              <w:rPr>
                <w:rFonts w:ascii="宋体"/>
                <w:szCs w:val="21"/>
              </w:rPr>
              <w:t>后</w:t>
            </w:r>
            <w:r w:rsidR="006358C7">
              <w:rPr>
                <w:rFonts w:ascii="宋体" w:hint="eastAsia"/>
                <w:szCs w:val="21"/>
              </w:rPr>
              <w:t>，</w:t>
            </w:r>
            <w:r w:rsidR="006358C7">
              <w:rPr>
                <w:rFonts w:ascii="宋体"/>
                <w:szCs w:val="21"/>
              </w:rPr>
              <w:t>那么会有</w:t>
            </w:r>
            <w:r w:rsidR="006358C7">
              <w:rPr>
                <w:rFonts w:ascii="宋体" w:hint="eastAsia"/>
                <w:szCs w:val="21"/>
              </w:rPr>
              <w:t>小的</w:t>
            </w:r>
            <w:r w:rsidR="006358C7">
              <w:rPr>
                <w:rFonts w:ascii="宋体"/>
                <w:szCs w:val="21"/>
              </w:rPr>
              <w:t>动效展示，被删除的数据</w:t>
            </w:r>
            <w:r w:rsidR="006358C7">
              <w:rPr>
                <w:rFonts w:ascii="宋体" w:hint="eastAsia"/>
                <w:szCs w:val="21"/>
              </w:rPr>
              <w:t>消失</w:t>
            </w:r>
            <w:r w:rsidR="006358C7">
              <w:rPr>
                <w:rFonts w:ascii="宋体"/>
                <w:szCs w:val="21"/>
              </w:rPr>
              <w:t>后，该条数据</w:t>
            </w:r>
            <w:r w:rsidR="006358C7">
              <w:rPr>
                <w:rFonts w:ascii="宋体" w:hint="eastAsia"/>
                <w:szCs w:val="21"/>
              </w:rPr>
              <w:t>下</w:t>
            </w:r>
            <w:r w:rsidR="006358C7">
              <w:rPr>
                <w:rFonts w:ascii="宋体"/>
                <w:szCs w:val="21"/>
              </w:rPr>
              <w:t>的其他数据集体</w:t>
            </w:r>
            <w:r w:rsidR="006358C7">
              <w:rPr>
                <w:rFonts w:ascii="宋体" w:hint="eastAsia"/>
                <w:szCs w:val="21"/>
              </w:rPr>
              <w:t>往上</w:t>
            </w:r>
            <w:r w:rsidR="006358C7">
              <w:rPr>
                <w:rFonts w:ascii="宋体"/>
                <w:szCs w:val="21"/>
              </w:rPr>
              <w:t>移动，让管理员感知到该条数据已经被删除了。</w:t>
            </w:r>
          </w:p>
          <w:p w14:paraId="5AAD5C41" w14:textId="77777777" w:rsidR="006C4283" w:rsidRDefault="000D0E17" w:rsidP="005605E3">
            <w:pPr>
              <w:pStyle w:val="21"/>
              <w:spacing w:line="360" w:lineRule="auto"/>
              <w:ind w:firstLineChars="0" w:firstLine="0"/>
              <w:rPr>
                <w:rFonts w:ascii="宋体"/>
                <w:szCs w:val="21"/>
              </w:rPr>
            </w:pPr>
            <w:r w:rsidRPr="000D0E17">
              <w:rPr>
                <w:rFonts w:ascii="宋体" w:hint="eastAsia"/>
                <w:szCs w:val="21"/>
              </w:rPr>
              <w:t>3.</w:t>
            </w:r>
            <w:r w:rsidR="00716CCD">
              <w:rPr>
                <w:rFonts w:ascii="宋体" w:hint="eastAsia"/>
                <w:szCs w:val="21"/>
              </w:rPr>
              <w:t>点击</w:t>
            </w:r>
            <w:r w:rsidR="00F63E7A">
              <w:rPr>
                <w:noProof/>
              </w:rPr>
              <w:drawing>
                <wp:inline distT="0" distB="0" distL="0" distR="0" wp14:anchorId="0EBFBC78" wp14:editId="1D6F8D0B">
                  <wp:extent cx="275590" cy="151765"/>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75590" cy="151765"/>
                          </a:xfrm>
                          <a:prstGeom prst="rect">
                            <a:avLst/>
                          </a:prstGeom>
                        </pic:spPr>
                      </pic:pic>
                    </a:graphicData>
                  </a:graphic>
                </wp:inline>
              </w:drawing>
            </w:r>
            <w:r w:rsidR="00F63E7A">
              <w:rPr>
                <w:rFonts w:ascii="宋体" w:hint="eastAsia"/>
                <w:szCs w:val="21"/>
              </w:rPr>
              <w:t>时</w:t>
            </w:r>
            <w:r w:rsidR="00F63E7A">
              <w:rPr>
                <w:rFonts w:ascii="宋体"/>
                <w:szCs w:val="21"/>
              </w:rPr>
              <w:t>，</w:t>
            </w:r>
            <w:r w:rsidR="00594028">
              <w:rPr>
                <w:rFonts w:ascii="宋体" w:hint="eastAsia"/>
                <w:szCs w:val="21"/>
              </w:rPr>
              <w:t>那么</w:t>
            </w:r>
            <w:r w:rsidR="00D1288D">
              <w:rPr>
                <w:rFonts w:ascii="宋体" w:hint="eastAsia"/>
                <w:szCs w:val="21"/>
              </w:rPr>
              <w:t>保存</w:t>
            </w:r>
            <w:r w:rsidR="00D1288D">
              <w:rPr>
                <w:rFonts w:ascii="宋体"/>
                <w:szCs w:val="21"/>
              </w:rPr>
              <w:t>的该条数据的文本框消失，回到最初的状态，如图</w:t>
            </w:r>
            <w:r w:rsidR="00D1288D">
              <w:rPr>
                <w:rFonts w:ascii="宋体" w:hint="eastAsia"/>
                <w:szCs w:val="21"/>
              </w:rPr>
              <w:t>所示</w:t>
            </w:r>
            <w:r w:rsidR="00D1288D">
              <w:rPr>
                <w:rFonts w:ascii="宋体"/>
                <w:szCs w:val="21"/>
              </w:rPr>
              <w:t>：</w:t>
            </w:r>
            <w:r w:rsidR="00D1288D">
              <w:rPr>
                <w:noProof/>
              </w:rPr>
              <w:drawing>
                <wp:inline distT="0" distB="0" distL="0" distR="0" wp14:anchorId="68670006" wp14:editId="70C9077D">
                  <wp:extent cx="2152650" cy="257175"/>
                  <wp:effectExtent l="19050" t="19050" r="19050" b="285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52650" cy="257175"/>
                          </a:xfrm>
                          <a:prstGeom prst="rect">
                            <a:avLst/>
                          </a:prstGeom>
                          <a:ln>
                            <a:solidFill>
                              <a:schemeClr val="accent1"/>
                            </a:solidFill>
                          </a:ln>
                        </pic:spPr>
                      </pic:pic>
                    </a:graphicData>
                  </a:graphic>
                </wp:inline>
              </w:drawing>
            </w:r>
          </w:p>
          <w:p w14:paraId="13EB1E3B" w14:textId="2E670872" w:rsidR="00594028" w:rsidRDefault="00066632" w:rsidP="005605E3">
            <w:pPr>
              <w:pStyle w:val="21"/>
              <w:spacing w:line="360" w:lineRule="auto"/>
              <w:ind w:firstLineChars="0" w:firstLine="0"/>
              <w:rPr>
                <w:rFonts w:ascii="宋体"/>
                <w:color w:val="00B050"/>
                <w:szCs w:val="21"/>
              </w:rPr>
            </w:pPr>
            <w:r>
              <w:rPr>
                <w:rFonts w:ascii="宋体" w:hint="eastAsia"/>
                <w:szCs w:val="21"/>
              </w:rPr>
              <w:t>a</w:t>
            </w:r>
            <w:r>
              <w:rPr>
                <w:rFonts w:ascii="宋体"/>
                <w:szCs w:val="21"/>
              </w:rPr>
              <w:t>.</w:t>
            </w:r>
            <w:r w:rsidR="00D1288D">
              <w:rPr>
                <w:rFonts w:ascii="宋体"/>
                <w:szCs w:val="21"/>
              </w:rPr>
              <w:t>同时</w:t>
            </w:r>
            <w:r w:rsidR="003E54CA">
              <w:rPr>
                <w:rFonts w:ascii="宋体" w:hint="eastAsia"/>
                <w:szCs w:val="21"/>
              </w:rPr>
              <w:t>若</w:t>
            </w:r>
            <w:r w:rsidR="003E54CA">
              <w:rPr>
                <w:rFonts w:ascii="宋体"/>
                <w:szCs w:val="21"/>
              </w:rPr>
              <w:t>数据保存成功，</w:t>
            </w:r>
            <w:r w:rsidR="00D1288D">
              <w:rPr>
                <w:rFonts w:ascii="宋体"/>
                <w:szCs w:val="21"/>
              </w:rPr>
              <w:t>当前页面进行toast提示</w:t>
            </w:r>
            <w:r w:rsidR="00D1288D">
              <w:rPr>
                <w:rFonts w:ascii="宋体" w:hint="eastAsia"/>
                <w:szCs w:val="21"/>
              </w:rPr>
              <w:t>2</w:t>
            </w:r>
            <w:r w:rsidR="00D1288D">
              <w:rPr>
                <w:rFonts w:ascii="宋体"/>
                <w:szCs w:val="21"/>
              </w:rPr>
              <w:t>s</w:t>
            </w:r>
            <w:r w:rsidR="00D1288D">
              <w:rPr>
                <w:rFonts w:ascii="宋体" w:hint="eastAsia"/>
                <w:szCs w:val="21"/>
              </w:rPr>
              <w:lastRenderedPageBreak/>
              <w:t>后</w:t>
            </w:r>
            <w:r w:rsidR="00D1288D">
              <w:rPr>
                <w:rFonts w:ascii="宋体"/>
                <w:szCs w:val="21"/>
              </w:rPr>
              <w:t>消失，文案：</w:t>
            </w:r>
            <w:r w:rsidR="00D1288D" w:rsidRPr="007C3C4A">
              <w:rPr>
                <w:rFonts w:ascii="宋体" w:hint="eastAsia"/>
                <w:color w:val="00B050"/>
                <w:szCs w:val="21"/>
              </w:rPr>
              <w:t>保存成功！</w:t>
            </w:r>
          </w:p>
          <w:p w14:paraId="5363E204" w14:textId="2A952849" w:rsidR="00E33CAB" w:rsidRPr="00E33CAB" w:rsidRDefault="00D009CF" w:rsidP="005605E3">
            <w:pPr>
              <w:pStyle w:val="21"/>
              <w:spacing w:line="360" w:lineRule="auto"/>
              <w:ind w:firstLineChars="0" w:firstLine="0"/>
              <w:rPr>
                <w:rFonts w:ascii="宋体"/>
                <w:szCs w:val="21"/>
              </w:rPr>
            </w:pPr>
            <w:r>
              <w:rPr>
                <w:rFonts w:ascii="宋体" w:hint="eastAsia"/>
                <w:szCs w:val="21"/>
              </w:rPr>
              <w:t>如图</w:t>
            </w:r>
            <w:r>
              <w:rPr>
                <w:rFonts w:ascii="宋体"/>
                <w:szCs w:val="21"/>
              </w:rPr>
              <w:t>所示：</w:t>
            </w:r>
            <w:r>
              <w:rPr>
                <w:noProof/>
              </w:rPr>
              <w:drawing>
                <wp:inline distT="0" distB="0" distL="0" distR="0" wp14:anchorId="37373942" wp14:editId="19AA7996">
                  <wp:extent cx="1076325" cy="59343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93743" cy="603037"/>
                          </a:xfrm>
                          <a:prstGeom prst="rect">
                            <a:avLst/>
                          </a:prstGeom>
                        </pic:spPr>
                      </pic:pic>
                    </a:graphicData>
                  </a:graphic>
                </wp:inline>
              </w:drawing>
            </w:r>
          </w:p>
          <w:p w14:paraId="3C073E78" w14:textId="7F44F0B1" w:rsidR="003E54CA" w:rsidRPr="00066632" w:rsidRDefault="00066632" w:rsidP="005605E3">
            <w:pPr>
              <w:pStyle w:val="21"/>
              <w:spacing w:line="360" w:lineRule="auto"/>
              <w:ind w:firstLineChars="0" w:firstLine="0"/>
              <w:rPr>
                <w:rFonts w:ascii="宋体"/>
                <w:szCs w:val="21"/>
              </w:rPr>
            </w:pPr>
            <w:r>
              <w:rPr>
                <w:rFonts w:ascii="宋体"/>
                <w:szCs w:val="21"/>
              </w:rPr>
              <w:t>b</w:t>
            </w:r>
            <w:r>
              <w:rPr>
                <w:rFonts w:ascii="宋体" w:hint="eastAsia"/>
                <w:szCs w:val="21"/>
              </w:rPr>
              <w:t>．</w:t>
            </w:r>
            <w:r w:rsidR="006C4283">
              <w:rPr>
                <w:rFonts w:ascii="宋体"/>
                <w:szCs w:val="21"/>
              </w:rPr>
              <w:t>同时</w:t>
            </w:r>
            <w:r w:rsidR="003E54CA">
              <w:rPr>
                <w:rFonts w:ascii="宋体" w:hint="eastAsia"/>
                <w:szCs w:val="21"/>
              </w:rPr>
              <w:t>若</w:t>
            </w:r>
            <w:r w:rsidR="003E54CA">
              <w:rPr>
                <w:rFonts w:ascii="宋体"/>
                <w:szCs w:val="21"/>
              </w:rPr>
              <w:t>数据保存失败，那么当前页面进行toast</w:t>
            </w:r>
            <w:r w:rsidR="003E54CA">
              <w:rPr>
                <w:rFonts w:ascii="宋体" w:hint="eastAsia"/>
                <w:szCs w:val="21"/>
              </w:rPr>
              <w:t>提醒2</w:t>
            </w:r>
            <w:r w:rsidR="003E54CA">
              <w:rPr>
                <w:rFonts w:ascii="宋体"/>
                <w:szCs w:val="21"/>
              </w:rPr>
              <w:t>s后消失</w:t>
            </w:r>
            <w:r w:rsidR="003E54CA">
              <w:rPr>
                <w:rFonts w:ascii="宋体" w:hint="eastAsia"/>
                <w:szCs w:val="21"/>
              </w:rPr>
              <w:t>，</w:t>
            </w:r>
            <w:r w:rsidR="003E54CA">
              <w:rPr>
                <w:rFonts w:ascii="宋体"/>
                <w:szCs w:val="21"/>
              </w:rPr>
              <w:t>文案：</w:t>
            </w:r>
            <w:r w:rsidR="003E54CA" w:rsidRPr="007E4D66">
              <w:rPr>
                <w:rFonts w:ascii="宋体"/>
                <w:color w:val="00B050"/>
                <w:szCs w:val="21"/>
              </w:rPr>
              <w:t>保存失败</w:t>
            </w:r>
            <w:r w:rsidR="003E54CA">
              <w:rPr>
                <w:rFonts w:ascii="宋体" w:hint="eastAsia"/>
                <w:color w:val="00B050"/>
                <w:szCs w:val="21"/>
              </w:rPr>
              <w:t>，如有问题</w:t>
            </w:r>
            <w:r w:rsidR="003E54CA">
              <w:rPr>
                <w:rFonts w:ascii="宋体"/>
                <w:color w:val="00B050"/>
                <w:szCs w:val="21"/>
              </w:rPr>
              <w:t>请联系管理员。</w:t>
            </w:r>
          </w:p>
          <w:p w14:paraId="211B50AF" w14:textId="662075AD" w:rsidR="00D009CF" w:rsidRPr="00D009CF" w:rsidRDefault="00D009CF" w:rsidP="005605E3">
            <w:pPr>
              <w:pStyle w:val="21"/>
              <w:spacing w:line="360" w:lineRule="auto"/>
              <w:ind w:firstLineChars="0" w:firstLine="0"/>
              <w:rPr>
                <w:rFonts w:ascii="宋体"/>
                <w:szCs w:val="21"/>
              </w:rPr>
            </w:pPr>
            <w:r>
              <w:rPr>
                <w:rFonts w:ascii="宋体" w:hint="eastAsia"/>
                <w:szCs w:val="21"/>
              </w:rPr>
              <w:t>如图</w:t>
            </w:r>
            <w:r>
              <w:rPr>
                <w:rFonts w:ascii="宋体"/>
                <w:szCs w:val="21"/>
              </w:rPr>
              <w:t>所示：</w:t>
            </w:r>
            <w:r>
              <w:rPr>
                <w:noProof/>
              </w:rPr>
              <w:drawing>
                <wp:inline distT="0" distB="0" distL="0" distR="0" wp14:anchorId="064F6B48" wp14:editId="4E1C0AA4">
                  <wp:extent cx="2305050" cy="681361"/>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0734" cy="691909"/>
                          </a:xfrm>
                          <a:prstGeom prst="rect">
                            <a:avLst/>
                          </a:prstGeom>
                        </pic:spPr>
                      </pic:pic>
                    </a:graphicData>
                  </a:graphic>
                </wp:inline>
              </w:drawing>
            </w:r>
          </w:p>
        </w:tc>
      </w:tr>
      <w:tr w:rsidR="009D7123" w14:paraId="6F88395D" w14:textId="77777777" w:rsidTr="009D7123">
        <w:tc>
          <w:tcPr>
            <w:tcW w:w="2689" w:type="dxa"/>
          </w:tcPr>
          <w:p w14:paraId="229FBAFF" w14:textId="5D15979B" w:rsidR="009D7123" w:rsidRDefault="009D7123" w:rsidP="005605E3">
            <w:pPr>
              <w:spacing w:line="360" w:lineRule="auto"/>
              <w:rPr>
                <w:noProof/>
              </w:rPr>
            </w:pPr>
            <w:r>
              <w:rPr>
                <w:noProof/>
              </w:rPr>
              <w:lastRenderedPageBreak/>
              <w:drawing>
                <wp:inline distT="0" distB="0" distL="0" distR="0" wp14:anchorId="51F5B04B" wp14:editId="30BC2A0F">
                  <wp:extent cx="1517564" cy="257175"/>
                  <wp:effectExtent l="19050" t="19050" r="2603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39525" cy="260897"/>
                          </a:xfrm>
                          <a:prstGeom prst="rect">
                            <a:avLst/>
                          </a:prstGeom>
                          <a:ln>
                            <a:solidFill>
                              <a:schemeClr val="accent1"/>
                            </a:solidFill>
                          </a:ln>
                        </pic:spPr>
                      </pic:pic>
                    </a:graphicData>
                  </a:graphic>
                </wp:inline>
              </w:drawing>
            </w:r>
          </w:p>
        </w:tc>
        <w:tc>
          <w:tcPr>
            <w:tcW w:w="5074" w:type="dxa"/>
          </w:tcPr>
          <w:p w14:paraId="4FA1421F" w14:textId="77777777" w:rsidR="0044020F" w:rsidRDefault="0044020F" w:rsidP="005605E3">
            <w:pPr>
              <w:pStyle w:val="21"/>
              <w:spacing w:line="360" w:lineRule="auto"/>
              <w:ind w:firstLineChars="0" w:firstLine="0"/>
              <w:rPr>
                <w:rFonts w:ascii="宋体"/>
                <w:szCs w:val="21"/>
              </w:rPr>
            </w:pPr>
            <w:r>
              <w:rPr>
                <w:rFonts w:ascii="宋体" w:hint="eastAsia"/>
                <w:szCs w:val="21"/>
              </w:rPr>
              <w:t>1.该功能</w:t>
            </w:r>
            <w:r>
              <w:rPr>
                <w:rFonts w:ascii="宋体"/>
                <w:szCs w:val="21"/>
              </w:rPr>
              <w:t>只有</w:t>
            </w:r>
            <w:r>
              <w:rPr>
                <w:rFonts w:ascii="宋体" w:hint="eastAsia"/>
                <w:szCs w:val="21"/>
              </w:rPr>
              <w:t>“</w:t>
            </w:r>
            <w:r>
              <w:rPr>
                <w:color w:val="FF0000"/>
              </w:rPr>
              <w:t>分类</w:t>
            </w:r>
            <w:r>
              <w:rPr>
                <w:rFonts w:ascii="宋体" w:hint="eastAsia"/>
                <w:szCs w:val="21"/>
              </w:rPr>
              <w:t>”</w:t>
            </w:r>
            <w:r>
              <w:rPr>
                <w:rFonts w:hint="eastAsia"/>
                <w:color w:val="FF0000"/>
              </w:rPr>
              <w:t>、</w:t>
            </w:r>
            <w:r>
              <w:rPr>
                <w:rFonts w:ascii="宋体" w:hint="eastAsia"/>
                <w:szCs w:val="21"/>
              </w:rPr>
              <w:t>“</w:t>
            </w:r>
            <w:r>
              <w:rPr>
                <w:color w:val="FF0000"/>
              </w:rPr>
              <w:t>元素</w:t>
            </w:r>
            <w:r>
              <w:rPr>
                <w:rFonts w:ascii="宋体" w:hint="eastAsia"/>
                <w:szCs w:val="21"/>
              </w:rPr>
              <w:t>”两个区域里才有</w:t>
            </w:r>
            <w:r>
              <w:rPr>
                <w:rFonts w:ascii="宋体"/>
                <w:szCs w:val="21"/>
              </w:rPr>
              <w:t>，如图所示：</w:t>
            </w:r>
          </w:p>
          <w:p w14:paraId="425D9982" w14:textId="46A888FE" w:rsidR="00C3512F" w:rsidRDefault="00C3512F" w:rsidP="005605E3">
            <w:pPr>
              <w:pStyle w:val="21"/>
              <w:spacing w:line="360" w:lineRule="auto"/>
              <w:ind w:firstLineChars="0" w:firstLine="0"/>
              <w:rPr>
                <w:noProof/>
              </w:rPr>
            </w:pPr>
            <w:r>
              <w:rPr>
                <w:noProof/>
              </w:rPr>
              <w:drawing>
                <wp:inline distT="0" distB="0" distL="0" distR="0" wp14:anchorId="4A9C5ACE" wp14:editId="6B546534">
                  <wp:extent cx="3084830" cy="2784475"/>
                  <wp:effectExtent l="19050" t="19050" r="20320" b="158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84830" cy="2784475"/>
                          </a:xfrm>
                          <a:prstGeom prst="rect">
                            <a:avLst/>
                          </a:prstGeom>
                          <a:ln>
                            <a:solidFill>
                              <a:schemeClr val="accent1"/>
                            </a:solidFill>
                          </a:ln>
                        </pic:spPr>
                      </pic:pic>
                    </a:graphicData>
                  </a:graphic>
                </wp:inline>
              </w:drawing>
            </w:r>
          </w:p>
          <w:p w14:paraId="47B12265" w14:textId="53C1EACF" w:rsidR="00C3512F" w:rsidRDefault="00C3512F" w:rsidP="005605E3">
            <w:pPr>
              <w:pStyle w:val="21"/>
              <w:spacing w:line="360" w:lineRule="auto"/>
              <w:ind w:firstLineChars="0" w:firstLine="0"/>
              <w:rPr>
                <w:rFonts w:ascii="宋体"/>
                <w:szCs w:val="21"/>
              </w:rPr>
            </w:pPr>
            <w:r>
              <w:rPr>
                <w:rFonts w:ascii="宋体" w:hint="eastAsia"/>
                <w:szCs w:val="21"/>
              </w:rPr>
              <w:t>如果</w:t>
            </w:r>
            <w:r>
              <w:rPr>
                <w:rFonts w:ascii="宋体"/>
                <w:szCs w:val="21"/>
              </w:rPr>
              <w:t>该两个区域中任意一个未查询出数据，那么</w:t>
            </w:r>
            <w:r>
              <w:rPr>
                <w:rFonts w:ascii="宋体" w:hint="eastAsia"/>
                <w:szCs w:val="21"/>
              </w:rPr>
              <w:t>在</w:t>
            </w:r>
            <w:r>
              <w:rPr>
                <w:rFonts w:ascii="宋体"/>
                <w:szCs w:val="21"/>
              </w:rPr>
              <w:t>该区域依然展示</w:t>
            </w:r>
            <w:r>
              <w:rPr>
                <w:noProof/>
              </w:rPr>
              <w:drawing>
                <wp:inline distT="0" distB="0" distL="0" distR="0" wp14:anchorId="1348C736" wp14:editId="6A0F1D5C">
                  <wp:extent cx="1517564" cy="257175"/>
                  <wp:effectExtent l="19050" t="19050" r="2603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39525" cy="260897"/>
                          </a:xfrm>
                          <a:prstGeom prst="rect">
                            <a:avLst/>
                          </a:prstGeom>
                          <a:ln>
                            <a:solidFill>
                              <a:schemeClr val="accent1"/>
                            </a:solidFill>
                          </a:ln>
                        </pic:spPr>
                      </pic:pic>
                    </a:graphicData>
                  </a:graphic>
                </wp:inline>
              </w:drawing>
            </w:r>
            <w:r>
              <w:rPr>
                <w:rFonts w:ascii="宋体" w:hint="eastAsia"/>
                <w:szCs w:val="21"/>
              </w:rPr>
              <w:t>，</w:t>
            </w:r>
            <w:r>
              <w:rPr>
                <w:rFonts w:ascii="宋体"/>
                <w:szCs w:val="21"/>
              </w:rPr>
              <w:t>共用户进行</w:t>
            </w:r>
            <w:r>
              <w:rPr>
                <w:rFonts w:ascii="宋体" w:hint="eastAsia"/>
                <w:szCs w:val="21"/>
              </w:rPr>
              <w:t>添加</w:t>
            </w:r>
            <w:r>
              <w:rPr>
                <w:rFonts w:ascii="宋体"/>
                <w:szCs w:val="21"/>
              </w:rPr>
              <w:t>数据，如图所示：</w:t>
            </w:r>
          </w:p>
          <w:p w14:paraId="33F498EC" w14:textId="74CA96A2" w:rsidR="00BF39E8" w:rsidRDefault="00260F27" w:rsidP="005605E3">
            <w:pPr>
              <w:pStyle w:val="21"/>
              <w:spacing w:line="360" w:lineRule="auto"/>
              <w:ind w:firstLineChars="0" w:firstLine="0"/>
              <w:rPr>
                <w:rFonts w:ascii="宋体"/>
                <w:szCs w:val="21"/>
              </w:rPr>
            </w:pPr>
            <w:r>
              <w:rPr>
                <w:noProof/>
              </w:rPr>
              <w:lastRenderedPageBreak/>
              <w:drawing>
                <wp:inline distT="0" distB="0" distL="0" distR="0" wp14:anchorId="1B01C282" wp14:editId="2D8FC03B">
                  <wp:extent cx="3084830" cy="2025650"/>
                  <wp:effectExtent l="19050" t="19050" r="20320"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84830" cy="2025650"/>
                          </a:xfrm>
                          <a:prstGeom prst="rect">
                            <a:avLst/>
                          </a:prstGeom>
                          <a:ln>
                            <a:solidFill>
                              <a:schemeClr val="accent1"/>
                            </a:solidFill>
                          </a:ln>
                        </pic:spPr>
                      </pic:pic>
                    </a:graphicData>
                  </a:graphic>
                </wp:inline>
              </w:drawing>
            </w:r>
          </w:p>
          <w:p w14:paraId="5D51DCCE" w14:textId="1C8E25D8" w:rsidR="009D7123" w:rsidRPr="00C3512F" w:rsidRDefault="00260F27" w:rsidP="005605E3">
            <w:pPr>
              <w:pStyle w:val="21"/>
              <w:spacing w:line="360" w:lineRule="auto"/>
              <w:ind w:firstLineChars="0" w:firstLine="0"/>
              <w:rPr>
                <w:rFonts w:ascii="宋体"/>
                <w:szCs w:val="21"/>
              </w:rPr>
            </w:pPr>
            <w:r>
              <w:rPr>
                <w:rFonts w:ascii="宋体" w:hint="eastAsia"/>
                <w:szCs w:val="21"/>
              </w:rPr>
              <w:t>该新增</w:t>
            </w:r>
            <w:r>
              <w:rPr>
                <w:rFonts w:ascii="宋体"/>
                <w:szCs w:val="21"/>
              </w:rPr>
              <w:t>的</w:t>
            </w:r>
            <w:r>
              <w:rPr>
                <w:rFonts w:ascii="宋体" w:hint="eastAsia"/>
                <w:szCs w:val="21"/>
              </w:rPr>
              <w:t>功能放在</w:t>
            </w:r>
            <w:r>
              <w:rPr>
                <w:rFonts w:ascii="宋体"/>
                <w:szCs w:val="21"/>
              </w:rPr>
              <w:t>该两个区域的数据的</w:t>
            </w:r>
            <w:r>
              <w:rPr>
                <w:rFonts w:ascii="宋体" w:hint="eastAsia"/>
                <w:szCs w:val="21"/>
              </w:rPr>
              <w:t>最下方</w:t>
            </w:r>
            <w:r w:rsidR="007C22C2">
              <w:rPr>
                <w:rFonts w:ascii="宋体" w:hint="eastAsia"/>
                <w:szCs w:val="21"/>
              </w:rPr>
              <w:t>；</w:t>
            </w:r>
          </w:p>
          <w:p w14:paraId="5AC0000A" w14:textId="78ABBB11" w:rsidR="0044020F" w:rsidRDefault="0044020F" w:rsidP="005605E3">
            <w:pPr>
              <w:pStyle w:val="21"/>
              <w:spacing w:line="360" w:lineRule="auto"/>
              <w:ind w:firstLineChars="0" w:firstLine="0"/>
              <w:rPr>
                <w:rFonts w:ascii="宋体"/>
                <w:szCs w:val="21"/>
              </w:rPr>
            </w:pPr>
            <w:r>
              <w:rPr>
                <w:rFonts w:ascii="宋体" w:hint="eastAsia"/>
                <w:szCs w:val="21"/>
              </w:rPr>
              <w:t>2.</w:t>
            </w:r>
            <w:r w:rsidR="007C22C2">
              <w:rPr>
                <w:rFonts w:ascii="宋体" w:hint="eastAsia"/>
                <w:szCs w:val="21"/>
              </w:rPr>
              <w:t>该功能</w:t>
            </w:r>
            <w:r w:rsidR="007C22C2">
              <w:rPr>
                <w:rFonts w:ascii="宋体"/>
                <w:szCs w:val="21"/>
              </w:rPr>
              <w:t>是</w:t>
            </w:r>
            <w:r w:rsidR="007C22C2">
              <w:rPr>
                <w:rFonts w:ascii="宋体" w:hint="eastAsia"/>
                <w:szCs w:val="21"/>
              </w:rPr>
              <w:t>用于</w:t>
            </w:r>
            <w:r w:rsidR="007C22C2">
              <w:rPr>
                <w:rFonts w:ascii="宋体"/>
                <w:szCs w:val="21"/>
              </w:rPr>
              <w:t>新增</w:t>
            </w:r>
            <w:r w:rsidR="007C22C2">
              <w:rPr>
                <w:rFonts w:ascii="宋体" w:hint="eastAsia"/>
                <w:szCs w:val="21"/>
              </w:rPr>
              <w:t>“分类”</w:t>
            </w:r>
            <w:r w:rsidR="007C22C2">
              <w:rPr>
                <w:rFonts w:ascii="宋体"/>
                <w:szCs w:val="21"/>
              </w:rPr>
              <w:t>、</w:t>
            </w:r>
            <w:r w:rsidR="007C22C2">
              <w:rPr>
                <w:rFonts w:ascii="宋体" w:hint="eastAsia"/>
                <w:szCs w:val="21"/>
              </w:rPr>
              <w:t>“</w:t>
            </w:r>
            <w:r w:rsidR="007C22C2">
              <w:rPr>
                <w:rFonts w:ascii="宋体"/>
                <w:szCs w:val="21"/>
              </w:rPr>
              <w:t>元素</w:t>
            </w:r>
            <w:r w:rsidR="007C22C2">
              <w:rPr>
                <w:rFonts w:ascii="宋体" w:hint="eastAsia"/>
                <w:szCs w:val="21"/>
              </w:rPr>
              <w:t>”的</w:t>
            </w:r>
            <w:r w:rsidR="007C22C2">
              <w:rPr>
                <w:rFonts w:ascii="宋体"/>
                <w:szCs w:val="21"/>
              </w:rPr>
              <w:t>，那么在点击</w:t>
            </w:r>
            <w:r w:rsidR="007C22C2">
              <w:rPr>
                <w:rFonts w:ascii="宋体" w:hint="eastAsia"/>
                <w:szCs w:val="21"/>
              </w:rPr>
              <w:t>“分类”</w:t>
            </w:r>
            <w:r w:rsidR="007C22C2">
              <w:rPr>
                <w:rFonts w:ascii="宋体"/>
                <w:szCs w:val="21"/>
              </w:rPr>
              <w:t>下方的该新增按钮时，则是新增分类的数据</w:t>
            </w:r>
            <w:r w:rsidR="007C22C2">
              <w:rPr>
                <w:rFonts w:ascii="宋体" w:hint="eastAsia"/>
                <w:szCs w:val="21"/>
              </w:rPr>
              <w:t>；</w:t>
            </w:r>
            <w:r w:rsidR="007C22C2">
              <w:rPr>
                <w:rFonts w:ascii="宋体"/>
                <w:szCs w:val="21"/>
              </w:rPr>
              <w:t>点击</w:t>
            </w:r>
            <w:r w:rsidR="007C22C2">
              <w:rPr>
                <w:rFonts w:ascii="宋体" w:hint="eastAsia"/>
                <w:szCs w:val="21"/>
              </w:rPr>
              <w:t>“</w:t>
            </w:r>
            <w:r w:rsidR="007C22C2">
              <w:rPr>
                <w:rFonts w:ascii="宋体"/>
                <w:szCs w:val="21"/>
              </w:rPr>
              <w:t>元素</w:t>
            </w:r>
            <w:r w:rsidR="007C22C2">
              <w:rPr>
                <w:rFonts w:ascii="宋体" w:hint="eastAsia"/>
                <w:szCs w:val="21"/>
              </w:rPr>
              <w:t>”下方</w:t>
            </w:r>
            <w:r w:rsidR="007C22C2">
              <w:rPr>
                <w:rFonts w:ascii="宋体"/>
                <w:szCs w:val="21"/>
              </w:rPr>
              <w:t>的该新增按钮时，则是新增</w:t>
            </w:r>
            <w:r w:rsidR="008F4E7A">
              <w:rPr>
                <w:rFonts w:ascii="宋体" w:hint="eastAsia"/>
                <w:szCs w:val="21"/>
              </w:rPr>
              <w:t>某个分类下的</w:t>
            </w:r>
            <w:r w:rsidR="007C22C2">
              <w:rPr>
                <w:rFonts w:ascii="宋体" w:hint="eastAsia"/>
                <w:szCs w:val="21"/>
              </w:rPr>
              <w:t>元素</w:t>
            </w:r>
            <w:r w:rsidR="007C22C2">
              <w:rPr>
                <w:rFonts w:ascii="宋体"/>
                <w:szCs w:val="21"/>
              </w:rPr>
              <w:t>的数据</w:t>
            </w:r>
            <w:r w:rsidR="007C22C2">
              <w:rPr>
                <w:rFonts w:ascii="宋体" w:hint="eastAsia"/>
                <w:szCs w:val="21"/>
              </w:rPr>
              <w:t>。</w:t>
            </w:r>
          </w:p>
          <w:p w14:paraId="2D34E719" w14:textId="53DA3F99" w:rsidR="00527911" w:rsidRPr="009F6717" w:rsidRDefault="00527911" w:rsidP="005605E3">
            <w:pPr>
              <w:pStyle w:val="21"/>
              <w:spacing w:line="360" w:lineRule="auto"/>
              <w:ind w:firstLineChars="0" w:firstLine="0"/>
              <w:rPr>
                <w:rFonts w:ascii="宋体"/>
                <w:szCs w:val="21"/>
              </w:rPr>
            </w:pPr>
            <w:r>
              <w:rPr>
                <w:rFonts w:ascii="宋体"/>
                <w:szCs w:val="21"/>
              </w:rPr>
              <w:t>3</w:t>
            </w:r>
            <w:r>
              <w:rPr>
                <w:rFonts w:ascii="宋体" w:hint="eastAsia"/>
                <w:szCs w:val="21"/>
              </w:rPr>
              <w:t>.点击</w:t>
            </w:r>
            <w:r>
              <w:rPr>
                <w:rFonts w:ascii="宋体"/>
                <w:szCs w:val="21"/>
              </w:rPr>
              <w:t>该新增按钮时</w:t>
            </w:r>
            <w:r>
              <w:rPr>
                <w:rFonts w:ascii="宋体" w:hint="eastAsia"/>
                <w:szCs w:val="21"/>
              </w:rPr>
              <w:t>，该新增</w:t>
            </w:r>
            <w:r>
              <w:rPr>
                <w:rFonts w:ascii="宋体"/>
                <w:szCs w:val="21"/>
              </w:rPr>
              <w:t>按钮</w:t>
            </w:r>
            <w:r>
              <w:rPr>
                <w:rFonts w:ascii="宋体" w:hint="eastAsia"/>
                <w:szCs w:val="21"/>
              </w:rPr>
              <w:t>上方</w:t>
            </w:r>
            <w:r>
              <w:rPr>
                <w:rFonts w:ascii="宋体"/>
                <w:szCs w:val="21"/>
              </w:rPr>
              <w:t>添加一行且</w:t>
            </w:r>
            <w:r>
              <w:rPr>
                <w:rFonts w:ascii="宋体" w:hint="eastAsia"/>
                <w:szCs w:val="21"/>
              </w:rPr>
              <w:t>展示</w:t>
            </w:r>
            <w:r>
              <w:rPr>
                <w:rFonts w:ascii="宋体"/>
                <w:szCs w:val="21"/>
              </w:rPr>
              <w:t>样式是文本框</w:t>
            </w:r>
            <w:r>
              <w:rPr>
                <w:rFonts w:ascii="宋体" w:hint="eastAsia"/>
                <w:szCs w:val="21"/>
              </w:rPr>
              <w:t>（以</w:t>
            </w:r>
            <w:r>
              <w:rPr>
                <w:rFonts w:ascii="宋体"/>
                <w:szCs w:val="21"/>
              </w:rPr>
              <w:t>新增元素为例</w:t>
            </w:r>
            <w:r>
              <w:rPr>
                <w:rFonts w:ascii="宋体" w:hint="eastAsia"/>
                <w:szCs w:val="21"/>
              </w:rPr>
              <w:t>）</w:t>
            </w:r>
            <w:r>
              <w:rPr>
                <w:rFonts w:ascii="宋体"/>
                <w:szCs w:val="21"/>
              </w:rPr>
              <w:t>，如图所示：</w:t>
            </w:r>
            <w:r w:rsidR="009F6717">
              <w:rPr>
                <w:noProof/>
              </w:rPr>
              <w:drawing>
                <wp:inline distT="0" distB="0" distL="0" distR="0" wp14:anchorId="76C6B702" wp14:editId="0E515185">
                  <wp:extent cx="2714625" cy="847725"/>
                  <wp:effectExtent l="19050" t="19050" r="28575" b="285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14625" cy="847725"/>
                          </a:xfrm>
                          <a:prstGeom prst="rect">
                            <a:avLst/>
                          </a:prstGeom>
                          <a:ln>
                            <a:solidFill>
                              <a:schemeClr val="accent1"/>
                            </a:solidFill>
                          </a:ln>
                        </pic:spPr>
                      </pic:pic>
                    </a:graphicData>
                  </a:graphic>
                </wp:inline>
              </w:drawing>
            </w:r>
          </w:p>
          <w:p w14:paraId="13D67D56" w14:textId="77777777" w:rsidR="00527911" w:rsidRDefault="00527911" w:rsidP="005605E3">
            <w:pPr>
              <w:pStyle w:val="21"/>
              <w:spacing w:line="360" w:lineRule="auto"/>
              <w:ind w:firstLineChars="0" w:firstLine="0"/>
              <w:rPr>
                <w:rFonts w:ascii="宋体"/>
                <w:szCs w:val="21"/>
              </w:rPr>
            </w:pPr>
            <w:r>
              <w:rPr>
                <w:rFonts w:ascii="宋体" w:hint="eastAsia"/>
                <w:szCs w:val="21"/>
              </w:rPr>
              <w:t>若新增</w:t>
            </w:r>
            <w:r>
              <w:rPr>
                <w:rFonts w:ascii="宋体"/>
                <w:szCs w:val="21"/>
              </w:rPr>
              <w:t>分类时，</w:t>
            </w:r>
            <w:r>
              <w:rPr>
                <w:rFonts w:ascii="宋体" w:hint="eastAsia"/>
                <w:szCs w:val="21"/>
              </w:rPr>
              <w:t>文本框</w:t>
            </w:r>
            <w:r>
              <w:rPr>
                <w:rFonts w:ascii="宋体"/>
                <w:szCs w:val="21"/>
              </w:rPr>
              <w:t>默认文案</w:t>
            </w:r>
            <w:r>
              <w:rPr>
                <w:rFonts w:ascii="宋体" w:hint="eastAsia"/>
                <w:szCs w:val="21"/>
              </w:rPr>
              <w:t>：</w:t>
            </w:r>
            <w:r w:rsidRPr="00CE56D5">
              <w:rPr>
                <w:rFonts w:ascii="宋体" w:hint="eastAsia"/>
                <w:color w:val="00B050"/>
                <w:szCs w:val="21"/>
              </w:rPr>
              <w:t>请输入</w:t>
            </w:r>
            <w:r w:rsidRPr="00CE56D5">
              <w:rPr>
                <w:rFonts w:ascii="宋体"/>
                <w:color w:val="00B050"/>
                <w:szCs w:val="21"/>
              </w:rPr>
              <w:t>新增分类</w:t>
            </w:r>
          </w:p>
          <w:p w14:paraId="28E52EB8" w14:textId="77777777" w:rsidR="00527911" w:rsidRDefault="00527911" w:rsidP="005605E3">
            <w:pPr>
              <w:pStyle w:val="21"/>
              <w:spacing w:line="360" w:lineRule="auto"/>
              <w:ind w:firstLineChars="0" w:firstLine="0"/>
              <w:rPr>
                <w:rFonts w:ascii="宋体"/>
                <w:szCs w:val="21"/>
              </w:rPr>
            </w:pPr>
            <w:r>
              <w:rPr>
                <w:rFonts w:ascii="宋体" w:hint="eastAsia"/>
                <w:szCs w:val="21"/>
              </w:rPr>
              <w:t>若新增元素时</w:t>
            </w:r>
            <w:r>
              <w:rPr>
                <w:rFonts w:ascii="宋体"/>
                <w:szCs w:val="21"/>
              </w:rPr>
              <w:t>，文本框默认文案：</w:t>
            </w:r>
            <w:r w:rsidRPr="00CE56D5">
              <w:rPr>
                <w:rFonts w:ascii="宋体" w:hint="eastAsia"/>
                <w:color w:val="00B050"/>
                <w:szCs w:val="21"/>
              </w:rPr>
              <w:t>请输入</w:t>
            </w:r>
            <w:r w:rsidRPr="00CE56D5">
              <w:rPr>
                <w:rFonts w:ascii="宋体"/>
                <w:color w:val="00B050"/>
                <w:szCs w:val="21"/>
              </w:rPr>
              <w:t>新增元素</w:t>
            </w:r>
          </w:p>
          <w:p w14:paraId="7FA6BC01" w14:textId="77777777" w:rsidR="00527911" w:rsidRDefault="009F6717" w:rsidP="005605E3">
            <w:pPr>
              <w:pStyle w:val="21"/>
              <w:spacing w:line="360" w:lineRule="auto"/>
              <w:ind w:firstLineChars="0" w:firstLine="0"/>
              <w:rPr>
                <w:rFonts w:ascii="宋体"/>
                <w:szCs w:val="21"/>
              </w:rPr>
            </w:pPr>
            <w:r>
              <w:rPr>
                <w:rFonts w:ascii="宋体" w:hint="eastAsia"/>
                <w:szCs w:val="21"/>
              </w:rPr>
              <w:t>该</w:t>
            </w:r>
            <w:r>
              <w:rPr>
                <w:rFonts w:ascii="宋体"/>
                <w:szCs w:val="21"/>
              </w:rPr>
              <w:t>文本框后方展示</w:t>
            </w:r>
            <w:r>
              <w:rPr>
                <w:noProof/>
              </w:rPr>
              <w:drawing>
                <wp:inline distT="0" distB="0" distL="0" distR="0" wp14:anchorId="624D3E7A" wp14:editId="4862C335">
                  <wp:extent cx="647619" cy="152381"/>
                  <wp:effectExtent l="0" t="0" r="635"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619" cy="152381"/>
                          </a:xfrm>
                          <a:prstGeom prst="rect">
                            <a:avLst/>
                          </a:prstGeom>
                        </pic:spPr>
                      </pic:pic>
                    </a:graphicData>
                  </a:graphic>
                </wp:inline>
              </w:drawing>
            </w:r>
            <w:r>
              <w:rPr>
                <w:rFonts w:ascii="宋体" w:hint="eastAsia"/>
                <w:szCs w:val="21"/>
              </w:rPr>
              <w:t>的</w:t>
            </w:r>
            <w:r>
              <w:rPr>
                <w:rFonts w:ascii="宋体"/>
                <w:szCs w:val="21"/>
              </w:rPr>
              <w:t>操作</w:t>
            </w:r>
            <w:r>
              <w:rPr>
                <w:rFonts w:ascii="宋体" w:hint="eastAsia"/>
                <w:szCs w:val="21"/>
              </w:rPr>
              <w:t>；</w:t>
            </w:r>
          </w:p>
          <w:p w14:paraId="2E2FB2BE" w14:textId="77777777" w:rsidR="009F6717" w:rsidRDefault="00594028" w:rsidP="005605E3">
            <w:pPr>
              <w:pStyle w:val="21"/>
              <w:spacing w:line="360" w:lineRule="auto"/>
              <w:ind w:firstLineChars="0" w:firstLine="0"/>
              <w:rPr>
                <w:rFonts w:ascii="宋体"/>
                <w:szCs w:val="21"/>
              </w:rPr>
            </w:pPr>
            <w:r>
              <w:rPr>
                <w:rFonts w:ascii="宋体" w:hint="eastAsia"/>
                <w:szCs w:val="21"/>
              </w:rPr>
              <w:t>a</w:t>
            </w:r>
            <w:r>
              <w:rPr>
                <w:rFonts w:ascii="宋体"/>
                <w:szCs w:val="21"/>
              </w:rPr>
              <w:t>.</w:t>
            </w:r>
            <w:r>
              <w:rPr>
                <w:rFonts w:ascii="宋体" w:hint="eastAsia"/>
                <w:szCs w:val="21"/>
              </w:rPr>
              <w:t>当文本框</w:t>
            </w:r>
            <w:r>
              <w:rPr>
                <w:rFonts w:ascii="宋体"/>
                <w:szCs w:val="21"/>
              </w:rPr>
              <w:t>的内容为空时，</w:t>
            </w:r>
            <w:r>
              <w:rPr>
                <w:rFonts w:ascii="宋体" w:hint="eastAsia"/>
                <w:szCs w:val="21"/>
              </w:rPr>
              <w:t>“</w:t>
            </w:r>
            <w:r>
              <w:rPr>
                <w:rFonts w:ascii="宋体"/>
                <w:szCs w:val="21"/>
              </w:rPr>
              <w:t>保存</w:t>
            </w:r>
            <w:r>
              <w:rPr>
                <w:rFonts w:ascii="宋体" w:hint="eastAsia"/>
                <w:szCs w:val="21"/>
              </w:rPr>
              <w:t>”为</w:t>
            </w:r>
            <w:r>
              <w:rPr>
                <w:rFonts w:ascii="宋体"/>
                <w:szCs w:val="21"/>
              </w:rPr>
              <w:t>灰色不可点击；</w:t>
            </w:r>
          </w:p>
          <w:p w14:paraId="43B3B527" w14:textId="154A295A" w:rsidR="00F32656" w:rsidRDefault="00594028" w:rsidP="005605E3">
            <w:pPr>
              <w:pStyle w:val="21"/>
              <w:spacing w:line="360" w:lineRule="auto"/>
              <w:ind w:firstLineChars="0" w:firstLine="0"/>
              <w:rPr>
                <w:rFonts w:ascii="宋体"/>
                <w:szCs w:val="21"/>
              </w:rPr>
            </w:pPr>
            <w:r>
              <w:rPr>
                <w:rFonts w:ascii="宋体"/>
                <w:szCs w:val="21"/>
              </w:rPr>
              <w:t>b.</w:t>
            </w:r>
            <w:r>
              <w:rPr>
                <w:rFonts w:ascii="宋体" w:hint="eastAsia"/>
                <w:szCs w:val="21"/>
              </w:rPr>
              <w:t>当</w:t>
            </w:r>
            <w:r>
              <w:rPr>
                <w:rFonts w:ascii="宋体"/>
                <w:szCs w:val="21"/>
              </w:rPr>
              <w:t>文本</w:t>
            </w:r>
            <w:r>
              <w:rPr>
                <w:rFonts w:ascii="宋体" w:hint="eastAsia"/>
                <w:szCs w:val="21"/>
              </w:rPr>
              <w:t>框</w:t>
            </w:r>
            <w:r>
              <w:rPr>
                <w:rFonts w:ascii="宋体"/>
                <w:szCs w:val="21"/>
              </w:rPr>
              <w:t>内容不为空时，</w:t>
            </w:r>
            <w:r>
              <w:rPr>
                <w:rFonts w:ascii="宋体" w:hint="eastAsia"/>
                <w:szCs w:val="21"/>
              </w:rPr>
              <w:t>“</w:t>
            </w:r>
            <w:r>
              <w:rPr>
                <w:rFonts w:ascii="宋体"/>
                <w:szCs w:val="21"/>
              </w:rPr>
              <w:t>保存</w:t>
            </w:r>
            <w:r>
              <w:rPr>
                <w:rFonts w:ascii="宋体" w:hint="eastAsia"/>
                <w:szCs w:val="21"/>
              </w:rPr>
              <w:t>”为高亮</w:t>
            </w:r>
            <w:r w:rsidR="00F32656">
              <w:rPr>
                <w:rFonts w:ascii="宋体"/>
                <w:szCs w:val="21"/>
              </w:rPr>
              <w:t>，可点击</w:t>
            </w:r>
            <w:r w:rsidR="00F32656">
              <w:rPr>
                <w:rFonts w:ascii="宋体" w:hint="eastAsia"/>
                <w:szCs w:val="21"/>
              </w:rPr>
              <w:t>,</w:t>
            </w:r>
            <w:r w:rsidR="00F32656">
              <w:rPr>
                <w:rFonts w:ascii="宋体"/>
                <w:szCs w:val="21"/>
              </w:rPr>
              <w:t xml:space="preserve"> 点击后</w:t>
            </w:r>
            <w:r w:rsidR="00F32656">
              <w:rPr>
                <w:rFonts w:ascii="宋体" w:hint="eastAsia"/>
                <w:szCs w:val="21"/>
              </w:rPr>
              <w:t>，</w:t>
            </w:r>
            <w:r w:rsidR="00F32656">
              <w:rPr>
                <w:rFonts w:ascii="宋体"/>
                <w:szCs w:val="21"/>
              </w:rPr>
              <w:t>则</w:t>
            </w:r>
            <w:r w:rsidR="00F32656">
              <w:rPr>
                <w:rFonts w:ascii="宋体" w:hint="eastAsia"/>
                <w:szCs w:val="21"/>
              </w:rPr>
              <w:t>进行</w:t>
            </w:r>
            <w:r w:rsidR="00F32656">
              <w:rPr>
                <w:rFonts w:ascii="宋体"/>
                <w:szCs w:val="21"/>
              </w:rPr>
              <w:t>保存数据</w:t>
            </w:r>
          </w:p>
          <w:p w14:paraId="12E5DDFF" w14:textId="513BA65D" w:rsidR="00594028" w:rsidRDefault="00A02259" w:rsidP="005605E3">
            <w:pPr>
              <w:pStyle w:val="21"/>
              <w:numPr>
                <w:ilvl w:val="0"/>
                <w:numId w:val="13"/>
              </w:numPr>
              <w:spacing w:line="360" w:lineRule="auto"/>
              <w:ind w:firstLineChars="0"/>
              <w:rPr>
                <w:rFonts w:ascii="宋体"/>
                <w:color w:val="00B050"/>
                <w:szCs w:val="21"/>
              </w:rPr>
            </w:pPr>
            <w:r>
              <w:rPr>
                <w:rFonts w:ascii="宋体"/>
                <w:szCs w:val="21"/>
              </w:rPr>
              <w:t>若数据保存成功，那么当前页面进行toast</w:t>
            </w:r>
            <w:r>
              <w:rPr>
                <w:rFonts w:ascii="宋体" w:hint="eastAsia"/>
                <w:szCs w:val="21"/>
              </w:rPr>
              <w:t>提醒2</w:t>
            </w:r>
            <w:r>
              <w:rPr>
                <w:rFonts w:ascii="宋体"/>
                <w:szCs w:val="21"/>
              </w:rPr>
              <w:t>s后消失，文案：</w:t>
            </w:r>
            <w:r w:rsidRPr="007E4D66">
              <w:rPr>
                <w:rFonts w:ascii="宋体"/>
                <w:color w:val="00B050"/>
                <w:szCs w:val="21"/>
              </w:rPr>
              <w:t>保存成功！</w:t>
            </w:r>
          </w:p>
          <w:p w14:paraId="24D11B2F" w14:textId="085EDD63" w:rsidR="00D009CF" w:rsidRPr="00D009CF" w:rsidRDefault="00D009CF" w:rsidP="005605E3">
            <w:pPr>
              <w:pStyle w:val="21"/>
              <w:spacing w:line="360" w:lineRule="auto"/>
              <w:ind w:firstLineChars="0" w:firstLine="0"/>
              <w:rPr>
                <w:rFonts w:ascii="宋体"/>
                <w:szCs w:val="21"/>
              </w:rPr>
            </w:pPr>
            <w:r>
              <w:rPr>
                <w:rFonts w:ascii="宋体" w:hint="eastAsia"/>
                <w:szCs w:val="21"/>
              </w:rPr>
              <w:t>如图所示</w:t>
            </w:r>
            <w:r>
              <w:rPr>
                <w:rFonts w:ascii="宋体"/>
                <w:szCs w:val="21"/>
              </w:rPr>
              <w:t>：</w:t>
            </w:r>
            <w:r>
              <w:rPr>
                <w:noProof/>
              </w:rPr>
              <w:drawing>
                <wp:inline distT="0" distB="0" distL="0" distR="0" wp14:anchorId="3A5FE074" wp14:editId="7FB84237">
                  <wp:extent cx="1157474" cy="638175"/>
                  <wp:effectExtent l="0" t="0" r="508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62699" cy="641056"/>
                          </a:xfrm>
                          <a:prstGeom prst="rect">
                            <a:avLst/>
                          </a:prstGeom>
                        </pic:spPr>
                      </pic:pic>
                    </a:graphicData>
                  </a:graphic>
                </wp:inline>
              </w:drawing>
            </w:r>
          </w:p>
          <w:p w14:paraId="631551F1" w14:textId="223EE37B" w:rsidR="00A02259" w:rsidRDefault="00A02259" w:rsidP="005605E3">
            <w:pPr>
              <w:pStyle w:val="21"/>
              <w:numPr>
                <w:ilvl w:val="0"/>
                <w:numId w:val="13"/>
              </w:numPr>
              <w:spacing w:line="360" w:lineRule="auto"/>
              <w:ind w:firstLineChars="0"/>
              <w:rPr>
                <w:rFonts w:ascii="宋体"/>
                <w:color w:val="00B050"/>
                <w:szCs w:val="21"/>
              </w:rPr>
            </w:pPr>
            <w:r>
              <w:rPr>
                <w:rFonts w:ascii="宋体" w:hint="eastAsia"/>
                <w:szCs w:val="21"/>
              </w:rPr>
              <w:t>若</w:t>
            </w:r>
            <w:r>
              <w:rPr>
                <w:rFonts w:ascii="宋体"/>
                <w:szCs w:val="21"/>
              </w:rPr>
              <w:t>数据保存失败，那么当前页面进行toast</w:t>
            </w:r>
            <w:r>
              <w:rPr>
                <w:rFonts w:ascii="宋体" w:hint="eastAsia"/>
                <w:szCs w:val="21"/>
              </w:rPr>
              <w:t>提</w:t>
            </w:r>
            <w:r>
              <w:rPr>
                <w:rFonts w:ascii="宋体" w:hint="eastAsia"/>
                <w:szCs w:val="21"/>
              </w:rPr>
              <w:lastRenderedPageBreak/>
              <w:t>醒2</w:t>
            </w:r>
            <w:r>
              <w:rPr>
                <w:rFonts w:ascii="宋体"/>
                <w:szCs w:val="21"/>
              </w:rPr>
              <w:t>s后消失</w:t>
            </w:r>
            <w:r>
              <w:rPr>
                <w:rFonts w:ascii="宋体" w:hint="eastAsia"/>
                <w:szCs w:val="21"/>
              </w:rPr>
              <w:t>，</w:t>
            </w:r>
            <w:r w:rsidR="007E4D66">
              <w:rPr>
                <w:rFonts w:ascii="宋体"/>
                <w:szCs w:val="21"/>
              </w:rPr>
              <w:t>文案：</w:t>
            </w:r>
            <w:r w:rsidR="007E4D66" w:rsidRPr="007E4D66">
              <w:rPr>
                <w:rFonts w:ascii="宋体"/>
                <w:color w:val="00B050"/>
                <w:szCs w:val="21"/>
              </w:rPr>
              <w:t>保存失败</w:t>
            </w:r>
            <w:r w:rsidR="007E4D66">
              <w:rPr>
                <w:rFonts w:ascii="宋体" w:hint="eastAsia"/>
                <w:color w:val="00B050"/>
                <w:szCs w:val="21"/>
              </w:rPr>
              <w:t>，如有问题</w:t>
            </w:r>
            <w:r w:rsidR="007E4D66">
              <w:rPr>
                <w:rFonts w:ascii="宋体"/>
                <w:color w:val="00B050"/>
                <w:szCs w:val="21"/>
              </w:rPr>
              <w:t>请联系管理员。</w:t>
            </w:r>
          </w:p>
          <w:p w14:paraId="19903003" w14:textId="77777777" w:rsidR="00D009CF" w:rsidRDefault="00D009CF" w:rsidP="005605E3">
            <w:pPr>
              <w:pStyle w:val="21"/>
              <w:spacing w:line="360" w:lineRule="auto"/>
              <w:ind w:firstLineChars="0" w:firstLine="0"/>
              <w:rPr>
                <w:rFonts w:ascii="宋体"/>
                <w:szCs w:val="21"/>
              </w:rPr>
            </w:pPr>
            <w:r>
              <w:rPr>
                <w:rFonts w:ascii="宋体" w:hint="eastAsia"/>
                <w:szCs w:val="21"/>
              </w:rPr>
              <w:t>如图</w:t>
            </w:r>
            <w:r>
              <w:rPr>
                <w:rFonts w:ascii="宋体"/>
                <w:szCs w:val="21"/>
              </w:rPr>
              <w:t>所示：</w:t>
            </w:r>
            <w:r>
              <w:rPr>
                <w:noProof/>
              </w:rPr>
              <w:drawing>
                <wp:inline distT="0" distB="0" distL="0" distR="0" wp14:anchorId="298CEAFC" wp14:editId="594C637B">
                  <wp:extent cx="2343150" cy="69262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62514" cy="698347"/>
                          </a:xfrm>
                          <a:prstGeom prst="rect">
                            <a:avLst/>
                          </a:prstGeom>
                        </pic:spPr>
                      </pic:pic>
                    </a:graphicData>
                  </a:graphic>
                </wp:inline>
              </w:drawing>
            </w:r>
          </w:p>
          <w:p w14:paraId="64D58CD2" w14:textId="4DD45B4D" w:rsidR="002C24DB" w:rsidRPr="002C24DB" w:rsidRDefault="002C24DB" w:rsidP="005605E3">
            <w:pPr>
              <w:pStyle w:val="21"/>
              <w:spacing w:line="360" w:lineRule="auto"/>
              <w:ind w:firstLineChars="0" w:firstLine="0"/>
              <w:rPr>
                <w:rFonts w:ascii="宋体"/>
                <w:szCs w:val="21"/>
              </w:rPr>
            </w:pPr>
            <w:r>
              <w:rPr>
                <w:rFonts w:ascii="宋体"/>
                <w:szCs w:val="21"/>
              </w:rPr>
              <w:t>c</w:t>
            </w:r>
            <w:r>
              <w:rPr>
                <w:rFonts w:ascii="宋体" w:hint="eastAsia"/>
                <w:szCs w:val="21"/>
              </w:rPr>
              <w:t>.点击</w:t>
            </w:r>
            <w:r>
              <w:rPr>
                <w:noProof/>
              </w:rPr>
              <w:drawing>
                <wp:inline distT="0" distB="0" distL="0" distR="0" wp14:anchorId="0485EF4D" wp14:editId="213A10E6">
                  <wp:extent cx="276190" cy="16190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6190" cy="161905"/>
                          </a:xfrm>
                          <a:prstGeom prst="rect">
                            <a:avLst/>
                          </a:prstGeom>
                        </pic:spPr>
                      </pic:pic>
                    </a:graphicData>
                  </a:graphic>
                </wp:inline>
              </w:drawing>
            </w:r>
            <w:r>
              <w:rPr>
                <w:rFonts w:ascii="宋体" w:hint="eastAsia"/>
                <w:szCs w:val="21"/>
              </w:rPr>
              <w:t>，则代表不新增数据，那么新增的</w:t>
            </w:r>
            <w:r>
              <w:rPr>
                <w:noProof/>
              </w:rPr>
              <w:drawing>
                <wp:inline distT="0" distB="0" distL="0" distR="0" wp14:anchorId="419888E7" wp14:editId="45D110EF">
                  <wp:extent cx="2619048" cy="266667"/>
                  <wp:effectExtent l="19050" t="19050" r="10160" b="196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19048" cy="266667"/>
                          </a:xfrm>
                          <a:prstGeom prst="rect">
                            <a:avLst/>
                          </a:prstGeom>
                          <a:ln>
                            <a:solidFill>
                              <a:schemeClr val="accent1"/>
                            </a:solidFill>
                          </a:ln>
                        </pic:spPr>
                      </pic:pic>
                    </a:graphicData>
                  </a:graphic>
                </wp:inline>
              </w:drawing>
            </w:r>
            <w:r>
              <w:rPr>
                <w:rFonts w:ascii="宋体" w:hint="eastAsia"/>
                <w:szCs w:val="21"/>
              </w:rPr>
              <w:t>该区域隐藏消失不再展示</w:t>
            </w:r>
            <w:r w:rsidR="00494B3B">
              <w:rPr>
                <w:rFonts w:ascii="宋体" w:hint="eastAsia"/>
                <w:szCs w:val="21"/>
              </w:rPr>
              <w:t>；</w:t>
            </w:r>
          </w:p>
        </w:tc>
      </w:tr>
    </w:tbl>
    <w:p w14:paraId="18E281E3" w14:textId="603975B4" w:rsidR="00423CCC" w:rsidRPr="007C22C2" w:rsidRDefault="00423CCC" w:rsidP="005605E3">
      <w:pPr>
        <w:spacing w:line="360" w:lineRule="auto"/>
      </w:pPr>
    </w:p>
    <w:p w14:paraId="7D2108B9" w14:textId="725DFFCF" w:rsidR="00DA61B9" w:rsidRPr="00DA61B9" w:rsidRDefault="00DA61B9" w:rsidP="005605E3">
      <w:pPr>
        <w:pStyle w:val="21"/>
        <w:numPr>
          <w:ilvl w:val="0"/>
          <w:numId w:val="8"/>
        </w:numPr>
        <w:spacing w:line="360" w:lineRule="auto"/>
        <w:ind w:left="0" w:firstLineChars="0" w:firstLine="0"/>
      </w:pPr>
      <w:r w:rsidRPr="00DA61B9">
        <w:rPr>
          <w:rFonts w:hint="eastAsia"/>
        </w:rPr>
        <w:t>点击</w:t>
      </w:r>
      <w:r w:rsidRPr="00DA61B9">
        <w:t>任意一个</w:t>
      </w:r>
      <w:r w:rsidRPr="00DA61B9">
        <w:rPr>
          <w:rFonts w:hint="eastAsia"/>
        </w:rPr>
        <w:t>“分类”的</w:t>
      </w:r>
      <w:r w:rsidRPr="00DA61B9">
        <w:t>基础数据</w:t>
      </w:r>
      <w:r w:rsidRPr="00DA61B9">
        <w:rPr>
          <w:rFonts w:hint="eastAsia"/>
        </w:rPr>
        <w:t>，</w:t>
      </w:r>
      <w:r w:rsidRPr="00DA61B9">
        <w:t>会在</w:t>
      </w:r>
      <w:r w:rsidRPr="00DA61B9">
        <w:rPr>
          <w:rFonts w:hint="eastAsia"/>
        </w:rPr>
        <w:t>“元素”</w:t>
      </w:r>
      <w:r w:rsidR="002A15B5">
        <w:rPr>
          <w:rFonts w:hint="eastAsia"/>
        </w:rPr>
        <w:t>列</w:t>
      </w:r>
      <w:r w:rsidRPr="00DA61B9">
        <w:rPr>
          <w:rFonts w:hint="eastAsia"/>
        </w:rPr>
        <w:t>处</w:t>
      </w:r>
      <w:r w:rsidRPr="00DA61B9">
        <w:t>展示出该分类下的</w:t>
      </w:r>
      <w:r w:rsidR="002252DF">
        <w:rPr>
          <w:rFonts w:hint="eastAsia"/>
        </w:rPr>
        <w:t>所有</w:t>
      </w:r>
      <w:r w:rsidRPr="00DA61B9">
        <w:t>基础元素数据，样式如下所示：</w:t>
      </w:r>
    </w:p>
    <w:p w14:paraId="6EDD36E6" w14:textId="77589365" w:rsidR="00423CCC" w:rsidRDefault="00DA61B9" w:rsidP="005605E3">
      <w:pPr>
        <w:spacing w:line="360" w:lineRule="auto"/>
        <w:rPr>
          <w:color w:val="FF0000"/>
        </w:rPr>
      </w:pPr>
      <w:r>
        <w:rPr>
          <w:noProof/>
        </w:rPr>
        <w:drawing>
          <wp:inline distT="0" distB="0" distL="0" distR="0" wp14:anchorId="1C1B8301" wp14:editId="44D8E99B">
            <wp:extent cx="6254054" cy="3457575"/>
            <wp:effectExtent l="19050" t="19050" r="1397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59507" cy="3460589"/>
                    </a:xfrm>
                    <a:prstGeom prst="rect">
                      <a:avLst/>
                    </a:prstGeom>
                    <a:ln>
                      <a:solidFill>
                        <a:schemeClr val="accent1"/>
                      </a:solidFill>
                    </a:ln>
                  </pic:spPr>
                </pic:pic>
              </a:graphicData>
            </a:graphic>
          </wp:inline>
        </w:drawing>
      </w:r>
    </w:p>
    <w:p w14:paraId="7B4E7125" w14:textId="02B65FE2" w:rsidR="007E0AA1" w:rsidRDefault="007E0AA1" w:rsidP="005605E3">
      <w:pPr>
        <w:spacing w:line="360" w:lineRule="auto"/>
        <w:rPr>
          <w:color w:val="FF0000"/>
        </w:rPr>
      </w:pPr>
      <w:r>
        <w:rPr>
          <w:rFonts w:hint="eastAsia"/>
          <w:color w:val="FF0000"/>
        </w:rPr>
        <w:t>注</w:t>
      </w:r>
      <w:r>
        <w:rPr>
          <w:color w:val="FF0000"/>
        </w:rPr>
        <w:t>：（</w:t>
      </w:r>
      <w:r>
        <w:rPr>
          <w:rFonts w:hint="eastAsia"/>
          <w:color w:val="FF0000"/>
        </w:rPr>
        <w:t>1</w:t>
      </w:r>
      <w:r>
        <w:rPr>
          <w:color w:val="FF0000"/>
        </w:rPr>
        <w:t>）</w:t>
      </w:r>
      <w:r w:rsidR="007F7FCF">
        <w:rPr>
          <w:rFonts w:hint="eastAsia"/>
          <w:color w:val="FF0000"/>
        </w:rPr>
        <w:t>编辑</w:t>
      </w:r>
      <w:r w:rsidR="007F7FCF">
        <w:rPr>
          <w:color w:val="FF0000"/>
        </w:rPr>
        <w:t>、保存、新增</w:t>
      </w:r>
      <w:r w:rsidR="007F7FCF">
        <w:rPr>
          <w:rFonts w:hint="eastAsia"/>
          <w:color w:val="FF0000"/>
        </w:rPr>
        <w:t>、</w:t>
      </w:r>
      <w:r w:rsidR="007F7FCF">
        <w:rPr>
          <w:color w:val="FF0000"/>
        </w:rPr>
        <w:t>删除</w:t>
      </w:r>
      <w:r w:rsidR="00051F20">
        <w:rPr>
          <w:rFonts w:hint="eastAsia"/>
          <w:color w:val="FF0000"/>
        </w:rPr>
        <w:t>、取消</w:t>
      </w:r>
      <w:r w:rsidR="007F7FCF">
        <w:rPr>
          <w:color w:val="FF0000"/>
        </w:rPr>
        <w:t>的操作同上</w:t>
      </w:r>
      <w:r w:rsidR="007F7FCF">
        <w:rPr>
          <w:rFonts w:hint="eastAsia"/>
          <w:color w:val="FF0000"/>
        </w:rPr>
        <w:t>一条</w:t>
      </w:r>
      <w:r w:rsidR="007F7FCF">
        <w:rPr>
          <w:color w:val="FF0000"/>
        </w:rPr>
        <w:t>描述</w:t>
      </w:r>
      <w:r w:rsidR="007F7FCF">
        <w:rPr>
          <w:rFonts w:hint="eastAsia"/>
          <w:color w:val="FF0000"/>
        </w:rPr>
        <w:t>，</w:t>
      </w:r>
      <w:r w:rsidR="007F7FCF">
        <w:rPr>
          <w:color w:val="FF0000"/>
        </w:rPr>
        <w:t>此处不再进行</w:t>
      </w:r>
      <w:r w:rsidR="007F7FCF">
        <w:rPr>
          <w:rFonts w:hint="eastAsia"/>
          <w:color w:val="FF0000"/>
        </w:rPr>
        <w:t>赘述</w:t>
      </w:r>
      <w:r w:rsidR="00B836ED">
        <w:rPr>
          <w:rFonts w:hint="eastAsia"/>
          <w:color w:val="FF0000"/>
        </w:rPr>
        <w:t>；</w:t>
      </w:r>
    </w:p>
    <w:p w14:paraId="1875DCA2" w14:textId="69B1E1BB" w:rsidR="00DC43F4" w:rsidRDefault="00DC43F4" w:rsidP="005605E3">
      <w:pPr>
        <w:spacing w:line="360" w:lineRule="auto"/>
        <w:ind w:firstLine="435"/>
        <w:rPr>
          <w:color w:val="FF0000"/>
        </w:rPr>
      </w:pPr>
      <w:r>
        <w:rPr>
          <w:rFonts w:hint="eastAsia"/>
          <w:color w:val="FF0000"/>
        </w:rPr>
        <w:t>（</w:t>
      </w:r>
      <w:r>
        <w:rPr>
          <w:rFonts w:hint="eastAsia"/>
          <w:color w:val="FF0000"/>
        </w:rPr>
        <w:t>2</w:t>
      </w:r>
      <w:r>
        <w:rPr>
          <w:rFonts w:hint="eastAsia"/>
          <w:color w:val="FF0000"/>
        </w:rPr>
        <w:t>）基础</w:t>
      </w:r>
      <w:r>
        <w:rPr>
          <w:color w:val="FF0000"/>
        </w:rPr>
        <w:t>数据见</w:t>
      </w:r>
      <w:r>
        <w:rPr>
          <w:rFonts w:hint="eastAsia"/>
          <w:color w:val="FF0000"/>
        </w:rPr>
        <w:t>“</w:t>
      </w:r>
      <w:r>
        <w:rPr>
          <w:rFonts w:hint="eastAsia"/>
          <w:color w:val="FF0000"/>
        </w:rPr>
        <w:t xml:space="preserve">3.1.7 </w:t>
      </w:r>
      <w:r>
        <w:rPr>
          <w:rFonts w:hint="eastAsia"/>
          <w:color w:val="FF0000"/>
        </w:rPr>
        <w:t>数据</w:t>
      </w:r>
      <w:r>
        <w:rPr>
          <w:color w:val="FF0000"/>
        </w:rPr>
        <w:t>输入</w:t>
      </w:r>
      <w:r>
        <w:rPr>
          <w:rFonts w:hint="eastAsia"/>
          <w:color w:val="FF0000"/>
        </w:rPr>
        <w:t>输出”所描述</w:t>
      </w:r>
      <w:r>
        <w:rPr>
          <w:color w:val="FF0000"/>
        </w:rPr>
        <w:t>；</w:t>
      </w:r>
    </w:p>
    <w:p w14:paraId="4A1D7DAA" w14:textId="219EE511" w:rsidR="00423CCC" w:rsidRPr="00401B16" w:rsidRDefault="00DC43F4" w:rsidP="005605E3">
      <w:pPr>
        <w:spacing w:line="360" w:lineRule="auto"/>
        <w:ind w:firstLine="435"/>
        <w:rPr>
          <w:color w:val="FF0000"/>
        </w:rPr>
      </w:pPr>
      <w:r>
        <w:rPr>
          <w:rFonts w:hint="eastAsia"/>
          <w:color w:val="FF0000"/>
        </w:rPr>
        <w:t>（</w:t>
      </w:r>
      <w:r>
        <w:rPr>
          <w:rFonts w:hint="eastAsia"/>
          <w:color w:val="FF0000"/>
        </w:rPr>
        <w:t>3</w:t>
      </w:r>
      <w:r>
        <w:rPr>
          <w:rFonts w:hint="eastAsia"/>
          <w:color w:val="FF0000"/>
        </w:rPr>
        <w:t>）</w:t>
      </w:r>
      <w:r w:rsidR="00D21F15">
        <w:rPr>
          <w:rFonts w:hint="eastAsia"/>
          <w:color w:val="FF0000"/>
        </w:rPr>
        <w:t>当“分类”有数据</w:t>
      </w:r>
      <w:r w:rsidR="00D21F15">
        <w:rPr>
          <w:color w:val="FF0000"/>
        </w:rPr>
        <w:t>时，点击</w:t>
      </w:r>
      <w:r w:rsidR="00D21F15">
        <w:rPr>
          <w:rFonts w:hint="eastAsia"/>
          <w:color w:val="FF0000"/>
        </w:rPr>
        <w:t>任意</w:t>
      </w:r>
      <w:r w:rsidR="00D21F15">
        <w:rPr>
          <w:color w:val="FF0000"/>
        </w:rPr>
        <w:t>一个</w:t>
      </w:r>
      <w:r w:rsidR="00D21F15">
        <w:rPr>
          <w:rFonts w:hint="eastAsia"/>
          <w:color w:val="FF0000"/>
        </w:rPr>
        <w:t>分类</w:t>
      </w:r>
      <w:r w:rsidR="00D21F15">
        <w:rPr>
          <w:color w:val="FF0000"/>
        </w:rPr>
        <w:t>的值，在</w:t>
      </w:r>
      <w:r w:rsidR="00D21F15">
        <w:rPr>
          <w:rFonts w:hint="eastAsia"/>
          <w:color w:val="FF0000"/>
        </w:rPr>
        <w:t>“元素”列</w:t>
      </w:r>
      <w:r w:rsidR="00D21F15">
        <w:rPr>
          <w:color w:val="FF0000"/>
        </w:rPr>
        <w:t>展示出对应</w:t>
      </w:r>
      <w:r w:rsidR="007C4228">
        <w:rPr>
          <w:rFonts w:hint="eastAsia"/>
          <w:color w:val="FF0000"/>
        </w:rPr>
        <w:t>该</w:t>
      </w:r>
      <w:r w:rsidR="00D21F15">
        <w:rPr>
          <w:color w:val="FF0000"/>
        </w:rPr>
        <w:t>分类</w:t>
      </w:r>
      <w:r w:rsidR="00D21F15">
        <w:rPr>
          <w:rFonts w:hint="eastAsia"/>
          <w:color w:val="FF0000"/>
        </w:rPr>
        <w:t>的</w:t>
      </w:r>
      <w:r w:rsidR="00D21F15">
        <w:rPr>
          <w:color w:val="FF0000"/>
        </w:rPr>
        <w:t>基础元素</w:t>
      </w:r>
      <w:r w:rsidR="00D21F15">
        <w:rPr>
          <w:rFonts w:hint="eastAsia"/>
          <w:color w:val="FF0000"/>
        </w:rPr>
        <w:t>数据</w:t>
      </w:r>
      <w:r w:rsidR="00D21F15">
        <w:rPr>
          <w:color w:val="FF0000"/>
        </w:rPr>
        <w:t>。</w:t>
      </w:r>
    </w:p>
    <w:p w14:paraId="7FED5001" w14:textId="0C8E9633" w:rsidR="00A25BE7" w:rsidRDefault="00A25BE7" w:rsidP="005605E3">
      <w:pPr>
        <w:pStyle w:val="21"/>
        <w:numPr>
          <w:ilvl w:val="0"/>
          <w:numId w:val="8"/>
        </w:numPr>
        <w:spacing w:line="360" w:lineRule="auto"/>
        <w:ind w:left="0" w:firstLineChars="0" w:firstLine="0"/>
      </w:pPr>
      <w:r w:rsidRPr="00DA61B9">
        <w:rPr>
          <w:rFonts w:hint="eastAsia"/>
        </w:rPr>
        <w:t>点击</w:t>
      </w:r>
      <w:r w:rsidRPr="00DA61B9">
        <w:t>任意一个</w:t>
      </w:r>
      <w:r w:rsidRPr="00DA61B9">
        <w:rPr>
          <w:rFonts w:hint="eastAsia"/>
        </w:rPr>
        <w:t>“</w:t>
      </w:r>
      <w:r>
        <w:rPr>
          <w:rFonts w:hint="eastAsia"/>
        </w:rPr>
        <w:t>元素</w:t>
      </w:r>
      <w:r w:rsidRPr="00DA61B9">
        <w:rPr>
          <w:rFonts w:hint="eastAsia"/>
        </w:rPr>
        <w:t>”的</w:t>
      </w:r>
      <w:r w:rsidRPr="00DA61B9">
        <w:t>基础数据</w:t>
      </w:r>
      <w:r w:rsidRPr="00DA61B9">
        <w:rPr>
          <w:rFonts w:hint="eastAsia"/>
        </w:rPr>
        <w:t>，</w:t>
      </w:r>
      <w:r w:rsidRPr="00DA61B9">
        <w:t>会在</w:t>
      </w:r>
      <w:r w:rsidRPr="00DA61B9">
        <w:rPr>
          <w:rFonts w:hint="eastAsia"/>
        </w:rPr>
        <w:t>“元素</w:t>
      </w:r>
      <w:r>
        <w:rPr>
          <w:rFonts w:hint="eastAsia"/>
        </w:rPr>
        <w:t>属性</w:t>
      </w:r>
      <w:r w:rsidRPr="00DA61B9">
        <w:rPr>
          <w:rFonts w:hint="eastAsia"/>
        </w:rPr>
        <w:t>”</w:t>
      </w:r>
      <w:r w:rsidR="00F55950">
        <w:rPr>
          <w:rFonts w:hint="eastAsia"/>
        </w:rPr>
        <w:t>列</w:t>
      </w:r>
      <w:r w:rsidRPr="00DA61B9">
        <w:rPr>
          <w:rFonts w:hint="eastAsia"/>
        </w:rPr>
        <w:t>处</w:t>
      </w:r>
      <w:r w:rsidRPr="00DA61B9">
        <w:t>展示出该</w:t>
      </w:r>
      <w:r>
        <w:rPr>
          <w:rFonts w:hint="eastAsia"/>
        </w:rPr>
        <w:t>元素</w:t>
      </w:r>
      <w:r>
        <w:t>的</w:t>
      </w:r>
      <w:r>
        <w:rPr>
          <w:rFonts w:hint="eastAsia"/>
        </w:rPr>
        <w:t>属性</w:t>
      </w:r>
      <w:r>
        <w:t>设置</w:t>
      </w:r>
      <w:r w:rsidRPr="00DA61B9">
        <w:t>数据，样式如下所示：</w:t>
      </w:r>
    </w:p>
    <w:p w14:paraId="0543A154" w14:textId="6B64F7FD" w:rsidR="006A4B53" w:rsidRDefault="00F3305B" w:rsidP="005605E3">
      <w:pPr>
        <w:pStyle w:val="21"/>
        <w:spacing w:line="360" w:lineRule="auto"/>
        <w:ind w:firstLineChars="0" w:firstLine="0"/>
      </w:pPr>
      <w:r w:rsidRPr="00F3305B">
        <w:rPr>
          <w:noProof/>
        </w:rPr>
        <w:lastRenderedPageBreak/>
        <w:t xml:space="preserve"> </w:t>
      </w:r>
      <w:r>
        <w:rPr>
          <w:noProof/>
        </w:rPr>
        <w:drawing>
          <wp:inline distT="0" distB="0" distL="0" distR="0" wp14:anchorId="434B5286" wp14:editId="45169A9B">
            <wp:extent cx="6238346" cy="2486025"/>
            <wp:effectExtent l="19050" t="19050" r="1016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42205" cy="2487563"/>
                    </a:xfrm>
                    <a:prstGeom prst="rect">
                      <a:avLst/>
                    </a:prstGeom>
                    <a:ln>
                      <a:solidFill>
                        <a:schemeClr val="accent1"/>
                      </a:solidFill>
                    </a:ln>
                  </pic:spPr>
                </pic:pic>
              </a:graphicData>
            </a:graphic>
          </wp:inline>
        </w:drawing>
      </w:r>
    </w:p>
    <w:p w14:paraId="581EB3CB" w14:textId="59659F7A" w:rsidR="00401B16" w:rsidRDefault="00401B16" w:rsidP="005605E3">
      <w:pPr>
        <w:spacing w:line="360" w:lineRule="auto"/>
        <w:rPr>
          <w:color w:val="FF0000"/>
        </w:rPr>
      </w:pPr>
      <w:r>
        <w:rPr>
          <w:rFonts w:hint="eastAsia"/>
          <w:color w:val="FF0000"/>
        </w:rPr>
        <w:t>注</w:t>
      </w:r>
      <w:r>
        <w:rPr>
          <w:color w:val="FF0000"/>
        </w:rPr>
        <w:t>：（</w:t>
      </w:r>
      <w:r>
        <w:rPr>
          <w:rFonts w:hint="eastAsia"/>
          <w:color w:val="FF0000"/>
        </w:rPr>
        <w:t>1</w:t>
      </w:r>
      <w:r>
        <w:rPr>
          <w:color w:val="FF0000"/>
        </w:rPr>
        <w:t>）</w:t>
      </w:r>
      <w:r w:rsidR="00AE6C82">
        <w:rPr>
          <w:rFonts w:hint="eastAsia"/>
          <w:color w:val="FF0000"/>
        </w:rPr>
        <w:t>元素</w:t>
      </w:r>
      <w:r w:rsidR="00AE6C82">
        <w:rPr>
          <w:color w:val="FF0000"/>
        </w:rPr>
        <w:t>属性是用来设置</w:t>
      </w:r>
      <w:r w:rsidR="00AE6C82">
        <w:rPr>
          <w:rFonts w:hint="eastAsia"/>
          <w:color w:val="FF0000"/>
        </w:rPr>
        <w:t>元素</w:t>
      </w:r>
      <w:r w:rsidR="00AE6C82">
        <w:rPr>
          <w:color w:val="FF0000"/>
        </w:rPr>
        <w:t>的基本信息，故此区域的数据</w:t>
      </w:r>
      <w:r w:rsidR="00AE6C82">
        <w:rPr>
          <w:rFonts w:hint="eastAsia"/>
          <w:color w:val="FF0000"/>
        </w:rPr>
        <w:t>同“分类”</w:t>
      </w:r>
      <w:r w:rsidR="00AE6C82">
        <w:rPr>
          <w:color w:val="FF0000"/>
        </w:rPr>
        <w:t>、</w:t>
      </w:r>
      <w:r w:rsidR="000D5761">
        <w:rPr>
          <w:rFonts w:hint="eastAsia"/>
          <w:color w:val="FF0000"/>
        </w:rPr>
        <w:t>“</w:t>
      </w:r>
      <w:r w:rsidR="00AE6C82">
        <w:rPr>
          <w:color w:val="FF0000"/>
        </w:rPr>
        <w:t>元素</w:t>
      </w:r>
      <w:r w:rsidR="00AE6C82">
        <w:rPr>
          <w:rFonts w:hint="eastAsia"/>
          <w:color w:val="FF0000"/>
        </w:rPr>
        <w:t>”</w:t>
      </w:r>
      <w:r w:rsidR="00AE6C82">
        <w:rPr>
          <w:color w:val="FF0000"/>
        </w:rPr>
        <w:t>不同</w:t>
      </w:r>
      <w:r w:rsidR="00316BEA">
        <w:rPr>
          <w:rFonts w:hint="eastAsia"/>
          <w:color w:val="FF0000"/>
        </w:rPr>
        <w:t>；</w:t>
      </w:r>
    </w:p>
    <w:p w14:paraId="2CE4635D" w14:textId="4F0AFAC5" w:rsidR="00401B16" w:rsidRDefault="00401B16" w:rsidP="005605E3">
      <w:pPr>
        <w:spacing w:line="360" w:lineRule="auto"/>
        <w:ind w:firstLine="435"/>
        <w:rPr>
          <w:color w:val="FF0000"/>
        </w:rPr>
      </w:pPr>
      <w:r>
        <w:rPr>
          <w:rFonts w:hint="eastAsia"/>
          <w:color w:val="FF0000"/>
        </w:rPr>
        <w:t>（</w:t>
      </w:r>
      <w:r>
        <w:rPr>
          <w:rFonts w:hint="eastAsia"/>
          <w:color w:val="FF0000"/>
        </w:rPr>
        <w:t>2</w:t>
      </w:r>
      <w:r>
        <w:rPr>
          <w:rFonts w:hint="eastAsia"/>
          <w:color w:val="FF0000"/>
        </w:rPr>
        <w:t>）</w:t>
      </w:r>
      <w:r w:rsidR="00F30EC6">
        <w:rPr>
          <w:rFonts w:hint="eastAsia"/>
          <w:color w:val="FF0000"/>
        </w:rPr>
        <w:t>可</w:t>
      </w:r>
      <w:r w:rsidR="00F30EC6">
        <w:rPr>
          <w:color w:val="FF0000"/>
        </w:rPr>
        <w:t>设置的</w:t>
      </w:r>
      <w:r>
        <w:rPr>
          <w:rFonts w:hint="eastAsia"/>
          <w:color w:val="FF0000"/>
        </w:rPr>
        <w:t>基础</w:t>
      </w:r>
      <w:r w:rsidR="00F30EC6">
        <w:rPr>
          <w:rFonts w:hint="eastAsia"/>
          <w:color w:val="FF0000"/>
        </w:rPr>
        <w:t>信息</w:t>
      </w:r>
      <w:r>
        <w:rPr>
          <w:color w:val="FF0000"/>
        </w:rPr>
        <w:t>见</w:t>
      </w:r>
      <w:r>
        <w:rPr>
          <w:rFonts w:hint="eastAsia"/>
          <w:color w:val="FF0000"/>
        </w:rPr>
        <w:t>“</w:t>
      </w:r>
      <w:r>
        <w:rPr>
          <w:rFonts w:hint="eastAsia"/>
          <w:color w:val="FF0000"/>
        </w:rPr>
        <w:t xml:space="preserve">3.1.7 </w:t>
      </w:r>
      <w:r>
        <w:rPr>
          <w:rFonts w:hint="eastAsia"/>
          <w:color w:val="FF0000"/>
        </w:rPr>
        <w:t>数据</w:t>
      </w:r>
      <w:r>
        <w:rPr>
          <w:color w:val="FF0000"/>
        </w:rPr>
        <w:t>输入</w:t>
      </w:r>
      <w:r>
        <w:rPr>
          <w:rFonts w:hint="eastAsia"/>
          <w:color w:val="FF0000"/>
        </w:rPr>
        <w:t>输出”所描述</w:t>
      </w:r>
      <w:r>
        <w:rPr>
          <w:color w:val="FF0000"/>
        </w:rPr>
        <w:t>；</w:t>
      </w:r>
    </w:p>
    <w:p w14:paraId="023401F9" w14:textId="77777777" w:rsidR="001C3701" w:rsidRDefault="00401B16" w:rsidP="005605E3">
      <w:pPr>
        <w:spacing w:line="360" w:lineRule="auto"/>
        <w:ind w:firstLine="435"/>
        <w:rPr>
          <w:color w:val="FF0000"/>
        </w:rPr>
      </w:pPr>
      <w:r>
        <w:rPr>
          <w:rFonts w:hint="eastAsia"/>
          <w:color w:val="FF0000"/>
        </w:rPr>
        <w:t>（</w:t>
      </w:r>
      <w:r>
        <w:rPr>
          <w:rFonts w:hint="eastAsia"/>
          <w:color w:val="FF0000"/>
        </w:rPr>
        <w:t>3</w:t>
      </w:r>
      <w:r>
        <w:rPr>
          <w:rFonts w:hint="eastAsia"/>
          <w:color w:val="FF0000"/>
        </w:rPr>
        <w:t>）</w:t>
      </w:r>
      <w:r w:rsidR="004414B2">
        <w:rPr>
          <w:rFonts w:hint="eastAsia"/>
          <w:color w:val="FF0000"/>
        </w:rPr>
        <w:t>点击</w:t>
      </w:r>
      <w:r w:rsidR="004414B2">
        <w:rPr>
          <w:color w:val="FF0000"/>
        </w:rPr>
        <w:t>某一个</w:t>
      </w:r>
      <w:r w:rsidR="004414B2">
        <w:rPr>
          <w:rFonts w:hint="eastAsia"/>
          <w:color w:val="FF0000"/>
        </w:rPr>
        <w:t>“元素”的数据时</w:t>
      </w:r>
      <w:r w:rsidR="004414B2">
        <w:rPr>
          <w:color w:val="FF0000"/>
        </w:rPr>
        <w:t>，则在</w:t>
      </w:r>
      <w:r w:rsidR="004414B2">
        <w:rPr>
          <w:rFonts w:hint="eastAsia"/>
          <w:color w:val="FF0000"/>
        </w:rPr>
        <w:t>“元素</w:t>
      </w:r>
      <w:r w:rsidR="004414B2">
        <w:rPr>
          <w:color w:val="FF0000"/>
        </w:rPr>
        <w:t>属性</w:t>
      </w:r>
      <w:r w:rsidR="004414B2">
        <w:rPr>
          <w:rFonts w:hint="eastAsia"/>
          <w:color w:val="FF0000"/>
        </w:rPr>
        <w:t>”列</w:t>
      </w:r>
      <w:r w:rsidR="004414B2">
        <w:rPr>
          <w:color w:val="FF0000"/>
        </w:rPr>
        <w:t>展示出</w:t>
      </w:r>
      <w:r w:rsidR="004414B2">
        <w:rPr>
          <w:rFonts w:hint="eastAsia"/>
          <w:color w:val="FF0000"/>
        </w:rPr>
        <w:t>该选中</w:t>
      </w:r>
      <w:r w:rsidR="004414B2">
        <w:rPr>
          <w:color w:val="FF0000"/>
        </w:rPr>
        <w:t>数据的最</w:t>
      </w:r>
      <w:r w:rsidR="004414B2">
        <w:rPr>
          <w:rFonts w:hint="eastAsia"/>
          <w:color w:val="FF0000"/>
        </w:rPr>
        <w:t>后</w:t>
      </w:r>
      <w:r w:rsidR="001C3701">
        <w:rPr>
          <w:color w:val="FF0000"/>
        </w:rPr>
        <w:t>一次保存修改的数据</w:t>
      </w:r>
      <w:r w:rsidR="001C3701">
        <w:rPr>
          <w:rFonts w:hint="eastAsia"/>
          <w:color w:val="FF0000"/>
        </w:rPr>
        <w:t>；</w:t>
      </w:r>
    </w:p>
    <w:p w14:paraId="78BFC8E9" w14:textId="37172EC9" w:rsidR="001C3701" w:rsidRDefault="004414B2" w:rsidP="005605E3">
      <w:pPr>
        <w:pStyle w:val="ae"/>
        <w:numPr>
          <w:ilvl w:val="0"/>
          <w:numId w:val="13"/>
        </w:numPr>
        <w:spacing w:line="360" w:lineRule="auto"/>
        <w:ind w:firstLineChars="0" w:firstLine="289"/>
        <w:rPr>
          <w:color w:val="FF0000"/>
        </w:rPr>
      </w:pPr>
      <w:r w:rsidRPr="001C3701">
        <w:rPr>
          <w:color w:val="FF0000"/>
        </w:rPr>
        <w:t>如果没有设置过</w:t>
      </w:r>
      <w:r w:rsidR="00FD73ED" w:rsidRPr="001C3701">
        <w:rPr>
          <w:rFonts w:hint="eastAsia"/>
          <w:color w:val="FF0000"/>
        </w:rPr>
        <w:t>则</w:t>
      </w:r>
      <w:r w:rsidR="00FD73ED" w:rsidRPr="001C3701">
        <w:rPr>
          <w:color w:val="FF0000"/>
        </w:rPr>
        <w:t>展示出默认的</w:t>
      </w:r>
      <w:r w:rsidR="00FD73ED" w:rsidRPr="001C3701">
        <w:rPr>
          <w:rFonts w:hint="eastAsia"/>
          <w:color w:val="FF0000"/>
        </w:rPr>
        <w:t>初始</w:t>
      </w:r>
      <w:r w:rsidR="00FD73ED" w:rsidRPr="001C3701">
        <w:rPr>
          <w:color w:val="FF0000"/>
        </w:rPr>
        <w:t>样式，如图所示：</w:t>
      </w:r>
    </w:p>
    <w:p w14:paraId="50C4C0D9" w14:textId="510DB45F" w:rsidR="00401B16" w:rsidRPr="001C3701" w:rsidRDefault="0075563D" w:rsidP="005605E3">
      <w:pPr>
        <w:pStyle w:val="ae"/>
        <w:spacing w:line="360" w:lineRule="auto"/>
        <w:ind w:left="851" w:firstLineChars="150" w:firstLine="315"/>
        <w:rPr>
          <w:color w:val="FF0000"/>
        </w:rPr>
      </w:pPr>
      <w:r w:rsidRPr="0075563D">
        <w:rPr>
          <w:noProof/>
        </w:rPr>
        <w:t xml:space="preserve"> </w:t>
      </w:r>
      <w:r>
        <w:rPr>
          <w:noProof/>
        </w:rPr>
        <w:drawing>
          <wp:inline distT="0" distB="0" distL="0" distR="0" wp14:anchorId="7D5FD5A7" wp14:editId="4993E5C6">
            <wp:extent cx="2790825" cy="1655574"/>
            <wp:effectExtent l="19050" t="19050" r="9525" b="209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7723" cy="1659666"/>
                    </a:xfrm>
                    <a:prstGeom prst="rect">
                      <a:avLst/>
                    </a:prstGeom>
                    <a:ln>
                      <a:solidFill>
                        <a:schemeClr val="accent1"/>
                      </a:solidFill>
                    </a:ln>
                  </pic:spPr>
                </pic:pic>
              </a:graphicData>
            </a:graphic>
          </wp:inline>
        </w:drawing>
      </w:r>
    </w:p>
    <w:p w14:paraId="5C8CEA3E" w14:textId="0D19F398" w:rsidR="00976873" w:rsidRDefault="001C3701" w:rsidP="005605E3">
      <w:pPr>
        <w:pStyle w:val="ae"/>
        <w:numPr>
          <w:ilvl w:val="0"/>
          <w:numId w:val="13"/>
        </w:numPr>
        <w:spacing w:line="360" w:lineRule="auto"/>
        <w:ind w:firstLineChars="0" w:firstLine="289"/>
        <w:rPr>
          <w:color w:val="FF0000"/>
        </w:rPr>
      </w:pPr>
      <w:r>
        <w:rPr>
          <w:rFonts w:hint="eastAsia"/>
          <w:color w:val="FF0000"/>
        </w:rPr>
        <w:t>如果</w:t>
      </w:r>
      <w:r>
        <w:rPr>
          <w:color w:val="FF0000"/>
        </w:rPr>
        <w:t>设置</w:t>
      </w:r>
      <w:r>
        <w:rPr>
          <w:rFonts w:hint="eastAsia"/>
          <w:color w:val="FF0000"/>
        </w:rPr>
        <w:t>保存过</w:t>
      </w:r>
      <w:r>
        <w:rPr>
          <w:color w:val="FF0000"/>
        </w:rPr>
        <w:t>数据</w:t>
      </w:r>
      <w:r>
        <w:rPr>
          <w:rFonts w:hint="eastAsia"/>
          <w:color w:val="FF0000"/>
        </w:rPr>
        <w:t>则</w:t>
      </w:r>
      <w:r>
        <w:rPr>
          <w:color w:val="FF0000"/>
        </w:rPr>
        <w:t>展示最</w:t>
      </w:r>
      <w:r>
        <w:rPr>
          <w:rFonts w:hint="eastAsia"/>
          <w:color w:val="FF0000"/>
        </w:rPr>
        <w:t>后</w:t>
      </w:r>
      <w:r>
        <w:rPr>
          <w:color w:val="FF0000"/>
        </w:rPr>
        <w:t>一次保存修改的数据</w:t>
      </w:r>
      <w:r w:rsidRPr="001C3701">
        <w:rPr>
          <w:color w:val="FF0000"/>
        </w:rPr>
        <w:t>，如图所示：</w:t>
      </w:r>
    </w:p>
    <w:p w14:paraId="25032EC2" w14:textId="0ED116EA" w:rsidR="00976873" w:rsidRDefault="0075563D" w:rsidP="005605E3">
      <w:pPr>
        <w:spacing w:line="360" w:lineRule="auto"/>
        <w:ind w:firstLineChars="600" w:firstLine="1260"/>
        <w:rPr>
          <w:color w:val="FF0000"/>
        </w:rPr>
      </w:pPr>
      <w:r w:rsidRPr="0075563D">
        <w:rPr>
          <w:noProof/>
        </w:rPr>
        <w:lastRenderedPageBreak/>
        <w:t xml:space="preserve"> </w:t>
      </w:r>
      <w:r>
        <w:rPr>
          <w:noProof/>
        </w:rPr>
        <w:drawing>
          <wp:inline distT="0" distB="0" distL="0" distR="0" wp14:anchorId="6AFC4183" wp14:editId="71270147">
            <wp:extent cx="2600325" cy="2890864"/>
            <wp:effectExtent l="19050" t="19050" r="9525" b="2413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06482" cy="2897709"/>
                    </a:xfrm>
                    <a:prstGeom prst="rect">
                      <a:avLst/>
                    </a:prstGeom>
                    <a:ln>
                      <a:solidFill>
                        <a:schemeClr val="accent1"/>
                      </a:solidFill>
                    </a:ln>
                  </pic:spPr>
                </pic:pic>
              </a:graphicData>
            </a:graphic>
          </wp:inline>
        </w:drawing>
      </w:r>
    </w:p>
    <w:p w14:paraId="0CFE5EF1" w14:textId="4B2F90E3" w:rsidR="008A7ED9" w:rsidRDefault="008A7ED9" w:rsidP="005605E3">
      <w:pPr>
        <w:spacing w:line="360" w:lineRule="auto"/>
        <w:ind w:firstLine="435"/>
        <w:rPr>
          <w:color w:val="FF0000"/>
        </w:rPr>
      </w:pPr>
      <w:r>
        <w:rPr>
          <w:rFonts w:hint="eastAsia"/>
          <w:color w:val="FF0000"/>
        </w:rPr>
        <w:t>（</w:t>
      </w:r>
      <w:r>
        <w:rPr>
          <w:rFonts w:hint="eastAsia"/>
          <w:color w:val="FF0000"/>
        </w:rPr>
        <w:t>4</w:t>
      </w:r>
      <w:r>
        <w:rPr>
          <w:rFonts w:hint="eastAsia"/>
          <w:color w:val="FF0000"/>
        </w:rPr>
        <w:t>）如果</w:t>
      </w:r>
      <w:r>
        <w:rPr>
          <w:color w:val="FF0000"/>
        </w:rPr>
        <w:t>修改</w:t>
      </w:r>
      <w:r w:rsidR="00A15D3C">
        <w:rPr>
          <w:rFonts w:hint="eastAsia"/>
          <w:color w:val="FF0000"/>
        </w:rPr>
        <w:t>/</w:t>
      </w:r>
      <w:r w:rsidR="00A15D3C">
        <w:rPr>
          <w:rFonts w:hint="eastAsia"/>
          <w:color w:val="FF0000"/>
        </w:rPr>
        <w:t>录入</w:t>
      </w:r>
      <w:r>
        <w:rPr>
          <w:color w:val="FF0000"/>
        </w:rPr>
        <w:t>了某一条元素属性的数据，</w:t>
      </w:r>
      <w:r>
        <w:rPr>
          <w:rFonts w:hint="eastAsia"/>
          <w:color w:val="FF0000"/>
        </w:rPr>
        <w:t>且</w:t>
      </w:r>
      <w:r>
        <w:rPr>
          <w:color w:val="FF0000"/>
        </w:rPr>
        <w:t>没有进行</w:t>
      </w:r>
      <w:r>
        <w:rPr>
          <w:rFonts w:hint="eastAsia"/>
          <w:color w:val="FF0000"/>
        </w:rPr>
        <w:t>“保存”时，</w:t>
      </w:r>
      <w:r>
        <w:rPr>
          <w:color w:val="FF0000"/>
        </w:rPr>
        <w:t>那么点击其他操作时（</w:t>
      </w:r>
      <w:r>
        <w:rPr>
          <w:rFonts w:hint="eastAsia"/>
          <w:color w:val="FF0000"/>
        </w:rPr>
        <w:t>即</w:t>
      </w:r>
      <w:r>
        <w:rPr>
          <w:color w:val="FF0000"/>
        </w:rPr>
        <w:t>离开该元素属性的设置）</w:t>
      </w:r>
      <w:r>
        <w:rPr>
          <w:rFonts w:hint="eastAsia"/>
          <w:color w:val="FF0000"/>
        </w:rPr>
        <w:t>进行</w:t>
      </w:r>
      <w:r>
        <w:rPr>
          <w:color w:val="FF0000"/>
        </w:rPr>
        <w:t>弹框提示</w:t>
      </w:r>
      <w:r>
        <w:rPr>
          <w:rFonts w:hint="eastAsia"/>
          <w:color w:val="FF0000"/>
        </w:rPr>
        <w:t>，</w:t>
      </w:r>
      <w:r>
        <w:rPr>
          <w:color w:val="FF0000"/>
        </w:rPr>
        <w:t>如图所示：</w:t>
      </w:r>
    </w:p>
    <w:p w14:paraId="4C53A27D" w14:textId="2609735A" w:rsidR="008A7ED9" w:rsidRDefault="00CF4F8D" w:rsidP="005605E3">
      <w:pPr>
        <w:spacing w:line="360" w:lineRule="auto"/>
        <w:ind w:firstLine="435"/>
        <w:rPr>
          <w:color w:val="FF0000"/>
        </w:rPr>
      </w:pPr>
      <w:r>
        <w:rPr>
          <w:noProof/>
        </w:rPr>
        <w:drawing>
          <wp:inline distT="0" distB="0" distL="0" distR="0" wp14:anchorId="539AFB5E" wp14:editId="2E7413B3">
            <wp:extent cx="2819400" cy="1775755"/>
            <wp:effectExtent l="19050" t="19050" r="19050" b="152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26817" cy="1780427"/>
                    </a:xfrm>
                    <a:prstGeom prst="rect">
                      <a:avLst/>
                    </a:prstGeom>
                    <a:ln>
                      <a:solidFill>
                        <a:schemeClr val="accent1"/>
                      </a:solidFill>
                    </a:ln>
                  </pic:spPr>
                </pic:pic>
              </a:graphicData>
            </a:graphic>
          </wp:inline>
        </w:drawing>
      </w:r>
    </w:p>
    <w:p w14:paraId="36248841" w14:textId="624F80FC" w:rsidR="00CF4F8D" w:rsidRPr="00CF4F8D" w:rsidRDefault="00CF4F8D" w:rsidP="005605E3">
      <w:pPr>
        <w:pStyle w:val="ae"/>
        <w:numPr>
          <w:ilvl w:val="0"/>
          <w:numId w:val="14"/>
        </w:numPr>
        <w:spacing w:line="360" w:lineRule="auto"/>
        <w:ind w:firstLineChars="0"/>
        <w:rPr>
          <w:color w:val="FF0000"/>
        </w:rPr>
      </w:pPr>
      <w:r w:rsidRPr="00CF4F8D">
        <w:rPr>
          <w:rFonts w:hint="eastAsia"/>
          <w:color w:val="FF0000"/>
        </w:rPr>
        <w:t>弹框</w:t>
      </w:r>
      <w:r w:rsidRPr="00CF4F8D">
        <w:rPr>
          <w:color w:val="FF0000"/>
        </w:rPr>
        <w:t>文案描述：</w:t>
      </w:r>
    </w:p>
    <w:p w14:paraId="1F141D8A" w14:textId="0BB8C6F1" w:rsidR="00CF4F8D" w:rsidRDefault="00CF4F8D" w:rsidP="005605E3">
      <w:pPr>
        <w:spacing w:line="360" w:lineRule="auto"/>
        <w:ind w:firstLine="435"/>
        <w:rPr>
          <w:color w:val="FF0000"/>
        </w:rPr>
      </w:pPr>
      <w:r w:rsidRPr="00AD627A">
        <w:rPr>
          <w:rFonts w:hint="eastAsia"/>
          <w:color w:val="00B050"/>
        </w:rPr>
        <w:t>您修改的元素属性还未进行保存，确定要离开吗？</w:t>
      </w:r>
    </w:p>
    <w:p w14:paraId="5644AD6D" w14:textId="6B57CA19" w:rsidR="008A7ED9" w:rsidRDefault="00AD627A" w:rsidP="005605E3">
      <w:pPr>
        <w:pStyle w:val="ae"/>
        <w:numPr>
          <w:ilvl w:val="0"/>
          <w:numId w:val="14"/>
        </w:numPr>
        <w:spacing w:line="360" w:lineRule="auto"/>
        <w:ind w:firstLineChars="0"/>
        <w:rPr>
          <w:color w:val="FF0000"/>
        </w:rPr>
      </w:pPr>
      <w:r>
        <w:rPr>
          <w:rFonts w:hint="eastAsia"/>
          <w:color w:val="FF0000"/>
        </w:rPr>
        <w:t>【返回】按钮</w:t>
      </w:r>
      <w:r>
        <w:rPr>
          <w:color w:val="FF0000"/>
        </w:rPr>
        <w:t>：</w:t>
      </w:r>
      <w:r>
        <w:rPr>
          <w:rFonts w:hint="eastAsia"/>
          <w:color w:val="FF0000"/>
        </w:rPr>
        <w:t>点击</w:t>
      </w:r>
      <w:r>
        <w:rPr>
          <w:color w:val="FF0000"/>
        </w:rPr>
        <w:t>，数据</w:t>
      </w:r>
      <w:r w:rsidR="00B5751A">
        <w:rPr>
          <w:rFonts w:hint="eastAsia"/>
          <w:color w:val="FF0000"/>
        </w:rPr>
        <w:t>不保存</w:t>
      </w:r>
      <w:r w:rsidR="00BC5F16">
        <w:rPr>
          <w:rFonts w:hint="eastAsia"/>
          <w:color w:val="FF0000"/>
        </w:rPr>
        <w:t>且</w:t>
      </w:r>
      <w:r w:rsidR="00B5751A">
        <w:rPr>
          <w:color w:val="FF0000"/>
        </w:rPr>
        <w:t>关闭该弹框</w:t>
      </w:r>
      <w:r w:rsidR="00AD2839">
        <w:rPr>
          <w:rFonts w:hint="eastAsia"/>
          <w:color w:val="FF0000"/>
        </w:rPr>
        <w:t>，停留在</w:t>
      </w:r>
      <w:r w:rsidR="00AD2839">
        <w:rPr>
          <w:color w:val="FF0000"/>
        </w:rPr>
        <w:t>刚才修改</w:t>
      </w:r>
      <w:r w:rsidR="00AD2839">
        <w:rPr>
          <w:rFonts w:hint="eastAsia"/>
          <w:color w:val="FF0000"/>
        </w:rPr>
        <w:t>过</w:t>
      </w:r>
      <w:r w:rsidR="00AD2839">
        <w:rPr>
          <w:color w:val="FF0000"/>
        </w:rPr>
        <w:t>的内容</w:t>
      </w:r>
      <w:r w:rsidR="00AD2839">
        <w:rPr>
          <w:rFonts w:hint="eastAsia"/>
          <w:color w:val="FF0000"/>
        </w:rPr>
        <w:t>处可</w:t>
      </w:r>
      <w:r w:rsidR="00AD2839">
        <w:rPr>
          <w:color w:val="FF0000"/>
        </w:rPr>
        <w:t>进行保存</w:t>
      </w:r>
      <w:r w:rsidR="00AD2839">
        <w:rPr>
          <w:rFonts w:hint="eastAsia"/>
          <w:color w:val="FF0000"/>
        </w:rPr>
        <w:t>、</w:t>
      </w:r>
      <w:r w:rsidR="00AD2839">
        <w:rPr>
          <w:color w:val="FF0000"/>
        </w:rPr>
        <w:t>重置操作</w:t>
      </w:r>
      <w:r w:rsidR="00AD2839">
        <w:rPr>
          <w:rFonts w:hint="eastAsia"/>
          <w:color w:val="FF0000"/>
        </w:rPr>
        <w:t>；</w:t>
      </w:r>
    </w:p>
    <w:p w14:paraId="0464EE10" w14:textId="1FE9299D" w:rsidR="00AD627A" w:rsidRPr="008A7ED9" w:rsidRDefault="00AD627A" w:rsidP="005605E3">
      <w:pPr>
        <w:pStyle w:val="ae"/>
        <w:numPr>
          <w:ilvl w:val="0"/>
          <w:numId w:val="14"/>
        </w:numPr>
        <w:spacing w:line="360" w:lineRule="auto"/>
        <w:ind w:firstLineChars="0"/>
        <w:rPr>
          <w:color w:val="FF0000"/>
        </w:rPr>
      </w:pPr>
      <w:r>
        <w:rPr>
          <w:rFonts w:hint="eastAsia"/>
          <w:color w:val="FF0000"/>
        </w:rPr>
        <w:t>【离开】按钮</w:t>
      </w:r>
      <w:r>
        <w:rPr>
          <w:color w:val="FF0000"/>
        </w:rPr>
        <w:t>：</w:t>
      </w:r>
      <w:r w:rsidR="00AD2839">
        <w:rPr>
          <w:rFonts w:hint="eastAsia"/>
          <w:color w:val="FF0000"/>
        </w:rPr>
        <w:t>点击</w:t>
      </w:r>
      <w:r w:rsidR="00AD2839">
        <w:rPr>
          <w:color w:val="FF0000"/>
        </w:rPr>
        <w:t>，数据不保存，离开该页面</w:t>
      </w:r>
      <w:r w:rsidR="0057032B">
        <w:rPr>
          <w:rFonts w:hint="eastAsia"/>
          <w:color w:val="FF0000"/>
        </w:rPr>
        <w:t>去到</w:t>
      </w:r>
      <w:r w:rsidR="00AD2839">
        <w:rPr>
          <w:color w:val="FF0000"/>
        </w:rPr>
        <w:t>用户新</w:t>
      </w:r>
      <w:r w:rsidR="00AD2839">
        <w:rPr>
          <w:rFonts w:hint="eastAsia"/>
          <w:color w:val="FF0000"/>
        </w:rPr>
        <w:t>触发</w:t>
      </w:r>
      <w:r w:rsidR="00AD2839">
        <w:rPr>
          <w:color w:val="FF0000"/>
        </w:rPr>
        <w:t>的事件</w:t>
      </w:r>
      <w:r w:rsidR="0057032B">
        <w:rPr>
          <w:rFonts w:hint="eastAsia"/>
          <w:color w:val="FF0000"/>
        </w:rPr>
        <w:t>页面</w:t>
      </w:r>
      <w:r w:rsidR="00AD2839">
        <w:rPr>
          <w:color w:val="FF0000"/>
        </w:rPr>
        <w:t>。</w:t>
      </w:r>
    </w:p>
    <w:tbl>
      <w:tblPr>
        <w:tblW w:w="77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6237"/>
      </w:tblGrid>
      <w:tr w:rsidR="00401B16" w14:paraId="6E46EF55" w14:textId="77777777" w:rsidTr="004414B2">
        <w:tc>
          <w:tcPr>
            <w:tcW w:w="1526" w:type="dxa"/>
          </w:tcPr>
          <w:p w14:paraId="27272B69" w14:textId="77777777" w:rsidR="00401B16" w:rsidRDefault="00401B16" w:rsidP="005605E3">
            <w:pPr>
              <w:spacing w:line="360" w:lineRule="auto"/>
            </w:pPr>
            <w:r>
              <w:rPr>
                <w:rFonts w:hint="eastAsia"/>
              </w:rPr>
              <w:t>按钮</w:t>
            </w:r>
          </w:p>
        </w:tc>
        <w:tc>
          <w:tcPr>
            <w:tcW w:w="6237" w:type="dxa"/>
          </w:tcPr>
          <w:p w14:paraId="24B9282C" w14:textId="77777777" w:rsidR="00401B16" w:rsidRDefault="00401B16" w:rsidP="005605E3">
            <w:pPr>
              <w:spacing w:line="360" w:lineRule="auto"/>
            </w:pPr>
            <w:r>
              <w:rPr>
                <w:rFonts w:hint="eastAsia"/>
              </w:rPr>
              <w:t>事件</w:t>
            </w:r>
          </w:p>
        </w:tc>
      </w:tr>
      <w:tr w:rsidR="00401B16" w14:paraId="6FEFD813" w14:textId="77777777" w:rsidTr="004414B2">
        <w:tc>
          <w:tcPr>
            <w:tcW w:w="1526" w:type="dxa"/>
          </w:tcPr>
          <w:p w14:paraId="3258776E" w14:textId="5A674A88" w:rsidR="00401B16" w:rsidRDefault="00C43436" w:rsidP="005605E3">
            <w:pPr>
              <w:spacing w:line="360" w:lineRule="auto"/>
            </w:pPr>
            <w:r>
              <w:rPr>
                <w:rFonts w:hint="eastAsia"/>
              </w:rPr>
              <w:t>【重置】</w:t>
            </w:r>
          </w:p>
        </w:tc>
        <w:tc>
          <w:tcPr>
            <w:tcW w:w="6237" w:type="dxa"/>
          </w:tcPr>
          <w:p w14:paraId="7019C959" w14:textId="1C2FB3D4" w:rsidR="00B5751A" w:rsidRDefault="001B6DF6" w:rsidP="005605E3">
            <w:pPr>
              <w:spacing w:line="360" w:lineRule="auto"/>
            </w:pPr>
            <w:r>
              <w:rPr>
                <w:rFonts w:hint="eastAsia"/>
              </w:rPr>
              <w:t>1.</w:t>
            </w:r>
            <w:r w:rsidR="00B5751A">
              <w:rPr>
                <w:rFonts w:hint="eastAsia"/>
              </w:rPr>
              <w:t>如果</w:t>
            </w:r>
            <w:r w:rsidR="00B5751A">
              <w:t>，</w:t>
            </w:r>
            <w:r>
              <w:rPr>
                <w:rFonts w:hint="eastAsia"/>
              </w:rPr>
              <w:t>查询展示</w:t>
            </w:r>
            <w:r>
              <w:t>出默认样式且管理员未录入任意内容或者</w:t>
            </w:r>
            <w:r>
              <w:rPr>
                <w:rFonts w:hint="eastAsia"/>
              </w:rPr>
              <w:t>查询出已</w:t>
            </w:r>
            <w:r>
              <w:t>存储内容后</w:t>
            </w:r>
            <w:r>
              <w:rPr>
                <w:rFonts w:hint="eastAsia"/>
              </w:rPr>
              <w:t>但</w:t>
            </w:r>
            <w:r>
              <w:t>未修改任意内容</w:t>
            </w:r>
            <w:r>
              <w:rPr>
                <w:rFonts w:hint="eastAsia"/>
              </w:rPr>
              <w:t>，</w:t>
            </w:r>
            <w:r>
              <w:t>那么此时，该按钮为灰色不可点击；</w:t>
            </w:r>
          </w:p>
          <w:p w14:paraId="6D1297B1" w14:textId="22377D84" w:rsidR="001B6DF6" w:rsidRPr="001B6DF6" w:rsidRDefault="001B6DF6" w:rsidP="005605E3">
            <w:pPr>
              <w:spacing w:line="360" w:lineRule="auto"/>
            </w:pPr>
            <w:r>
              <w:t>2.</w:t>
            </w:r>
            <w:r>
              <w:rPr>
                <w:rFonts w:hint="eastAsia"/>
              </w:rPr>
              <w:t>如果</w:t>
            </w:r>
            <w:r>
              <w:t>用户录入了</w:t>
            </w:r>
            <w:r>
              <w:rPr>
                <w:rFonts w:hint="eastAsia"/>
              </w:rPr>
              <w:t>内容</w:t>
            </w:r>
            <w:r>
              <w:t>或者修改了原有查询出的</w:t>
            </w:r>
            <w:r>
              <w:rPr>
                <w:rFonts w:hint="eastAsia"/>
              </w:rPr>
              <w:t>内容</w:t>
            </w:r>
            <w:r>
              <w:t>，那么</w:t>
            </w:r>
            <w:r>
              <w:rPr>
                <w:rFonts w:hint="eastAsia"/>
              </w:rPr>
              <w:t>此时</w:t>
            </w:r>
            <w:r>
              <w:t>，该按钮为高亮，可点击</w:t>
            </w:r>
            <w:r>
              <w:rPr>
                <w:rFonts w:hint="eastAsia"/>
              </w:rPr>
              <w:t>；</w:t>
            </w:r>
          </w:p>
          <w:p w14:paraId="25FB223A" w14:textId="63737674" w:rsidR="00401B16" w:rsidRDefault="001B6DF6" w:rsidP="005605E3">
            <w:pPr>
              <w:spacing w:line="360" w:lineRule="auto"/>
            </w:pPr>
            <w:r>
              <w:lastRenderedPageBreak/>
              <w:t>3.</w:t>
            </w:r>
            <w:r>
              <w:rPr>
                <w:rFonts w:hint="eastAsia"/>
              </w:rPr>
              <w:t>按钮为</w:t>
            </w:r>
            <w:r>
              <w:t>高亮可点击时，</w:t>
            </w:r>
            <w:r w:rsidR="001E18AE">
              <w:rPr>
                <w:rFonts w:hint="eastAsia"/>
              </w:rPr>
              <w:t>点击</w:t>
            </w:r>
            <w:r w:rsidR="00C81472">
              <w:rPr>
                <w:rFonts w:hint="eastAsia"/>
              </w:rPr>
              <w:t>，</w:t>
            </w:r>
            <w:r>
              <w:rPr>
                <w:rFonts w:hint="eastAsia"/>
              </w:rPr>
              <w:t>则</w:t>
            </w:r>
            <w:r w:rsidR="00C81472">
              <w:t>进行判断：</w:t>
            </w:r>
          </w:p>
          <w:p w14:paraId="3AA345F7" w14:textId="3161DE60" w:rsidR="001E18AE" w:rsidRDefault="001E18AE" w:rsidP="005605E3">
            <w:pPr>
              <w:pStyle w:val="ae"/>
              <w:numPr>
                <w:ilvl w:val="2"/>
                <w:numId w:val="15"/>
              </w:numPr>
              <w:spacing w:line="360" w:lineRule="auto"/>
              <w:ind w:left="204" w:firstLineChars="0" w:firstLine="0"/>
            </w:pPr>
            <w:r>
              <w:rPr>
                <w:rFonts w:hint="eastAsia"/>
              </w:rPr>
              <w:t>如果</w:t>
            </w:r>
            <w:r>
              <w:t>该条数据没有进行过设置保存数据，那么点击该按钮，</w:t>
            </w:r>
            <w:r>
              <w:rPr>
                <w:rFonts w:hint="eastAsia"/>
              </w:rPr>
              <w:t>该列的</w:t>
            </w:r>
            <w:r>
              <w:t>数据</w:t>
            </w:r>
            <w:r>
              <w:rPr>
                <w:rFonts w:hint="eastAsia"/>
              </w:rPr>
              <w:t>恢复</w:t>
            </w:r>
            <w:r>
              <w:t>至初始的样式，如图所示：</w:t>
            </w:r>
          </w:p>
          <w:p w14:paraId="713F4673" w14:textId="2B33DB51" w:rsidR="001E18AE" w:rsidRDefault="0031795F" w:rsidP="005605E3">
            <w:pPr>
              <w:spacing w:line="360" w:lineRule="auto"/>
              <w:ind w:firstLineChars="200" w:firstLine="420"/>
            </w:pPr>
            <w:r>
              <w:rPr>
                <w:noProof/>
              </w:rPr>
              <w:drawing>
                <wp:inline distT="0" distB="0" distL="0" distR="0" wp14:anchorId="5A27CC8E" wp14:editId="74E78DA8">
                  <wp:extent cx="2400300" cy="1558925"/>
                  <wp:effectExtent l="19050" t="19050" r="19050" b="2222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17315" cy="1569976"/>
                          </a:xfrm>
                          <a:prstGeom prst="rect">
                            <a:avLst/>
                          </a:prstGeom>
                          <a:ln>
                            <a:solidFill>
                              <a:schemeClr val="accent1"/>
                            </a:solidFill>
                          </a:ln>
                        </pic:spPr>
                      </pic:pic>
                    </a:graphicData>
                  </a:graphic>
                </wp:inline>
              </w:drawing>
            </w:r>
          </w:p>
          <w:p w14:paraId="5D475C39" w14:textId="77777777" w:rsidR="001E18AE" w:rsidRDefault="001E18AE" w:rsidP="005605E3">
            <w:pPr>
              <w:pStyle w:val="ae"/>
              <w:numPr>
                <w:ilvl w:val="2"/>
                <w:numId w:val="15"/>
              </w:numPr>
              <w:spacing w:line="360" w:lineRule="auto"/>
              <w:ind w:left="204" w:firstLineChars="0" w:firstLine="0"/>
            </w:pPr>
            <w:r>
              <w:rPr>
                <w:rFonts w:hint="eastAsia"/>
              </w:rPr>
              <w:t>如果</w:t>
            </w:r>
            <w:r>
              <w:t>该条数据之前有保存过数据，那么</w:t>
            </w:r>
            <w:r>
              <w:rPr>
                <w:rFonts w:hint="eastAsia"/>
              </w:rPr>
              <w:t>点击该按钮</w:t>
            </w:r>
            <w:r>
              <w:t>，</w:t>
            </w:r>
            <w:r>
              <w:rPr>
                <w:rFonts w:hint="eastAsia"/>
              </w:rPr>
              <w:t>则</w:t>
            </w:r>
            <w:r>
              <w:t>数据重置到最后一次保存的</w:t>
            </w:r>
            <w:r>
              <w:rPr>
                <w:rFonts w:hint="eastAsia"/>
              </w:rPr>
              <w:t>数据</w:t>
            </w:r>
            <w:r w:rsidR="00734474">
              <w:t>样式</w:t>
            </w:r>
            <w:r w:rsidR="00734474">
              <w:rPr>
                <w:rFonts w:hint="eastAsia"/>
              </w:rPr>
              <w:t>。</w:t>
            </w:r>
          </w:p>
          <w:p w14:paraId="06EA9201" w14:textId="1C3BAED2" w:rsidR="00734474" w:rsidRPr="001E18AE" w:rsidRDefault="00734474" w:rsidP="005605E3">
            <w:pPr>
              <w:spacing w:line="360" w:lineRule="auto"/>
              <w:ind w:leftChars="-38" w:left="-2" w:hangingChars="37" w:hanging="78"/>
            </w:pPr>
            <w:r>
              <w:rPr>
                <w:rFonts w:hint="eastAsia"/>
              </w:rPr>
              <w:t>4.</w:t>
            </w:r>
            <w:r>
              <w:rPr>
                <w:rFonts w:hint="eastAsia"/>
              </w:rPr>
              <w:t>重置数据后</w:t>
            </w:r>
            <w:r>
              <w:t>，该</w:t>
            </w:r>
            <w:r>
              <w:rPr>
                <w:rFonts w:hint="eastAsia"/>
              </w:rPr>
              <w:t>按钮</w:t>
            </w:r>
            <w:r>
              <w:t>回到初始的状态，为灰色不可点击；</w:t>
            </w:r>
          </w:p>
        </w:tc>
      </w:tr>
      <w:tr w:rsidR="00401B16" w14:paraId="484756D6" w14:textId="77777777" w:rsidTr="004414B2">
        <w:tc>
          <w:tcPr>
            <w:tcW w:w="1526" w:type="dxa"/>
          </w:tcPr>
          <w:p w14:paraId="5F413514" w14:textId="5B09E480" w:rsidR="00401B16" w:rsidRDefault="00C43436" w:rsidP="005605E3">
            <w:pPr>
              <w:spacing w:line="360" w:lineRule="auto"/>
            </w:pPr>
            <w:r>
              <w:rPr>
                <w:rFonts w:hint="eastAsia"/>
              </w:rPr>
              <w:lastRenderedPageBreak/>
              <w:t>【保存】</w:t>
            </w:r>
          </w:p>
        </w:tc>
        <w:tc>
          <w:tcPr>
            <w:tcW w:w="6237" w:type="dxa"/>
          </w:tcPr>
          <w:p w14:paraId="0AABF0D0" w14:textId="77777777" w:rsidR="00734474" w:rsidRDefault="00734474" w:rsidP="005605E3">
            <w:pPr>
              <w:spacing w:line="360" w:lineRule="auto"/>
            </w:pPr>
            <w:r>
              <w:rPr>
                <w:rFonts w:hint="eastAsia"/>
              </w:rPr>
              <w:t>1.</w:t>
            </w:r>
            <w:r>
              <w:rPr>
                <w:rFonts w:hint="eastAsia"/>
              </w:rPr>
              <w:t>如果</w:t>
            </w:r>
            <w:r>
              <w:t>，</w:t>
            </w:r>
            <w:r>
              <w:rPr>
                <w:rFonts w:hint="eastAsia"/>
              </w:rPr>
              <w:t>查询展示</w:t>
            </w:r>
            <w:r>
              <w:t>出默认样式且管理员未录入任意内容或者</w:t>
            </w:r>
            <w:r>
              <w:rPr>
                <w:rFonts w:hint="eastAsia"/>
              </w:rPr>
              <w:t>查询出已</w:t>
            </w:r>
            <w:r>
              <w:t>存储内容后</w:t>
            </w:r>
            <w:r>
              <w:rPr>
                <w:rFonts w:hint="eastAsia"/>
              </w:rPr>
              <w:t>但</w:t>
            </w:r>
            <w:r>
              <w:t>未修改任意内容</w:t>
            </w:r>
            <w:r>
              <w:rPr>
                <w:rFonts w:hint="eastAsia"/>
              </w:rPr>
              <w:t>，</w:t>
            </w:r>
            <w:r>
              <w:t>那么此时，该按钮为灰色不可点击；</w:t>
            </w:r>
          </w:p>
          <w:p w14:paraId="38AE78EB" w14:textId="0142097F" w:rsidR="00734474" w:rsidRDefault="00734474" w:rsidP="005605E3">
            <w:pPr>
              <w:pStyle w:val="21"/>
              <w:spacing w:line="360" w:lineRule="auto"/>
              <w:ind w:firstLineChars="0" w:firstLine="0"/>
              <w:rPr>
                <w:rFonts w:ascii="宋体"/>
                <w:szCs w:val="21"/>
              </w:rPr>
            </w:pPr>
            <w:r>
              <w:t>2.</w:t>
            </w:r>
            <w:r>
              <w:rPr>
                <w:rFonts w:hint="eastAsia"/>
              </w:rPr>
              <w:t>如果</w:t>
            </w:r>
            <w:r>
              <w:t>用户录入了</w:t>
            </w:r>
            <w:r>
              <w:rPr>
                <w:rFonts w:hint="eastAsia"/>
              </w:rPr>
              <w:t>内容</w:t>
            </w:r>
            <w:r>
              <w:t>或者修改了原有查询出的</w:t>
            </w:r>
            <w:r>
              <w:rPr>
                <w:rFonts w:hint="eastAsia"/>
              </w:rPr>
              <w:t>内容</w:t>
            </w:r>
            <w:r>
              <w:t>，那么</w:t>
            </w:r>
            <w:r>
              <w:rPr>
                <w:rFonts w:hint="eastAsia"/>
              </w:rPr>
              <w:t>此时</w:t>
            </w:r>
            <w:r>
              <w:t>，该按钮为高亮，可点击</w:t>
            </w:r>
            <w:r>
              <w:rPr>
                <w:rFonts w:hint="eastAsia"/>
              </w:rPr>
              <w:t>；</w:t>
            </w:r>
          </w:p>
          <w:p w14:paraId="33AF5EA2" w14:textId="244D03D1" w:rsidR="00401B16" w:rsidRDefault="00734474" w:rsidP="005605E3">
            <w:pPr>
              <w:pStyle w:val="21"/>
              <w:spacing w:line="360" w:lineRule="auto"/>
              <w:ind w:firstLineChars="0" w:firstLine="0"/>
              <w:rPr>
                <w:rFonts w:ascii="宋体"/>
                <w:szCs w:val="21"/>
              </w:rPr>
            </w:pPr>
            <w:r>
              <w:rPr>
                <w:rFonts w:ascii="宋体" w:hint="eastAsia"/>
                <w:szCs w:val="21"/>
              </w:rPr>
              <w:t>3.</w:t>
            </w:r>
            <w:r>
              <w:rPr>
                <w:rFonts w:hint="eastAsia"/>
              </w:rPr>
              <w:t xml:space="preserve"> </w:t>
            </w:r>
            <w:r>
              <w:rPr>
                <w:rFonts w:hint="eastAsia"/>
              </w:rPr>
              <w:t>按钮为</w:t>
            </w:r>
            <w:r>
              <w:t>高亮可点击时，</w:t>
            </w:r>
            <w:r w:rsidR="00C81472">
              <w:rPr>
                <w:rFonts w:ascii="宋体" w:hint="eastAsia"/>
                <w:szCs w:val="21"/>
              </w:rPr>
              <w:t>点击，</w:t>
            </w:r>
            <w:r>
              <w:rPr>
                <w:rFonts w:ascii="宋体" w:hint="eastAsia"/>
                <w:szCs w:val="21"/>
              </w:rPr>
              <w:t>则</w:t>
            </w:r>
            <w:r w:rsidR="00C81472">
              <w:rPr>
                <w:rFonts w:ascii="宋体" w:hint="eastAsia"/>
                <w:szCs w:val="21"/>
              </w:rPr>
              <w:t>进行</w:t>
            </w:r>
            <w:r w:rsidR="00C81472">
              <w:rPr>
                <w:rFonts w:ascii="宋体"/>
                <w:szCs w:val="21"/>
              </w:rPr>
              <w:t>判断：</w:t>
            </w:r>
          </w:p>
          <w:p w14:paraId="14FA50E6" w14:textId="39983A60" w:rsidR="00C81472" w:rsidRDefault="00C81472" w:rsidP="005605E3">
            <w:pPr>
              <w:pStyle w:val="21"/>
              <w:numPr>
                <w:ilvl w:val="2"/>
                <w:numId w:val="15"/>
              </w:numPr>
              <w:spacing w:line="360" w:lineRule="auto"/>
              <w:ind w:left="204" w:firstLineChars="0" w:firstLine="0"/>
              <w:rPr>
                <w:rFonts w:ascii="宋体"/>
                <w:szCs w:val="21"/>
              </w:rPr>
            </w:pPr>
            <w:r>
              <w:rPr>
                <w:rFonts w:ascii="宋体" w:hint="eastAsia"/>
                <w:szCs w:val="21"/>
              </w:rPr>
              <w:t>如果</w:t>
            </w:r>
            <w:r>
              <w:rPr>
                <w:rFonts w:ascii="宋体"/>
                <w:szCs w:val="21"/>
              </w:rPr>
              <w:t>必录项有未录入的</w:t>
            </w:r>
            <w:r w:rsidR="00550196">
              <w:rPr>
                <w:rFonts w:ascii="宋体" w:hint="eastAsia"/>
                <w:szCs w:val="21"/>
              </w:rPr>
              <w:t>或者录入</w:t>
            </w:r>
            <w:r w:rsidR="00550196">
              <w:rPr>
                <w:rFonts w:ascii="宋体"/>
                <w:szCs w:val="21"/>
              </w:rPr>
              <w:t>数据</w:t>
            </w:r>
            <w:r w:rsidR="00550196">
              <w:rPr>
                <w:rFonts w:ascii="宋体" w:hint="eastAsia"/>
                <w:szCs w:val="21"/>
              </w:rPr>
              <w:t>校验</w:t>
            </w:r>
            <w:r w:rsidR="00550196">
              <w:rPr>
                <w:rFonts w:ascii="宋体"/>
                <w:szCs w:val="21"/>
              </w:rPr>
              <w:t>有误的</w:t>
            </w:r>
            <w:r>
              <w:rPr>
                <w:rFonts w:ascii="宋体"/>
                <w:szCs w:val="21"/>
              </w:rPr>
              <w:t>，</w:t>
            </w:r>
            <w:r>
              <w:rPr>
                <w:rFonts w:ascii="宋体" w:hint="eastAsia"/>
                <w:szCs w:val="21"/>
              </w:rPr>
              <w:t>那么</w:t>
            </w:r>
            <w:r w:rsidR="007553E4">
              <w:rPr>
                <w:rFonts w:ascii="宋体" w:hint="eastAsia"/>
                <w:szCs w:val="21"/>
              </w:rPr>
              <w:t>点击</w:t>
            </w:r>
            <w:r w:rsidR="007553E4">
              <w:rPr>
                <w:rFonts w:ascii="宋体"/>
                <w:szCs w:val="21"/>
              </w:rPr>
              <w:t>该按钮，则</w:t>
            </w:r>
            <w:r w:rsidR="007553E4">
              <w:rPr>
                <w:rFonts w:ascii="宋体" w:hint="eastAsia"/>
                <w:szCs w:val="21"/>
              </w:rPr>
              <w:t>提示</w:t>
            </w:r>
            <w:r w:rsidR="007553E4">
              <w:rPr>
                <w:rFonts w:ascii="宋体"/>
                <w:szCs w:val="21"/>
              </w:rPr>
              <w:t>样式同现有的后台管理系统的错误提示相同，</w:t>
            </w:r>
            <w:r w:rsidR="007553E4">
              <w:rPr>
                <w:rFonts w:ascii="宋体" w:hint="eastAsia"/>
                <w:szCs w:val="21"/>
              </w:rPr>
              <w:t>样式</w:t>
            </w:r>
            <w:r w:rsidR="007553E4">
              <w:rPr>
                <w:rFonts w:ascii="宋体"/>
                <w:szCs w:val="21"/>
              </w:rPr>
              <w:t>此处不</w:t>
            </w:r>
            <w:r w:rsidR="007553E4">
              <w:rPr>
                <w:rFonts w:ascii="宋体" w:hint="eastAsia"/>
                <w:szCs w:val="21"/>
              </w:rPr>
              <w:t>再</w:t>
            </w:r>
            <w:r w:rsidR="007553E4">
              <w:rPr>
                <w:rFonts w:ascii="宋体"/>
                <w:szCs w:val="21"/>
              </w:rPr>
              <w:t>赘述，提示语具体见</w:t>
            </w:r>
            <w:r w:rsidR="007553E4">
              <w:rPr>
                <w:rFonts w:ascii="宋体" w:hint="eastAsia"/>
                <w:szCs w:val="21"/>
              </w:rPr>
              <w:t>“3.1.4 提示语”所描述；</w:t>
            </w:r>
          </w:p>
          <w:p w14:paraId="080E2C4F" w14:textId="4F592B7F" w:rsidR="00550196" w:rsidRDefault="00550196" w:rsidP="005605E3">
            <w:pPr>
              <w:pStyle w:val="21"/>
              <w:numPr>
                <w:ilvl w:val="2"/>
                <w:numId w:val="15"/>
              </w:numPr>
              <w:spacing w:line="360" w:lineRule="auto"/>
              <w:ind w:left="204" w:firstLineChars="0" w:firstLine="0"/>
              <w:rPr>
                <w:rFonts w:ascii="宋体"/>
                <w:szCs w:val="21"/>
              </w:rPr>
            </w:pPr>
            <w:r>
              <w:rPr>
                <w:rFonts w:ascii="宋体" w:hint="eastAsia"/>
                <w:szCs w:val="21"/>
              </w:rPr>
              <w:t>如果</w:t>
            </w:r>
            <w:r>
              <w:rPr>
                <w:rFonts w:ascii="宋体"/>
                <w:szCs w:val="21"/>
              </w:rPr>
              <w:t>必录项</w:t>
            </w:r>
            <w:r>
              <w:rPr>
                <w:rFonts w:ascii="宋体" w:hint="eastAsia"/>
                <w:szCs w:val="21"/>
              </w:rPr>
              <w:t>均录入且</w:t>
            </w:r>
            <w:r>
              <w:rPr>
                <w:rFonts w:ascii="宋体"/>
                <w:szCs w:val="21"/>
              </w:rPr>
              <w:t>录入数据校验无误，那么</w:t>
            </w:r>
            <w:r>
              <w:rPr>
                <w:rFonts w:ascii="宋体" w:hint="eastAsia"/>
                <w:szCs w:val="21"/>
              </w:rPr>
              <w:t>点击</w:t>
            </w:r>
            <w:r>
              <w:rPr>
                <w:rFonts w:ascii="宋体"/>
                <w:szCs w:val="21"/>
              </w:rPr>
              <w:t>该</w:t>
            </w:r>
            <w:r>
              <w:rPr>
                <w:rFonts w:ascii="宋体" w:hint="eastAsia"/>
                <w:szCs w:val="21"/>
              </w:rPr>
              <w:t>按钮</w:t>
            </w:r>
          </w:p>
          <w:p w14:paraId="24F454A2" w14:textId="15DB24C8" w:rsidR="00086815" w:rsidRDefault="00734474" w:rsidP="005605E3">
            <w:pPr>
              <w:pStyle w:val="21"/>
              <w:spacing w:line="360" w:lineRule="auto"/>
              <w:rPr>
                <w:rFonts w:ascii="宋体"/>
                <w:szCs w:val="21"/>
              </w:rPr>
            </w:pPr>
            <w:r>
              <w:rPr>
                <w:rFonts w:ascii="宋体" w:hint="eastAsia"/>
                <w:szCs w:val="21"/>
              </w:rPr>
              <w:t>a</w:t>
            </w:r>
            <w:r>
              <w:rPr>
                <w:rFonts w:ascii="宋体"/>
                <w:szCs w:val="21"/>
              </w:rPr>
              <w:t>.</w:t>
            </w:r>
            <w:r w:rsidR="00086815">
              <w:rPr>
                <w:rFonts w:ascii="宋体" w:hint="eastAsia"/>
                <w:szCs w:val="21"/>
              </w:rPr>
              <w:t>若</w:t>
            </w:r>
            <w:r w:rsidR="00550196">
              <w:rPr>
                <w:rFonts w:ascii="宋体"/>
                <w:szCs w:val="21"/>
              </w:rPr>
              <w:t>数据进行保存至数据库</w:t>
            </w:r>
            <w:r w:rsidR="00086815">
              <w:rPr>
                <w:rFonts w:ascii="宋体" w:hint="eastAsia"/>
                <w:szCs w:val="21"/>
              </w:rPr>
              <w:t>成功</w:t>
            </w:r>
            <w:r w:rsidR="00550196">
              <w:rPr>
                <w:rFonts w:ascii="宋体" w:hint="eastAsia"/>
                <w:szCs w:val="21"/>
              </w:rPr>
              <w:t>，</w:t>
            </w:r>
            <w:r w:rsidR="00086815">
              <w:rPr>
                <w:rFonts w:ascii="宋体" w:hint="eastAsia"/>
                <w:szCs w:val="21"/>
              </w:rPr>
              <w:t>那么</w:t>
            </w:r>
            <w:r w:rsidR="00086815">
              <w:rPr>
                <w:rFonts w:ascii="宋体"/>
                <w:szCs w:val="21"/>
              </w:rPr>
              <w:t>当前页面</w:t>
            </w:r>
            <w:r w:rsidR="00550196">
              <w:rPr>
                <w:rFonts w:ascii="宋体"/>
                <w:szCs w:val="21"/>
              </w:rPr>
              <w:t>进行toast提示</w:t>
            </w:r>
            <w:r w:rsidR="00550196">
              <w:rPr>
                <w:rFonts w:ascii="宋体" w:hint="eastAsia"/>
                <w:szCs w:val="21"/>
              </w:rPr>
              <w:t>2</w:t>
            </w:r>
            <w:r w:rsidR="00550196">
              <w:rPr>
                <w:rFonts w:ascii="宋体"/>
                <w:szCs w:val="21"/>
              </w:rPr>
              <w:t>s后</w:t>
            </w:r>
            <w:r w:rsidR="00550196">
              <w:rPr>
                <w:rFonts w:ascii="宋体" w:hint="eastAsia"/>
                <w:szCs w:val="21"/>
              </w:rPr>
              <w:t>消失</w:t>
            </w:r>
            <w:r w:rsidR="00550196">
              <w:rPr>
                <w:rFonts w:ascii="宋体"/>
                <w:szCs w:val="21"/>
              </w:rPr>
              <w:t>，提示语：</w:t>
            </w:r>
            <w:r w:rsidR="00550196" w:rsidRPr="00086815">
              <w:rPr>
                <w:rFonts w:ascii="宋体"/>
                <w:color w:val="00B050"/>
                <w:szCs w:val="21"/>
              </w:rPr>
              <w:t>保存成功</w:t>
            </w:r>
          </w:p>
          <w:p w14:paraId="3D9E309F" w14:textId="0891F644" w:rsidR="00550196" w:rsidRPr="00D009CF" w:rsidRDefault="00550196" w:rsidP="005605E3">
            <w:pPr>
              <w:pStyle w:val="21"/>
              <w:spacing w:line="360" w:lineRule="auto"/>
              <w:ind w:left="420" w:firstLineChars="0" w:firstLine="0"/>
              <w:rPr>
                <w:rFonts w:ascii="宋体"/>
                <w:szCs w:val="21"/>
              </w:rPr>
            </w:pPr>
            <w:r>
              <w:rPr>
                <w:rFonts w:ascii="宋体"/>
                <w:szCs w:val="21"/>
              </w:rPr>
              <w:t>提示样式如图所示：</w:t>
            </w:r>
            <w:r>
              <w:rPr>
                <w:noProof/>
              </w:rPr>
              <w:drawing>
                <wp:inline distT="0" distB="0" distL="0" distR="0" wp14:anchorId="1B6799F9" wp14:editId="708AA24C">
                  <wp:extent cx="1157474" cy="638175"/>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62699" cy="641056"/>
                          </a:xfrm>
                          <a:prstGeom prst="rect">
                            <a:avLst/>
                          </a:prstGeom>
                        </pic:spPr>
                      </pic:pic>
                    </a:graphicData>
                  </a:graphic>
                </wp:inline>
              </w:drawing>
            </w:r>
          </w:p>
          <w:p w14:paraId="78BC18BA" w14:textId="034FEDA3" w:rsidR="00550196" w:rsidRPr="00734474" w:rsidRDefault="00734474" w:rsidP="005605E3">
            <w:pPr>
              <w:pStyle w:val="21"/>
              <w:spacing w:line="360" w:lineRule="auto"/>
              <w:ind w:firstLineChars="0"/>
              <w:rPr>
                <w:rFonts w:ascii="宋体"/>
                <w:szCs w:val="21"/>
              </w:rPr>
            </w:pPr>
            <w:r>
              <w:rPr>
                <w:rFonts w:ascii="宋体"/>
                <w:szCs w:val="21"/>
              </w:rPr>
              <w:t>b</w:t>
            </w:r>
            <w:r>
              <w:rPr>
                <w:rFonts w:ascii="宋体" w:hint="eastAsia"/>
                <w:szCs w:val="21"/>
              </w:rPr>
              <w:t>.</w:t>
            </w:r>
            <w:r w:rsidR="00550196">
              <w:rPr>
                <w:rFonts w:ascii="宋体" w:hint="eastAsia"/>
                <w:szCs w:val="21"/>
              </w:rPr>
              <w:t>若</w:t>
            </w:r>
            <w:r w:rsidR="00550196">
              <w:rPr>
                <w:rFonts w:ascii="宋体"/>
                <w:szCs w:val="21"/>
              </w:rPr>
              <w:t>数据保存失败，那么当前页面进行toast</w:t>
            </w:r>
            <w:r w:rsidR="00550196">
              <w:rPr>
                <w:rFonts w:ascii="宋体" w:hint="eastAsia"/>
                <w:szCs w:val="21"/>
              </w:rPr>
              <w:t>提醒2</w:t>
            </w:r>
            <w:r w:rsidR="00550196">
              <w:rPr>
                <w:rFonts w:ascii="宋体"/>
                <w:szCs w:val="21"/>
              </w:rPr>
              <w:t>s后消失</w:t>
            </w:r>
            <w:r w:rsidR="00550196">
              <w:rPr>
                <w:rFonts w:ascii="宋体" w:hint="eastAsia"/>
                <w:szCs w:val="21"/>
              </w:rPr>
              <w:t>，</w:t>
            </w:r>
            <w:r w:rsidR="00550196">
              <w:rPr>
                <w:rFonts w:ascii="宋体"/>
                <w:szCs w:val="21"/>
              </w:rPr>
              <w:t>文案：</w:t>
            </w:r>
            <w:r w:rsidR="00550196" w:rsidRPr="007E4D66">
              <w:rPr>
                <w:rFonts w:ascii="宋体"/>
                <w:color w:val="00B050"/>
                <w:szCs w:val="21"/>
              </w:rPr>
              <w:t>保存失败</w:t>
            </w:r>
            <w:r w:rsidR="00550196">
              <w:rPr>
                <w:rFonts w:ascii="宋体" w:hint="eastAsia"/>
                <w:color w:val="00B050"/>
                <w:szCs w:val="21"/>
              </w:rPr>
              <w:t>，如有问题</w:t>
            </w:r>
            <w:r w:rsidR="00550196">
              <w:rPr>
                <w:rFonts w:ascii="宋体"/>
                <w:color w:val="00B050"/>
                <w:szCs w:val="21"/>
              </w:rPr>
              <w:t>请联系管理员。</w:t>
            </w:r>
          </w:p>
          <w:p w14:paraId="6D59D14C" w14:textId="77777777" w:rsidR="00550196" w:rsidRDefault="00550196" w:rsidP="005605E3">
            <w:pPr>
              <w:pStyle w:val="21"/>
              <w:spacing w:line="360" w:lineRule="auto"/>
              <w:ind w:firstLineChars="300" w:firstLine="630"/>
              <w:rPr>
                <w:rFonts w:ascii="宋体"/>
                <w:szCs w:val="21"/>
              </w:rPr>
            </w:pPr>
            <w:r>
              <w:rPr>
                <w:rFonts w:ascii="宋体" w:hint="eastAsia"/>
                <w:szCs w:val="21"/>
              </w:rPr>
              <w:lastRenderedPageBreak/>
              <w:t>如图</w:t>
            </w:r>
            <w:r>
              <w:rPr>
                <w:rFonts w:ascii="宋体"/>
                <w:szCs w:val="21"/>
              </w:rPr>
              <w:t>所示：</w:t>
            </w:r>
            <w:r>
              <w:rPr>
                <w:noProof/>
              </w:rPr>
              <w:drawing>
                <wp:inline distT="0" distB="0" distL="0" distR="0" wp14:anchorId="11812A55" wp14:editId="2341C7F0">
                  <wp:extent cx="2343150" cy="69262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62514" cy="698347"/>
                          </a:xfrm>
                          <a:prstGeom prst="rect">
                            <a:avLst/>
                          </a:prstGeom>
                        </pic:spPr>
                      </pic:pic>
                    </a:graphicData>
                  </a:graphic>
                </wp:inline>
              </w:drawing>
            </w:r>
          </w:p>
          <w:p w14:paraId="639E3AEC" w14:textId="28F36786" w:rsidR="00CF424B" w:rsidRPr="00550196" w:rsidRDefault="00CF424B" w:rsidP="005605E3">
            <w:pPr>
              <w:pStyle w:val="21"/>
              <w:spacing w:line="360" w:lineRule="auto"/>
              <w:ind w:firstLineChars="0" w:firstLine="0"/>
              <w:rPr>
                <w:rFonts w:ascii="宋体"/>
                <w:szCs w:val="21"/>
              </w:rPr>
            </w:pPr>
            <w:r>
              <w:rPr>
                <w:rFonts w:ascii="宋体" w:hint="eastAsia"/>
                <w:szCs w:val="21"/>
              </w:rPr>
              <w:t>4.若</w:t>
            </w:r>
            <w:r>
              <w:rPr>
                <w:rFonts w:ascii="宋体"/>
                <w:szCs w:val="21"/>
              </w:rPr>
              <w:t>数据保存成功后，该</w:t>
            </w:r>
            <w:r>
              <w:rPr>
                <w:rFonts w:ascii="宋体" w:hint="eastAsia"/>
                <w:szCs w:val="21"/>
              </w:rPr>
              <w:t>按钮</w:t>
            </w:r>
            <w:r>
              <w:rPr>
                <w:rFonts w:ascii="宋体"/>
                <w:szCs w:val="21"/>
              </w:rPr>
              <w:t>回到初始状态，为灰色不可点击。</w:t>
            </w:r>
          </w:p>
        </w:tc>
      </w:tr>
    </w:tbl>
    <w:p w14:paraId="7B070A2F" w14:textId="5F6A6674" w:rsidR="00401B16" w:rsidRDefault="00401B16" w:rsidP="005605E3">
      <w:pPr>
        <w:pStyle w:val="21"/>
        <w:spacing w:line="360" w:lineRule="auto"/>
        <w:ind w:firstLineChars="0" w:firstLine="0"/>
      </w:pPr>
    </w:p>
    <w:p w14:paraId="5C5C63B8" w14:textId="44D0BDB9" w:rsidR="00BC441B" w:rsidRDefault="00C07F60" w:rsidP="005605E3">
      <w:pPr>
        <w:pStyle w:val="21"/>
        <w:numPr>
          <w:ilvl w:val="0"/>
          <w:numId w:val="8"/>
        </w:numPr>
        <w:spacing w:line="360" w:lineRule="auto"/>
        <w:ind w:left="0" w:firstLineChars="0" w:firstLine="0"/>
      </w:pPr>
      <w:r>
        <w:rPr>
          <w:rFonts w:hint="eastAsia"/>
        </w:rPr>
        <w:t>“元素</w:t>
      </w:r>
      <w:r>
        <w:t>属性</w:t>
      </w:r>
      <w:r>
        <w:rPr>
          <w:rFonts w:hint="eastAsia"/>
        </w:rPr>
        <w:t>”</w:t>
      </w:r>
      <w:r w:rsidR="00B0695F">
        <w:rPr>
          <w:rFonts w:hint="eastAsia"/>
        </w:rPr>
        <w:t>的“字段</w:t>
      </w:r>
      <w:r w:rsidR="00B0695F">
        <w:t>类型</w:t>
      </w:r>
      <w:r w:rsidR="00B0695F">
        <w:rPr>
          <w:rFonts w:hint="eastAsia"/>
        </w:rPr>
        <w:t>”有</w:t>
      </w:r>
      <w:r w:rsidR="00B0695F">
        <w:t>多</w:t>
      </w:r>
      <w:r w:rsidR="00B0695F">
        <w:rPr>
          <w:rFonts w:hint="eastAsia"/>
        </w:rPr>
        <w:t>种</w:t>
      </w:r>
      <w:r w:rsidR="00B0695F">
        <w:t>类型</w:t>
      </w:r>
      <w:r w:rsidR="006E62BD">
        <w:rPr>
          <w:rFonts w:hint="eastAsia"/>
        </w:rPr>
        <w:t>且选择</w:t>
      </w:r>
      <w:r w:rsidR="006E62BD">
        <w:t>有些</w:t>
      </w:r>
      <w:r w:rsidR="006E62BD">
        <w:rPr>
          <w:rFonts w:hint="eastAsia"/>
        </w:rPr>
        <w:t>类型时</w:t>
      </w:r>
      <w:r w:rsidR="006E62BD">
        <w:t>，需要</w:t>
      </w:r>
      <w:r w:rsidR="006E62BD">
        <w:rPr>
          <w:rFonts w:hint="eastAsia"/>
        </w:rPr>
        <w:t>设置</w:t>
      </w:r>
      <w:r w:rsidR="006E62BD">
        <w:t>不同的信息</w:t>
      </w:r>
      <w:r w:rsidR="00B0695F">
        <w:rPr>
          <w:rFonts w:hint="eastAsia"/>
        </w:rPr>
        <w:t>，</w:t>
      </w:r>
      <w:r w:rsidR="006E62BD">
        <w:rPr>
          <w:rFonts w:hint="eastAsia"/>
        </w:rPr>
        <w:t>同时</w:t>
      </w:r>
      <w:r w:rsidR="00B0695F">
        <w:rPr>
          <w:rFonts w:hint="eastAsia"/>
        </w:rPr>
        <w:t>在现</w:t>
      </w:r>
      <w:r w:rsidR="00B0695F">
        <w:t>有的</w:t>
      </w:r>
      <w:r w:rsidR="00B0695F">
        <w:rPr>
          <w:rFonts w:hint="eastAsia"/>
        </w:rPr>
        <w:t>类型上新增三个类型“超链接”、“影像”、“</w:t>
      </w:r>
      <w:r w:rsidR="00B0695F">
        <w:rPr>
          <w:rFonts w:hint="eastAsia"/>
        </w:rPr>
        <w:t>CA</w:t>
      </w:r>
      <w:r w:rsidR="00B0695F">
        <w:rPr>
          <w:rFonts w:hint="eastAsia"/>
        </w:rPr>
        <w:t>签字”，</w:t>
      </w:r>
      <w:r w:rsidR="00B0695F">
        <w:t>而此处</w:t>
      </w:r>
      <w:r w:rsidR="00B0695F">
        <w:rPr>
          <w:rFonts w:hint="eastAsia"/>
        </w:rPr>
        <w:t>结合</w:t>
      </w:r>
      <w:r w:rsidR="00B0695F">
        <w:t>原型描述新增的</w:t>
      </w:r>
      <w:r w:rsidR="00B0695F">
        <w:rPr>
          <w:rFonts w:hint="eastAsia"/>
        </w:rPr>
        <w:t>“影像”、“</w:t>
      </w:r>
      <w:r w:rsidR="00B0695F">
        <w:rPr>
          <w:rFonts w:hint="eastAsia"/>
        </w:rPr>
        <w:t>CA</w:t>
      </w:r>
      <w:r w:rsidR="00B0695F">
        <w:rPr>
          <w:rFonts w:hint="eastAsia"/>
        </w:rPr>
        <w:t>签字”以及现有</w:t>
      </w:r>
      <w:r w:rsidR="00B0695F">
        <w:t>的</w:t>
      </w:r>
      <w:r w:rsidR="00AA18DE">
        <w:rPr>
          <w:rFonts w:hint="eastAsia"/>
        </w:rPr>
        <w:t>“</w:t>
      </w:r>
      <w:r w:rsidR="00B0695F">
        <w:rPr>
          <w:rFonts w:hint="eastAsia"/>
        </w:rPr>
        <w:t>下拉</w:t>
      </w:r>
      <w:r w:rsidR="00B0695F">
        <w:t>框</w:t>
      </w:r>
      <w:r w:rsidR="00AA18DE">
        <w:rPr>
          <w:rFonts w:hint="eastAsia"/>
        </w:rPr>
        <w:t>”</w:t>
      </w:r>
      <w:r w:rsidR="00B0695F">
        <w:t>、</w:t>
      </w:r>
      <w:r w:rsidR="00AA18DE">
        <w:rPr>
          <w:rFonts w:hint="eastAsia"/>
        </w:rPr>
        <w:t>“</w:t>
      </w:r>
      <w:r w:rsidR="00B0695F">
        <w:t>文本框</w:t>
      </w:r>
      <w:r w:rsidR="00AA18DE">
        <w:rPr>
          <w:rFonts w:hint="eastAsia"/>
        </w:rPr>
        <w:t>”</w:t>
      </w:r>
      <w:r w:rsidR="00B0695F">
        <w:rPr>
          <w:rFonts w:hint="eastAsia"/>
        </w:rPr>
        <w:t>（而</w:t>
      </w:r>
      <w:r w:rsidR="00AA18DE">
        <w:rPr>
          <w:rFonts w:hint="eastAsia"/>
        </w:rPr>
        <w:t>“</w:t>
      </w:r>
      <w:r w:rsidR="00B0695F">
        <w:t>超链接</w:t>
      </w:r>
      <w:r w:rsidR="00AA18DE">
        <w:rPr>
          <w:rFonts w:hint="eastAsia"/>
        </w:rPr>
        <w:t>”类型</w:t>
      </w:r>
      <w:r w:rsidR="00B0695F">
        <w:t>不再此处描</w:t>
      </w:r>
      <w:r w:rsidR="00B0695F">
        <w:rPr>
          <w:rFonts w:hint="eastAsia"/>
        </w:rPr>
        <w:t>述</w:t>
      </w:r>
      <w:r w:rsidR="00B0695F">
        <w:t>，具体</w:t>
      </w:r>
      <w:r w:rsidR="00B0695F">
        <w:rPr>
          <w:rFonts w:hint="eastAsia"/>
        </w:rPr>
        <w:t>可见</w:t>
      </w:r>
      <w:r w:rsidR="00AA18DE">
        <w:rPr>
          <w:rFonts w:hint="eastAsia"/>
        </w:rPr>
        <w:t>3</w:t>
      </w:r>
      <w:r w:rsidR="00AA18DE">
        <w:t>.2.6</w:t>
      </w:r>
      <w:r w:rsidR="00B0695F">
        <w:rPr>
          <w:rFonts w:hint="eastAsia"/>
        </w:rPr>
        <w:t>）</w:t>
      </w:r>
      <w:r w:rsidR="006E62BD">
        <w:rPr>
          <w:rFonts w:hint="eastAsia"/>
        </w:rPr>
        <w:t>进行选择</w:t>
      </w:r>
      <w:r w:rsidR="006E62BD">
        <w:t>时，需要</w:t>
      </w:r>
      <w:r w:rsidR="006E62BD">
        <w:rPr>
          <w:rFonts w:hint="eastAsia"/>
        </w:rPr>
        <w:t>如何</w:t>
      </w:r>
      <w:r w:rsidR="006E62BD">
        <w:t>设置不同的信息，具体如下</w:t>
      </w:r>
      <w:r w:rsidR="006E62BD">
        <w:rPr>
          <w:rFonts w:hint="eastAsia"/>
        </w:rPr>
        <w:t>描述</w:t>
      </w:r>
      <w:r w:rsidR="006E62BD">
        <w:t>：</w:t>
      </w:r>
    </w:p>
    <w:p w14:paraId="170B2C2A" w14:textId="7A2E25CD" w:rsidR="006E62BD" w:rsidRPr="00CE0021" w:rsidRDefault="002945DF" w:rsidP="005605E3">
      <w:pPr>
        <w:pStyle w:val="21"/>
        <w:numPr>
          <w:ilvl w:val="0"/>
          <w:numId w:val="26"/>
        </w:numPr>
        <w:spacing w:line="360" w:lineRule="auto"/>
        <w:ind w:firstLineChars="0"/>
        <w:rPr>
          <w:b/>
        </w:rPr>
      </w:pPr>
      <w:r w:rsidRPr="00CE0021">
        <w:rPr>
          <w:rFonts w:hint="eastAsia"/>
          <w:b/>
        </w:rPr>
        <w:t>选</w:t>
      </w:r>
      <w:r w:rsidRPr="00CE0021">
        <w:rPr>
          <w:b/>
        </w:rPr>
        <w:t>择</w:t>
      </w:r>
      <w:r w:rsidRPr="00CE0021">
        <w:rPr>
          <w:rFonts w:hint="eastAsia"/>
          <w:b/>
        </w:rPr>
        <w:t>“字段</w:t>
      </w:r>
      <w:r w:rsidRPr="00CE0021">
        <w:rPr>
          <w:b/>
        </w:rPr>
        <w:t>类型</w:t>
      </w:r>
      <w:r w:rsidRPr="00CE0021">
        <w:rPr>
          <w:rFonts w:hint="eastAsia"/>
          <w:b/>
        </w:rPr>
        <w:t>”为“影像”时</w:t>
      </w:r>
      <w:r w:rsidRPr="00CE0021">
        <w:rPr>
          <w:b/>
        </w:rPr>
        <w:t>，页面如下所示：</w:t>
      </w:r>
    </w:p>
    <w:p w14:paraId="0D1A68CA" w14:textId="4FABD2F8" w:rsidR="00BD04B4" w:rsidRPr="0022100B" w:rsidRDefault="0022100B" w:rsidP="005605E3">
      <w:pPr>
        <w:pStyle w:val="21"/>
        <w:spacing w:line="360" w:lineRule="auto"/>
        <w:ind w:firstLineChars="0" w:firstLine="0"/>
      </w:pPr>
      <w:r>
        <w:rPr>
          <w:noProof/>
        </w:rPr>
        <w:drawing>
          <wp:inline distT="0" distB="0" distL="0" distR="0" wp14:anchorId="31A186D6" wp14:editId="11C62149">
            <wp:extent cx="2514038" cy="2619375"/>
            <wp:effectExtent l="19050" t="19050" r="19685"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6333" cy="2632186"/>
                    </a:xfrm>
                    <a:prstGeom prst="rect">
                      <a:avLst/>
                    </a:prstGeom>
                    <a:ln>
                      <a:solidFill>
                        <a:schemeClr val="accent1"/>
                      </a:solidFill>
                    </a:ln>
                  </pic:spPr>
                </pic:pic>
              </a:graphicData>
            </a:graphic>
          </wp:inline>
        </w:drawing>
      </w:r>
      <w:r>
        <w:rPr>
          <w:rFonts w:hint="eastAsia"/>
        </w:rPr>
        <w:t xml:space="preserve">  </w:t>
      </w:r>
      <w:r>
        <w:rPr>
          <w:noProof/>
        </w:rPr>
        <w:drawing>
          <wp:inline distT="0" distB="0" distL="0" distR="0" wp14:anchorId="339260E3" wp14:editId="541BF5A6">
            <wp:extent cx="2486025" cy="3180446"/>
            <wp:effectExtent l="19050" t="19050" r="9525" b="2032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93002" cy="3189372"/>
                    </a:xfrm>
                    <a:prstGeom prst="rect">
                      <a:avLst/>
                    </a:prstGeom>
                    <a:ln>
                      <a:solidFill>
                        <a:schemeClr val="accent1"/>
                      </a:solidFill>
                    </a:ln>
                  </pic:spPr>
                </pic:pic>
              </a:graphicData>
            </a:graphic>
          </wp:inline>
        </w:drawing>
      </w:r>
    </w:p>
    <w:p w14:paraId="04B4786F" w14:textId="2CF9477A" w:rsidR="00BA66B8" w:rsidRDefault="00BA66B8" w:rsidP="005605E3">
      <w:pPr>
        <w:pStyle w:val="21"/>
        <w:spacing w:line="360" w:lineRule="auto"/>
        <w:ind w:firstLineChars="700" w:firstLine="1470"/>
      </w:pPr>
      <w:r>
        <w:rPr>
          <w:rFonts w:hint="eastAsia"/>
        </w:rPr>
        <w:t>（图一）</w:t>
      </w:r>
      <w:r>
        <w:rPr>
          <w:rFonts w:hint="eastAsia"/>
        </w:rPr>
        <w:t xml:space="preserve">                               </w:t>
      </w:r>
      <w:r>
        <w:t xml:space="preserve"> </w:t>
      </w:r>
      <w:r>
        <w:rPr>
          <w:rFonts w:hint="eastAsia"/>
        </w:rPr>
        <w:t>（图</w:t>
      </w:r>
      <w:r>
        <w:t>二</w:t>
      </w:r>
      <w:r>
        <w:rPr>
          <w:rFonts w:hint="eastAsia"/>
        </w:rPr>
        <w:t>）</w:t>
      </w:r>
    </w:p>
    <w:p w14:paraId="437186AA" w14:textId="66721B00" w:rsidR="005F1C77" w:rsidRDefault="005F1C77" w:rsidP="005605E3">
      <w:pPr>
        <w:pStyle w:val="21"/>
        <w:spacing w:line="360" w:lineRule="auto"/>
        <w:ind w:firstLineChars="0" w:firstLine="0"/>
        <w:rPr>
          <w:color w:val="FF0000"/>
        </w:rPr>
      </w:pPr>
      <w:r>
        <w:tab/>
      </w:r>
      <w:r w:rsidRPr="005F1C77">
        <w:rPr>
          <w:rFonts w:hint="eastAsia"/>
          <w:color w:val="FF0000"/>
        </w:rPr>
        <w:t>注</w:t>
      </w:r>
      <w:r w:rsidRPr="005F1C77">
        <w:rPr>
          <w:color w:val="FF0000"/>
        </w:rPr>
        <w:t>：</w:t>
      </w:r>
      <w:r w:rsidR="00E73043">
        <w:rPr>
          <w:rFonts w:hint="eastAsia"/>
          <w:color w:val="FF0000"/>
        </w:rPr>
        <w:t>（</w:t>
      </w:r>
      <w:r w:rsidR="00E73043">
        <w:rPr>
          <w:rFonts w:hint="eastAsia"/>
          <w:color w:val="FF0000"/>
        </w:rPr>
        <w:t>1</w:t>
      </w:r>
      <w:r w:rsidR="00E73043">
        <w:rPr>
          <w:rFonts w:hint="eastAsia"/>
          <w:color w:val="FF0000"/>
        </w:rPr>
        <w:t>）当选择“字段</w:t>
      </w:r>
      <w:r w:rsidR="00E73043">
        <w:rPr>
          <w:color w:val="FF0000"/>
        </w:rPr>
        <w:t>类型</w:t>
      </w:r>
      <w:r w:rsidR="00E73043">
        <w:rPr>
          <w:rFonts w:hint="eastAsia"/>
          <w:color w:val="FF0000"/>
        </w:rPr>
        <w:t>”为“影像”时</w:t>
      </w:r>
      <w:r w:rsidR="00E73043">
        <w:rPr>
          <w:color w:val="FF0000"/>
        </w:rPr>
        <w:t>，</w:t>
      </w:r>
      <w:r w:rsidR="00BA66B8">
        <w:rPr>
          <w:rFonts w:hint="eastAsia"/>
          <w:color w:val="FF0000"/>
        </w:rPr>
        <w:t>在“备注”上方</w:t>
      </w:r>
      <w:r w:rsidR="00BA66B8">
        <w:rPr>
          <w:color w:val="FF0000"/>
        </w:rPr>
        <w:t>新增</w:t>
      </w:r>
      <w:r w:rsidR="00E708F3">
        <w:rPr>
          <w:rFonts w:hint="eastAsia"/>
          <w:color w:val="FF0000"/>
        </w:rPr>
        <w:t>“枚举”</w:t>
      </w:r>
      <w:r w:rsidR="00895338" w:rsidRPr="006C3EF4">
        <w:rPr>
          <w:rFonts w:hint="eastAsia"/>
          <w:color w:val="FF0000"/>
          <w:highlight w:val="yellow"/>
        </w:rPr>
        <w:t>且为必</w:t>
      </w:r>
      <w:r w:rsidR="00CC0BF6" w:rsidRPr="006C3EF4">
        <w:rPr>
          <w:rFonts w:hint="eastAsia"/>
          <w:color w:val="FF0000"/>
          <w:highlight w:val="yellow"/>
        </w:rPr>
        <w:t>录项</w:t>
      </w:r>
      <w:r w:rsidR="00E708F3">
        <w:rPr>
          <w:rFonts w:hint="eastAsia"/>
          <w:color w:val="FF0000"/>
        </w:rPr>
        <w:t>，</w:t>
      </w:r>
      <w:r w:rsidR="00E708F3">
        <w:rPr>
          <w:color w:val="FF0000"/>
        </w:rPr>
        <w:t>样式如</w:t>
      </w:r>
      <w:r w:rsidR="00E708F3">
        <w:rPr>
          <w:rFonts w:hint="eastAsia"/>
          <w:color w:val="FF0000"/>
        </w:rPr>
        <w:t>上图</w:t>
      </w:r>
      <w:r w:rsidR="00E708F3">
        <w:rPr>
          <w:color w:val="FF0000"/>
        </w:rPr>
        <w:t>的</w:t>
      </w:r>
      <w:r w:rsidR="00E708F3">
        <w:rPr>
          <w:rFonts w:hint="eastAsia"/>
          <w:color w:val="FF0000"/>
        </w:rPr>
        <w:t>“</w:t>
      </w:r>
      <w:r w:rsidR="00E708F3">
        <w:rPr>
          <w:color w:val="FF0000"/>
        </w:rPr>
        <w:t>图一</w:t>
      </w:r>
      <w:r w:rsidR="00E708F3">
        <w:rPr>
          <w:rFonts w:hint="eastAsia"/>
          <w:color w:val="FF0000"/>
        </w:rPr>
        <w:t>”所示</w:t>
      </w:r>
      <w:r w:rsidR="00E708F3">
        <w:rPr>
          <w:color w:val="FF0000"/>
        </w:rPr>
        <w:t>，</w:t>
      </w:r>
      <w:r w:rsidR="00BD6B43">
        <w:rPr>
          <w:rFonts w:hint="eastAsia"/>
          <w:color w:val="FF0000"/>
        </w:rPr>
        <w:t>“枚举”小标题</w:t>
      </w:r>
      <w:r w:rsidR="00BD6B43">
        <w:rPr>
          <w:color w:val="FF0000"/>
        </w:rPr>
        <w:t>下方</w:t>
      </w:r>
      <w:r w:rsidR="00F368AF">
        <w:rPr>
          <w:rFonts w:hint="eastAsia"/>
          <w:color w:val="FF0000"/>
        </w:rPr>
        <w:t>会有</w:t>
      </w:r>
      <w:r w:rsidR="00F368AF">
        <w:rPr>
          <w:color w:val="FF0000"/>
        </w:rPr>
        <w:t>默认的</w:t>
      </w:r>
      <w:r w:rsidR="00F368AF">
        <w:rPr>
          <w:rFonts w:hint="eastAsia"/>
          <w:color w:val="FF0000"/>
        </w:rPr>
        <w:t>“</w:t>
      </w:r>
      <w:r w:rsidR="00002EFC">
        <w:rPr>
          <w:color w:val="FF0000"/>
        </w:rPr>
        <w:t>名称</w:t>
      </w:r>
      <w:r w:rsidR="00F368AF">
        <w:rPr>
          <w:rFonts w:hint="eastAsia"/>
          <w:color w:val="FF0000"/>
        </w:rPr>
        <w:t>”、“</w:t>
      </w:r>
      <w:r w:rsidR="00002EFC">
        <w:rPr>
          <w:rFonts w:hint="eastAsia"/>
          <w:color w:val="FF0000"/>
        </w:rPr>
        <w:t>值</w:t>
      </w:r>
      <w:r w:rsidR="00F368AF">
        <w:rPr>
          <w:rFonts w:hint="eastAsia"/>
          <w:color w:val="FF0000"/>
        </w:rPr>
        <w:t>”</w:t>
      </w:r>
      <w:r w:rsidR="00BD6B43">
        <w:rPr>
          <w:rFonts w:hint="eastAsia"/>
          <w:color w:val="FF0000"/>
        </w:rPr>
        <w:t>进行展示</w:t>
      </w:r>
      <w:r w:rsidR="00BD6B43">
        <w:rPr>
          <w:color w:val="FF0000"/>
        </w:rPr>
        <w:t>，供输入信息。</w:t>
      </w:r>
    </w:p>
    <w:p w14:paraId="0A33910A" w14:textId="183C596D" w:rsidR="00680C49" w:rsidRDefault="00680C49" w:rsidP="005605E3">
      <w:pPr>
        <w:pStyle w:val="21"/>
        <w:spacing w:line="360" w:lineRule="auto"/>
        <w:ind w:firstLineChars="0" w:firstLine="0"/>
        <w:rPr>
          <w:color w:val="FF0000"/>
        </w:rPr>
      </w:pPr>
      <w:r>
        <w:rPr>
          <w:rFonts w:hint="eastAsia"/>
          <w:color w:val="FF0000"/>
        </w:rPr>
        <w:t xml:space="preserve">       </w:t>
      </w:r>
      <w:r w:rsidR="00FC51AB">
        <w:rPr>
          <w:color w:val="FF0000"/>
        </w:rPr>
        <w:t xml:space="preserve"> </w:t>
      </w:r>
      <w:r>
        <w:rPr>
          <w:rFonts w:hint="eastAsia"/>
          <w:color w:val="FF0000"/>
        </w:rPr>
        <w:t>（</w:t>
      </w:r>
      <w:r>
        <w:rPr>
          <w:rFonts w:hint="eastAsia"/>
          <w:color w:val="FF0000"/>
        </w:rPr>
        <w:t>2</w:t>
      </w:r>
      <w:r>
        <w:rPr>
          <w:rFonts w:hint="eastAsia"/>
          <w:color w:val="FF0000"/>
        </w:rPr>
        <w:t>）</w:t>
      </w:r>
      <w:r w:rsidR="00002EFC">
        <w:rPr>
          <w:noProof/>
        </w:rPr>
        <w:drawing>
          <wp:inline distT="0" distB="0" distL="0" distR="0" wp14:anchorId="1080A77A" wp14:editId="55FB639B">
            <wp:extent cx="2333000" cy="654050"/>
            <wp:effectExtent l="19050" t="19050" r="10160" b="1270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77842" cy="666621"/>
                    </a:xfrm>
                    <a:prstGeom prst="rect">
                      <a:avLst/>
                    </a:prstGeom>
                    <a:ln>
                      <a:solidFill>
                        <a:schemeClr val="accent1"/>
                      </a:solidFill>
                    </a:ln>
                  </pic:spPr>
                </pic:pic>
              </a:graphicData>
            </a:graphic>
          </wp:inline>
        </w:drawing>
      </w:r>
      <w:r w:rsidR="00140487">
        <w:rPr>
          <w:rFonts w:hint="eastAsia"/>
          <w:color w:val="FF0000"/>
        </w:rPr>
        <w:t>，</w:t>
      </w:r>
      <w:r w:rsidR="00D74D9E">
        <w:rPr>
          <w:rFonts w:hint="eastAsia"/>
          <w:color w:val="FF0000"/>
        </w:rPr>
        <w:t>枚举</w:t>
      </w:r>
      <w:r w:rsidR="00140487">
        <w:rPr>
          <w:color w:val="FF0000"/>
        </w:rPr>
        <w:t>默认的</w:t>
      </w:r>
      <w:r w:rsidR="00140487">
        <w:rPr>
          <w:rFonts w:hint="eastAsia"/>
          <w:color w:val="FF0000"/>
        </w:rPr>
        <w:t>“</w:t>
      </w:r>
      <w:r w:rsidR="00002EFC">
        <w:rPr>
          <w:color w:val="FF0000"/>
        </w:rPr>
        <w:t>名称</w:t>
      </w:r>
      <w:r w:rsidR="00140487">
        <w:rPr>
          <w:rFonts w:hint="eastAsia"/>
          <w:color w:val="FF0000"/>
        </w:rPr>
        <w:t>”、“</w:t>
      </w:r>
      <w:r w:rsidR="00002EFC">
        <w:rPr>
          <w:rFonts w:hint="eastAsia"/>
          <w:color w:val="FF0000"/>
        </w:rPr>
        <w:t>值</w:t>
      </w:r>
      <w:r w:rsidR="00140487">
        <w:rPr>
          <w:rFonts w:hint="eastAsia"/>
          <w:color w:val="FF0000"/>
        </w:rPr>
        <w:t>”</w:t>
      </w:r>
      <w:r w:rsidR="00D74D9E">
        <w:rPr>
          <w:rFonts w:hint="eastAsia"/>
          <w:color w:val="FF0000"/>
        </w:rPr>
        <w:t>不可</w:t>
      </w:r>
      <w:r w:rsidR="00D74D9E">
        <w:rPr>
          <w:color w:val="FF0000"/>
        </w:rPr>
        <w:t>进行删除</w:t>
      </w:r>
      <w:r w:rsidR="00D74D9E">
        <w:rPr>
          <w:rFonts w:hint="eastAsia"/>
          <w:color w:val="FF0000"/>
        </w:rPr>
        <w:t>该</w:t>
      </w:r>
      <w:r w:rsidR="00D74D9E">
        <w:rPr>
          <w:color w:val="FF0000"/>
        </w:rPr>
        <w:t>默认的区域，</w:t>
      </w:r>
      <w:r w:rsidR="00D74D9E">
        <w:rPr>
          <w:rFonts w:hint="eastAsia"/>
          <w:color w:val="FF0000"/>
        </w:rPr>
        <w:t>同时</w:t>
      </w:r>
      <w:r w:rsidR="00D74D9E">
        <w:rPr>
          <w:color w:val="FF0000"/>
        </w:rPr>
        <w:t>右边有</w:t>
      </w:r>
      <w:r w:rsidR="00D74D9E">
        <w:rPr>
          <w:noProof/>
        </w:rPr>
        <w:drawing>
          <wp:inline distT="0" distB="0" distL="0" distR="0" wp14:anchorId="22BA3108" wp14:editId="5BF7B8D8">
            <wp:extent cx="276190" cy="152381"/>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190" cy="152381"/>
                    </a:xfrm>
                    <a:prstGeom prst="rect">
                      <a:avLst/>
                    </a:prstGeom>
                  </pic:spPr>
                </pic:pic>
              </a:graphicData>
            </a:graphic>
          </wp:inline>
        </w:drawing>
      </w:r>
      <w:r w:rsidR="00D74D9E">
        <w:rPr>
          <w:rFonts w:hint="eastAsia"/>
          <w:color w:val="FF0000"/>
        </w:rPr>
        <w:t>的按钮</w:t>
      </w:r>
      <w:r w:rsidR="00D74D9E">
        <w:rPr>
          <w:color w:val="FF0000"/>
        </w:rPr>
        <w:t>，提供新增</w:t>
      </w:r>
      <w:r w:rsidR="00D74D9E">
        <w:rPr>
          <w:rFonts w:hint="eastAsia"/>
          <w:color w:val="FF0000"/>
        </w:rPr>
        <w:t>多个</w:t>
      </w:r>
      <w:r w:rsidR="00D74D9E">
        <w:rPr>
          <w:color w:val="FF0000"/>
        </w:rPr>
        <w:t>枚举数据，不限制新增的个数，当</w:t>
      </w:r>
      <w:r w:rsidR="00D74D9E">
        <w:rPr>
          <w:rFonts w:hint="eastAsia"/>
          <w:color w:val="FF0000"/>
        </w:rPr>
        <w:t>点击</w:t>
      </w:r>
      <w:r w:rsidR="00D74D9E">
        <w:rPr>
          <w:noProof/>
        </w:rPr>
        <w:drawing>
          <wp:inline distT="0" distB="0" distL="0" distR="0" wp14:anchorId="253EA215" wp14:editId="6EDCCF93">
            <wp:extent cx="276190" cy="152381"/>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190" cy="152381"/>
                    </a:xfrm>
                    <a:prstGeom prst="rect">
                      <a:avLst/>
                    </a:prstGeom>
                  </pic:spPr>
                </pic:pic>
              </a:graphicData>
            </a:graphic>
          </wp:inline>
        </w:drawing>
      </w:r>
      <w:r w:rsidR="00D74D9E">
        <w:rPr>
          <w:rFonts w:hint="eastAsia"/>
          <w:color w:val="FF0000"/>
        </w:rPr>
        <w:t>后</w:t>
      </w:r>
      <w:r w:rsidR="00D74D9E">
        <w:rPr>
          <w:color w:val="FF0000"/>
        </w:rPr>
        <w:t>，在下方</w:t>
      </w:r>
      <w:r w:rsidR="00E875F6">
        <w:rPr>
          <w:rFonts w:hint="eastAsia"/>
          <w:color w:val="FF0000"/>
        </w:rPr>
        <w:t>新</w:t>
      </w:r>
      <w:r w:rsidR="00E875F6">
        <w:rPr>
          <w:color w:val="FF0000"/>
        </w:rPr>
        <w:t>添加</w:t>
      </w:r>
      <w:r w:rsidR="00E875F6">
        <w:rPr>
          <w:rFonts w:hint="eastAsia"/>
          <w:color w:val="FF0000"/>
        </w:rPr>
        <w:t>“</w:t>
      </w:r>
      <w:r w:rsidR="00002EFC">
        <w:rPr>
          <w:color w:val="FF0000"/>
        </w:rPr>
        <w:t>名称</w:t>
      </w:r>
      <w:r w:rsidR="00E875F6">
        <w:rPr>
          <w:rFonts w:hint="eastAsia"/>
          <w:color w:val="FF0000"/>
        </w:rPr>
        <w:t>”、“</w:t>
      </w:r>
      <w:r w:rsidR="00002EFC">
        <w:rPr>
          <w:rFonts w:hint="eastAsia"/>
          <w:color w:val="FF0000"/>
        </w:rPr>
        <w:t>值</w:t>
      </w:r>
      <w:r w:rsidR="00E875F6">
        <w:rPr>
          <w:rFonts w:hint="eastAsia"/>
          <w:color w:val="FF0000"/>
        </w:rPr>
        <w:t>”，</w:t>
      </w:r>
      <w:r w:rsidR="00E875F6">
        <w:rPr>
          <w:color w:val="FF0000"/>
        </w:rPr>
        <w:t>如图所示：</w:t>
      </w:r>
      <w:r w:rsidR="00633E17">
        <w:rPr>
          <w:noProof/>
        </w:rPr>
        <w:lastRenderedPageBreak/>
        <w:drawing>
          <wp:inline distT="0" distB="0" distL="0" distR="0" wp14:anchorId="44308842" wp14:editId="57822859">
            <wp:extent cx="2295525" cy="1207472"/>
            <wp:effectExtent l="19050" t="19050" r="9525" b="1206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08422" cy="1214256"/>
                    </a:xfrm>
                    <a:prstGeom prst="rect">
                      <a:avLst/>
                    </a:prstGeom>
                    <a:ln>
                      <a:solidFill>
                        <a:schemeClr val="accent1"/>
                      </a:solidFill>
                    </a:ln>
                  </pic:spPr>
                </pic:pic>
              </a:graphicData>
            </a:graphic>
          </wp:inline>
        </w:drawing>
      </w:r>
      <w:r w:rsidR="00067B31">
        <w:rPr>
          <w:rFonts w:hint="eastAsia"/>
          <w:color w:val="FF0000"/>
        </w:rPr>
        <w:t>，</w:t>
      </w:r>
      <w:r w:rsidR="0079297F">
        <w:rPr>
          <w:rFonts w:hint="eastAsia"/>
          <w:color w:val="FF0000"/>
        </w:rPr>
        <w:t>原有</w:t>
      </w:r>
      <w:r w:rsidR="0079297F">
        <w:rPr>
          <w:color w:val="FF0000"/>
        </w:rPr>
        <w:t>默认的</w:t>
      </w:r>
      <w:r w:rsidR="0079297F">
        <w:rPr>
          <w:rFonts w:hint="eastAsia"/>
          <w:color w:val="FF0000"/>
        </w:rPr>
        <w:t>“</w:t>
      </w:r>
      <w:r w:rsidR="00002EFC">
        <w:rPr>
          <w:color w:val="FF0000"/>
        </w:rPr>
        <w:t>名称</w:t>
      </w:r>
      <w:r w:rsidR="0079297F">
        <w:rPr>
          <w:rFonts w:hint="eastAsia"/>
          <w:color w:val="FF0000"/>
        </w:rPr>
        <w:t>”、“</w:t>
      </w:r>
      <w:r w:rsidR="00002EFC">
        <w:rPr>
          <w:rFonts w:hint="eastAsia"/>
          <w:color w:val="FF0000"/>
        </w:rPr>
        <w:t>值</w:t>
      </w:r>
      <w:r w:rsidR="0079297F">
        <w:rPr>
          <w:rFonts w:hint="eastAsia"/>
          <w:color w:val="FF0000"/>
        </w:rPr>
        <w:t>”区域右边只有</w:t>
      </w:r>
      <w:r w:rsidR="0079297F">
        <w:rPr>
          <w:noProof/>
        </w:rPr>
        <w:drawing>
          <wp:inline distT="0" distB="0" distL="0" distR="0" wp14:anchorId="2FF04F4E" wp14:editId="311F3B3A">
            <wp:extent cx="276190" cy="15238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190" cy="152381"/>
                    </a:xfrm>
                    <a:prstGeom prst="rect">
                      <a:avLst/>
                    </a:prstGeom>
                  </pic:spPr>
                </pic:pic>
              </a:graphicData>
            </a:graphic>
          </wp:inline>
        </w:drawing>
      </w:r>
      <w:r w:rsidR="0079297F">
        <w:rPr>
          <w:rFonts w:hint="eastAsia"/>
          <w:color w:val="FF0000"/>
        </w:rPr>
        <w:t>操作</w:t>
      </w:r>
      <w:r w:rsidR="0079297F">
        <w:rPr>
          <w:color w:val="FF0000"/>
        </w:rPr>
        <w:t>，而新增的</w:t>
      </w:r>
      <w:r w:rsidR="0079297F">
        <w:rPr>
          <w:rFonts w:hint="eastAsia"/>
          <w:color w:val="FF0000"/>
        </w:rPr>
        <w:t>“</w:t>
      </w:r>
      <w:r w:rsidR="00002EFC">
        <w:rPr>
          <w:color w:val="FF0000"/>
        </w:rPr>
        <w:t>名称</w:t>
      </w:r>
      <w:r w:rsidR="0079297F">
        <w:rPr>
          <w:rFonts w:hint="eastAsia"/>
          <w:color w:val="FF0000"/>
        </w:rPr>
        <w:t>”、“</w:t>
      </w:r>
      <w:r w:rsidR="00002EFC">
        <w:rPr>
          <w:rFonts w:hint="eastAsia"/>
          <w:color w:val="FF0000"/>
        </w:rPr>
        <w:t>值</w:t>
      </w:r>
      <w:r w:rsidR="0079297F">
        <w:rPr>
          <w:rFonts w:hint="eastAsia"/>
          <w:color w:val="FF0000"/>
        </w:rPr>
        <w:t>”区域右边有</w:t>
      </w:r>
      <w:r w:rsidR="0079297F">
        <w:rPr>
          <w:noProof/>
        </w:rPr>
        <w:drawing>
          <wp:inline distT="0" distB="0" distL="0" distR="0" wp14:anchorId="7BEF61E7" wp14:editId="298BCF95">
            <wp:extent cx="276190" cy="152381"/>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190" cy="152381"/>
                    </a:xfrm>
                    <a:prstGeom prst="rect">
                      <a:avLst/>
                    </a:prstGeom>
                  </pic:spPr>
                </pic:pic>
              </a:graphicData>
            </a:graphic>
          </wp:inline>
        </w:drawing>
      </w:r>
      <w:r w:rsidR="0079297F">
        <w:rPr>
          <w:rFonts w:hint="eastAsia"/>
          <w:color w:val="FF0000"/>
        </w:rPr>
        <w:t>、</w:t>
      </w:r>
      <w:r w:rsidR="0079297F">
        <w:rPr>
          <w:noProof/>
        </w:rPr>
        <w:drawing>
          <wp:inline distT="0" distB="0" distL="0" distR="0" wp14:anchorId="7573993C" wp14:editId="6ECA76F9">
            <wp:extent cx="276190" cy="152381"/>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190" cy="152381"/>
                    </a:xfrm>
                    <a:prstGeom prst="rect">
                      <a:avLst/>
                    </a:prstGeom>
                  </pic:spPr>
                </pic:pic>
              </a:graphicData>
            </a:graphic>
          </wp:inline>
        </w:drawing>
      </w:r>
      <w:r w:rsidR="0079297F">
        <w:rPr>
          <w:rFonts w:hint="eastAsia"/>
          <w:color w:val="FF0000"/>
        </w:rPr>
        <w:t>操作</w:t>
      </w:r>
      <w:r w:rsidR="0079297F">
        <w:rPr>
          <w:color w:val="FF0000"/>
        </w:rPr>
        <w:t>，以此类推（</w:t>
      </w:r>
      <w:r w:rsidR="0079297F">
        <w:rPr>
          <w:rFonts w:hint="eastAsia"/>
          <w:color w:val="FF0000"/>
        </w:rPr>
        <w:t>即，</w:t>
      </w:r>
      <w:r w:rsidR="0079297F">
        <w:rPr>
          <w:noProof/>
        </w:rPr>
        <w:drawing>
          <wp:inline distT="0" distB="0" distL="0" distR="0" wp14:anchorId="75E1D543" wp14:editId="73BF5C41">
            <wp:extent cx="276190" cy="152381"/>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190" cy="152381"/>
                    </a:xfrm>
                    <a:prstGeom prst="rect">
                      <a:avLst/>
                    </a:prstGeom>
                  </pic:spPr>
                </pic:pic>
              </a:graphicData>
            </a:graphic>
          </wp:inline>
        </w:drawing>
      </w:r>
      <w:r w:rsidR="0079297F">
        <w:rPr>
          <w:rFonts w:hint="eastAsia"/>
          <w:color w:val="FF0000"/>
        </w:rPr>
        <w:t>操作</w:t>
      </w:r>
      <w:r w:rsidR="0079297F">
        <w:rPr>
          <w:color w:val="FF0000"/>
        </w:rPr>
        <w:t>只展示</w:t>
      </w:r>
      <w:r w:rsidR="0079297F">
        <w:rPr>
          <w:rFonts w:hint="eastAsia"/>
          <w:color w:val="FF0000"/>
        </w:rPr>
        <w:t>在</w:t>
      </w:r>
      <w:r w:rsidR="0079297F">
        <w:rPr>
          <w:color w:val="FF0000"/>
        </w:rPr>
        <w:t>最</w:t>
      </w:r>
      <w:r w:rsidR="0079297F">
        <w:rPr>
          <w:rFonts w:hint="eastAsia"/>
          <w:color w:val="FF0000"/>
        </w:rPr>
        <w:t>后</w:t>
      </w:r>
      <w:r w:rsidR="0079297F">
        <w:rPr>
          <w:color w:val="FF0000"/>
        </w:rPr>
        <w:t>新增的枚举值后边）</w:t>
      </w:r>
      <w:r w:rsidR="00AD04D0">
        <w:rPr>
          <w:rFonts w:hint="eastAsia"/>
          <w:color w:val="FF0000"/>
        </w:rPr>
        <w:t>；</w:t>
      </w:r>
    </w:p>
    <w:p w14:paraId="09C75727" w14:textId="0BC6D51A" w:rsidR="003927FB" w:rsidRDefault="003927FB" w:rsidP="005605E3">
      <w:pPr>
        <w:pStyle w:val="21"/>
        <w:spacing w:line="360" w:lineRule="auto"/>
        <w:ind w:firstLineChars="0" w:firstLine="0"/>
        <w:rPr>
          <w:color w:val="FF0000"/>
        </w:rPr>
      </w:pPr>
      <w:r>
        <w:rPr>
          <w:rFonts w:hint="eastAsia"/>
          <w:color w:val="FF0000"/>
        </w:rPr>
        <w:t xml:space="preserve">       </w:t>
      </w:r>
      <w:r>
        <w:rPr>
          <w:rFonts w:hint="eastAsia"/>
          <w:color w:val="FF0000"/>
        </w:rPr>
        <w:t>（</w:t>
      </w:r>
      <w:r>
        <w:rPr>
          <w:rFonts w:hint="eastAsia"/>
          <w:color w:val="FF0000"/>
        </w:rPr>
        <w:t>3</w:t>
      </w:r>
      <w:r>
        <w:rPr>
          <w:rFonts w:hint="eastAsia"/>
          <w:color w:val="FF0000"/>
        </w:rPr>
        <w:t>）</w:t>
      </w:r>
      <w:r>
        <w:rPr>
          <w:noProof/>
        </w:rPr>
        <w:drawing>
          <wp:inline distT="0" distB="0" distL="0" distR="0" wp14:anchorId="387AD98C" wp14:editId="5BF899F6">
            <wp:extent cx="276190" cy="152381"/>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190" cy="152381"/>
                    </a:xfrm>
                    <a:prstGeom prst="rect">
                      <a:avLst/>
                    </a:prstGeom>
                  </pic:spPr>
                </pic:pic>
              </a:graphicData>
            </a:graphic>
          </wp:inline>
        </w:drawing>
      </w:r>
      <w:r>
        <w:rPr>
          <w:rFonts w:hint="eastAsia"/>
          <w:color w:val="FF0000"/>
        </w:rPr>
        <w:t>操作</w:t>
      </w:r>
      <w:r>
        <w:rPr>
          <w:color w:val="FF0000"/>
        </w:rPr>
        <w:t>的逻辑：</w:t>
      </w:r>
    </w:p>
    <w:p w14:paraId="65E9F32D" w14:textId="41C65C87" w:rsidR="003927FB" w:rsidRDefault="0052339E" w:rsidP="005605E3">
      <w:pPr>
        <w:pStyle w:val="21"/>
        <w:spacing w:line="360" w:lineRule="auto"/>
        <w:ind w:leftChars="607" w:left="1276" w:firstLineChars="0" w:hanging="1"/>
        <w:rPr>
          <w:color w:val="FF0000"/>
        </w:rPr>
      </w:pPr>
      <w:r>
        <w:rPr>
          <w:color w:val="FF0000"/>
        </w:rPr>
        <w:t>a</w:t>
      </w:r>
      <w:r>
        <w:rPr>
          <w:rFonts w:hint="eastAsia"/>
          <w:color w:val="FF0000"/>
        </w:rPr>
        <w:t>．</w:t>
      </w:r>
      <w:r w:rsidR="003927FB">
        <w:rPr>
          <w:rFonts w:hint="eastAsia"/>
          <w:color w:val="FF0000"/>
        </w:rPr>
        <w:t>当</w:t>
      </w:r>
      <w:r w:rsidR="003927FB">
        <w:rPr>
          <w:color w:val="FF0000"/>
        </w:rPr>
        <w:t>枚举值只有一条时（</w:t>
      </w:r>
      <w:r w:rsidR="003927FB">
        <w:rPr>
          <w:rFonts w:hint="eastAsia"/>
          <w:color w:val="FF0000"/>
        </w:rPr>
        <w:t>无论是</w:t>
      </w:r>
      <w:r w:rsidR="003927FB">
        <w:rPr>
          <w:color w:val="FF0000"/>
        </w:rPr>
        <w:t>默认的一条还是原有多条通过删除操作</w:t>
      </w:r>
      <w:r w:rsidR="003927FB">
        <w:rPr>
          <w:rFonts w:hint="eastAsia"/>
          <w:color w:val="FF0000"/>
        </w:rPr>
        <w:t>剩余</w:t>
      </w:r>
      <w:r w:rsidR="003927FB">
        <w:rPr>
          <w:color w:val="FF0000"/>
        </w:rPr>
        <w:t>一条数据）</w:t>
      </w:r>
      <w:r w:rsidR="0082403C">
        <w:rPr>
          <w:rFonts w:hint="eastAsia"/>
          <w:color w:val="FF0000"/>
        </w:rPr>
        <w:t>，</w:t>
      </w:r>
      <w:r w:rsidR="0082403C">
        <w:rPr>
          <w:color w:val="FF0000"/>
        </w:rPr>
        <w:t>那么</w:t>
      </w:r>
      <w:r w:rsidR="0082403C">
        <w:rPr>
          <w:rFonts w:hint="eastAsia"/>
          <w:color w:val="FF0000"/>
        </w:rPr>
        <w:t>“</w:t>
      </w:r>
      <w:r w:rsidR="00002EFC">
        <w:rPr>
          <w:color w:val="FF0000"/>
        </w:rPr>
        <w:t>名称</w:t>
      </w:r>
      <w:r w:rsidR="0082403C">
        <w:rPr>
          <w:rFonts w:hint="eastAsia"/>
          <w:color w:val="FF0000"/>
        </w:rPr>
        <w:t>”、“</w:t>
      </w:r>
      <w:r w:rsidR="00002EFC">
        <w:rPr>
          <w:rFonts w:hint="eastAsia"/>
          <w:color w:val="FF0000"/>
        </w:rPr>
        <w:t>值</w:t>
      </w:r>
      <w:r w:rsidR="0082403C">
        <w:rPr>
          <w:rFonts w:hint="eastAsia"/>
          <w:color w:val="FF0000"/>
        </w:rPr>
        <w:t>”区域右边无</w:t>
      </w:r>
      <w:r w:rsidR="0082403C">
        <w:rPr>
          <w:noProof/>
        </w:rPr>
        <w:drawing>
          <wp:inline distT="0" distB="0" distL="0" distR="0" wp14:anchorId="0B3ADB50" wp14:editId="6BFC34F9">
            <wp:extent cx="276190" cy="152381"/>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190" cy="152381"/>
                    </a:xfrm>
                    <a:prstGeom prst="rect">
                      <a:avLst/>
                    </a:prstGeom>
                  </pic:spPr>
                </pic:pic>
              </a:graphicData>
            </a:graphic>
          </wp:inline>
        </w:drawing>
      </w:r>
      <w:r w:rsidR="0082403C">
        <w:rPr>
          <w:rFonts w:hint="eastAsia"/>
          <w:color w:val="FF0000"/>
        </w:rPr>
        <w:t>的</w:t>
      </w:r>
      <w:r w:rsidR="00CB76F9">
        <w:rPr>
          <w:color w:val="FF0000"/>
        </w:rPr>
        <w:t>展示</w:t>
      </w:r>
      <w:r w:rsidR="00CB76F9">
        <w:rPr>
          <w:rFonts w:hint="eastAsia"/>
          <w:color w:val="FF0000"/>
        </w:rPr>
        <w:t>操作；</w:t>
      </w:r>
    </w:p>
    <w:p w14:paraId="7903A79D" w14:textId="1BC67967" w:rsidR="0052339E" w:rsidRDefault="0052339E" w:rsidP="005605E3">
      <w:pPr>
        <w:pStyle w:val="21"/>
        <w:spacing w:line="360" w:lineRule="auto"/>
        <w:ind w:leftChars="607" w:left="1276" w:firstLineChars="0" w:hanging="1"/>
        <w:rPr>
          <w:color w:val="FF0000"/>
        </w:rPr>
      </w:pPr>
      <w:r>
        <w:rPr>
          <w:rFonts w:hint="eastAsia"/>
          <w:color w:val="FF0000"/>
        </w:rPr>
        <w:t>b</w:t>
      </w:r>
      <w:r>
        <w:rPr>
          <w:rFonts w:hint="eastAsia"/>
          <w:color w:val="FF0000"/>
        </w:rPr>
        <w:t>．</w:t>
      </w:r>
      <w:r>
        <w:rPr>
          <w:color w:val="FF0000"/>
        </w:rPr>
        <w:t>当枚举值大于一条时，每个</w:t>
      </w:r>
      <w:r>
        <w:rPr>
          <w:rFonts w:hint="eastAsia"/>
          <w:color w:val="FF0000"/>
        </w:rPr>
        <w:t>“</w:t>
      </w:r>
      <w:r w:rsidR="00002EFC">
        <w:rPr>
          <w:color w:val="FF0000"/>
        </w:rPr>
        <w:t>名称</w:t>
      </w:r>
      <w:r>
        <w:rPr>
          <w:rFonts w:hint="eastAsia"/>
          <w:color w:val="FF0000"/>
        </w:rPr>
        <w:t>”、“</w:t>
      </w:r>
      <w:r w:rsidR="00002EFC">
        <w:rPr>
          <w:rFonts w:hint="eastAsia"/>
          <w:color w:val="FF0000"/>
        </w:rPr>
        <w:t>值</w:t>
      </w:r>
      <w:r>
        <w:rPr>
          <w:rFonts w:hint="eastAsia"/>
          <w:color w:val="FF0000"/>
        </w:rPr>
        <w:t>”区域右边均有</w:t>
      </w:r>
      <w:r>
        <w:rPr>
          <w:noProof/>
        </w:rPr>
        <w:drawing>
          <wp:inline distT="0" distB="0" distL="0" distR="0" wp14:anchorId="7E2EA7DC" wp14:editId="5EEA8D65">
            <wp:extent cx="276190" cy="152381"/>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190" cy="152381"/>
                    </a:xfrm>
                    <a:prstGeom prst="rect">
                      <a:avLst/>
                    </a:prstGeom>
                  </pic:spPr>
                </pic:pic>
              </a:graphicData>
            </a:graphic>
          </wp:inline>
        </w:drawing>
      </w:r>
      <w:r>
        <w:rPr>
          <w:rFonts w:hint="eastAsia"/>
          <w:color w:val="FF0000"/>
        </w:rPr>
        <w:t>的</w:t>
      </w:r>
      <w:r w:rsidR="00CB76F9">
        <w:rPr>
          <w:color w:val="FF0000"/>
        </w:rPr>
        <w:t>展示</w:t>
      </w:r>
      <w:r w:rsidR="00CB76F9">
        <w:rPr>
          <w:rFonts w:hint="eastAsia"/>
          <w:color w:val="FF0000"/>
        </w:rPr>
        <w:t>操作；</w:t>
      </w:r>
    </w:p>
    <w:p w14:paraId="125C1231" w14:textId="26807868" w:rsidR="003333BD" w:rsidRDefault="003333BD" w:rsidP="005605E3">
      <w:pPr>
        <w:pStyle w:val="21"/>
        <w:spacing w:line="360" w:lineRule="auto"/>
        <w:ind w:leftChars="607" w:left="1276" w:firstLineChars="0" w:hanging="1"/>
        <w:rPr>
          <w:color w:val="FF0000"/>
        </w:rPr>
      </w:pPr>
      <w:r>
        <w:rPr>
          <w:rFonts w:hint="eastAsia"/>
          <w:color w:val="FF0000"/>
        </w:rPr>
        <w:t>c</w:t>
      </w:r>
      <w:r>
        <w:rPr>
          <w:rFonts w:hint="eastAsia"/>
          <w:color w:val="FF0000"/>
        </w:rPr>
        <w:t>．当点击</w:t>
      </w:r>
      <w:r>
        <w:rPr>
          <w:noProof/>
        </w:rPr>
        <w:drawing>
          <wp:inline distT="0" distB="0" distL="0" distR="0" wp14:anchorId="2A3537B4" wp14:editId="56A6CDA1">
            <wp:extent cx="276190" cy="152381"/>
            <wp:effectExtent l="0" t="0" r="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190" cy="152381"/>
                    </a:xfrm>
                    <a:prstGeom prst="rect">
                      <a:avLst/>
                    </a:prstGeom>
                  </pic:spPr>
                </pic:pic>
              </a:graphicData>
            </a:graphic>
          </wp:inline>
        </w:drawing>
      </w:r>
      <w:r>
        <w:rPr>
          <w:rFonts w:hint="eastAsia"/>
          <w:color w:val="FF0000"/>
        </w:rPr>
        <w:t>时，当前页面会有弹框提示（相同的弹框不再截图展示了），弹框文案描述：</w:t>
      </w:r>
      <w:r w:rsidRPr="003333BD">
        <w:rPr>
          <w:rFonts w:hint="eastAsia"/>
          <w:color w:val="00B050"/>
        </w:rPr>
        <w:t>是否要删除该枚举数据？</w:t>
      </w:r>
    </w:p>
    <w:p w14:paraId="677D2208" w14:textId="4662AEE0" w:rsidR="003333BD" w:rsidRDefault="003333BD" w:rsidP="005605E3">
      <w:pPr>
        <w:pStyle w:val="21"/>
        <w:spacing w:line="360" w:lineRule="auto"/>
        <w:ind w:leftChars="607" w:left="1276" w:firstLineChars="0" w:hanging="1"/>
        <w:rPr>
          <w:color w:val="FF0000"/>
        </w:rPr>
      </w:pPr>
      <w:r>
        <w:rPr>
          <w:rFonts w:hint="eastAsia"/>
          <w:color w:val="FF0000"/>
        </w:rPr>
        <w:t xml:space="preserve"> </w:t>
      </w:r>
      <w:r>
        <w:rPr>
          <w:color w:val="FF0000"/>
        </w:rPr>
        <w:t xml:space="preserve">  </w:t>
      </w:r>
      <w:r>
        <w:rPr>
          <w:rFonts w:hint="eastAsia"/>
          <w:color w:val="FF0000"/>
        </w:rPr>
        <w:t>弹框上有两个按钮：</w:t>
      </w:r>
    </w:p>
    <w:p w14:paraId="29980586" w14:textId="6C5D5DEC" w:rsidR="003333BD" w:rsidRDefault="003333BD" w:rsidP="005605E3">
      <w:pPr>
        <w:pStyle w:val="21"/>
        <w:spacing w:line="360" w:lineRule="auto"/>
        <w:ind w:leftChars="607" w:left="1275" w:firstLineChars="100" w:firstLine="210"/>
        <w:rPr>
          <w:color w:val="FF0000"/>
        </w:rPr>
      </w:pPr>
      <w:r>
        <w:rPr>
          <w:rFonts w:hint="eastAsia"/>
          <w:color w:val="FF0000"/>
        </w:rPr>
        <w:t>【取消】按钮，点击关闭该弹框，数据未进行删除；</w:t>
      </w:r>
    </w:p>
    <w:p w14:paraId="07AD432E" w14:textId="7DEF7A23" w:rsidR="003333BD" w:rsidRDefault="003333BD" w:rsidP="005605E3">
      <w:pPr>
        <w:pStyle w:val="21"/>
        <w:spacing w:line="360" w:lineRule="auto"/>
        <w:ind w:leftChars="607" w:left="1276" w:firstLineChars="0" w:hanging="1"/>
        <w:rPr>
          <w:color w:val="FF0000"/>
        </w:rPr>
      </w:pPr>
      <w:r>
        <w:rPr>
          <w:rFonts w:hint="eastAsia"/>
          <w:color w:val="FF0000"/>
        </w:rPr>
        <w:t xml:space="preserve"> </w:t>
      </w:r>
      <w:r>
        <w:rPr>
          <w:color w:val="FF0000"/>
        </w:rPr>
        <w:t xml:space="preserve"> </w:t>
      </w:r>
      <w:r>
        <w:rPr>
          <w:rFonts w:hint="eastAsia"/>
          <w:color w:val="FF0000"/>
        </w:rPr>
        <w:t>【删除】按钮，点击则删除该条数据；若数据删除成功时，则在当前页面</w:t>
      </w:r>
      <w:r>
        <w:rPr>
          <w:rFonts w:hint="eastAsia"/>
          <w:color w:val="FF0000"/>
        </w:rPr>
        <w:t>toast</w:t>
      </w:r>
      <w:r>
        <w:rPr>
          <w:rFonts w:hint="eastAsia"/>
          <w:color w:val="FF0000"/>
        </w:rPr>
        <w:t>提示</w:t>
      </w:r>
      <w:r>
        <w:rPr>
          <w:rFonts w:hint="eastAsia"/>
          <w:color w:val="FF0000"/>
        </w:rPr>
        <w:t>2s</w:t>
      </w:r>
      <w:r>
        <w:rPr>
          <w:rFonts w:hint="eastAsia"/>
          <w:color w:val="FF0000"/>
        </w:rPr>
        <w:t>消失，提示语：</w:t>
      </w:r>
      <w:r w:rsidRPr="003333BD">
        <w:rPr>
          <w:rFonts w:hint="eastAsia"/>
          <w:color w:val="00B050"/>
        </w:rPr>
        <w:t>删除成功！</w:t>
      </w:r>
      <w:r>
        <w:rPr>
          <w:rFonts w:hint="eastAsia"/>
          <w:color w:val="FF0000"/>
        </w:rPr>
        <w:t xml:space="preserve"> </w:t>
      </w:r>
      <w:r>
        <w:rPr>
          <w:color w:val="FF0000"/>
        </w:rPr>
        <w:t xml:space="preserve"> </w:t>
      </w:r>
      <w:r>
        <w:rPr>
          <w:rFonts w:hint="eastAsia"/>
          <w:color w:val="FF0000"/>
        </w:rPr>
        <w:t>若数据删除失败时，则在当前页面</w:t>
      </w:r>
      <w:r>
        <w:rPr>
          <w:rFonts w:hint="eastAsia"/>
          <w:color w:val="FF0000"/>
        </w:rPr>
        <w:t>toast</w:t>
      </w:r>
      <w:r>
        <w:rPr>
          <w:rFonts w:hint="eastAsia"/>
          <w:color w:val="FF0000"/>
        </w:rPr>
        <w:t>提示</w:t>
      </w:r>
      <w:r>
        <w:rPr>
          <w:rFonts w:hint="eastAsia"/>
          <w:color w:val="FF0000"/>
        </w:rPr>
        <w:t>2s</w:t>
      </w:r>
      <w:r>
        <w:rPr>
          <w:rFonts w:hint="eastAsia"/>
          <w:color w:val="FF0000"/>
        </w:rPr>
        <w:t>消失，提示语：</w:t>
      </w:r>
      <w:r w:rsidRPr="003333BD">
        <w:rPr>
          <w:rFonts w:hint="eastAsia"/>
          <w:color w:val="00B050"/>
        </w:rPr>
        <w:t>删除失败，如有问题请联系管理员！</w:t>
      </w:r>
    </w:p>
    <w:p w14:paraId="35A0C894" w14:textId="6FB42952" w:rsidR="0084047C" w:rsidRDefault="00CC4435" w:rsidP="005605E3">
      <w:pPr>
        <w:pStyle w:val="21"/>
        <w:spacing w:line="360" w:lineRule="auto"/>
        <w:ind w:leftChars="607" w:left="1276" w:firstLineChars="0" w:hanging="1"/>
        <w:rPr>
          <w:color w:val="FF0000"/>
        </w:rPr>
      </w:pPr>
      <w:r>
        <w:rPr>
          <w:rFonts w:hint="eastAsia"/>
          <w:color w:val="FF0000"/>
        </w:rPr>
        <w:t>d</w:t>
      </w:r>
      <w:r w:rsidR="0084047C">
        <w:rPr>
          <w:rFonts w:hint="eastAsia"/>
          <w:color w:val="FF0000"/>
        </w:rPr>
        <w:t>．</w:t>
      </w:r>
      <w:r w:rsidR="0084047C">
        <w:rPr>
          <w:color w:val="FF0000"/>
        </w:rPr>
        <w:t>当点击</w:t>
      </w:r>
      <w:r w:rsidR="0084047C">
        <w:rPr>
          <w:noProof/>
        </w:rPr>
        <w:drawing>
          <wp:inline distT="0" distB="0" distL="0" distR="0" wp14:anchorId="249A839B" wp14:editId="56B7A634">
            <wp:extent cx="276190" cy="152381"/>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190" cy="152381"/>
                    </a:xfrm>
                    <a:prstGeom prst="rect">
                      <a:avLst/>
                    </a:prstGeom>
                  </pic:spPr>
                </pic:pic>
              </a:graphicData>
            </a:graphic>
          </wp:inline>
        </w:drawing>
      </w:r>
      <w:r w:rsidR="003333BD">
        <w:rPr>
          <w:rFonts w:hint="eastAsia"/>
          <w:color w:val="FF0000"/>
        </w:rPr>
        <w:t>且数据删除成功</w:t>
      </w:r>
      <w:r w:rsidR="0084047C">
        <w:rPr>
          <w:rFonts w:hint="eastAsia"/>
          <w:color w:val="FF0000"/>
        </w:rPr>
        <w:t>时</w:t>
      </w:r>
      <w:r w:rsidR="0084047C">
        <w:rPr>
          <w:color w:val="FF0000"/>
        </w:rPr>
        <w:t>，</w:t>
      </w:r>
      <w:r w:rsidR="0084047C">
        <w:rPr>
          <w:rFonts w:hint="eastAsia"/>
          <w:color w:val="FF0000"/>
        </w:rPr>
        <w:t>需要</w:t>
      </w:r>
      <w:r w:rsidR="0084047C">
        <w:rPr>
          <w:color w:val="FF0000"/>
        </w:rPr>
        <w:t>有个小动效，即该条数据被删除</w:t>
      </w:r>
      <w:r w:rsidR="0084047C">
        <w:rPr>
          <w:rFonts w:hint="eastAsia"/>
          <w:color w:val="FF0000"/>
        </w:rPr>
        <w:t>后</w:t>
      </w:r>
      <w:r w:rsidR="0084047C">
        <w:rPr>
          <w:color w:val="FF0000"/>
        </w:rPr>
        <w:t>，下方的数据集体往上移动</w:t>
      </w:r>
      <w:r w:rsidR="00CB7D28">
        <w:rPr>
          <w:rFonts w:hint="eastAsia"/>
          <w:color w:val="FF0000"/>
        </w:rPr>
        <w:t>补充到</w:t>
      </w:r>
      <w:r w:rsidR="00CB7D28">
        <w:rPr>
          <w:color w:val="FF0000"/>
        </w:rPr>
        <w:t>原有的位置上</w:t>
      </w:r>
      <w:r w:rsidR="0084047C">
        <w:rPr>
          <w:color w:val="FF0000"/>
        </w:rPr>
        <w:t>，让用户感知</w:t>
      </w:r>
      <w:r w:rsidR="0084047C">
        <w:rPr>
          <w:rFonts w:hint="eastAsia"/>
          <w:color w:val="FF0000"/>
        </w:rPr>
        <w:t>他的</w:t>
      </w:r>
      <w:r w:rsidR="0084047C">
        <w:rPr>
          <w:color w:val="FF0000"/>
        </w:rPr>
        <w:t>操作。</w:t>
      </w:r>
    </w:p>
    <w:p w14:paraId="29820AE6" w14:textId="7D908A74" w:rsidR="00D87333" w:rsidRDefault="00CC4435" w:rsidP="005605E3">
      <w:pPr>
        <w:pStyle w:val="21"/>
        <w:spacing w:line="360" w:lineRule="auto"/>
        <w:ind w:leftChars="607" w:left="1276" w:firstLineChars="0" w:hanging="1"/>
        <w:rPr>
          <w:color w:val="FF0000"/>
        </w:rPr>
      </w:pPr>
      <w:r>
        <w:rPr>
          <w:rFonts w:hint="eastAsia"/>
          <w:color w:val="FF0000"/>
        </w:rPr>
        <w:t>e</w:t>
      </w:r>
      <w:r w:rsidR="00D87333">
        <w:rPr>
          <w:rFonts w:hint="eastAsia"/>
          <w:color w:val="FF0000"/>
        </w:rPr>
        <w:t>．</w:t>
      </w:r>
      <w:r w:rsidR="00D87333">
        <w:rPr>
          <w:color w:val="FF0000"/>
        </w:rPr>
        <w:t>删除数据时，则是删除用户选中的数据。</w:t>
      </w:r>
    </w:p>
    <w:p w14:paraId="2BFBEC92" w14:textId="282C277B" w:rsidR="00043EB0" w:rsidRDefault="00043EB0" w:rsidP="005605E3">
      <w:pPr>
        <w:pStyle w:val="21"/>
        <w:spacing w:line="360" w:lineRule="auto"/>
        <w:ind w:leftChars="202" w:left="424" w:firstLineChars="0" w:firstLine="2"/>
        <w:rPr>
          <w:color w:val="00B050"/>
        </w:rPr>
      </w:pPr>
      <w:r>
        <w:rPr>
          <w:rFonts w:hint="eastAsia"/>
          <w:color w:val="FF0000"/>
        </w:rPr>
        <w:t xml:space="preserve"> </w:t>
      </w:r>
      <w:r>
        <w:rPr>
          <w:color w:val="FF0000"/>
        </w:rPr>
        <w:t xml:space="preserve">   </w:t>
      </w:r>
      <w:r>
        <w:rPr>
          <w:rFonts w:hint="eastAsia"/>
          <w:color w:val="FF0000"/>
        </w:rPr>
        <w:t>（</w:t>
      </w:r>
      <w:r>
        <w:rPr>
          <w:rFonts w:hint="eastAsia"/>
          <w:color w:val="FF0000"/>
        </w:rPr>
        <w:t>4</w:t>
      </w:r>
      <w:r>
        <w:rPr>
          <w:rFonts w:hint="eastAsia"/>
          <w:color w:val="FF0000"/>
        </w:rPr>
        <w:t>）</w:t>
      </w:r>
      <w:r w:rsidR="00002EFC">
        <w:rPr>
          <w:rFonts w:hint="eastAsia"/>
          <w:color w:val="FF0000"/>
        </w:rPr>
        <w:t>名称</w:t>
      </w:r>
      <w:r>
        <w:rPr>
          <w:rFonts w:hint="eastAsia"/>
          <w:color w:val="FF0000"/>
        </w:rPr>
        <w:t>：</w:t>
      </w:r>
      <w:r>
        <w:rPr>
          <w:color w:val="FF0000"/>
        </w:rPr>
        <w:t>文本框，可录入任意字符，</w:t>
      </w:r>
      <w:r>
        <w:rPr>
          <w:rFonts w:hint="eastAsia"/>
          <w:color w:val="FF0000"/>
        </w:rPr>
        <w:t>不限制</w:t>
      </w:r>
      <w:r>
        <w:rPr>
          <w:color w:val="FF0000"/>
        </w:rPr>
        <w:t>长度</w:t>
      </w:r>
      <w:r w:rsidR="00966D58">
        <w:rPr>
          <w:rFonts w:hint="eastAsia"/>
          <w:color w:val="FF0000"/>
        </w:rPr>
        <w:t>，</w:t>
      </w:r>
      <w:r w:rsidR="00966D58">
        <w:rPr>
          <w:color w:val="FF0000"/>
        </w:rPr>
        <w:t>同一个</w:t>
      </w:r>
      <w:r w:rsidR="00966D58">
        <w:rPr>
          <w:color w:val="FF0000"/>
        </w:rPr>
        <w:t>“</w:t>
      </w:r>
      <w:r w:rsidR="00966D58">
        <w:rPr>
          <w:rFonts w:hint="eastAsia"/>
          <w:color w:val="FF0000"/>
        </w:rPr>
        <w:t>枚举</w:t>
      </w:r>
      <w:r w:rsidR="00966D58">
        <w:rPr>
          <w:color w:val="FF0000"/>
        </w:rPr>
        <w:t>”</w:t>
      </w:r>
      <w:r w:rsidR="00966D58">
        <w:rPr>
          <w:rFonts w:hint="eastAsia"/>
          <w:color w:val="FF0000"/>
        </w:rPr>
        <w:t>录入</w:t>
      </w:r>
      <w:r w:rsidR="00966D58">
        <w:rPr>
          <w:color w:val="FF0000"/>
        </w:rPr>
        <w:t>的</w:t>
      </w:r>
      <w:r w:rsidR="00966D58">
        <w:rPr>
          <w:color w:val="FF0000"/>
        </w:rPr>
        <w:t>“</w:t>
      </w:r>
      <w:r w:rsidR="00966D58">
        <w:rPr>
          <w:rFonts w:hint="eastAsia"/>
          <w:color w:val="FF0000"/>
        </w:rPr>
        <w:t>名称</w:t>
      </w:r>
      <w:r w:rsidR="00966D58">
        <w:rPr>
          <w:color w:val="FF0000"/>
        </w:rPr>
        <w:t>”</w:t>
      </w:r>
      <w:r w:rsidR="00966D58">
        <w:rPr>
          <w:rFonts w:hint="eastAsia"/>
          <w:color w:val="FF0000"/>
        </w:rPr>
        <w:t>不能</w:t>
      </w:r>
      <w:r w:rsidR="00966D58">
        <w:rPr>
          <w:color w:val="FF0000"/>
        </w:rPr>
        <w:t>相同</w:t>
      </w:r>
      <w:r>
        <w:rPr>
          <w:color w:val="FF0000"/>
        </w:rPr>
        <w:t>，</w:t>
      </w:r>
      <w:r w:rsidR="00244743">
        <w:rPr>
          <w:rFonts w:hint="eastAsia"/>
          <w:color w:val="FF0000"/>
        </w:rPr>
        <w:t>当</w:t>
      </w:r>
      <w:r w:rsidR="00244743">
        <w:rPr>
          <w:color w:val="FF0000"/>
        </w:rPr>
        <w:t>录入的字数超过</w:t>
      </w:r>
      <w:r w:rsidR="00AE611E">
        <w:rPr>
          <w:rFonts w:hint="eastAsia"/>
          <w:color w:val="FF0000"/>
        </w:rPr>
        <w:t>排版</w:t>
      </w:r>
      <w:r w:rsidR="00244743">
        <w:rPr>
          <w:color w:val="FF0000"/>
        </w:rPr>
        <w:t>设置</w:t>
      </w:r>
      <w:r w:rsidR="00AE611E">
        <w:rPr>
          <w:rFonts w:hint="eastAsia"/>
          <w:color w:val="FF0000"/>
        </w:rPr>
        <w:t>的</w:t>
      </w:r>
      <w:r w:rsidR="00244743">
        <w:rPr>
          <w:rFonts w:hint="eastAsia"/>
          <w:color w:val="FF0000"/>
        </w:rPr>
        <w:t>一行</w:t>
      </w:r>
      <w:r w:rsidR="00AE611E">
        <w:rPr>
          <w:rFonts w:hint="eastAsia"/>
          <w:color w:val="FF0000"/>
        </w:rPr>
        <w:t>时</w:t>
      </w:r>
      <w:r w:rsidR="00AE611E">
        <w:rPr>
          <w:color w:val="FF0000"/>
        </w:rPr>
        <w:t>，</w:t>
      </w:r>
      <w:r w:rsidR="00AE611E">
        <w:rPr>
          <w:rFonts w:hint="eastAsia"/>
          <w:color w:val="FF0000"/>
        </w:rPr>
        <w:t>输入框</w:t>
      </w:r>
      <w:r w:rsidR="00AE611E">
        <w:rPr>
          <w:color w:val="FF0000"/>
        </w:rPr>
        <w:t>由</w:t>
      </w:r>
      <w:r w:rsidR="00AE611E">
        <w:rPr>
          <w:rFonts w:hint="eastAsia"/>
          <w:color w:val="FF0000"/>
        </w:rPr>
        <w:t>单行</w:t>
      </w:r>
      <w:r w:rsidR="00AE611E">
        <w:rPr>
          <w:color w:val="FF0000"/>
        </w:rPr>
        <w:t>文本框变为多行文本框，最多展示</w:t>
      </w:r>
      <w:r w:rsidR="00AE611E">
        <w:rPr>
          <w:rFonts w:hint="eastAsia"/>
          <w:color w:val="FF0000"/>
        </w:rPr>
        <w:t>3</w:t>
      </w:r>
      <w:r w:rsidR="00AE611E">
        <w:rPr>
          <w:rFonts w:hint="eastAsia"/>
          <w:color w:val="FF0000"/>
        </w:rPr>
        <w:t>行</w:t>
      </w:r>
      <w:r w:rsidR="00AE611E">
        <w:rPr>
          <w:color w:val="FF0000"/>
        </w:rPr>
        <w:t>，超过</w:t>
      </w:r>
      <w:r w:rsidR="00AE611E">
        <w:rPr>
          <w:rFonts w:hint="eastAsia"/>
          <w:color w:val="FF0000"/>
        </w:rPr>
        <w:t>3</w:t>
      </w:r>
      <w:r w:rsidR="00AE611E">
        <w:rPr>
          <w:rFonts w:hint="eastAsia"/>
          <w:color w:val="FF0000"/>
        </w:rPr>
        <w:t>行</w:t>
      </w:r>
      <w:r w:rsidR="00AE611E">
        <w:rPr>
          <w:color w:val="FF0000"/>
        </w:rPr>
        <w:t>时，文本框右边</w:t>
      </w:r>
      <w:r w:rsidR="00AE611E">
        <w:rPr>
          <w:rFonts w:hint="eastAsia"/>
          <w:color w:val="FF0000"/>
        </w:rPr>
        <w:t>展示</w:t>
      </w:r>
      <w:r w:rsidR="00AE611E">
        <w:rPr>
          <w:color w:val="FF0000"/>
        </w:rPr>
        <w:t>下拉滚动条，通过鼠标或者</w:t>
      </w:r>
      <w:r w:rsidR="00AE611E">
        <w:rPr>
          <w:rFonts w:hint="eastAsia"/>
          <w:color w:val="FF0000"/>
        </w:rPr>
        <w:t>键盘的</w:t>
      </w:r>
      <w:r w:rsidR="00AE611E">
        <w:rPr>
          <w:color w:val="FF0000"/>
        </w:rPr>
        <w:t>上下键进行</w:t>
      </w:r>
      <w:r w:rsidR="00AE611E">
        <w:rPr>
          <w:rFonts w:hint="eastAsia"/>
          <w:color w:val="FF0000"/>
        </w:rPr>
        <w:t>查看</w:t>
      </w:r>
      <w:r w:rsidR="00AE611E">
        <w:rPr>
          <w:color w:val="FF0000"/>
        </w:rPr>
        <w:t>，如图所示：</w:t>
      </w:r>
      <w:r w:rsidR="00AE611E">
        <w:rPr>
          <w:noProof/>
        </w:rPr>
        <w:drawing>
          <wp:inline distT="0" distB="0" distL="0" distR="0" wp14:anchorId="346AAB71" wp14:editId="18F0E184">
            <wp:extent cx="2733675" cy="561975"/>
            <wp:effectExtent l="19050" t="19050" r="28575" b="285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3675" cy="561975"/>
                    </a:xfrm>
                    <a:prstGeom prst="rect">
                      <a:avLst/>
                    </a:prstGeom>
                    <a:ln>
                      <a:solidFill>
                        <a:schemeClr val="accent1"/>
                      </a:solidFill>
                    </a:ln>
                  </pic:spPr>
                </pic:pic>
              </a:graphicData>
            </a:graphic>
          </wp:inline>
        </w:drawing>
      </w:r>
      <w:r w:rsidR="00B55D9A">
        <w:rPr>
          <w:rFonts w:hint="eastAsia"/>
          <w:color w:val="FF0000"/>
        </w:rPr>
        <w:t>；</w:t>
      </w:r>
      <w:r w:rsidR="00004666">
        <w:rPr>
          <w:rFonts w:hint="eastAsia"/>
          <w:color w:val="FF0000"/>
        </w:rPr>
        <w:t>文本框</w:t>
      </w:r>
      <w:r w:rsidR="00004666">
        <w:rPr>
          <w:color w:val="FF0000"/>
        </w:rPr>
        <w:t>默认文案：</w:t>
      </w:r>
      <w:r w:rsidR="00004666" w:rsidRPr="00004666">
        <w:rPr>
          <w:rFonts w:hint="eastAsia"/>
          <w:color w:val="00B050"/>
        </w:rPr>
        <w:t>请输入</w:t>
      </w:r>
      <w:r w:rsidR="00004666" w:rsidRPr="00004666">
        <w:rPr>
          <w:color w:val="00B050"/>
        </w:rPr>
        <w:t>…</w:t>
      </w:r>
    </w:p>
    <w:p w14:paraId="42200C0D" w14:textId="58933446" w:rsidR="0044181A" w:rsidRPr="0044181A" w:rsidRDefault="0044181A" w:rsidP="005605E3">
      <w:pPr>
        <w:pStyle w:val="21"/>
        <w:spacing w:line="360" w:lineRule="auto"/>
        <w:ind w:leftChars="202" w:left="424" w:firstLineChars="0" w:firstLine="2"/>
        <w:rPr>
          <w:color w:val="FF0000"/>
        </w:rPr>
      </w:pPr>
      <w:r>
        <w:rPr>
          <w:rFonts w:hint="eastAsia"/>
          <w:color w:val="FF0000"/>
        </w:rPr>
        <w:lastRenderedPageBreak/>
        <w:t xml:space="preserve">        </w:t>
      </w:r>
      <w:r>
        <w:rPr>
          <w:rFonts w:hint="eastAsia"/>
          <w:color w:val="FF0000"/>
        </w:rPr>
        <w:t>鼠标</w:t>
      </w:r>
      <w:r>
        <w:rPr>
          <w:color w:val="FF0000"/>
        </w:rPr>
        <w:t>点击进入到输入框</w:t>
      </w:r>
      <w:r>
        <w:rPr>
          <w:rFonts w:hint="eastAsia"/>
          <w:color w:val="FF0000"/>
        </w:rPr>
        <w:t>中</w:t>
      </w:r>
      <w:r>
        <w:rPr>
          <w:color w:val="FF0000"/>
        </w:rPr>
        <w:t>是，</w:t>
      </w:r>
      <w:r>
        <w:rPr>
          <w:rFonts w:hint="eastAsia"/>
          <w:color w:val="FF0000"/>
        </w:rPr>
        <w:t>同现在</w:t>
      </w:r>
      <w:r>
        <w:rPr>
          <w:color w:val="FF0000"/>
        </w:rPr>
        <w:t>的样式相同，如图所示：</w:t>
      </w:r>
      <w:r>
        <w:rPr>
          <w:noProof/>
        </w:rPr>
        <w:drawing>
          <wp:inline distT="0" distB="0" distL="0" distR="0" wp14:anchorId="443CADC6" wp14:editId="66E35F84">
            <wp:extent cx="647700" cy="3619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700" cy="361950"/>
                    </a:xfrm>
                    <a:prstGeom prst="rect">
                      <a:avLst/>
                    </a:prstGeom>
                  </pic:spPr>
                </pic:pic>
              </a:graphicData>
            </a:graphic>
          </wp:inline>
        </w:drawing>
      </w:r>
      <w:r w:rsidR="00577BED">
        <w:rPr>
          <w:rFonts w:hint="eastAsia"/>
          <w:color w:val="FF0000"/>
        </w:rPr>
        <w:t>，</w:t>
      </w:r>
      <w:r w:rsidR="00577BED">
        <w:rPr>
          <w:color w:val="FF0000"/>
        </w:rPr>
        <w:t>不再赘述。</w:t>
      </w:r>
    </w:p>
    <w:p w14:paraId="534E2C8A" w14:textId="542869EE" w:rsidR="00B55D9A" w:rsidRDefault="00B55D9A" w:rsidP="005605E3">
      <w:pPr>
        <w:pStyle w:val="21"/>
        <w:spacing w:line="360" w:lineRule="auto"/>
        <w:ind w:leftChars="202" w:left="424" w:firstLineChars="0" w:firstLine="2"/>
        <w:rPr>
          <w:color w:val="FF0000"/>
        </w:rPr>
      </w:pPr>
      <w:r>
        <w:rPr>
          <w:rFonts w:hint="eastAsia"/>
          <w:color w:val="FF0000"/>
        </w:rPr>
        <w:t xml:space="preserve">     </w:t>
      </w:r>
      <w:r>
        <w:rPr>
          <w:rFonts w:hint="eastAsia"/>
          <w:color w:val="FF0000"/>
        </w:rPr>
        <w:t>（</w:t>
      </w:r>
      <w:r>
        <w:rPr>
          <w:rFonts w:hint="eastAsia"/>
          <w:color w:val="FF0000"/>
        </w:rPr>
        <w:t>5</w:t>
      </w:r>
      <w:r>
        <w:rPr>
          <w:rFonts w:hint="eastAsia"/>
          <w:color w:val="FF0000"/>
        </w:rPr>
        <w:t>）</w:t>
      </w:r>
      <w:r w:rsidR="00002EFC">
        <w:rPr>
          <w:rFonts w:hint="eastAsia"/>
          <w:color w:val="FF0000"/>
        </w:rPr>
        <w:t>值</w:t>
      </w:r>
      <w:r>
        <w:rPr>
          <w:rFonts w:hint="eastAsia"/>
          <w:color w:val="FF0000"/>
        </w:rPr>
        <w:t>：</w:t>
      </w:r>
      <w:r>
        <w:rPr>
          <w:color w:val="FF0000"/>
        </w:rPr>
        <w:t>同</w:t>
      </w:r>
      <w:r>
        <w:rPr>
          <w:rFonts w:hint="eastAsia"/>
          <w:color w:val="FF0000"/>
        </w:rPr>
        <w:t>上一条</w:t>
      </w:r>
      <w:r w:rsidR="00002EFC">
        <w:rPr>
          <w:rFonts w:hint="eastAsia"/>
          <w:color w:val="FF0000"/>
        </w:rPr>
        <w:t>名称</w:t>
      </w:r>
      <w:r>
        <w:rPr>
          <w:rFonts w:hint="eastAsia"/>
          <w:color w:val="FF0000"/>
        </w:rPr>
        <w:t>的</w:t>
      </w:r>
      <w:r>
        <w:rPr>
          <w:color w:val="FF0000"/>
        </w:rPr>
        <w:t>描述相同，</w:t>
      </w:r>
      <w:r w:rsidR="00537A12">
        <w:rPr>
          <w:rFonts w:hint="eastAsia"/>
          <w:color w:val="FF0000"/>
        </w:rPr>
        <w:t>此处</w:t>
      </w:r>
      <w:r>
        <w:rPr>
          <w:color w:val="FF0000"/>
        </w:rPr>
        <w:t>不再赘述；</w:t>
      </w:r>
    </w:p>
    <w:p w14:paraId="1C693BF1" w14:textId="52608DE3" w:rsidR="006F46FA" w:rsidRPr="00AE611E" w:rsidRDefault="006F46FA" w:rsidP="005605E3">
      <w:pPr>
        <w:pStyle w:val="21"/>
        <w:spacing w:line="360" w:lineRule="auto"/>
        <w:ind w:leftChars="202" w:left="424" w:firstLineChars="0" w:firstLine="2"/>
        <w:rPr>
          <w:color w:val="FF0000"/>
        </w:rPr>
      </w:pPr>
      <w:r>
        <w:rPr>
          <w:rFonts w:hint="eastAsia"/>
          <w:color w:val="FF0000"/>
        </w:rPr>
        <w:t xml:space="preserve">     </w:t>
      </w:r>
      <w:r>
        <w:rPr>
          <w:rFonts w:hint="eastAsia"/>
          <w:color w:val="FF0000"/>
        </w:rPr>
        <w:t>（</w:t>
      </w:r>
      <w:r>
        <w:rPr>
          <w:rFonts w:hint="eastAsia"/>
          <w:color w:val="FF0000"/>
        </w:rPr>
        <w:t>6</w:t>
      </w:r>
      <w:r>
        <w:rPr>
          <w:rFonts w:hint="eastAsia"/>
          <w:color w:val="FF0000"/>
        </w:rPr>
        <w:t>）当出现“枚举”时</w:t>
      </w:r>
      <w:r>
        <w:rPr>
          <w:color w:val="FF0000"/>
        </w:rPr>
        <w:t>，</w:t>
      </w:r>
      <w:r w:rsidR="00002EFC">
        <w:rPr>
          <w:rFonts w:hint="eastAsia"/>
          <w:color w:val="FF0000"/>
        </w:rPr>
        <w:t>名称</w:t>
      </w:r>
      <w:r>
        <w:rPr>
          <w:rFonts w:hint="eastAsia"/>
          <w:color w:val="FF0000"/>
        </w:rPr>
        <w:t>、</w:t>
      </w:r>
      <w:r w:rsidR="00002EFC">
        <w:rPr>
          <w:rFonts w:hint="eastAsia"/>
          <w:color w:val="FF0000"/>
        </w:rPr>
        <w:t>值</w:t>
      </w:r>
      <w:r>
        <w:rPr>
          <w:rFonts w:hint="eastAsia"/>
          <w:color w:val="FF0000"/>
        </w:rPr>
        <w:t>值</w:t>
      </w:r>
      <w:r>
        <w:rPr>
          <w:color w:val="FF0000"/>
        </w:rPr>
        <w:t>为必录项，且通过</w:t>
      </w:r>
      <w:r>
        <w:rPr>
          <w:rFonts w:hint="eastAsia"/>
          <w:color w:val="FF0000"/>
        </w:rPr>
        <w:t>“</w:t>
      </w:r>
      <w:r>
        <w:rPr>
          <w:color w:val="FF0000"/>
        </w:rPr>
        <w:t>添加</w:t>
      </w:r>
      <w:r>
        <w:rPr>
          <w:rFonts w:hint="eastAsia"/>
          <w:color w:val="FF0000"/>
        </w:rPr>
        <w:t>”出</w:t>
      </w:r>
      <w:r>
        <w:rPr>
          <w:color w:val="FF0000"/>
        </w:rPr>
        <w:t>的</w:t>
      </w:r>
      <w:r w:rsidR="00002EFC">
        <w:rPr>
          <w:rFonts w:hint="eastAsia"/>
          <w:color w:val="FF0000"/>
        </w:rPr>
        <w:t>名称</w:t>
      </w:r>
      <w:r>
        <w:rPr>
          <w:rFonts w:hint="eastAsia"/>
          <w:color w:val="FF0000"/>
        </w:rPr>
        <w:t>、</w:t>
      </w:r>
      <w:r w:rsidR="00002EFC">
        <w:rPr>
          <w:rFonts w:hint="eastAsia"/>
          <w:color w:val="FF0000"/>
        </w:rPr>
        <w:t>值</w:t>
      </w:r>
      <w:r>
        <w:rPr>
          <w:rFonts w:hint="eastAsia"/>
          <w:color w:val="FF0000"/>
        </w:rPr>
        <w:t>均为</w:t>
      </w:r>
      <w:r>
        <w:rPr>
          <w:color w:val="FF0000"/>
        </w:rPr>
        <w:t>必录项，否则</w:t>
      </w:r>
      <w:r>
        <w:rPr>
          <w:rFonts w:hint="eastAsia"/>
          <w:color w:val="FF0000"/>
        </w:rPr>
        <w:t>进行</w:t>
      </w:r>
      <w:r w:rsidR="00714B74">
        <w:rPr>
          <w:color w:val="FF0000"/>
        </w:rPr>
        <w:t>错误提示</w:t>
      </w:r>
      <w:r w:rsidR="00714B74">
        <w:rPr>
          <w:rFonts w:hint="eastAsia"/>
          <w:color w:val="FF0000"/>
        </w:rPr>
        <w:t>，</w:t>
      </w:r>
      <w:r w:rsidR="00714B74">
        <w:rPr>
          <w:color w:val="FF0000"/>
        </w:rPr>
        <w:t>错误提示样式同现有系统的样式保持</w:t>
      </w:r>
      <w:r w:rsidR="00714B74">
        <w:rPr>
          <w:rFonts w:hint="eastAsia"/>
          <w:color w:val="FF0000"/>
        </w:rPr>
        <w:t>一致</w:t>
      </w:r>
      <w:r w:rsidR="00714B74">
        <w:rPr>
          <w:color w:val="FF0000"/>
        </w:rPr>
        <w:t>。</w:t>
      </w:r>
    </w:p>
    <w:p w14:paraId="576D2D0C" w14:textId="764EB169" w:rsidR="002945DF" w:rsidRDefault="002945DF" w:rsidP="005605E3">
      <w:pPr>
        <w:pStyle w:val="21"/>
        <w:numPr>
          <w:ilvl w:val="0"/>
          <w:numId w:val="26"/>
        </w:numPr>
        <w:spacing w:line="360" w:lineRule="auto"/>
        <w:ind w:firstLineChars="0"/>
        <w:rPr>
          <w:b/>
        </w:rPr>
      </w:pPr>
      <w:r w:rsidRPr="00CE0021">
        <w:rPr>
          <w:rFonts w:hint="eastAsia"/>
          <w:b/>
        </w:rPr>
        <w:t>选</w:t>
      </w:r>
      <w:r w:rsidRPr="00CE0021">
        <w:rPr>
          <w:b/>
        </w:rPr>
        <w:t>择</w:t>
      </w:r>
      <w:r w:rsidRPr="00CE0021">
        <w:rPr>
          <w:rFonts w:hint="eastAsia"/>
          <w:b/>
        </w:rPr>
        <w:t>“字段</w:t>
      </w:r>
      <w:r w:rsidRPr="00CE0021">
        <w:rPr>
          <w:b/>
        </w:rPr>
        <w:t>类型</w:t>
      </w:r>
      <w:r w:rsidRPr="00CE0021">
        <w:rPr>
          <w:rFonts w:hint="eastAsia"/>
          <w:b/>
        </w:rPr>
        <w:t>”为“</w:t>
      </w:r>
      <w:r w:rsidRPr="00CE0021">
        <w:rPr>
          <w:rFonts w:hint="eastAsia"/>
          <w:b/>
        </w:rPr>
        <w:t>CA</w:t>
      </w:r>
      <w:r w:rsidRPr="00CE0021">
        <w:rPr>
          <w:rFonts w:hint="eastAsia"/>
          <w:b/>
        </w:rPr>
        <w:t>签字”时</w:t>
      </w:r>
      <w:r w:rsidRPr="00CE0021">
        <w:rPr>
          <w:b/>
        </w:rPr>
        <w:t>，页面如下所示：</w:t>
      </w:r>
    </w:p>
    <w:p w14:paraId="7DECC15A" w14:textId="3A60E033" w:rsidR="00970C60" w:rsidRDefault="00FE16ED" w:rsidP="005605E3">
      <w:pPr>
        <w:pStyle w:val="21"/>
        <w:spacing w:line="360" w:lineRule="auto"/>
        <w:ind w:firstLineChars="0" w:firstLine="0"/>
        <w:rPr>
          <w:b/>
        </w:rPr>
      </w:pPr>
      <w:r>
        <w:rPr>
          <w:noProof/>
        </w:rPr>
        <w:drawing>
          <wp:inline distT="0" distB="0" distL="0" distR="0" wp14:anchorId="6A6902CF" wp14:editId="6BCB26E4">
            <wp:extent cx="2724150" cy="2169160"/>
            <wp:effectExtent l="19050" t="19050" r="19050" b="2159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33417" cy="2176539"/>
                    </a:xfrm>
                    <a:prstGeom prst="rect">
                      <a:avLst/>
                    </a:prstGeom>
                    <a:ln>
                      <a:solidFill>
                        <a:schemeClr val="accent1"/>
                      </a:solidFill>
                    </a:ln>
                  </pic:spPr>
                </pic:pic>
              </a:graphicData>
            </a:graphic>
          </wp:inline>
        </w:drawing>
      </w:r>
    </w:p>
    <w:p w14:paraId="727E9C89" w14:textId="7C869190" w:rsidR="0031077D" w:rsidRPr="0031077D" w:rsidRDefault="0031077D" w:rsidP="005605E3">
      <w:pPr>
        <w:pStyle w:val="21"/>
        <w:spacing w:line="360" w:lineRule="auto"/>
        <w:ind w:firstLineChars="0" w:firstLine="0"/>
        <w:rPr>
          <w:color w:val="FF0000"/>
        </w:rPr>
      </w:pPr>
      <w:r>
        <w:rPr>
          <w:rFonts w:hint="eastAsia"/>
          <w:b/>
        </w:rPr>
        <w:t xml:space="preserve">    </w:t>
      </w:r>
      <w:r w:rsidRPr="0031077D">
        <w:rPr>
          <w:rFonts w:hint="eastAsia"/>
          <w:color w:val="FF0000"/>
        </w:rPr>
        <w:t>注</w:t>
      </w:r>
      <w:r w:rsidRPr="0031077D">
        <w:rPr>
          <w:color w:val="FF0000"/>
        </w:rPr>
        <w:t>：（</w:t>
      </w:r>
      <w:r w:rsidRPr="0031077D">
        <w:rPr>
          <w:rFonts w:hint="eastAsia"/>
          <w:color w:val="FF0000"/>
        </w:rPr>
        <w:t>1</w:t>
      </w:r>
      <w:r w:rsidRPr="0031077D">
        <w:rPr>
          <w:color w:val="FF0000"/>
        </w:rPr>
        <w:t>）</w:t>
      </w:r>
      <w:r w:rsidR="00D34C59">
        <w:rPr>
          <w:rFonts w:hint="eastAsia"/>
          <w:color w:val="FF0000"/>
        </w:rPr>
        <w:t>当“字段类型”</w:t>
      </w:r>
      <w:r w:rsidR="00D34C59">
        <w:rPr>
          <w:color w:val="FF0000"/>
        </w:rPr>
        <w:t>选择为</w:t>
      </w:r>
      <w:r w:rsidR="00D34C59">
        <w:rPr>
          <w:rFonts w:hint="eastAsia"/>
          <w:color w:val="FF0000"/>
        </w:rPr>
        <w:t>“</w:t>
      </w:r>
      <w:r w:rsidR="00D34C59">
        <w:rPr>
          <w:rFonts w:hint="eastAsia"/>
          <w:color w:val="FF0000"/>
        </w:rPr>
        <w:t>CA</w:t>
      </w:r>
      <w:r w:rsidR="00D34C59">
        <w:rPr>
          <w:rFonts w:hint="eastAsia"/>
          <w:color w:val="FF0000"/>
        </w:rPr>
        <w:t>签字”时</w:t>
      </w:r>
      <w:r w:rsidR="00D34C59">
        <w:rPr>
          <w:color w:val="FF0000"/>
        </w:rPr>
        <w:t>，无任何添加字段，如上图所示；</w:t>
      </w:r>
    </w:p>
    <w:p w14:paraId="43F90E71" w14:textId="304A9DDC" w:rsidR="002945DF" w:rsidRDefault="002945DF" w:rsidP="005605E3">
      <w:pPr>
        <w:pStyle w:val="21"/>
        <w:numPr>
          <w:ilvl w:val="0"/>
          <w:numId w:val="26"/>
        </w:numPr>
        <w:spacing w:line="360" w:lineRule="auto"/>
        <w:ind w:firstLineChars="0"/>
        <w:rPr>
          <w:b/>
        </w:rPr>
      </w:pPr>
      <w:r w:rsidRPr="00CE0021">
        <w:rPr>
          <w:rFonts w:hint="eastAsia"/>
          <w:b/>
        </w:rPr>
        <w:t>选</w:t>
      </w:r>
      <w:r w:rsidRPr="00CE0021">
        <w:rPr>
          <w:b/>
        </w:rPr>
        <w:t>择</w:t>
      </w:r>
      <w:r w:rsidRPr="00CE0021">
        <w:rPr>
          <w:rFonts w:hint="eastAsia"/>
          <w:b/>
        </w:rPr>
        <w:t>“字段</w:t>
      </w:r>
      <w:r w:rsidRPr="00CE0021">
        <w:rPr>
          <w:b/>
        </w:rPr>
        <w:t>类型</w:t>
      </w:r>
      <w:r w:rsidRPr="00CE0021">
        <w:rPr>
          <w:rFonts w:hint="eastAsia"/>
          <w:b/>
        </w:rPr>
        <w:t>”为“下拉</w:t>
      </w:r>
      <w:r w:rsidRPr="00CE0021">
        <w:rPr>
          <w:b/>
        </w:rPr>
        <w:t>框</w:t>
      </w:r>
      <w:r w:rsidRPr="00CE0021">
        <w:rPr>
          <w:rFonts w:hint="eastAsia"/>
          <w:b/>
        </w:rPr>
        <w:t>”时</w:t>
      </w:r>
      <w:r w:rsidRPr="00CE0021">
        <w:rPr>
          <w:b/>
        </w:rPr>
        <w:t>，页面如下所示：</w:t>
      </w:r>
    </w:p>
    <w:p w14:paraId="18D9BB3D" w14:textId="7E45139E" w:rsidR="00CE0021" w:rsidRDefault="00FE16ED" w:rsidP="005605E3">
      <w:pPr>
        <w:pStyle w:val="21"/>
        <w:spacing w:line="360" w:lineRule="auto"/>
        <w:ind w:firstLineChars="0" w:firstLine="0"/>
        <w:rPr>
          <w:b/>
        </w:rPr>
      </w:pPr>
      <w:r>
        <w:rPr>
          <w:noProof/>
        </w:rPr>
        <w:drawing>
          <wp:inline distT="0" distB="0" distL="0" distR="0" wp14:anchorId="043DD106" wp14:editId="659E202C">
            <wp:extent cx="2800350" cy="3604958"/>
            <wp:effectExtent l="19050" t="19050" r="19050" b="146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06594" cy="3612996"/>
                    </a:xfrm>
                    <a:prstGeom prst="rect">
                      <a:avLst/>
                    </a:prstGeom>
                    <a:ln>
                      <a:solidFill>
                        <a:schemeClr val="accent1"/>
                      </a:solidFill>
                    </a:ln>
                  </pic:spPr>
                </pic:pic>
              </a:graphicData>
            </a:graphic>
          </wp:inline>
        </w:drawing>
      </w:r>
    </w:p>
    <w:p w14:paraId="06575FB6" w14:textId="3AFAFD03" w:rsidR="00803C4B" w:rsidRPr="00CE0021" w:rsidRDefault="00803C4B" w:rsidP="005605E3">
      <w:pPr>
        <w:pStyle w:val="21"/>
        <w:spacing w:line="360" w:lineRule="auto"/>
        <w:rPr>
          <w:b/>
        </w:rPr>
      </w:pPr>
      <w:r w:rsidRPr="0031077D">
        <w:rPr>
          <w:rFonts w:hint="eastAsia"/>
          <w:color w:val="FF0000"/>
        </w:rPr>
        <w:lastRenderedPageBreak/>
        <w:t>注</w:t>
      </w:r>
      <w:r w:rsidRPr="0031077D">
        <w:rPr>
          <w:color w:val="FF0000"/>
        </w:rPr>
        <w:t>：（</w:t>
      </w:r>
      <w:r w:rsidRPr="0031077D">
        <w:rPr>
          <w:rFonts w:hint="eastAsia"/>
          <w:color w:val="FF0000"/>
        </w:rPr>
        <w:t>1</w:t>
      </w:r>
      <w:r w:rsidRPr="0031077D">
        <w:rPr>
          <w:color w:val="FF0000"/>
        </w:rPr>
        <w:t>）</w:t>
      </w:r>
      <w:r>
        <w:rPr>
          <w:rFonts w:hint="eastAsia"/>
          <w:color w:val="FF0000"/>
        </w:rPr>
        <w:t>当“字段类型”</w:t>
      </w:r>
      <w:r>
        <w:rPr>
          <w:color w:val="FF0000"/>
        </w:rPr>
        <w:t>选择为</w:t>
      </w:r>
      <w:r>
        <w:rPr>
          <w:rFonts w:hint="eastAsia"/>
          <w:color w:val="FF0000"/>
        </w:rPr>
        <w:t>“</w:t>
      </w:r>
      <w:r w:rsidR="00E2570C">
        <w:rPr>
          <w:rFonts w:hint="eastAsia"/>
          <w:color w:val="FF0000"/>
        </w:rPr>
        <w:t>下拉框</w:t>
      </w:r>
      <w:r>
        <w:rPr>
          <w:rFonts w:hint="eastAsia"/>
          <w:color w:val="FF0000"/>
        </w:rPr>
        <w:t>”时</w:t>
      </w:r>
      <w:r>
        <w:rPr>
          <w:color w:val="FF0000"/>
        </w:rPr>
        <w:t>，</w:t>
      </w:r>
      <w:r w:rsidR="00E2570C">
        <w:rPr>
          <w:rFonts w:hint="eastAsia"/>
          <w:color w:val="FF0000"/>
        </w:rPr>
        <w:t>同“字段</w:t>
      </w:r>
      <w:r w:rsidR="00E2570C">
        <w:rPr>
          <w:color w:val="FF0000"/>
        </w:rPr>
        <w:t>类型</w:t>
      </w:r>
      <w:r w:rsidR="00E2570C">
        <w:rPr>
          <w:rFonts w:hint="eastAsia"/>
          <w:color w:val="FF0000"/>
        </w:rPr>
        <w:t>”选择为“影像”时的</w:t>
      </w:r>
      <w:r w:rsidR="00E2570C">
        <w:rPr>
          <w:color w:val="FF0000"/>
        </w:rPr>
        <w:t>所有</w:t>
      </w:r>
      <w:r w:rsidR="00E2570C">
        <w:rPr>
          <w:rFonts w:hint="eastAsia"/>
          <w:color w:val="FF0000"/>
        </w:rPr>
        <w:t>样式</w:t>
      </w:r>
      <w:r w:rsidR="00E2570C">
        <w:rPr>
          <w:color w:val="FF0000"/>
        </w:rPr>
        <w:t>、逻辑均相同</w:t>
      </w:r>
      <w:r>
        <w:rPr>
          <w:color w:val="FF0000"/>
        </w:rPr>
        <w:t>，如上图所示</w:t>
      </w:r>
      <w:r w:rsidR="00E2570C">
        <w:rPr>
          <w:rFonts w:hint="eastAsia"/>
          <w:color w:val="FF0000"/>
        </w:rPr>
        <w:t>，</w:t>
      </w:r>
      <w:r w:rsidR="00E2570C">
        <w:rPr>
          <w:color w:val="FF0000"/>
        </w:rPr>
        <w:t>此处不再</w:t>
      </w:r>
      <w:r w:rsidR="00E2570C">
        <w:rPr>
          <w:rFonts w:hint="eastAsia"/>
          <w:color w:val="FF0000"/>
        </w:rPr>
        <w:t>赘述</w:t>
      </w:r>
      <w:r>
        <w:rPr>
          <w:color w:val="FF0000"/>
        </w:rPr>
        <w:t>；</w:t>
      </w:r>
    </w:p>
    <w:p w14:paraId="1596F343" w14:textId="3C1301DA" w:rsidR="002945DF" w:rsidRDefault="002945DF" w:rsidP="005605E3">
      <w:pPr>
        <w:pStyle w:val="21"/>
        <w:numPr>
          <w:ilvl w:val="0"/>
          <w:numId w:val="26"/>
        </w:numPr>
        <w:spacing w:line="360" w:lineRule="auto"/>
        <w:ind w:firstLineChars="0"/>
        <w:rPr>
          <w:b/>
        </w:rPr>
      </w:pPr>
      <w:r w:rsidRPr="00CE0021">
        <w:rPr>
          <w:rFonts w:hint="eastAsia"/>
          <w:b/>
        </w:rPr>
        <w:t>选</w:t>
      </w:r>
      <w:r w:rsidRPr="00CE0021">
        <w:rPr>
          <w:b/>
        </w:rPr>
        <w:t>择</w:t>
      </w:r>
      <w:r w:rsidRPr="00CE0021">
        <w:rPr>
          <w:rFonts w:hint="eastAsia"/>
          <w:b/>
        </w:rPr>
        <w:t>“字段</w:t>
      </w:r>
      <w:r w:rsidRPr="00CE0021">
        <w:rPr>
          <w:b/>
        </w:rPr>
        <w:t>类型</w:t>
      </w:r>
      <w:r w:rsidRPr="00CE0021">
        <w:rPr>
          <w:rFonts w:hint="eastAsia"/>
          <w:b/>
        </w:rPr>
        <w:t>”为“</w:t>
      </w:r>
      <w:r w:rsidRPr="00CE0021">
        <w:rPr>
          <w:b/>
        </w:rPr>
        <w:t>文本框</w:t>
      </w:r>
      <w:r w:rsidRPr="00CE0021">
        <w:rPr>
          <w:rFonts w:hint="eastAsia"/>
          <w:b/>
        </w:rPr>
        <w:t>”时</w:t>
      </w:r>
      <w:r w:rsidRPr="00CE0021">
        <w:rPr>
          <w:b/>
        </w:rPr>
        <w:t>，页面如下所示：</w:t>
      </w:r>
    </w:p>
    <w:p w14:paraId="2A866022" w14:textId="23B240A4" w:rsidR="00AC6890" w:rsidRDefault="00C135F8" w:rsidP="005605E3">
      <w:pPr>
        <w:pStyle w:val="21"/>
        <w:spacing w:line="360" w:lineRule="auto"/>
        <w:ind w:firstLineChars="0" w:firstLine="0"/>
        <w:rPr>
          <w:b/>
        </w:rPr>
      </w:pPr>
      <w:r>
        <w:rPr>
          <w:noProof/>
        </w:rPr>
        <w:drawing>
          <wp:inline distT="0" distB="0" distL="0" distR="0" wp14:anchorId="0775B96D" wp14:editId="5BCB5CC1">
            <wp:extent cx="2628900" cy="3450895"/>
            <wp:effectExtent l="19050" t="19050" r="19050" b="1651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3606" cy="3457073"/>
                    </a:xfrm>
                    <a:prstGeom prst="rect">
                      <a:avLst/>
                    </a:prstGeom>
                    <a:ln>
                      <a:solidFill>
                        <a:schemeClr val="accent1"/>
                      </a:solidFill>
                    </a:ln>
                  </pic:spPr>
                </pic:pic>
              </a:graphicData>
            </a:graphic>
          </wp:inline>
        </w:drawing>
      </w:r>
    </w:p>
    <w:p w14:paraId="5A38EFA1" w14:textId="5233FCC3" w:rsidR="00CE1477" w:rsidRDefault="00CE1477" w:rsidP="005605E3">
      <w:pPr>
        <w:pStyle w:val="21"/>
        <w:spacing w:line="360" w:lineRule="auto"/>
        <w:ind w:firstLineChars="0" w:firstLine="0"/>
        <w:rPr>
          <w:color w:val="FF0000"/>
        </w:rPr>
      </w:pPr>
      <w:r>
        <w:rPr>
          <w:b/>
        </w:rPr>
        <w:tab/>
      </w:r>
      <w:r w:rsidRPr="00CE1477">
        <w:rPr>
          <w:rFonts w:hint="eastAsia"/>
          <w:color w:val="FF0000"/>
        </w:rPr>
        <w:t>注</w:t>
      </w:r>
      <w:r w:rsidR="00210CA9">
        <w:rPr>
          <w:color w:val="FF0000"/>
        </w:rPr>
        <w:t>：</w:t>
      </w:r>
      <w:r w:rsidR="00210CA9">
        <w:rPr>
          <w:rFonts w:hint="eastAsia"/>
          <w:color w:val="FF0000"/>
        </w:rPr>
        <w:t>（</w:t>
      </w:r>
      <w:r w:rsidR="00210CA9">
        <w:rPr>
          <w:rFonts w:hint="eastAsia"/>
          <w:color w:val="FF0000"/>
        </w:rPr>
        <w:t>1</w:t>
      </w:r>
      <w:r w:rsidR="00210CA9">
        <w:rPr>
          <w:rFonts w:hint="eastAsia"/>
          <w:color w:val="FF0000"/>
        </w:rPr>
        <w:t>）当选择“字段</w:t>
      </w:r>
      <w:r w:rsidR="00210CA9">
        <w:rPr>
          <w:color w:val="FF0000"/>
        </w:rPr>
        <w:t>类型</w:t>
      </w:r>
      <w:r w:rsidR="00210CA9">
        <w:rPr>
          <w:rFonts w:hint="eastAsia"/>
          <w:color w:val="FF0000"/>
        </w:rPr>
        <w:t>”为“文本框”时</w:t>
      </w:r>
      <w:r w:rsidR="00210CA9">
        <w:rPr>
          <w:color w:val="FF0000"/>
        </w:rPr>
        <w:t>，</w:t>
      </w:r>
      <w:r w:rsidR="00210CA9">
        <w:rPr>
          <w:rFonts w:hint="eastAsia"/>
          <w:color w:val="FF0000"/>
        </w:rPr>
        <w:t>在“备注”上方</w:t>
      </w:r>
      <w:r w:rsidR="00210CA9">
        <w:rPr>
          <w:color w:val="FF0000"/>
        </w:rPr>
        <w:t>新增</w:t>
      </w:r>
      <w:r w:rsidR="00210CA9">
        <w:rPr>
          <w:rFonts w:hint="eastAsia"/>
          <w:color w:val="FF0000"/>
        </w:rPr>
        <w:t>“描述”，</w:t>
      </w:r>
      <w:r w:rsidR="00210CA9">
        <w:rPr>
          <w:color w:val="FF0000"/>
        </w:rPr>
        <w:t>样式如</w:t>
      </w:r>
      <w:r w:rsidR="00210CA9">
        <w:rPr>
          <w:rFonts w:hint="eastAsia"/>
          <w:color w:val="FF0000"/>
        </w:rPr>
        <w:t>上图所示</w:t>
      </w:r>
      <w:r w:rsidR="00210CA9">
        <w:rPr>
          <w:color w:val="FF0000"/>
        </w:rPr>
        <w:t>，</w:t>
      </w:r>
      <w:r w:rsidR="00210CA9">
        <w:rPr>
          <w:rFonts w:hint="eastAsia"/>
          <w:color w:val="FF0000"/>
        </w:rPr>
        <w:t>“描述”小标题</w:t>
      </w:r>
      <w:r w:rsidR="00210CA9">
        <w:rPr>
          <w:color w:val="FF0000"/>
        </w:rPr>
        <w:t>下方</w:t>
      </w:r>
      <w:r w:rsidR="00210CA9">
        <w:rPr>
          <w:rFonts w:hint="eastAsia"/>
          <w:color w:val="FF0000"/>
        </w:rPr>
        <w:t>会有</w:t>
      </w:r>
      <w:r w:rsidR="00210CA9">
        <w:rPr>
          <w:color w:val="FF0000"/>
        </w:rPr>
        <w:t>默认的</w:t>
      </w:r>
      <w:r w:rsidR="00210CA9">
        <w:rPr>
          <w:rFonts w:hint="eastAsia"/>
          <w:color w:val="FF0000"/>
        </w:rPr>
        <w:t>多行文本框</w:t>
      </w:r>
      <w:r w:rsidR="00401758">
        <w:rPr>
          <w:rFonts w:hint="eastAsia"/>
          <w:color w:val="FF0000"/>
        </w:rPr>
        <w:t>，</w:t>
      </w:r>
      <w:r w:rsidR="00401758">
        <w:rPr>
          <w:color w:val="FF0000"/>
        </w:rPr>
        <w:t>样式</w:t>
      </w:r>
      <w:r w:rsidR="00401758">
        <w:rPr>
          <w:rFonts w:hint="eastAsia"/>
          <w:color w:val="FF0000"/>
        </w:rPr>
        <w:t>（高度</w:t>
      </w:r>
      <w:r w:rsidR="00401758">
        <w:rPr>
          <w:color w:val="FF0000"/>
        </w:rPr>
        <w:t>、宽度</w:t>
      </w:r>
      <w:r w:rsidR="00401758">
        <w:rPr>
          <w:rFonts w:hint="eastAsia"/>
          <w:color w:val="FF0000"/>
        </w:rPr>
        <w:t>）根据排版自行</w:t>
      </w:r>
      <w:r w:rsidR="00401758">
        <w:rPr>
          <w:color w:val="FF0000"/>
        </w:rPr>
        <w:t>展示。</w:t>
      </w:r>
    </w:p>
    <w:p w14:paraId="67F9E9F6" w14:textId="77777777" w:rsidR="00173ED7" w:rsidRDefault="00173ED7" w:rsidP="005605E3">
      <w:pPr>
        <w:pStyle w:val="21"/>
        <w:spacing w:line="360" w:lineRule="auto"/>
        <w:ind w:leftChars="202" w:left="424" w:firstLineChars="0" w:firstLine="2"/>
        <w:rPr>
          <w:color w:val="FF0000"/>
        </w:rPr>
      </w:pPr>
      <w:r>
        <w:rPr>
          <w:rFonts w:hint="eastAsia"/>
          <w:color w:val="FF0000"/>
        </w:rPr>
        <w:t xml:space="preserve">    </w:t>
      </w:r>
      <w:r w:rsidR="00004666">
        <w:rPr>
          <w:rFonts w:hint="eastAsia"/>
          <w:color w:val="FF0000"/>
        </w:rPr>
        <w:t>（</w:t>
      </w:r>
      <w:r w:rsidR="00004666">
        <w:rPr>
          <w:rFonts w:hint="eastAsia"/>
          <w:color w:val="FF0000"/>
        </w:rPr>
        <w:t>2</w:t>
      </w:r>
      <w:r w:rsidR="00004666">
        <w:rPr>
          <w:rFonts w:hint="eastAsia"/>
          <w:color w:val="FF0000"/>
        </w:rPr>
        <w:t>）</w:t>
      </w:r>
      <w:r w:rsidR="006F46FA">
        <w:rPr>
          <w:rFonts w:hint="eastAsia"/>
          <w:color w:val="FF0000"/>
        </w:rPr>
        <w:t>如果</w:t>
      </w:r>
      <w:r w:rsidR="006F46FA">
        <w:rPr>
          <w:color w:val="FF0000"/>
        </w:rPr>
        <w:t>录入的</w:t>
      </w:r>
      <w:r w:rsidR="006F46FA">
        <w:rPr>
          <w:rFonts w:hint="eastAsia"/>
          <w:color w:val="FF0000"/>
        </w:rPr>
        <w:t>内容</w:t>
      </w:r>
      <w:r w:rsidR="006F46FA">
        <w:rPr>
          <w:color w:val="FF0000"/>
        </w:rPr>
        <w:t>行数</w:t>
      </w:r>
      <w:r>
        <w:rPr>
          <w:rFonts w:hint="eastAsia"/>
          <w:color w:val="FF0000"/>
        </w:rPr>
        <w:t>大于</w:t>
      </w:r>
      <w:r>
        <w:rPr>
          <w:color w:val="FF0000"/>
        </w:rPr>
        <w:t>排版的</w:t>
      </w:r>
      <w:r>
        <w:rPr>
          <w:rFonts w:hint="eastAsia"/>
          <w:color w:val="FF0000"/>
        </w:rPr>
        <w:t>行数</w:t>
      </w:r>
      <w:r>
        <w:rPr>
          <w:color w:val="FF0000"/>
        </w:rPr>
        <w:t>，那么</w:t>
      </w:r>
      <w:r>
        <w:rPr>
          <w:rFonts w:hint="eastAsia"/>
          <w:color w:val="FF0000"/>
        </w:rPr>
        <w:t>多行</w:t>
      </w:r>
      <w:r>
        <w:rPr>
          <w:color w:val="FF0000"/>
        </w:rPr>
        <w:t>文本框右边</w:t>
      </w:r>
      <w:r>
        <w:rPr>
          <w:rFonts w:hint="eastAsia"/>
          <w:color w:val="FF0000"/>
        </w:rPr>
        <w:t>展示</w:t>
      </w:r>
      <w:r>
        <w:rPr>
          <w:color w:val="FF0000"/>
        </w:rPr>
        <w:t>下拉滚动条，通过鼠标或者</w:t>
      </w:r>
      <w:r>
        <w:rPr>
          <w:rFonts w:hint="eastAsia"/>
          <w:color w:val="FF0000"/>
        </w:rPr>
        <w:t>键盘的</w:t>
      </w:r>
      <w:r>
        <w:rPr>
          <w:color w:val="FF0000"/>
        </w:rPr>
        <w:t>上下键进行</w:t>
      </w:r>
      <w:r>
        <w:rPr>
          <w:rFonts w:hint="eastAsia"/>
          <w:color w:val="FF0000"/>
        </w:rPr>
        <w:t>查看</w:t>
      </w:r>
      <w:r>
        <w:rPr>
          <w:color w:val="FF0000"/>
        </w:rPr>
        <w:t>，如图所示：</w:t>
      </w:r>
      <w:r>
        <w:rPr>
          <w:noProof/>
        </w:rPr>
        <w:drawing>
          <wp:inline distT="0" distB="0" distL="0" distR="0" wp14:anchorId="7EE5BF84" wp14:editId="25FE5036">
            <wp:extent cx="3238095" cy="1238095"/>
            <wp:effectExtent l="19050" t="19050" r="19685" b="196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38095" cy="1238095"/>
                    </a:xfrm>
                    <a:prstGeom prst="rect">
                      <a:avLst/>
                    </a:prstGeom>
                    <a:ln>
                      <a:solidFill>
                        <a:schemeClr val="accent1"/>
                      </a:solidFill>
                    </a:ln>
                  </pic:spPr>
                </pic:pic>
              </a:graphicData>
            </a:graphic>
          </wp:inline>
        </w:drawing>
      </w:r>
      <w:r>
        <w:rPr>
          <w:rFonts w:hint="eastAsia"/>
          <w:color w:val="FF0000"/>
        </w:rPr>
        <w:t>；</w:t>
      </w:r>
    </w:p>
    <w:p w14:paraId="3CCE93A2" w14:textId="79916FFC" w:rsidR="00173ED7" w:rsidRDefault="00173ED7" w:rsidP="005605E3">
      <w:pPr>
        <w:pStyle w:val="21"/>
        <w:spacing w:line="360" w:lineRule="auto"/>
        <w:ind w:leftChars="202" w:left="424" w:firstLineChars="350" w:firstLine="735"/>
        <w:rPr>
          <w:color w:val="00B050"/>
        </w:rPr>
      </w:pPr>
      <w:r>
        <w:rPr>
          <w:rFonts w:hint="eastAsia"/>
          <w:color w:val="FF0000"/>
        </w:rPr>
        <w:t>文本框</w:t>
      </w:r>
      <w:r>
        <w:rPr>
          <w:color w:val="FF0000"/>
        </w:rPr>
        <w:t>默认文案：</w:t>
      </w:r>
      <w:r w:rsidRPr="00004666">
        <w:rPr>
          <w:rFonts w:hint="eastAsia"/>
          <w:color w:val="00B050"/>
        </w:rPr>
        <w:t>请</w:t>
      </w:r>
      <w:r>
        <w:rPr>
          <w:rFonts w:hint="eastAsia"/>
          <w:color w:val="00B050"/>
        </w:rPr>
        <w:t>录入描述</w:t>
      </w:r>
      <w:r w:rsidRPr="00004666">
        <w:rPr>
          <w:color w:val="00B050"/>
        </w:rPr>
        <w:t>…</w:t>
      </w:r>
    </w:p>
    <w:p w14:paraId="70506D8F" w14:textId="1E974012" w:rsidR="00004666" w:rsidRDefault="00173ED7" w:rsidP="005605E3">
      <w:pPr>
        <w:pStyle w:val="21"/>
        <w:spacing w:line="360" w:lineRule="auto"/>
        <w:ind w:firstLineChars="0" w:firstLine="0"/>
        <w:rPr>
          <w:color w:val="FF0000"/>
        </w:rPr>
      </w:pPr>
      <w:r>
        <w:rPr>
          <w:rFonts w:hint="eastAsia"/>
          <w:color w:val="FF0000"/>
        </w:rPr>
        <w:t xml:space="preserve">        </w:t>
      </w:r>
      <w:r>
        <w:rPr>
          <w:color w:val="FF0000"/>
        </w:rPr>
        <w:t xml:space="preserve">   </w:t>
      </w:r>
      <w:r>
        <w:rPr>
          <w:rFonts w:hint="eastAsia"/>
          <w:color w:val="FF0000"/>
        </w:rPr>
        <w:t>鼠标</w:t>
      </w:r>
      <w:r>
        <w:rPr>
          <w:color w:val="FF0000"/>
        </w:rPr>
        <w:t>点击进入到输入框</w:t>
      </w:r>
      <w:r>
        <w:rPr>
          <w:rFonts w:hint="eastAsia"/>
          <w:color w:val="FF0000"/>
        </w:rPr>
        <w:t>中</w:t>
      </w:r>
      <w:r w:rsidR="00C17585">
        <w:rPr>
          <w:rFonts w:hint="eastAsia"/>
          <w:color w:val="FF0000"/>
        </w:rPr>
        <w:t>时</w:t>
      </w:r>
      <w:r>
        <w:rPr>
          <w:color w:val="FF0000"/>
        </w:rPr>
        <w:t>，</w:t>
      </w:r>
      <w:r>
        <w:rPr>
          <w:rFonts w:hint="eastAsia"/>
          <w:color w:val="FF0000"/>
        </w:rPr>
        <w:t>同现在</w:t>
      </w:r>
      <w:r>
        <w:rPr>
          <w:color w:val="FF0000"/>
        </w:rPr>
        <w:t>的样式相同，如图所示：</w:t>
      </w:r>
      <w:r>
        <w:rPr>
          <w:noProof/>
        </w:rPr>
        <w:drawing>
          <wp:inline distT="0" distB="0" distL="0" distR="0" wp14:anchorId="1373A6DA" wp14:editId="56D4C399">
            <wp:extent cx="647700" cy="3619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700" cy="361950"/>
                    </a:xfrm>
                    <a:prstGeom prst="rect">
                      <a:avLst/>
                    </a:prstGeom>
                  </pic:spPr>
                </pic:pic>
              </a:graphicData>
            </a:graphic>
          </wp:inline>
        </w:drawing>
      </w:r>
      <w:r>
        <w:rPr>
          <w:rFonts w:hint="eastAsia"/>
          <w:color w:val="FF0000"/>
        </w:rPr>
        <w:t>，</w:t>
      </w:r>
      <w:r>
        <w:rPr>
          <w:color w:val="FF0000"/>
        </w:rPr>
        <w:t>不再赘述。</w:t>
      </w:r>
    </w:p>
    <w:p w14:paraId="3991618A" w14:textId="486E97BA" w:rsidR="006F46FA" w:rsidRPr="006F46FA" w:rsidRDefault="006F46FA" w:rsidP="005605E3">
      <w:pPr>
        <w:pStyle w:val="21"/>
        <w:spacing w:line="360" w:lineRule="auto"/>
        <w:ind w:firstLineChars="0" w:firstLine="0"/>
        <w:rPr>
          <w:color w:val="FF0000"/>
        </w:rPr>
      </w:pPr>
      <w:r>
        <w:rPr>
          <w:color w:val="FF0000"/>
        </w:rPr>
        <w:t xml:space="preserve">        </w:t>
      </w:r>
      <w:r>
        <w:rPr>
          <w:rFonts w:hint="eastAsia"/>
          <w:color w:val="FF0000"/>
        </w:rPr>
        <w:t>（</w:t>
      </w:r>
      <w:r>
        <w:rPr>
          <w:rFonts w:hint="eastAsia"/>
          <w:color w:val="FF0000"/>
        </w:rPr>
        <w:t>3</w:t>
      </w:r>
      <w:r>
        <w:rPr>
          <w:rFonts w:hint="eastAsia"/>
          <w:color w:val="FF0000"/>
        </w:rPr>
        <w:t>）</w:t>
      </w:r>
      <w:r w:rsidR="004857E2">
        <w:rPr>
          <w:rFonts w:hint="eastAsia"/>
          <w:color w:val="FF0000"/>
        </w:rPr>
        <w:t>“</w:t>
      </w:r>
      <w:r>
        <w:rPr>
          <w:rFonts w:hint="eastAsia"/>
          <w:color w:val="FF0000"/>
        </w:rPr>
        <w:t>描述</w:t>
      </w:r>
      <w:r w:rsidR="004857E2">
        <w:rPr>
          <w:rFonts w:hint="eastAsia"/>
          <w:color w:val="FF0000"/>
        </w:rPr>
        <w:t>”多行</w:t>
      </w:r>
      <w:r w:rsidR="004857E2">
        <w:rPr>
          <w:color w:val="FF0000"/>
        </w:rPr>
        <w:t>文本框</w:t>
      </w:r>
      <w:r>
        <w:rPr>
          <w:color w:val="FF0000"/>
        </w:rPr>
        <w:t>录入规则：可录入任意字符，非必填项，无最大值</w:t>
      </w:r>
      <w:r>
        <w:rPr>
          <w:rFonts w:hint="eastAsia"/>
          <w:color w:val="FF0000"/>
        </w:rPr>
        <w:t>限制</w:t>
      </w:r>
      <w:r>
        <w:rPr>
          <w:color w:val="FF0000"/>
        </w:rPr>
        <w:t>；</w:t>
      </w:r>
    </w:p>
    <w:p w14:paraId="62702424" w14:textId="77777777" w:rsidR="00423CCC" w:rsidRDefault="00423CCC" w:rsidP="005605E3">
      <w:pPr>
        <w:pStyle w:val="3"/>
        <w:numPr>
          <w:ilvl w:val="2"/>
          <w:numId w:val="6"/>
        </w:numPr>
        <w:tabs>
          <w:tab w:val="clear" w:pos="425"/>
          <w:tab w:val="clear" w:pos="709"/>
          <w:tab w:val="left" w:pos="0"/>
        </w:tabs>
        <w:spacing w:line="360" w:lineRule="auto"/>
        <w:ind w:left="567"/>
      </w:pPr>
      <w:bookmarkStart w:id="293" w:name="_Toc522191558"/>
      <w:r>
        <w:rPr>
          <w:rFonts w:hint="eastAsia"/>
        </w:rPr>
        <w:lastRenderedPageBreak/>
        <w:t>数据</w:t>
      </w:r>
      <w:r>
        <w:t>输入输出</w:t>
      </w:r>
      <w:bookmarkEnd w:id="293"/>
    </w:p>
    <w:p w14:paraId="032755FE" w14:textId="48DA1A06" w:rsidR="00423CCC" w:rsidRDefault="00F43836" w:rsidP="005605E3">
      <w:pPr>
        <w:pStyle w:val="21"/>
        <w:numPr>
          <w:ilvl w:val="0"/>
          <w:numId w:val="9"/>
        </w:numPr>
        <w:spacing w:line="360" w:lineRule="auto"/>
        <w:ind w:left="0" w:firstLineChars="0" w:firstLine="0"/>
        <w:rPr>
          <w:rFonts w:hAnsi="宋体"/>
          <w:color w:val="000000"/>
          <w:sz w:val="24"/>
          <w:szCs w:val="24"/>
        </w:rPr>
      </w:pPr>
      <w:r>
        <w:rPr>
          <w:rFonts w:hAnsi="宋体" w:hint="eastAsia"/>
          <w:color w:val="000000"/>
          <w:sz w:val="24"/>
          <w:szCs w:val="24"/>
        </w:rPr>
        <w:t>“分类”基础</w:t>
      </w:r>
      <w:r w:rsidR="00423CCC">
        <w:rPr>
          <w:rFonts w:hAnsi="宋体"/>
          <w:color w:val="000000"/>
          <w:sz w:val="24"/>
          <w:szCs w:val="24"/>
        </w:rPr>
        <w:t>数据输出项</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843"/>
        <w:gridCol w:w="5954"/>
      </w:tblGrid>
      <w:tr w:rsidR="00423CCC" w14:paraId="73E083FA" w14:textId="77777777" w:rsidTr="004414B2">
        <w:tc>
          <w:tcPr>
            <w:tcW w:w="675" w:type="dxa"/>
          </w:tcPr>
          <w:p w14:paraId="171AADBE" w14:textId="77777777" w:rsidR="00423CCC" w:rsidRDefault="00423CCC" w:rsidP="005605E3">
            <w:pPr>
              <w:spacing w:line="360" w:lineRule="auto"/>
            </w:pPr>
            <w:r>
              <w:rPr>
                <w:rFonts w:hint="eastAsia"/>
              </w:rPr>
              <w:t>序号</w:t>
            </w:r>
          </w:p>
        </w:tc>
        <w:tc>
          <w:tcPr>
            <w:tcW w:w="1843" w:type="dxa"/>
          </w:tcPr>
          <w:p w14:paraId="75881BE7" w14:textId="77777777" w:rsidR="00423CCC" w:rsidRDefault="00423CCC" w:rsidP="005605E3">
            <w:pPr>
              <w:spacing w:line="360" w:lineRule="auto"/>
            </w:pPr>
            <w:r>
              <w:rPr>
                <w:rFonts w:hint="eastAsia"/>
              </w:rPr>
              <w:t>字段</w:t>
            </w:r>
          </w:p>
        </w:tc>
        <w:tc>
          <w:tcPr>
            <w:tcW w:w="5954" w:type="dxa"/>
          </w:tcPr>
          <w:p w14:paraId="01A36183" w14:textId="77777777" w:rsidR="00423CCC" w:rsidRDefault="00423CCC" w:rsidP="005605E3">
            <w:pPr>
              <w:spacing w:line="360" w:lineRule="auto"/>
            </w:pPr>
            <w:r>
              <w:rPr>
                <w:rFonts w:hint="eastAsia"/>
              </w:rPr>
              <w:t>规则</w:t>
            </w:r>
          </w:p>
        </w:tc>
      </w:tr>
      <w:tr w:rsidR="00423CCC" w14:paraId="78EA874C" w14:textId="77777777" w:rsidTr="004414B2">
        <w:tc>
          <w:tcPr>
            <w:tcW w:w="675" w:type="dxa"/>
          </w:tcPr>
          <w:p w14:paraId="0734002A" w14:textId="77777777" w:rsidR="00423CCC" w:rsidRDefault="00423CCC" w:rsidP="005605E3">
            <w:pPr>
              <w:numPr>
                <w:ilvl w:val="0"/>
                <w:numId w:val="10"/>
              </w:numPr>
              <w:spacing w:line="360" w:lineRule="auto"/>
            </w:pPr>
          </w:p>
        </w:tc>
        <w:tc>
          <w:tcPr>
            <w:tcW w:w="1843" w:type="dxa"/>
          </w:tcPr>
          <w:p w14:paraId="70F71150" w14:textId="0C99C96D" w:rsidR="00423CCC" w:rsidRPr="00DB587A" w:rsidRDefault="00F84107" w:rsidP="005605E3">
            <w:pPr>
              <w:spacing w:line="360" w:lineRule="auto"/>
              <w:rPr>
                <w:color w:val="00B050"/>
              </w:rPr>
            </w:pPr>
            <w:r w:rsidRPr="00DB587A">
              <w:rPr>
                <w:rFonts w:hint="eastAsia"/>
                <w:color w:val="00B050"/>
              </w:rPr>
              <w:t>投保人信息</w:t>
            </w:r>
          </w:p>
        </w:tc>
        <w:tc>
          <w:tcPr>
            <w:tcW w:w="5954" w:type="dxa"/>
          </w:tcPr>
          <w:p w14:paraId="704DEF84" w14:textId="4F760106" w:rsidR="00F944F3" w:rsidRPr="00F944F3" w:rsidRDefault="00DB7E67" w:rsidP="005605E3">
            <w:pPr>
              <w:spacing w:line="360" w:lineRule="auto"/>
            </w:pPr>
            <w:r w:rsidRPr="00DB7E67">
              <w:rPr>
                <w:rFonts w:hint="eastAsia"/>
              </w:rPr>
              <w:t>系统</w:t>
            </w:r>
            <w:r w:rsidR="00F944F3">
              <w:rPr>
                <w:rFonts w:hint="eastAsia"/>
              </w:rPr>
              <w:t>默认</w:t>
            </w:r>
            <w:r w:rsidR="00DB587A">
              <w:rPr>
                <w:rFonts w:hint="eastAsia"/>
              </w:rPr>
              <w:t>查询</w:t>
            </w:r>
            <w:r w:rsidR="00F944F3">
              <w:t>展示，支持修改</w:t>
            </w:r>
            <w:r w:rsidR="00F944F3">
              <w:rPr>
                <w:rFonts w:hint="eastAsia"/>
              </w:rPr>
              <w:t>、</w:t>
            </w:r>
            <w:r w:rsidR="00F944F3">
              <w:t>删除</w:t>
            </w:r>
            <w:r w:rsidR="005771EC">
              <w:rPr>
                <w:rFonts w:hint="eastAsia"/>
              </w:rPr>
              <w:t>，</w:t>
            </w:r>
            <w:r w:rsidR="005771EC">
              <w:t>删除的逻辑见</w:t>
            </w:r>
            <w:r w:rsidR="005771EC">
              <w:rPr>
                <w:rFonts w:hint="eastAsia"/>
              </w:rPr>
              <w:t>3.1.6</w:t>
            </w:r>
            <w:r w:rsidR="005771EC">
              <w:rPr>
                <w:rFonts w:hint="eastAsia"/>
              </w:rPr>
              <w:t>所述</w:t>
            </w:r>
          </w:p>
        </w:tc>
      </w:tr>
      <w:tr w:rsidR="00423CCC" w14:paraId="0DAA2BDF" w14:textId="77777777" w:rsidTr="004414B2">
        <w:tc>
          <w:tcPr>
            <w:tcW w:w="675" w:type="dxa"/>
          </w:tcPr>
          <w:p w14:paraId="585561A0" w14:textId="77777777" w:rsidR="00423CCC" w:rsidRDefault="00423CCC" w:rsidP="005605E3">
            <w:pPr>
              <w:numPr>
                <w:ilvl w:val="0"/>
                <w:numId w:val="10"/>
              </w:numPr>
              <w:spacing w:line="360" w:lineRule="auto"/>
            </w:pPr>
          </w:p>
        </w:tc>
        <w:tc>
          <w:tcPr>
            <w:tcW w:w="1843" w:type="dxa"/>
          </w:tcPr>
          <w:p w14:paraId="5E8F0A12" w14:textId="2C6E5A09" w:rsidR="00423CCC" w:rsidRPr="00DB587A" w:rsidRDefault="00F84107" w:rsidP="005605E3">
            <w:pPr>
              <w:spacing w:line="360" w:lineRule="auto"/>
              <w:rPr>
                <w:color w:val="00B050"/>
              </w:rPr>
            </w:pPr>
            <w:r w:rsidRPr="00DB587A">
              <w:rPr>
                <w:rFonts w:hint="eastAsia"/>
                <w:color w:val="00B050"/>
              </w:rPr>
              <w:t>被保人</w:t>
            </w:r>
            <w:r w:rsidRPr="00DB587A">
              <w:rPr>
                <w:color w:val="00B050"/>
              </w:rPr>
              <w:t>信息</w:t>
            </w:r>
          </w:p>
        </w:tc>
        <w:tc>
          <w:tcPr>
            <w:tcW w:w="5954" w:type="dxa"/>
          </w:tcPr>
          <w:p w14:paraId="3082314D" w14:textId="7D12130D" w:rsidR="00423CCC" w:rsidRPr="00DB7E67" w:rsidRDefault="00DB587A" w:rsidP="005605E3">
            <w:pPr>
              <w:spacing w:line="360" w:lineRule="auto"/>
            </w:pPr>
            <w:r w:rsidRPr="00DB7E67">
              <w:rPr>
                <w:rFonts w:hint="eastAsia"/>
              </w:rPr>
              <w:t>系统</w:t>
            </w:r>
            <w:r>
              <w:rPr>
                <w:rFonts w:hint="eastAsia"/>
              </w:rPr>
              <w:t>默认查询</w:t>
            </w:r>
            <w:r>
              <w:t>展示，支持修改</w:t>
            </w:r>
            <w:r>
              <w:rPr>
                <w:rFonts w:hint="eastAsia"/>
              </w:rPr>
              <w:t>、</w:t>
            </w:r>
            <w:r>
              <w:t>删除</w:t>
            </w:r>
            <w:r w:rsidR="005771EC">
              <w:rPr>
                <w:rFonts w:hint="eastAsia"/>
              </w:rPr>
              <w:t>，</w:t>
            </w:r>
            <w:r w:rsidR="005771EC">
              <w:t>删除的逻辑见</w:t>
            </w:r>
            <w:r w:rsidR="005771EC">
              <w:rPr>
                <w:rFonts w:hint="eastAsia"/>
              </w:rPr>
              <w:t>3.1.6</w:t>
            </w:r>
            <w:r w:rsidR="005771EC">
              <w:rPr>
                <w:rFonts w:hint="eastAsia"/>
              </w:rPr>
              <w:t>所述</w:t>
            </w:r>
          </w:p>
        </w:tc>
      </w:tr>
      <w:tr w:rsidR="00F84107" w14:paraId="77C5627A" w14:textId="77777777" w:rsidTr="004414B2">
        <w:tc>
          <w:tcPr>
            <w:tcW w:w="675" w:type="dxa"/>
          </w:tcPr>
          <w:p w14:paraId="68A0CF25" w14:textId="77777777" w:rsidR="00F84107" w:rsidRDefault="00F84107" w:rsidP="005605E3">
            <w:pPr>
              <w:numPr>
                <w:ilvl w:val="0"/>
                <w:numId w:val="10"/>
              </w:numPr>
              <w:spacing w:line="360" w:lineRule="auto"/>
            </w:pPr>
          </w:p>
        </w:tc>
        <w:tc>
          <w:tcPr>
            <w:tcW w:w="1843" w:type="dxa"/>
          </w:tcPr>
          <w:p w14:paraId="7C37B460" w14:textId="78DE8C87" w:rsidR="00F84107" w:rsidRPr="00DB587A" w:rsidRDefault="00F84107" w:rsidP="005605E3">
            <w:pPr>
              <w:spacing w:line="360" w:lineRule="auto"/>
              <w:rPr>
                <w:color w:val="00B050"/>
              </w:rPr>
            </w:pPr>
            <w:r w:rsidRPr="00DB587A">
              <w:rPr>
                <w:rFonts w:hint="eastAsia"/>
                <w:color w:val="00B050"/>
              </w:rPr>
              <w:t>受益人</w:t>
            </w:r>
            <w:r w:rsidRPr="00DB587A">
              <w:rPr>
                <w:color w:val="00B050"/>
              </w:rPr>
              <w:t>信息</w:t>
            </w:r>
          </w:p>
        </w:tc>
        <w:tc>
          <w:tcPr>
            <w:tcW w:w="5954" w:type="dxa"/>
          </w:tcPr>
          <w:p w14:paraId="000FC356" w14:textId="3971CBB0" w:rsidR="00F84107" w:rsidRPr="00DB7E67" w:rsidRDefault="00DB587A" w:rsidP="005605E3">
            <w:pPr>
              <w:spacing w:line="360" w:lineRule="auto"/>
            </w:pPr>
            <w:r w:rsidRPr="00DB7E67">
              <w:rPr>
                <w:rFonts w:hint="eastAsia"/>
              </w:rPr>
              <w:t>系统</w:t>
            </w:r>
            <w:r>
              <w:rPr>
                <w:rFonts w:hint="eastAsia"/>
              </w:rPr>
              <w:t>默认查询</w:t>
            </w:r>
            <w:r>
              <w:t>展示，支持修改</w:t>
            </w:r>
            <w:r>
              <w:rPr>
                <w:rFonts w:hint="eastAsia"/>
              </w:rPr>
              <w:t>、</w:t>
            </w:r>
            <w:r>
              <w:t>删除</w:t>
            </w:r>
            <w:r w:rsidR="005771EC">
              <w:rPr>
                <w:rFonts w:hint="eastAsia"/>
              </w:rPr>
              <w:t>，</w:t>
            </w:r>
            <w:r w:rsidR="005771EC">
              <w:t>删除的逻辑见</w:t>
            </w:r>
            <w:r w:rsidR="005771EC">
              <w:rPr>
                <w:rFonts w:hint="eastAsia"/>
              </w:rPr>
              <w:t>3.1.6</w:t>
            </w:r>
            <w:r w:rsidR="005771EC">
              <w:rPr>
                <w:rFonts w:hint="eastAsia"/>
              </w:rPr>
              <w:t>所述</w:t>
            </w:r>
          </w:p>
        </w:tc>
      </w:tr>
      <w:tr w:rsidR="00F84107" w14:paraId="4B1F91C4" w14:textId="77777777" w:rsidTr="004414B2">
        <w:tc>
          <w:tcPr>
            <w:tcW w:w="675" w:type="dxa"/>
          </w:tcPr>
          <w:p w14:paraId="69D747B8" w14:textId="77777777" w:rsidR="00F84107" w:rsidRDefault="00F84107" w:rsidP="005605E3">
            <w:pPr>
              <w:numPr>
                <w:ilvl w:val="0"/>
                <w:numId w:val="10"/>
              </w:numPr>
              <w:spacing w:line="360" w:lineRule="auto"/>
            </w:pPr>
          </w:p>
        </w:tc>
        <w:tc>
          <w:tcPr>
            <w:tcW w:w="1843" w:type="dxa"/>
          </w:tcPr>
          <w:p w14:paraId="02E75A4E" w14:textId="00A2046C" w:rsidR="00F84107" w:rsidRPr="00DB587A" w:rsidRDefault="00F84107" w:rsidP="005605E3">
            <w:pPr>
              <w:spacing w:line="360" w:lineRule="auto"/>
              <w:rPr>
                <w:color w:val="00B050"/>
              </w:rPr>
            </w:pPr>
            <w:r w:rsidRPr="00DB587A">
              <w:rPr>
                <w:rFonts w:hint="eastAsia"/>
                <w:color w:val="00B050"/>
              </w:rPr>
              <w:t>投保人</w:t>
            </w:r>
            <w:r w:rsidRPr="00DB587A">
              <w:rPr>
                <w:color w:val="00B050"/>
              </w:rPr>
              <w:t>影像件上传</w:t>
            </w:r>
          </w:p>
        </w:tc>
        <w:tc>
          <w:tcPr>
            <w:tcW w:w="5954" w:type="dxa"/>
          </w:tcPr>
          <w:p w14:paraId="00800A80" w14:textId="5DA0036A" w:rsidR="00F84107" w:rsidRPr="00DB7E67" w:rsidRDefault="00DB587A" w:rsidP="005605E3">
            <w:pPr>
              <w:spacing w:line="360" w:lineRule="auto"/>
            </w:pPr>
            <w:r w:rsidRPr="00DB7E67">
              <w:rPr>
                <w:rFonts w:hint="eastAsia"/>
              </w:rPr>
              <w:t>系统</w:t>
            </w:r>
            <w:r>
              <w:rPr>
                <w:rFonts w:hint="eastAsia"/>
              </w:rPr>
              <w:t>默认查询</w:t>
            </w:r>
            <w:r>
              <w:t>展示，支持修改</w:t>
            </w:r>
            <w:r>
              <w:rPr>
                <w:rFonts w:hint="eastAsia"/>
              </w:rPr>
              <w:t>、</w:t>
            </w:r>
            <w:r>
              <w:t>删除</w:t>
            </w:r>
            <w:r w:rsidR="005771EC">
              <w:rPr>
                <w:rFonts w:hint="eastAsia"/>
              </w:rPr>
              <w:t>，</w:t>
            </w:r>
            <w:r w:rsidR="005771EC">
              <w:t>删除的逻辑见</w:t>
            </w:r>
            <w:r w:rsidR="005771EC">
              <w:rPr>
                <w:rFonts w:hint="eastAsia"/>
              </w:rPr>
              <w:t>3.1.6</w:t>
            </w:r>
            <w:r w:rsidR="005771EC">
              <w:rPr>
                <w:rFonts w:hint="eastAsia"/>
              </w:rPr>
              <w:t>所述</w:t>
            </w:r>
          </w:p>
        </w:tc>
      </w:tr>
      <w:tr w:rsidR="00F84107" w14:paraId="4E9121FA" w14:textId="77777777" w:rsidTr="004414B2">
        <w:tc>
          <w:tcPr>
            <w:tcW w:w="675" w:type="dxa"/>
          </w:tcPr>
          <w:p w14:paraId="68BC3727" w14:textId="77777777" w:rsidR="00F84107" w:rsidRDefault="00F84107" w:rsidP="005605E3">
            <w:pPr>
              <w:numPr>
                <w:ilvl w:val="0"/>
                <w:numId w:val="10"/>
              </w:numPr>
              <w:spacing w:line="360" w:lineRule="auto"/>
            </w:pPr>
          </w:p>
        </w:tc>
        <w:tc>
          <w:tcPr>
            <w:tcW w:w="1843" w:type="dxa"/>
          </w:tcPr>
          <w:p w14:paraId="179CD1A6" w14:textId="09B438E4" w:rsidR="00F84107" w:rsidRPr="00DB587A" w:rsidRDefault="00F84107" w:rsidP="005605E3">
            <w:pPr>
              <w:spacing w:line="360" w:lineRule="auto"/>
              <w:rPr>
                <w:color w:val="00B050"/>
              </w:rPr>
            </w:pPr>
            <w:r w:rsidRPr="00DB587A">
              <w:rPr>
                <w:rFonts w:hint="eastAsia"/>
                <w:color w:val="00B050"/>
              </w:rPr>
              <w:t>被保人影像件</w:t>
            </w:r>
            <w:r w:rsidRPr="00DB587A">
              <w:rPr>
                <w:color w:val="00B050"/>
              </w:rPr>
              <w:t>上传</w:t>
            </w:r>
          </w:p>
        </w:tc>
        <w:tc>
          <w:tcPr>
            <w:tcW w:w="5954" w:type="dxa"/>
          </w:tcPr>
          <w:p w14:paraId="76239828" w14:textId="5EAFE999" w:rsidR="00F84107" w:rsidRPr="00DB7E67" w:rsidRDefault="00DB587A" w:rsidP="005605E3">
            <w:pPr>
              <w:spacing w:line="360" w:lineRule="auto"/>
            </w:pPr>
            <w:r w:rsidRPr="00DB7E67">
              <w:rPr>
                <w:rFonts w:hint="eastAsia"/>
              </w:rPr>
              <w:t>系统</w:t>
            </w:r>
            <w:r>
              <w:rPr>
                <w:rFonts w:hint="eastAsia"/>
              </w:rPr>
              <w:t>默认查询</w:t>
            </w:r>
            <w:r>
              <w:t>展示，支持修改</w:t>
            </w:r>
            <w:r>
              <w:rPr>
                <w:rFonts w:hint="eastAsia"/>
              </w:rPr>
              <w:t>、</w:t>
            </w:r>
            <w:r>
              <w:t>删除</w:t>
            </w:r>
            <w:r w:rsidR="005771EC">
              <w:rPr>
                <w:rFonts w:hint="eastAsia"/>
              </w:rPr>
              <w:t>，</w:t>
            </w:r>
            <w:r w:rsidR="005771EC">
              <w:t>删除的逻辑见</w:t>
            </w:r>
            <w:r w:rsidR="005771EC">
              <w:rPr>
                <w:rFonts w:hint="eastAsia"/>
              </w:rPr>
              <w:t>3.1.6</w:t>
            </w:r>
            <w:r w:rsidR="005771EC">
              <w:rPr>
                <w:rFonts w:hint="eastAsia"/>
              </w:rPr>
              <w:t>所述</w:t>
            </w:r>
          </w:p>
        </w:tc>
      </w:tr>
      <w:tr w:rsidR="00F84107" w14:paraId="29043C5A" w14:textId="77777777" w:rsidTr="004414B2">
        <w:tc>
          <w:tcPr>
            <w:tcW w:w="675" w:type="dxa"/>
          </w:tcPr>
          <w:p w14:paraId="573D63A4" w14:textId="77777777" w:rsidR="00F84107" w:rsidRDefault="00F84107" w:rsidP="005605E3">
            <w:pPr>
              <w:numPr>
                <w:ilvl w:val="0"/>
                <w:numId w:val="10"/>
              </w:numPr>
              <w:spacing w:line="360" w:lineRule="auto"/>
            </w:pPr>
          </w:p>
        </w:tc>
        <w:tc>
          <w:tcPr>
            <w:tcW w:w="1843" w:type="dxa"/>
          </w:tcPr>
          <w:p w14:paraId="69245BE0" w14:textId="1BFBB4BB" w:rsidR="00F84107" w:rsidRPr="00DB587A" w:rsidRDefault="00F84107" w:rsidP="005605E3">
            <w:pPr>
              <w:spacing w:line="360" w:lineRule="auto"/>
              <w:rPr>
                <w:color w:val="00B050"/>
              </w:rPr>
            </w:pPr>
            <w:r w:rsidRPr="00DB587A">
              <w:rPr>
                <w:rFonts w:hint="eastAsia"/>
                <w:color w:val="00B050"/>
              </w:rPr>
              <w:t>受益人</w:t>
            </w:r>
            <w:r w:rsidRPr="00DB587A">
              <w:rPr>
                <w:color w:val="00B050"/>
              </w:rPr>
              <w:t>影像件上传</w:t>
            </w:r>
          </w:p>
        </w:tc>
        <w:tc>
          <w:tcPr>
            <w:tcW w:w="5954" w:type="dxa"/>
          </w:tcPr>
          <w:p w14:paraId="32E57D4A" w14:textId="1DA18899" w:rsidR="00F84107" w:rsidRPr="00DB7E67" w:rsidRDefault="00DB587A" w:rsidP="005605E3">
            <w:pPr>
              <w:spacing w:line="360" w:lineRule="auto"/>
            </w:pPr>
            <w:r w:rsidRPr="00DB7E67">
              <w:rPr>
                <w:rFonts w:hint="eastAsia"/>
              </w:rPr>
              <w:t>系统</w:t>
            </w:r>
            <w:r>
              <w:rPr>
                <w:rFonts w:hint="eastAsia"/>
              </w:rPr>
              <w:t>默认查询</w:t>
            </w:r>
            <w:r>
              <w:t>展示，支持修改</w:t>
            </w:r>
            <w:r>
              <w:rPr>
                <w:rFonts w:hint="eastAsia"/>
              </w:rPr>
              <w:t>、</w:t>
            </w:r>
            <w:r>
              <w:t>删除</w:t>
            </w:r>
            <w:r w:rsidR="005771EC">
              <w:rPr>
                <w:rFonts w:hint="eastAsia"/>
              </w:rPr>
              <w:t>，</w:t>
            </w:r>
            <w:r w:rsidR="005771EC">
              <w:t>删除的逻辑见</w:t>
            </w:r>
            <w:r w:rsidR="005771EC">
              <w:rPr>
                <w:rFonts w:hint="eastAsia"/>
              </w:rPr>
              <w:t>3.1.6</w:t>
            </w:r>
            <w:r w:rsidR="005771EC">
              <w:rPr>
                <w:rFonts w:hint="eastAsia"/>
              </w:rPr>
              <w:t>所述</w:t>
            </w:r>
          </w:p>
        </w:tc>
      </w:tr>
      <w:tr w:rsidR="00F84107" w14:paraId="4ECE684F" w14:textId="77777777" w:rsidTr="004414B2">
        <w:tc>
          <w:tcPr>
            <w:tcW w:w="675" w:type="dxa"/>
          </w:tcPr>
          <w:p w14:paraId="1C7AD6BA" w14:textId="77777777" w:rsidR="00F84107" w:rsidRDefault="00F84107" w:rsidP="005605E3">
            <w:pPr>
              <w:numPr>
                <w:ilvl w:val="0"/>
                <w:numId w:val="10"/>
              </w:numPr>
              <w:spacing w:line="360" w:lineRule="auto"/>
            </w:pPr>
          </w:p>
        </w:tc>
        <w:tc>
          <w:tcPr>
            <w:tcW w:w="1843" w:type="dxa"/>
          </w:tcPr>
          <w:p w14:paraId="2F8C6906" w14:textId="770B8392" w:rsidR="00F84107" w:rsidRPr="00DB587A" w:rsidRDefault="00F84107" w:rsidP="005605E3">
            <w:pPr>
              <w:spacing w:line="360" w:lineRule="auto"/>
              <w:rPr>
                <w:color w:val="00B050"/>
              </w:rPr>
            </w:pPr>
            <w:r w:rsidRPr="00DB587A">
              <w:rPr>
                <w:rFonts w:hint="eastAsia"/>
                <w:color w:val="00B050"/>
              </w:rPr>
              <w:t>特殊</w:t>
            </w:r>
            <w:r w:rsidRPr="00DB587A">
              <w:rPr>
                <w:color w:val="00B050"/>
              </w:rPr>
              <w:t>单证</w:t>
            </w:r>
          </w:p>
        </w:tc>
        <w:tc>
          <w:tcPr>
            <w:tcW w:w="5954" w:type="dxa"/>
          </w:tcPr>
          <w:p w14:paraId="38A5E1A6" w14:textId="59020C47" w:rsidR="00F84107" w:rsidRPr="00DB7E67" w:rsidRDefault="00DB587A" w:rsidP="005605E3">
            <w:pPr>
              <w:spacing w:line="360" w:lineRule="auto"/>
            </w:pPr>
            <w:r w:rsidRPr="00DB7E67">
              <w:rPr>
                <w:rFonts w:hint="eastAsia"/>
              </w:rPr>
              <w:t>系统</w:t>
            </w:r>
            <w:r>
              <w:rPr>
                <w:rFonts w:hint="eastAsia"/>
              </w:rPr>
              <w:t>默认查询</w:t>
            </w:r>
            <w:r>
              <w:t>展示，支持修改</w:t>
            </w:r>
            <w:r>
              <w:rPr>
                <w:rFonts w:hint="eastAsia"/>
              </w:rPr>
              <w:t>、</w:t>
            </w:r>
            <w:r>
              <w:t>删除</w:t>
            </w:r>
            <w:r w:rsidR="005771EC">
              <w:rPr>
                <w:rFonts w:hint="eastAsia"/>
              </w:rPr>
              <w:t>，</w:t>
            </w:r>
            <w:r w:rsidR="005771EC">
              <w:t>删除的逻辑见</w:t>
            </w:r>
            <w:r w:rsidR="005771EC">
              <w:rPr>
                <w:rFonts w:hint="eastAsia"/>
              </w:rPr>
              <w:t>3.1.6</w:t>
            </w:r>
            <w:r w:rsidR="005771EC">
              <w:rPr>
                <w:rFonts w:hint="eastAsia"/>
              </w:rPr>
              <w:t>所述</w:t>
            </w:r>
          </w:p>
        </w:tc>
      </w:tr>
      <w:tr w:rsidR="00F84107" w14:paraId="4BCFD980" w14:textId="77777777" w:rsidTr="004414B2">
        <w:tc>
          <w:tcPr>
            <w:tcW w:w="675" w:type="dxa"/>
          </w:tcPr>
          <w:p w14:paraId="2B83F00F" w14:textId="77777777" w:rsidR="00F84107" w:rsidRDefault="00F84107" w:rsidP="005605E3">
            <w:pPr>
              <w:numPr>
                <w:ilvl w:val="0"/>
                <w:numId w:val="10"/>
              </w:numPr>
              <w:spacing w:line="360" w:lineRule="auto"/>
            </w:pPr>
          </w:p>
        </w:tc>
        <w:tc>
          <w:tcPr>
            <w:tcW w:w="1843" w:type="dxa"/>
          </w:tcPr>
          <w:p w14:paraId="7F9D4012" w14:textId="7FD7D0F9" w:rsidR="00F84107" w:rsidRPr="00DB587A" w:rsidRDefault="00F84107" w:rsidP="005605E3">
            <w:pPr>
              <w:spacing w:line="360" w:lineRule="auto"/>
              <w:rPr>
                <w:color w:val="00B050"/>
              </w:rPr>
            </w:pPr>
            <w:r w:rsidRPr="00DB587A">
              <w:rPr>
                <w:rFonts w:hint="eastAsia"/>
                <w:color w:val="00B050"/>
              </w:rPr>
              <w:t>签字</w:t>
            </w:r>
          </w:p>
        </w:tc>
        <w:tc>
          <w:tcPr>
            <w:tcW w:w="5954" w:type="dxa"/>
          </w:tcPr>
          <w:p w14:paraId="4EAFDD76" w14:textId="3E9DF08F" w:rsidR="00F84107" w:rsidRPr="00DB7E67" w:rsidRDefault="00DB587A" w:rsidP="005605E3">
            <w:pPr>
              <w:spacing w:line="360" w:lineRule="auto"/>
            </w:pPr>
            <w:r w:rsidRPr="00DB7E67">
              <w:rPr>
                <w:rFonts w:hint="eastAsia"/>
              </w:rPr>
              <w:t>系统</w:t>
            </w:r>
            <w:r>
              <w:rPr>
                <w:rFonts w:hint="eastAsia"/>
              </w:rPr>
              <w:t>默认查询</w:t>
            </w:r>
            <w:r>
              <w:t>展示，支持修改</w:t>
            </w:r>
            <w:r>
              <w:rPr>
                <w:rFonts w:hint="eastAsia"/>
              </w:rPr>
              <w:t>、</w:t>
            </w:r>
            <w:r>
              <w:t>删除</w:t>
            </w:r>
            <w:r w:rsidR="005771EC">
              <w:rPr>
                <w:rFonts w:hint="eastAsia"/>
              </w:rPr>
              <w:t>，</w:t>
            </w:r>
            <w:r w:rsidR="005771EC">
              <w:t>删除的逻辑见</w:t>
            </w:r>
            <w:r w:rsidR="005771EC">
              <w:rPr>
                <w:rFonts w:hint="eastAsia"/>
              </w:rPr>
              <w:t>3.1.6</w:t>
            </w:r>
            <w:r w:rsidR="005771EC">
              <w:rPr>
                <w:rFonts w:hint="eastAsia"/>
              </w:rPr>
              <w:t>所述</w:t>
            </w:r>
          </w:p>
        </w:tc>
      </w:tr>
      <w:tr w:rsidR="00F84107" w14:paraId="75BF08A3" w14:textId="77777777" w:rsidTr="004414B2">
        <w:tc>
          <w:tcPr>
            <w:tcW w:w="675" w:type="dxa"/>
          </w:tcPr>
          <w:p w14:paraId="00999DBC" w14:textId="77777777" w:rsidR="00F84107" w:rsidRDefault="00F84107" w:rsidP="005605E3">
            <w:pPr>
              <w:numPr>
                <w:ilvl w:val="0"/>
                <w:numId w:val="10"/>
              </w:numPr>
              <w:spacing w:line="360" w:lineRule="auto"/>
            </w:pPr>
          </w:p>
        </w:tc>
        <w:tc>
          <w:tcPr>
            <w:tcW w:w="1843" w:type="dxa"/>
          </w:tcPr>
          <w:p w14:paraId="2044F331" w14:textId="3CBB3FCD" w:rsidR="00F84107" w:rsidRPr="00DB587A" w:rsidRDefault="00F84107" w:rsidP="005605E3">
            <w:pPr>
              <w:spacing w:line="360" w:lineRule="auto"/>
              <w:rPr>
                <w:color w:val="00B050"/>
              </w:rPr>
            </w:pPr>
            <w:r w:rsidRPr="00DB587A">
              <w:rPr>
                <w:rFonts w:hint="eastAsia"/>
                <w:color w:val="00B050"/>
              </w:rPr>
              <w:t>支付</w:t>
            </w:r>
          </w:p>
        </w:tc>
        <w:tc>
          <w:tcPr>
            <w:tcW w:w="5954" w:type="dxa"/>
          </w:tcPr>
          <w:p w14:paraId="103253A1" w14:textId="4C2285F3" w:rsidR="00F84107" w:rsidRPr="00DB7E67" w:rsidRDefault="00DB587A" w:rsidP="005605E3">
            <w:pPr>
              <w:spacing w:line="360" w:lineRule="auto"/>
            </w:pPr>
            <w:r w:rsidRPr="00DB7E67">
              <w:rPr>
                <w:rFonts w:hint="eastAsia"/>
              </w:rPr>
              <w:t>系统</w:t>
            </w:r>
            <w:r>
              <w:rPr>
                <w:rFonts w:hint="eastAsia"/>
              </w:rPr>
              <w:t>默认查询</w:t>
            </w:r>
            <w:r>
              <w:t>展示，支持修改</w:t>
            </w:r>
            <w:r>
              <w:rPr>
                <w:rFonts w:hint="eastAsia"/>
              </w:rPr>
              <w:t>、</w:t>
            </w:r>
            <w:r>
              <w:t>删除</w:t>
            </w:r>
            <w:r w:rsidR="005771EC">
              <w:rPr>
                <w:rFonts w:hint="eastAsia"/>
              </w:rPr>
              <w:t>，</w:t>
            </w:r>
            <w:r w:rsidR="005771EC">
              <w:t>删除的逻辑见</w:t>
            </w:r>
            <w:r w:rsidR="005771EC">
              <w:rPr>
                <w:rFonts w:hint="eastAsia"/>
              </w:rPr>
              <w:t>3.1.6</w:t>
            </w:r>
            <w:r w:rsidR="005771EC">
              <w:rPr>
                <w:rFonts w:hint="eastAsia"/>
              </w:rPr>
              <w:t>所述</w:t>
            </w:r>
          </w:p>
        </w:tc>
      </w:tr>
    </w:tbl>
    <w:p w14:paraId="5461B5C5" w14:textId="77777777" w:rsidR="00423CCC" w:rsidRDefault="00423CCC" w:rsidP="005605E3">
      <w:pPr>
        <w:pStyle w:val="21"/>
        <w:spacing w:line="360" w:lineRule="auto"/>
        <w:ind w:firstLineChars="0" w:firstLine="0"/>
        <w:rPr>
          <w:rFonts w:hAnsi="宋体"/>
          <w:color w:val="000000"/>
          <w:sz w:val="24"/>
          <w:szCs w:val="24"/>
        </w:rPr>
      </w:pPr>
    </w:p>
    <w:p w14:paraId="340895E7" w14:textId="507A68BB" w:rsidR="00BF5ABA" w:rsidRDefault="00BF5ABA" w:rsidP="005605E3">
      <w:pPr>
        <w:pStyle w:val="21"/>
        <w:numPr>
          <w:ilvl w:val="0"/>
          <w:numId w:val="9"/>
        </w:numPr>
        <w:spacing w:line="360" w:lineRule="auto"/>
        <w:ind w:left="0" w:firstLineChars="0" w:firstLine="0"/>
        <w:rPr>
          <w:rFonts w:hAnsi="宋体"/>
          <w:color w:val="000000"/>
          <w:sz w:val="24"/>
          <w:szCs w:val="24"/>
        </w:rPr>
      </w:pPr>
      <w:r>
        <w:rPr>
          <w:rFonts w:hAnsi="宋体" w:hint="eastAsia"/>
          <w:color w:val="000000"/>
          <w:sz w:val="24"/>
          <w:szCs w:val="24"/>
        </w:rPr>
        <w:t>“元素”基础</w:t>
      </w:r>
      <w:r>
        <w:rPr>
          <w:rFonts w:hAnsi="宋体"/>
          <w:color w:val="000000"/>
          <w:sz w:val="24"/>
          <w:szCs w:val="24"/>
        </w:rPr>
        <w:t>数据输出项</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9"/>
        <w:gridCol w:w="1701"/>
        <w:gridCol w:w="6095"/>
      </w:tblGrid>
      <w:tr w:rsidR="00355E1D" w14:paraId="7216CA8E" w14:textId="77777777" w:rsidTr="00BE3F63">
        <w:tc>
          <w:tcPr>
            <w:tcW w:w="675" w:type="dxa"/>
          </w:tcPr>
          <w:p w14:paraId="486B8247" w14:textId="77777777" w:rsidR="00355E1D" w:rsidRDefault="00355E1D" w:rsidP="005605E3">
            <w:pPr>
              <w:spacing w:line="360" w:lineRule="auto"/>
            </w:pPr>
            <w:r>
              <w:rPr>
                <w:rFonts w:hint="eastAsia"/>
              </w:rPr>
              <w:t>序号</w:t>
            </w:r>
          </w:p>
        </w:tc>
        <w:tc>
          <w:tcPr>
            <w:tcW w:w="1730" w:type="dxa"/>
            <w:gridSpan w:val="2"/>
          </w:tcPr>
          <w:p w14:paraId="5F71C2F2" w14:textId="324ECB38" w:rsidR="00355E1D" w:rsidRDefault="00355E1D" w:rsidP="005605E3">
            <w:pPr>
              <w:spacing w:line="360" w:lineRule="auto"/>
            </w:pPr>
            <w:r>
              <w:rPr>
                <w:rFonts w:hint="eastAsia"/>
              </w:rPr>
              <w:t>字段</w:t>
            </w:r>
          </w:p>
        </w:tc>
        <w:tc>
          <w:tcPr>
            <w:tcW w:w="6095" w:type="dxa"/>
          </w:tcPr>
          <w:p w14:paraId="2A509FFF" w14:textId="77777777" w:rsidR="00355E1D" w:rsidRDefault="00355E1D" w:rsidP="005605E3">
            <w:pPr>
              <w:spacing w:line="360" w:lineRule="auto"/>
            </w:pPr>
            <w:r>
              <w:rPr>
                <w:rFonts w:hint="eastAsia"/>
              </w:rPr>
              <w:t>规则</w:t>
            </w:r>
          </w:p>
        </w:tc>
      </w:tr>
      <w:tr w:rsidR="005A490A" w14:paraId="33ECE985" w14:textId="77777777" w:rsidTr="006A725A">
        <w:tc>
          <w:tcPr>
            <w:tcW w:w="8500" w:type="dxa"/>
            <w:gridSpan w:val="4"/>
            <w:shd w:val="clear" w:color="auto" w:fill="FBE4D5" w:themeFill="accent2" w:themeFillTint="33"/>
          </w:tcPr>
          <w:p w14:paraId="467C91A9" w14:textId="271374F5" w:rsidR="005A490A" w:rsidRDefault="005A490A" w:rsidP="005605E3">
            <w:pPr>
              <w:spacing w:line="360" w:lineRule="auto"/>
            </w:pPr>
            <w:r w:rsidRPr="00355E1D">
              <w:rPr>
                <w:rFonts w:hint="eastAsia"/>
              </w:rPr>
              <w:t>投保人</w:t>
            </w:r>
            <w:r w:rsidRPr="00355E1D">
              <w:t>信息</w:t>
            </w:r>
          </w:p>
        </w:tc>
      </w:tr>
      <w:tr w:rsidR="00870744" w14:paraId="69D23826" w14:textId="77777777" w:rsidTr="00BE3F63">
        <w:tc>
          <w:tcPr>
            <w:tcW w:w="704" w:type="dxa"/>
            <w:gridSpan w:val="2"/>
          </w:tcPr>
          <w:p w14:paraId="0F376B87" w14:textId="7B05C2EA" w:rsidR="00870744" w:rsidRPr="00355E1D" w:rsidRDefault="00870744" w:rsidP="005605E3">
            <w:pPr>
              <w:pStyle w:val="ae"/>
              <w:numPr>
                <w:ilvl w:val="0"/>
                <w:numId w:val="17"/>
              </w:numPr>
              <w:spacing w:line="360" w:lineRule="auto"/>
              <w:ind w:firstLineChars="0"/>
            </w:pPr>
          </w:p>
        </w:tc>
        <w:tc>
          <w:tcPr>
            <w:tcW w:w="1701" w:type="dxa"/>
          </w:tcPr>
          <w:p w14:paraId="2B2C70C0" w14:textId="54D5DFAF" w:rsidR="00870744" w:rsidRPr="005A490A" w:rsidRDefault="005771EC" w:rsidP="005605E3">
            <w:pPr>
              <w:spacing w:line="360" w:lineRule="auto"/>
              <w:rPr>
                <w:color w:val="00B050"/>
              </w:rPr>
            </w:pPr>
            <w:r>
              <w:rPr>
                <w:rFonts w:hint="eastAsia"/>
                <w:color w:val="00B050"/>
              </w:rPr>
              <w:t>投保人</w:t>
            </w:r>
            <w:r>
              <w:rPr>
                <w:color w:val="00B050"/>
              </w:rPr>
              <w:t>列表</w:t>
            </w:r>
            <w:r>
              <w:rPr>
                <w:rFonts w:hint="eastAsia"/>
                <w:color w:val="00B050"/>
              </w:rPr>
              <w:t>对象</w:t>
            </w:r>
          </w:p>
        </w:tc>
        <w:tc>
          <w:tcPr>
            <w:tcW w:w="6095" w:type="dxa"/>
          </w:tcPr>
          <w:p w14:paraId="62EE44CC" w14:textId="243ABD34" w:rsidR="00870744" w:rsidRPr="00D46C9D" w:rsidRDefault="005771EC" w:rsidP="005605E3">
            <w:pPr>
              <w:spacing w:line="360" w:lineRule="auto"/>
              <w:rPr>
                <w:b/>
                <w:color w:val="00B050"/>
              </w:rPr>
            </w:pPr>
            <w:r w:rsidRPr="00DB7E67">
              <w:rPr>
                <w:rFonts w:hint="eastAsia"/>
              </w:rPr>
              <w:t>系统</w:t>
            </w:r>
            <w:r>
              <w:rPr>
                <w:rFonts w:hint="eastAsia"/>
              </w:rPr>
              <w:t>默认查询</w:t>
            </w:r>
            <w:r>
              <w:t>展示，支持修改</w:t>
            </w:r>
            <w:r>
              <w:rPr>
                <w:rFonts w:hint="eastAsia"/>
              </w:rPr>
              <w:t>、</w:t>
            </w:r>
            <w:r>
              <w:t>删除</w:t>
            </w:r>
            <w:r>
              <w:rPr>
                <w:rFonts w:hint="eastAsia"/>
              </w:rPr>
              <w:t>，</w:t>
            </w:r>
            <w:r>
              <w:t>删除的逻辑见</w:t>
            </w:r>
            <w:r>
              <w:rPr>
                <w:rFonts w:hint="eastAsia"/>
              </w:rPr>
              <w:t>3.1.6</w:t>
            </w:r>
            <w:r>
              <w:rPr>
                <w:rFonts w:hint="eastAsia"/>
              </w:rPr>
              <w:t>所述</w:t>
            </w:r>
          </w:p>
        </w:tc>
      </w:tr>
      <w:tr w:rsidR="005771EC" w14:paraId="21DBBA75" w14:textId="77777777" w:rsidTr="00BE3F63">
        <w:tc>
          <w:tcPr>
            <w:tcW w:w="704" w:type="dxa"/>
            <w:gridSpan w:val="2"/>
          </w:tcPr>
          <w:p w14:paraId="4AAB64BF" w14:textId="77777777" w:rsidR="005771EC" w:rsidRPr="00355E1D" w:rsidRDefault="005771EC" w:rsidP="005605E3">
            <w:pPr>
              <w:pStyle w:val="ae"/>
              <w:numPr>
                <w:ilvl w:val="0"/>
                <w:numId w:val="17"/>
              </w:numPr>
              <w:spacing w:line="360" w:lineRule="auto"/>
              <w:ind w:firstLineChars="0"/>
            </w:pPr>
          </w:p>
        </w:tc>
        <w:tc>
          <w:tcPr>
            <w:tcW w:w="1701" w:type="dxa"/>
          </w:tcPr>
          <w:p w14:paraId="2C44C5A9" w14:textId="309704D7" w:rsidR="005771EC" w:rsidRPr="005A490A" w:rsidRDefault="005771EC" w:rsidP="005605E3">
            <w:pPr>
              <w:spacing w:line="360" w:lineRule="auto"/>
              <w:rPr>
                <w:color w:val="00B050"/>
              </w:rPr>
            </w:pPr>
            <w:r w:rsidRPr="005A490A">
              <w:rPr>
                <w:rFonts w:hint="eastAsia"/>
                <w:color w:val="00B050"/>
              </w:rPr>
              <w:t>投保人</w:t>
            </w:r>
            <w:r w:rsidRPr="005A490A">
              <w:rPr>
                <w:color w:val="00B050"/>
              </w:rPr>
              <w:t>姓名</w:t>
            </w:r>
          </w:p>
        </w:tc>
        <w:tc>
          <w:tcPr>
            <w:tcW w:w="6095" w:type="dxa"/>
          </w:tcPr>
          <w:p w14:paraId="05B29BD4" w14:textId="77777777" w:rsidR="005771EC" w:rsidRDefault="005771EC" w:rsidP="005605E3">
            <w:pPr>
              <w:spacing w:line="360" w:lineRule="auto"/>
            </w:pPr>
            <w:r w:rsidRPr="00DB7E67">
              <w:rPr>
                <w:rFonts w:hint="eastAsia"/>
              </w:rPr>
              <w:t>系统</w:t>
            </w:r>
            <w:r>
              <w:rPr>
                <w:rFonts w:hint="eastAsia"/>
              </w:rPr>
              <w:t>默认查询</w:t>
            </w:r>
            <w:r>
              <w:t>展示，支持修改</w:t>
            </w:r>
            <w:r>
              <w:rPr>
                <w:rFonts w:hint="eastAsia"/>
              </w:rPr>
              <w:t>、</w:t>
            </w:r>
            <w:r>
              <w:t>删除</w:t>
            </w:r>
            <w:r w:rsidR="00C6522D">
              <w:rPr>
                <w:rFonts w:hint="eastAsia"/>
              </w:rPr>
              <w:t>，</w:t>
            </w:r>
            <w:r w:rsidR="00C6522D">
              <w:t>删除的逻辑见</w:t>
            </w:r>
            <w:r w:rsidR="00C6522D">
              <w:rPr>
                <w:rFonts w:hint="eastAsia"/>
              </w:rPr>
              <w:t>3.1.6</w:t>
            </w:r>
            <w:r w:rsidR="00C6522D">
              <w:rPr>
                <w:rFonts w:hint="eastAsia"/>
              </w:rPr>
              <w:t>所述</w:t>
            </w:r>
          </w:p>
          <w:p w14:paraId="655FA8CD" w14:textId="325C602B" w:rsidR="00C6522D" w:rsidRPr="00DB7E67" w:rsidRDefault="00C6522D" w:rsidP="005605E3">
            <w:pPr>
              <w:spacing w:line="360" w:lineRule="auto"/>
            </w:pPr>
            <w:r>
              <w:rPr>
                <w:rFonts w:hint="eastAsia"/>
              </w:rPr>
              <w:t>“字段归属</w:t>
            </w:r>
            <w:r>
              <w:t>对象</w:t>
            </w:r>
            <w:r>
              <w:rPr>
                <w:rFonts w:hint="eastAsia"/>
              </w:rPr>
              <w:t>”值</w:t>
            </w:r>
            <w:r>
              <w:t>为</w:t>
            </w:r>
            <w:r>
              <w:rPr>
                <w:rFonts w:hint="eastAsia"/>
              </w:rPr>
              <w:t>“</w:t>
            </w:r>
            <w:r>
              <w:rPr>
                <w:rFonts w:hint="eastAsia"/>
                <w:color w:val="00B050"/>
              </w:rPr>
              <w:t>投保人</w:t>
            </w:r>
            <w:r>
              <w:rPr>
                <w:color w:val="00B050"/>
              </w:rPr>
              <w:t>列表</w:t>
            </w:r>
            <w:r>
              <w:rPr>
                <w:rFonts w:hint="eastAsia"/>
                <w:color w:val="00B050"/>
              </w:rPr>
              <w:t>对象</w:t>
            </w:r>
            <w:r>
              <w:rPr>
                <w:rFonts w:hint="eastAsia"/>
              </w:rPr>
              <w:t>”</w:t>
            </w:r>
          </w:p>
        </w:tc>
      </w:tr>
      <w:tr w:rsidR="005771EC" w14:paraId="54256803" w14:textId="77777777" w:rsidTr="00BE3F63">
        <w:tc>
          <w:tcPr>
            <w:tcW w:w="704" w:type="dxa"/>
            <w:gridSpan w:val="2"/>
          </w:tcPr>
          <w:p w14:paraId="5443AC6D" w14:textId="77777777" w:rsidR="005771EC" w:rsidRPr="00355E1D" w:rsidRDefault="005771EC" w:rsidP="005605E3">
            <w:pPr>
              <w:pStyle w:val="ae"/>
              <w:numPr>
                <w:ilvl w:val="0"/>
                <w:numId w:val="17"/>
              </w:numPr>
              <w:spacing w:line="360" w:lineRule="auto"/>
              <w:ind w:firstLineChars="0"/>
            </w:pPr>
          </w:p>
        </w:tc>
        <w:tc>
          <w:tcPr>
            <w:tcW w:w="1701" w:type="dxa"/>
          </w:tcPr>
          <w:p w14:paraId="433AC6B6" w14:textId="3F59287E" w:rsidR="005771EC" w:rsidRPr="005A490A" w:rsidRDefault="005771EC" w:rsidP="005605E3">
            <w:pPr>
              <w:spacing w:line="360" w:lineRule="auto"/>
              <w:rPr>
                <w:color w:val="00B050"/>
              </w:rPr>
            </w:pPr>
            <w:r w:rsidRPr="005A490A">
              <w:rPr>
                <w:rFonts w:hint="eastAsia"/>
                <w:color w:val="00B050"/>
              </w:rPr>
              <w:t>是</w:t>
            </w:r>
            <w:r w:rsidRPr="005A490A">
              <w:rPr>
                <w:color w:val="00B050"/>
              </w:rPr>
              <w:t>主被</w:t>
            </w:r>
            <w:r w:rsidRPr="005A490A">
              <w:rPr>
                <w:rFonts w:hint="eastAsia"/>
                <w:color w:val="00B050"/>
              </w:rPr>
              <w:t>保人</w:t>
            </w:r>
            <w:r w:rsidRPr="005A490A">
              <w:rPr>
                <w:color w:val="00B050"/>
              </w:rPr>
              <w:t>的</w:t>
            </w:r>
          </w:p>
        </w:tc>
        <w:tc>
          <w:tcPr>
            <w:tcW w:w="6095" w:type="dxa"/>
          </w:tcPr>
          <w:p w14:paraId="77E09E31" w14:textId="77777777" w:rsidR="005771EC" w:rsidRDefault="005771EC" w:rsidP="005605E3">
            <w:pPr>
              <w:spacing w:line="360" w:lineRule="auto"/>
            </w:pPr>
            <w:r w:rsidRPr="00DB7E67">
              <w:rPr>
                <w:rFonts w:hint="eastAsia"/>
              </w:rPr>
              <w:t>系统</w:t>
            </w:r>
            <w:r>
              <w:rPr>
                <w:rFonts w:hint="eastAsia"/>
              </w:rPr>
              <w:t>默认查询</w:t>
            </w:r>
            <w:r>
              <w:t>展示，支持修改</w:t>
            </w:r>
            <w:r>
              <w:rPr>
                <w:rFonts w:hint="eastAsia"/>
              </w:rPr>
              <w:t>、</w:t>
            </w:r>
            <w:r>
              <w:t>删除</w:t>
            </w:r>
            <w:r w:rsidR="00C6522D">
              <w:rPr>
                <w:rFonts w:hint="eastAsia"/>
              </w:rPr>
              <w:t>，</w:t>
            </w:r>
            <w:r w:rsidR="00C6522D">
              <w:t>删除的逻辑见</w:t>
            </w:r>
            <w:r w:rsidR="00C6522D">
              <w:rPr>
                <w:rFonts w:hint="eastAsia"/>
              </w:rPr>
              <w:t>3.1.6</w:t>
            </w:r>
            <w:r w:rsidR="00C6522D">
              <w:rPr>
                <w:rFonts w:hint="eastAsia"/>
              </w:rPr>
              <w:t>所述</w:t>
            </w:r>
          </w:p>
          <w:p w14:paraId="40E60A49" w14:textId="7F21C591" w:rsidR="00210E29" w:rsidRPr="00D46C9D" w:rsidRDefault="00210E29" w:rsidP="005605E3">
            <w:pPr>
              <w:spacing w:line="360" w:lineRule="auto"/>
              <w:rPr>
                <w:b/>
                <w:color w:val="00B050"/>
              </w:rPr>
            </w:pPr>
            <w:r>
              <w:rPr>
                <w:rFonts w:hint="eastAsia"/>
              </w:rPr>
              <w:t>“字段归属</w:t>
            </w:r>
            <w:r>
              <w:t>对象</w:t>
            </w:r>
            <w:r>
              <w:rPr>
                <w:rFonts w:hint="eastAsia"/>
              </w:rPr>
              <w:t>”值</w:t>
            </w:r>
            <w:r>
              <w:t>为</w:t>
            </w:r>
            <w:r>
              <w:rPr>
                <w:rFonts w:hint="eastAsia"/>
              </w:rPr>
              <w:t>“</w:t>
            </w:r>
            <w:r>
              <w:rPr>
                <w:rFonts w:hint="eastAsia"/>
                <w:color w:val="00B050"/>
              </w:rPr>
              <w:t>投保人</w:t>
            </w:r>
            <w:r>
              <w:rPr>
                <w:color w:val="00B050"/>
              </w:rPr>
              <w:t>列表</w:t>
            </w:r>
            <w:r>
              <w:rPr>
                <w:rFonts w:hint="eastAsia"/>
                <w:color w:val="00B050"/>
              </w:rPr>
              <w:t>对象</w:t>
            </w:r>
            <w:r>
              <w:rPr>
                <w:rFonts w:hint="eastAsia"/>
              </w:rPr>
              <w:t>”</w:t>
            </w:r>
          </w:p>
        </w:tc>
      </w:tr>
      <w:tr w:rsidR="005771EC" w14:paraId="0842EE43" w14:textId="77777777" w:rsidTr="00BE3F63">
        <w:tc>
          <w:tcPr>
            <w:tcW w:w="704" w:type="dxa"/>
            <w:gridSpan w:val="2"/>
          </w:tcPr>
          <w:p w14:paraId="4069D44E" w14:textId="77777777" w:rsidR="005771EC" w:rsidRPr="00355E1D" w:rsidRDefault="005771EC" w:rsidP="005605E3">
            <w:pPr>
              <w:pStyle w:val="ae"/>
              <w:numPr>
                <w:ilvl w:val="0"/>
                <w:numId w:val="17"/>
              </w:numPr>
              <w:spacing w:line="360" w:lineRule="auto"/>
              <w:ind w:firstLineChars="0"/>
            </w:pPr>
          </w:p>
        </w:tc>
        <w:tc>
          <w:tcPr>
            <w:tcW w:w="1701" w:type="dxa"/>
          </w:tcPr>
          <w:p w14:paraId="370278E5" w14:textId="5A734D21" w:rsidR="005771EC" w:rsidRPr="005A490A" w:rsidRDefault="005771EC" w:rsidP="005605E3">
            <w:pPr>
              <w:spacing w:line="360" w:lineRule="auto"/>
              <w:rPr>
                <w:color w:val="00B050"/>
              </w:rPr>
            </w:pPr>
            <w:r w:rsidRPr="005A490A">
              <w:rPr>
                <w:rFonts w:hint="eastAsia"/>
                <w:color w:val="00B050"/>
              </w:rPr>
              <w:t>证件</w:t>
            </w:r>
            <w:r w:rsidRPr="005A490A">
              <w:rPr>
                <w:color w:val="00B050"/>
              </w:rPr>
              <w:t>类型</w:t>
            </w:r>
          </w:p>
        </w:tc>
        <w:tc>
          <w:tcPr>
            <w:tcW w:w="6095" w:type="dxa"/>
          </w:tcPr>
          <w:p w14:paraId="4DA550F9" w14:textId="77777777" w:rsidR="005771EC" w:rsidRDefault="005771EC" w:rsidP="005605E3">
            <w:pPr>
              <w:spacing w:line="360" w:lineRule="auto"/>
            </w:pPr>
            <w:r w:rsidRPr="00DB7E67">
              <w:rPr>
                <w:rFonts w:hint="eastAsia"/>
              </w:rPr>
              <w:t>系统</w:t>
            </w:r>
            <w:r>
              <w:rPr>
                <w:rFonts w:hint="eastAsia"/>
              </w:rPr>
              <w:t>默认查询</w:t>
            </w:r>
            <w:r>
              <w:t>展示，支持修改</w:t>
            </w:r>
            <w:r>
              <w:rPr>
                <w:rFonts w:hint="eastAsia"/>
              </w:rPr>
              <w:t>、</w:t>
            </w:r>
            <w:r>
              <w:t>删除</w:t>
            </w:r>
            <w:r w:rsidR="00C6522D">
              <w:rPr>
                <w:rFonts w:hint="eastAsia"/>
              </w:rPr>
              <w:t>，</w:t>
            </w:r>
            <w:r w:rsidR="00C6522D">
              <w:t>删除的逻辑见</w:t>
            </w:r>
            <w:r w:rsidR="00C6522D">
              <w:rPr>
                <w:rFonts w:hint="eastAsia"/>
              </w:rPr>
              <w:t>3.1.6</w:t>
            </w:r>
            <w:r w:rsidR="00C6522D">
              <w:rPr>
                <w:rFonts w:hint="eastAsia"/>
              </w:rPr>
              <w:t>所述</w:t>
            </w:r>
          </w:p>
          <w:p w14:paraId="74E4CABF" w14:textId="5A203FB1" w:rsidR="00210E29" w:rsidRPr="00D46C9D" w:rsidRDefault="00210E29" w:rsidP="005605E3">
            <w:pPr>
              <w:spacing w:line="360" w:lineRule="auto"/>
              <w:rPr>
                <w:b/>
                <w:color w:val="00B050"/>
              </w:rPr>
            </w:pPr>
            <w:r>
              <w:rPr>
                <w:rFonts w:hint="eastAsia"/>
              </w:rPr>
              <w:t>“字段归属</w:t>
            </w:r>
            <w:r>
              <w:t>对象</w:t>
            </w:r>
            <w:r>
              <w:rPr>
                <w:rFonts w:hint="eastAsia"/>
              </w:rPr>
              <w:t>”值</w:t>
            </w:r>
            <w:r>
              <w:t>为</w:t>
            </w:r>
            <w:r>
              <w:rPr>
                <w:rFonts w:hint="eastAsia"/>
              </w:rPr>
              <w:t>“</w:t>
            </w:r>
            <w:r>
              <w:rPr>
                <w:rFonts w:hint="eastAsia"/>
                <w:color w:val="00B050"/>
              </w:rPr>
              <w:t>投保人</w:t>
            </w:r>
            <w:r>
              <w:rPr>
                <w:color w:val="00B050"/>
              </w:rPr>
              <w:t>列表</w:t>
            </w:r>
            <w:r>
              <w:rPr>
                <w:rFonts w:hint="eastAsia"/>
                <w:color w:val="00B050"/>
              </w:rPr>
              <w:t>对象</w:t>
            </w:r>
            <w:r>
              <w:rPr>
                <w:rFonts w:hint="eastAsia"/>
              </w:rPr>
              <w:t>”</w:t>
            </w:r>
          </w:p>
        </w:tc>
      </w:tr>
      <w:tr w:rsidR="005771EC" w14:paraId="214B263B" w14:textId="77777777" w:rsidTr="00BE3F63">
        <w:tc>
          <w:tcPr>
            <w:tcW w:w="704" w:type="dxa"/>
            <w:gridSpan w:val="2"/>
          </w:tcPr>
          <w:p w14:paraId="0C9E5313" w14:textId="77777777" w:rsidR="005771EC" w:rsidRPr="00355E1D" w:rsidRDefault="005771EC" w:rsidP="005605E3">
            <w:pPr>
              <w:pStyle w:val="ae"/>
              <w:numPr>
                <w:ilvl w:val="0"/>
                <w:numId w:val="17"/>
              </w:numPr>
              <w:spacing w:line="360" w:lineRule="auto"/>
              <w:ind w:firstLineChars="0"/>
            </w:pPr>
          </w:p>
        </w:tc>
        <w:tc>
          <w:tcPr>
            <w:tcW w:w="1701" w:type="dxa"/>
          </w:tcPr>
          <w:p w14:paraId="30E5C044" w14:textId="1462BF49" w:rsidR="005771EC" w:rsidRPr="005A490A" w:rsidRDefault="005771EC" w:rsidP="005605E3">
            <w:pPr>
              <w:spacing w:line="360" w:lineRule="auto"/>
              <w:rPr>
                <w:color w:val="00B050"/>
              </w:rPr>
            </w:pPr>
            <w:r w:rsidRPr="005A490A">
              <w:rPr>
                <w:rFonts w:hint="eastAsia"/>
                <w:color w:val="00B050"/>
              </w:rPr>
              <w:t>证件</w:t>
            </w:r>
            <w:r w:rsidRPr="005A490A">
              <w:rPr>
                <w:color w:val="00B050"/>
              </w:rPr>
              <w:t>号码</w:t>
            </w:r>
          </w:p>
        </w:tc>
        <w:tc>
          <w:tcPr>
            <w:tcW w:w="6095" w:type="dxa"/>
          </w:tcPr>
          <w:p w14:paraId="22383DF9" w14:textId="77777777" w:rsidR="005771EC" w:rsidRDefault="005771EC" w:rsidP="005605E3">
            <w:pPr>
              <w:spacing w:line="360" w:lineRule="auto"/>
            </w:pPr>
            <w:r w:rsidRPr="00DB7E67">
              <w:rPr>
                <w:rFonts w:hint="eastAsia"/>
              </w:rPr>
              <w:t>系统</w:t>
            </w:r>
            <w:r>
              <w:rPr>
                <w:rFonts w:hint="eastAsia"/>
              </w:rPr>
              <w:t>默认查询</w:t>
            </w:r>
            <w:r>
              <w:t>展示，支持修改</w:t>
            </w:r>
            <w:r>
              <w:rPr>
                <w:rFonts w:hint="eastAsia"/>
              </w:rPr>
              <w:t>、</w:t>
            </w:r>
            <w:r>
              <w:t>删除</w:t>
            </w:r>
            <w:r w:rsidR="00C6522D">
              <w:rPr>
                <w:rFonts w:hint="eastAsia"/>
              </w:rPr>
              <w:t>，</w:t>
            </w:r>
            <w:r w:rsidR="00C6522D">
              <w:t>删除的逻辑见</w:t>
            </w:r>
            <w:r w:rsidR="00C6522D">
              <w:rPr>
                <w:rFonts w:hint="eastAsia"/>
              </w:rPr>
              <w:t>3.1.6</w:t>
            </w:r>
            <w:r w:rsidR="00C6522D">
              <w:rPr>
                <w:rFonts w:hint="eastAsia"/>
              </w:rPr>
              <w:t>所述</w:t>
            </w:r>
          </w:p>
          <w:p w14:paraId="790DCBAA" w14:textId="62AE36AC" w:rsidR="00210E29" w:rsidRPr="00D46C9D" w:rsidRDefault="00210E29" w:rsidP="005605E3">
            <w:pPr>
              <w:spacing w:line="360" w:lineRule="auto"/>
              <w:rPr>
                <w:b/>
                <w:color w:val="00B050"/>
              </w:rPr>
            </w:pPr>
            <w:r>
              <w:rPr>
                <w:rFonts w:hint="eastAsia"/>
              </w:rPr>
              <w:t>“字段归属</w:t>
            </w:r>
            <w:r>
              <w:t>对象</w:t>
            </w:r>
            <w:r>
              <w:rPr>
                <w:rFonts w:hint="eastAsia"/>
              </w:rPr>
              <w:t>”值</w:t>
            </w:r>
            <w:r>
              <w:t>为</w:t>
            </w:r>
            <w:r>
              <w:rPr>
                <w:rFonts w:hint="eastAsia"/>
              </w:rPr>
              <w:t>“</w:t>
            </w:r>
            <w:r>
              <w:rPr>
                <w:rFonts w:hint="eastAsia"/>
                <w:color w:val="00B050"/>
              </w:rPr>
              <w:t>投保人</w:t>
            </w:r>
            <w:r>
              <w:rPr>
                <w:color w:val="00B050"/>
              </w:rPr>
              <w:t>列表</w:t>
            </w:r>
            <w:r>
              <w:rPr>
                <w:rFonts w:hint="eastAsia"/>
                <w:color w:val="00B050"/>
              </w:rPr>
              <w:t>对象</w:t>
            </w:r>
            <w:r>
              <w:rPr>
                <w:rFonts w:hint="eastAsia"/>
              </w:rPr>
              <w:t>”</w:t>
            </w:r>
          </w:p>
        </w:tc>
      </w:tr>
      <w:tr w:rsidR="005771EC" w14:paraId="3B6C9850" w14:textId="77777777" w:rsidTr="00BE3F63">
        <w:tc>
          <w:tcPr>
            <w:tcW w:w="704" w:type="dxa"/>
            <w:gridSpan w:val="2"/>
          </w:tcPr>
          <w:p w14:paraId="7F02EB6F" w14:textId="77777777" w:rsidR="005771EC" w:rsidRPr="00355E1D" w:rsidRDefault="005771EC" w:rsidP="005605E3">
            <w:pPr>
              <w:pStyle w:val="ae"/>
              <w:numPr>
                <w:ilvl w:val="0"/>
                <w:numId w:val="17"/>
              </w:numPr>
              <w:spacing w:line="360" w:lineRule="auto"/>
              <w:ind w:firstLineChars="0"/>
            </w:pPr>
          </w:p>
        </w:tc>
        <w:tc>
          <w:tcPr>
            <w:tcW w:w="1701" w:type="dxa"/>
          </w:tcPr>
          <w:p w14:paraId="2E0EEEB9" w14:textId="2B511442" w:rsidR="005771EC" w:rsidRPr="005A490A" w:rsidRDefault="005771EC" w:rsidP="005605E3">
            <w:pPr>
              <w:spacing w:line="360" w:lineRule="auto"/>
              <w:rPr>
                <w:color w:val="00B050"/>
              </w:rPr>
            </w:pPr>
            <w:r w:rsidRPr="005A490A">
              <w:rPr>
                <w:rFonts w:hint="eastAsia"/>
                <w:color w:val="00B050"/>
              </w:rPr>
              <w:t>证件</w:t>
            </w:r>
            <w:r w:rsidRPr="005A490A">
              <w:rPr>
                <w:color w:val="00B050"/>
              </w:rPr>
              <w:t>有效期</w:t>
            </w:r>
          </w:p>
        </w:tc>
        <w:tc>
          <w:tcPr>
            <w:tcW w:w="6095" w:type="dxa"/>
          </w:tcPr>
          <w:p w14:paraId="50744DAF" w14:textId="77777777" w:rsidR="005771EC" w:rsidRDefault="005771EC" w:rsidP="005605E3">
            <w:pPr>
              <w:spacing w:line="360" w:lineRule="auto"/>
            </w:pPr>
            <w:r w:rsidRPr="00DB7E67">
              <w:rPr>
                <w:rFonts w:hint="eastAsia"/>
              </w:rPr>
              <w:t>系统</w:t>
            </w:r>
            <w:r>
              <w:rPr>
                <w:rFonts w:hint="eastAsia"/>
              </w:rPr>
              <w:t>默认查询</w:t>
            </w:r>
            <w:r>
              <w:t>展示，支持修改</w:t>
            </w:r>
            <w:r>
              <w:rPr>
                <w:rFonts w:hint="eastAsia"/>
              </w:rPr>
              <w:t>、</w:t>
            </w:r>
            <w:r>
              <w:t>删除</w:t>
            </w:r>
            <w:r w:rsidR="00C6522D">
              <w:rPr>
                <w:rFonts w:hint="eastAsia"/>
              </w:rPr>
              <w:t>，</w:t>
            </w:r>
            <w:r w:rsidR="00C6522D">
              <w:t>删除的逻辑见</w:t>
            </w:r>
            <w:r w:rsidR="00C6522D">
              <w:rPr>
                <w:rFonts w:hint="eastAsia"/>
              </w:rPr>
              <w:t>3.1.6</w:t>
            </w:r>
            <w:r w:rsidR="00C6522D">
              <w:rPr>
                <w:rFonts w:hint="eastAsia"/>
              </w:rPr>
              <w:t>所述</w:t>
            </w:r>
          </w:p>
          <w:p w14:paraId="0DE8EA2E" w14:textId="18D50D51" w:rsidR="00210E29" w:rsidRPr="00D46C9D" w:rsidRDefault="00210E29" w:rsidP="005605E3">
            <w:pPr>
              <w:spacing w:line="360" w:lineRule="auto"/>
              <w:rPr>
                <w:b/>
                <w:color w:val="00B050"/>
              </w:rPr>
            </w:pPr>
            <w:r>
              <w:rPr>
                <w:rFonts w:hint="eastAsia"/>
              </w:rPr>
              <w:t>“字段归属</w:t>
            </w:r>
            <w:r>
              <w:t>对象</w:t>
            </w:r>
            <w:r>
              <w:rPr>
                <w:rFonts w:hint="eastAsia"/>
              </w:rPr>
              <w:t>”值</w:t>
            </w:r>
            <w:r>
              <w:t>为</w:t>
            </w:r>
            <w:r>
              <w:rPr>
                <w:rFonts w:hint="eastAsia"/>
              </w:rPr>
              <w:t>“</w:t>
            </w:r>
            <w:r>
              <w:rPr>
                <w:rFonts w:hint="eastAsia"/>
                <w:color w:val="00B050"/>
              </w:rPr>
              <w:t>投保人</w:t>
            </w:r>
            <w:r>
              <w:rPr>
                <w:color w:val="00B050"/>
              </w:rPr>
              <w:t>列表</w:t>
            </w:r>
            <w:r>
              <w:rPr>
                <w:rFonts w:hint="eastAsia"/>
                <w:color w:val="00B050"/>
              </w:rPr>
              <w:t>对象</w:t>
            </w:r>
            <w:r>
              <w:rPr>
                <w:rFonts w:hint="eastAsia"/>
              </w:rPr>
              <w:t>”</w:t>
            </w:r>
          </w:p>
        </w:tc>
      </w:tr>
      <w:tr w:rsidR="005771EC" w14:paraId="05BA29F5" w14:textId="77777777" w:rsidTr="00BE3F63">
        <w:tc>
          <w:tcPr>
            <w:tcW w:w="704" w:type="dxa"/>
            <w:gridSpan w:val="2"/>
          </w:tcPr>
          <w:p w14:paraId="7ADB085E" w14:textId="77777777" w:rsidR="005771EC" w:rsidRPr="00355E1D" w:rsidRDefault="005771EC" w:rsidP="005605E3">
            <w:pPr>
              <w:pStyle w:val="ae"/>
              <w:numPr>
                <w:ilvl w:val="0"/>
                <w:numId w:val="17"/>
              </w:numPr>
              <w:spacing w:line="360" w:lineRule="auto"/>
              <w:ind w:firstLineChars="0"/>
            </w:pPr>
          </w:p>
        </w:tc>
        <w:tc>
          <w:tcPr>
            <w:tcW w:w="1701" w:type="dxa"/>
          </w:tcPr>
          <w:p w14:paraId="3FDD035F" w14:textId="02EEB7CC" w:rsidR="005771EC" w:rsidRPr="005A490A" w:rsidRDefault="005771EC" w:rsidP="005605E3">
            <w:pPr>
              <w:spacing w:line="360" w:lineRule="auto"/>
              <w:rPr>
                <w:color w:val="00B050"/>
              </w:rPr>
            </w:pPr>
            <w:r w:rsidRPr="005A490A">
              <w:rPr>
                <w:rFonts w:hint="eastAsia"/>
                <w:color w:val="00B050"/>
              </w:rPr>
              <w:t>证件</w:t>
            </w:r>
            <w:r w:rsidRPr="005A490A">
              <w:rPr>
                <w:color w:val="00B050"/>
              </w:rPr>
              <w:t>长期有效</w:t>
            </w:r>
          </w:p>
        </w:tc>
        <w:tc>
          <w:tcPr>
            <w:tcW w:w="6095" w:type="dxa"/>
          </w:tcPr>
          <w:p w14:paraId="406C8EA1" w14:textId="77777777" w:rsidR="005771EC" w:rsidRDefault="005771EC" w:rsidP="005605E3">
            <w:pPr>
              <w:spacing w:line="360" w:lineRule="auto"/>
            </w:pPr>
            <w:r w:rsidRPr="00DB7E67">
              <w:rPr>
                <w:rFonts w:hint="eastAsia"/>
              </w:rPr>
              <w:t>系统</w:t>
            </w:r>
            <w:r>
              <w:rPr>
                <w:rFonts w:hint="eastAsia"/>
              </w:rPr>
              <w:t>默认查询</w:t>
            </w:r>
            <w:r>
              <w:t>展示，支持修改</w:t>
            </w:r>
            <w:r>
              <w:rPr>
                <w:rFonts w:hint="eastAsia"/>
              </w:rPr>
              <w:t>、</w:t>
            </w:r>
            <w:r>
              <w:t>删除</w:t>
            </w:r>
            <w:r w:rsidR="00C6522D">
              <w:rPr>
                <w:rFonts w:hint="eastAsia"/>
              </w:rPr>
              <w:t>，</w:t>
            </w:r>
            <w:r w:rsidR="00C6522D">
              <w:t>删除的逻辑见</w:t>
            </w:r>
            <w:r w:rsidR="00C6522D">
              <w:rPr>
                <w:rFonts w:hint="eastAsia"/>
              </w:rPr>
              <w:t>3.1.6</w:t>
            </w:r>
            <w:r w:rsidR="00C6522D">
              <w:rPr>
                <w:rFonts w:hint="eastAsia"/>
              </w:rPr>
              <w:t>所述</w:t>
            </w:r>
          </w:p>
          <w:p w14:paraId="1CD72BDB" w14:textId="1FA884CA" w:rsidR="00210E29" w:rsidRPr="00D46C9D" w:rsidRDefault="00210E29" w:rsidP="005605E3">
            <w:pPr>
              <w:spacing w:line="360" w:lineRule="auto"/>
              <w:rPr>
                <w:b/>
                <w:color w:val="00B050"/>
              </w:rPr>
            </w:pPr>
            <w:r>
              <w:rPr>
                <w:rFonts w:hint="eastAsia"/>
              </w:rPr>
              <w:t>“字段归属</w:t>
            </w:r>
            <w:r>
              <w:t>对象</w:t>
            </w:r>
            <w:r>
              <w:rPr>
                <w:rFonts w:hint="eastAsia"/>
              </w:rPr>
              <w:t>”值</w:t>
            </w:r>
            <w:r>
              <w:t>为</w:t>
            </w:r>
            <w:r>
              <w:rPr>
                <w:rFonts w:hint="eastAsia"/>
              </w:rPr>
              <w:t>“</w:t>
            </w:r>
            <w:r>
              <w:rPr>
                <w:rFonts w:hint="eastAsia"/>
                <w:color w:val="00B050"/>
              </w:rPr>
              <w:t>投保人</w:t>
            </w:r>
            <w:r>
              <w:rPr>
                <w:color w:val="00B050"/>
              </w:rPr>
              <w:t>列表</w:t>
            </w:r>
            <w:r>
              <w:rPr>
                <w:rFonts w:hint="eastAsia"/>
                <w:color w:val="00B050"/>
              </w:rPr>
              <w:t>对象</w:t>
            </w:r>
            <w:r>
              <w:rPr>
                <w:rFonts w:hint="eastAsia"/>
              </w:rPr>
              <w:t>”</w:t>
            </w:r>
          </w:p>
        </w:tc>
      </w:tr>
      <w:tr w:rsidR="005771EC" w14:paraId="5484D592" w14:textId="77777777" w:rsidTr="00BE3F63">
        <w:tc>
          <w:tcPr>
            <w:tcW w:w="704" w:type="dxa"/>
            <w:gridSpan w:val="2"/>
          </w:tcPr>
          <w:p w14:paraId="4D274D4F" w14:textId="77777777" w:rsidR="005771EC" w:rsidRPr="00355E1D" w:rsidRDefault="005771EC" w:rsidP="005605E3">
            <w:pPr>
              <w:pStyle w:val="ae"/>
              <w:numPr>
                <w:ilvl w:val="0"/>
                <w:numId w:val="17"/>
              </w:numPr>
              <w:spacing w:line="360" w:lineRule="auto"/>
              <w:ind w:firstLineChars="0"/>
            </w:pPr>
          </w:p>
        </w:tc>
        <w:tc>
          <w:tcPr>
            <w:tcW w:w="1701" w:type="dxa"/>
          </w:tcPr>
          <w:p w14:paraId="77CDB500" w14:textId="6082FF6B" w:rsidR="005771EC" w:rsidRPr="005A490A" w:rsidRDefault="005771EC" w:rsidP="005605E3">
            <w:pPr>
              <w:spacing w:line="360" w:lineRule="auto"/>
              <w:rPr>
                <w:color w:val="00B050"/>
              </w:rPr>
            </w:pPr>
            <w:r w:rsidRPr="005A490A">
              <w:rPr>
                <w:rFonts w:hint="eastAsia"/>
                <w:color w:val="00B050"/>
              </w:rPr>
              <w:t>性别</w:t>
            </w:r>
          </w:p>
        </w:tc>
        <w:tc>
          <w:tcPr>
            <w:tcW w:w="6095" w:type="dxa"/>
          </w:tcPr>
          <w:p w14:paraId="1EFB0C1B" w14:textId="77777777" w:rsidR="005771EC" w:rsidRDefault="005771EC" w:rsidP="005605E3">
            <w:pPr>
              <w:spacing w:line="360" w:lineRule="auto"/>
            </w:pPr>
            <w:r w:rsidRPr="00DB7E67">
              <w:rPr>
                <w:rFonts w:hint="eastAsia"/>
              </w:rPr>
              <w:t>系统</w:t>
            </w:r>
            <w:r>
              <w:rPr>
                <w:rFonts w:hint="eastAsia"/>
              </w:rPr>
              <w:t>默认查询</w:t>
            </w:r>
            <w:r>
              <w:t>展示，支持修改</w:t>
            </w:r>
            <w:r>
              <w:rPr>
                <w:rFonts w:hint="eastAsia"/>
              </w:rPr>
              <w:t>、</w:t>
            </w:r>
            <w:r>
              <w:t>删除</w:t>
            </w:r>
            <w:r w:rsidR="00C6522D">
              <w:rPr>
                <w:rFonts w:hint="eastAsia"/>
              </w:rPr>
              <w:t>，</w:t>
            </w:r>
            <w:r w:rsidR="00C6522D">
              <w:t>删除的逻辑见</w:t>
            </w:r>
            <w:r w:rsidR="00C6522D">
              <w:rPr>
                <w:rFonts w:hint="eastAsia"/>
              </w:rPr>
              <w:t>3.1.6</w:t>
            </w:r>
            <w:r w:rsidR="00C6522D">
              <w:rPr>
                <w:rFonts w:hint="eastAsia"/>
              </w:rPr>
              <w:t>所述</w:t>
            </w:r>
          </w:p>
          <w:p w14:paraId="29A5B105" w14:textId="200C2FAB" w:rsidR="00210E29" w:rsidRPr="00D46C9D" w:rsidRDefault="00210E29" w:rsidP="005605E3">
            <w:pPr>
              <w:spacing w:line="360" w:lineRule="auto"/>
              <w:rPr>
                <w:b/>
                <w:color w:val="00B050"/>
              </w:rPr>
            </w:pPr>
            <w:r>
              <w:rPr>
                <w:rFonts w:hint="eastAsia"/>
              </w:rPr>
              <w:t>“字段归属</w:t>
            </w:r>
            <w:r>
              <w:t>对象</w:t>
            </w:r>
            <w:r>
              <w:rPr>
                <w:rFonts w:hint="eastAsia"/>
              </w:rPr>
              <w:t>”值</w:t>
            </w:r>
            <w:r>
              <w:t>为</w:t>
            </w:r>
            <w:r>
              <w:rPr>
                <w:rFonts w:hint="eastAsia"/>
              </w:rPr>
              <w:t>“</w:t>
            </w:r>
            <w:r>
              <w:rPr>
                <w:rFonts w:hint="eastAsia"/>
                <w:color w:val="00B050"/>
              </w:rPr>
              <w:t>投保人</w:t>
            </w:r>
            <w:r>
              <w:rPr>
                <w:color w:val="00B050"/>
              </w:rPr>
              <w:t>列表</w:t>
            </w:r>
            <w:r>
              <w:rPr>
                <w:rFonts w:hint="eastAsia"/>
                <w:color w:val="00B050"/>
              </w:rPr>
              <w:t>对象</w:t>
            </w:r>
            <w:r>
              <w:rPr>
                <w:rFonts w:hint="eastAsia"/>
              </w:rPr>
              <w:t>”</w:t>
            </w:r>
          </w:p>
        </w:tc>
      </w:tr>
      <w:tr w:rsidR="005771EC" w14:paraId="083FCCE3" w14:textId="77777777" w:rsidTr="00BE3F63">
        <w:tc>
          <w:tcPr>
            <w:tcW w:w="704" w:type="dxa"/>
            <w:gridSpan w:val="2"/>
          </w:tcPr>
          <w:p w14:paraId="768C01D3" w14:textId="77777777" w:rsidR="005771EC" w:rsidRPr="00355E1D" w:rsidRDefault="005771EC" w:rsidP="005605E3">
            <w:pPr>
              <w:pStyle w:val="ae"/>
              <w:numPr>
                <w:ilvl w:val="0"/>
                <w:numId w:val="17"/>
              </w:numPr>
              <w:spacing w:line="360" w:lineRule="auto"/>
              <w:ind w:firstLineChars="0"/>
            </w:pPr>
          </w:p>
        </w:tc>
        <w:tc>
          <w:tcPr>
            <w:tcW w:w="1701" w:type="dxa"/>
          </w:tcPr>
          <w:p w14:paraId="742EE479" w14:textId="1C8D84BD" w:rsidR="005771EC" w:rsidRPr="005A490A" w:rsidRDefault="005771EC" w:rsidP="005605E3">
            <w:pPr>
              <w:spacing w:line="360" w:lineRule="auto"/>
              <w:rPr>
                <w:color w:val="00B050"/>
              </w:rPr>
            </w:pPr>
            <w:r w:rsidRPr="005A490A">
              <w:rPr>
                <w:rFonts w:hint="eastAsia"/>
                <w:color w:val="00B050"/>
              </w:rPr>
              <w:t>出生日期</w:t>
            </w:r>
          </w:p>
        </w:tc>
        <w:tc>
          <w:tcPr>
            <w:tcW w:w="6095" w:type="dxa"/>
          </w:tcPr>
          <w:p w14:paraId="0E8D6E05" w14:textId="77777777" w:rsidR="005771EC" w:rsidRDefault="005771EC" w:rsidP="005605E3">
            <w:pPr>
              <w:spacing w:line="360" w:lineRule="auto"/>
            </w:pPr>
            <w:r w:rsidRPr="00DB7E67">
              <w:rPr>
                <w:rFonts w:hint="eastAsia"/>
              </w:rPr>
              <w:t>系统</w:t>
            </w:r>
            <w:r>
              <w:rPr>
                <w:rFonts w:hint="eastAsia"/>
              </w:rPr>
              <w:t>默认查询</w:t>
            </w:r>
            <w:r>
              <w:t>展示，支持修改</w:t>
            </w:r>
            <w:r>
              <w:rPr>
                <w:rFonts w:hint="eastAsia"/>
              </w:rPr>
              <w:t>、</w:t>
            </w:r>
            <w:r>
              <w:t>删除</w:t>
            </w:r>
            <w:r w:rsidR="00C6522D">
              <w:rPr>
                <w:rFonts w:hint="eastAsia"/>
              </w:rPr>
              <w:t>，</w:t>
            </w:r>
            <w:r w:rsidR="00C6522D">
              <w:t>删除的逻辑见</w:t>
            </w:r>
            <w:r w:rsidR="00C6522D">
              <w:rPr>
                <w:rFonts w:hint="eastAsia"/>
              </w:rPr>
              <w:t>3.1.6</w:t>
            </w:r>
            <w:r w:rsidR="00C6522D">
              <w:rPr>
                <w:rFonts w:hint="eastAsia"/>
              </w:rPr>
              <w:t>所述</w:t>
            </w:r>
          </w:p>
          <w:p w14:paraId="45FFFAA8" w14:textId="62C26073" w:rsidR="00210E29" w:rsidRPr="00D46C9D" w:rsidRDefault="00210E29" w:rsidP="005605E3">
            <w:pPr>
              <w:spacing w:line="360" w:lineRule="auto"/>
              <w:rPr>
                <w:b/>
                <w:color w:val="00B050"/>
              </w:rPr>
            </w:pPr>
            <w:r>
              <w:rPr>
                <w:rFonts w:hint="eastAsia"/>
              </w:rPr>
              <w:t>“字段归属</w:t>
            </w:r>
            <w:r>
              <w:t>对象</w:t>
            </w:r>
            <w:r>
              <w:rPr>
                <w:rFonts w:hint="eastAsia"/>
              </w:rPr>
              <w:t>”值</w:t>
            </w:r>
            <w:r>
              <w:t>为</w:t>
            </w:r>
            <w:r>
              <w:rPr>
                <w:rFonts w:hint="eastAsia"/>
              </w:rPr>
              <w:t>“</w:t>
            </w:r>
            <w:r>
              <w:rPr>
                <w:rFonts w:hint="eastAsia"/>
                <w:color w:val="00B050"/>
              </w:rPr>
              <w:t>投保人</w:t>
            </w:r>
            <w:r>
              <w:rPr>
                <w:color w:val="00B050"/>
              </w:rPr>
              <w:t>列表</w:t>
            </w:r>
            <w:r>
              <w:rPr>
                <w:rFonts w:hint="eastAsia"/>
                <w:color w:val="00B050"/>
              </w:rPr>
              <w:t>对象</w:t>
            </w:r>
            <w:r>
              <w:rPr>
                <w:rFonts w:hint="eastAsia"/>
              </w:rPr>
              <w:t>”</w:t>
            </w:r>
          </w:p>
        </w:tc>
      </w:tr>
      <w:tr w:rsidR="005771EC" w14:paraId="06AAA0E4" w14:textId="77777777" w:rsidTr="00BE3F63">
        <w:tc>
          <w:tcPr>
            <w:tcW w:w="704" w:type="dxa"/>
            <w:gridSpan w:val="2"/>
          </w:tcPr>
          <w:p w14:paraId="789760F1" w14:textId="77777777" w:rsidR="005771EC" w:rsidRPr="00355E1D" w:rsidRDefault="005771EC" w:rsidP="005605E3">
            <w:pPr>
              <w:pStyle w:val="ae"/>
              <w:numPr>
                <w:ilvl w:val="0"/>
                <w:numId w:val="17"/>
              </w:numPr>
              <w:spacing w:line="360" w:lineRule="auto"/>
              <w:ind w:firstLineChars="0"/>
            </w:pPr>
          </w:p>
        </w:tc>
        <w:tc>
          <w:tcPr>
            <w:tcW w:w="1701" w:type="dxa"/>
          </w:tcPr>
          <w:p w14:paraId="626F0578" w14:textId="7C2A0A78" w:rsidR="005771EC" w:rsidRPr="005A490A" w:rsidRDefault="005771EC" w:rsidP="005605E3">
            <w:pPr>
              <w:spacing w:line="360" w:lineRule="auto"/>
              <w:rPr>
                <w:color w:val="00B050"/>
              </w:rPr>
            </w:pPr>
            <w:r w:rsidRPr="005A490A">
              <w:rPr>
                <w:rFonts w:hint="eastAsia"/>
                <w:color w:val="00B050"/>
              </w:rPr>
              <w:t>国籍</w:t>
            </w:r>
          </w:p>
        </w:tc>
        <w:tc>
          <w:tcPr>
            <w:tcW w:w="6095" w:type="dxa"/>
          </w:tcPr>
          <w:p w14:paraId="55FB032D" w14:textId="77777777" w:rsidR="005771EC" w:rsidRDefault="005771EC" w:rsidP="005605E3">
            <w:pPr>
              <w:spacing w:line="360" w:lineRule="auto"/>
            </w:pPr>
            <w:r w:rsidRPr="00DB7E67">
              <w:rPr>
                <w:rFonts w:hint="eastAsia"/>
              </w:rPr>
              <w:t>系统</w:t>
            </w:r>
            <w:r>
              <w:rPr>
                <w:rFonts w:hint="eastAsia"/>
              </w:rPr>
              <w:t>默认查询</w:t>
            </w:r>
            <w:r>
              <w:t>展示，支持修改</w:t>
            </w:r>
            <w:r>
              <w:rPr>
                <w:rFonts w:hint="eastAsia"/>
              </w:rPr>
              <w:t>、</w:t>
            </w:r>
            <w:r>
              <w:t>删除</w:t>
            </w:r>
            <w:r w:rsidR="00C6522D">
              <w:rPr>
                <w:rFonts w:hint="eastAsia"/>
              </w:rPr>
              <w:t>，</w:t>
            </w:r>
            <w:r w:rsidR="00C6522D">
              <w:t>删除的逻辑见</w:t>
            </w:r>
            <w:r w:rsidR="00C6522D">
              <w:rPr>
                <w:rFonts w:hint="eastAsia"/>
              </w:rPr>
              <w:t>3.1.6</w:t>
            </w:r>
            <w:r w:rsidR="00C6522D">
              <w:rPr>
                <w:rFonts w:hint="eastAsia"/>
              </w:rPr>
              <w:t>所述</w:t>
            </w:r>
          </w:p>
          <w:p w14:paraId="5831B99D" w14:textId="19B5C8AA" w:rsidR="00210E29" w:rsidRPr="00D46C9D" w:rsidRDefault="00210E29" w:rsidP="005605E3">
            <w:pPr>
              <w:spacing w:line="360" w:lineRule="auto"/>
              <w:rPr>
                <w:b/>
                <w:color w:val="00B050"/>
              </w:rPr>
            </w:pPr>
            <w:r>
              <w:rPr>
                <w:rFonts w:hint="eastAsia"/>
              </w:rPr>
              <w:t>“字段归属</w:t>
            </w:r>
            <w:r>
              <w:t>对象</w:t>
            </w:r>
            <w:r>
              <w:rPr>
                <w:rFonts w:hint="eastAsia"/>
              </w:rPr>
              <w:t>”值</w:t>
            </w:r>
            <w:r>
              <w:t>为</w:t>
            </w:r>
            <w:r>
              <w:rPr>
                <w:rFonts w:hint="eastAsia"/>
              </w:rPr>
              <w:t>“</w:t>
            </w:r>
            <w:r>
              <w:rPr>
                <w:rFonts w:hint="eastAsia"/>
                <w:color w:val="00B050"/>
              </w:rPr>
              <w:t>投保人</w:t>
            </w:r>
            <w:r>
              <w:rPr>
                <w:color w:val="00B050"/>
              </w:rPr>
              <w:t>列表</w:t>
            </w:r>
            <w:r>
              <w:rPr>
                <w:rFonts w:hint="eastAsia"/>
                <w:color w:val="00B050"/>
              </w:rPr>
              <w:t>对象</w:t>
            </w:r>
            <w:r>
              <w:rPr>
                <w:rFonts w:hint="eastAsia"/>
              </w:rPr>
              <w:t>”</w:t>
            </w:r>
          </w:p>
        </w:tc>
      </w:tr>
      <w:tr w:rsidR="005771EC" w14:paraId="6FCB444C" w14:textId="77777777" w:rsidTr="00BE3F63">
        <w:tc>
          <w:tcPr>
            <w:tcW w:w="704" w:type="dxa"/>
            <w:gridSpan w:val="2"/>
          </w:tcPr>
          <w:p w14:paraId="2E84CB23" w14:textId="77777777" w:rsidR="005771EC" w:rsidRPr="00355E1D" w:rsidRDefault="005771EC" w:rsidP="005605E3">
            <w:pPr>
              <w:pStyle w:val="ae"/>
              <w:numPr>
                <w:ilvl w:val="0"/>
                <w:numId w:val="17"/>
              </w:numPr>
              <w:spacing w:line="360" w:lineRule="auto"/>
              <w:ind w:firstLineChars="0"/>
            </w:pPr>
          </w:p>
        </w:tc>
        <w:tc>
          <w:tcPr>
            <w:tcW w:w="1701" w:type="dxa"/>
          </w:tcPr>
          <w:p w14:paraId="3771D010" w14:textId="73E08631" w:rsidR="005771EC" w:rsidRPr="005A490A" w:rsidRDefault="005771EC" w:rsidP="005605E3">
            <w:pPr>
              <w:spacing w:line="360" w:lineRule="auto"/>
              <w:rPr>
                <w:color w:val="00B050"/>
              </w:rPr>
            </w:pPr>
            <w:r w:rsidRPr="005A490A">
              <w:rPr>
                <w:rFonts w:hint="eastAsia"/>
                <w:color w:val="00B050"/>
              </w:rPr>
              <w:t>手机号码</w:t>
            </w:r>
          </w:p>
        </w:tc>
        <w:tc>
          <w:tcPr>
            <w:tcW w:w="6095" w:type="dxa"/>
          </w:tcPr>
          <w:p w14:paraId="6DDFEA23" w14:textId="77777777" w:rsidR="005771EC" w:rsidRDefault="005771EC" w:rsidP="005605E3">
            <w:pPr>
              <w:spacing w:line="360" w:lineRule="auto"/>
            </w:pPr>
            <w:r w:rsidRPr="00DB7E67">
              <w:rPr>
                <w:rFonts w:hint="eastAsia"/>
              </w:rPr>
              <w:t>系统</w:t>
            </w:r>
            <w:r>
              <w:rPr>
                <w:rFonts w:hint="eastAsia"/>
              </w:rPr>
              <w:t>默认查询</w:t>
            </w:r>
            <w:r>
              <w:t>展示，支持修改</w:t>
            </w:r>
            <w:r>
              <w:rPr>
                <w:rFonts w:hint="eastAsia"/>
              </w:rPr>
              <w:t>、</w:t>
            </w:r>
            <w:r>
              <w:t>删除</w:t>
            </w:r>
            <w:r w:rsidR="00C6522D">
              <w:rPr>
                <w:rFonts w:hint="eastAsia"/>
              </w:rPr>
              <w:t>，</w:t>
            </w:r>
            <w:r w:rsidR="00C6522D">
              <w:t>删除的逻辑见</w:t>
            </w:r>
            <w:r w:rsidR="00C6522D">
              <w:rPr>
                <w:rFonts w:hint="eastAsia"/>
              </w:rPr>
              <w:t>3.1.6</w:t>
            </w:r>
            <w:r w:rsidR="00C6522D">
              <w:rPr>
                <w:rFonts w:hint="eastAsia"/>
              </w:rPr>
              <w:t>所述</w:t>
            </w:r>
          </w:p>
          <w:p w14:paraId="2447C131" w14:textId="42262C63" w:rsidR="00210E29" w:rsidRPr="00D46C9D" w:rsidRDefault="00210E29" w:rsidP="005605E3">
            <w:pPr>
              <w:spacing w:line="360" w:lineRule="auto"/>
              <w:rPr>
                <w:b/>
                <w:color w:val="00B050"/>
              </w:rPr>
            </w:pPr>
            <w:r>
              <w:rPr>
                <w:rFonts w:hint="eastAsia"/>
              </w:rPr>
              <w:t>“字段归属</w:t>
            </w:r>
            <w:r>
              <w:t>对象</w:t>
            </w:r>
            <w:r>
              <w:rPr>
                <w:rFonts w:hint="eastAsia"/>
              </w:rPr>
              <w:t>”值</w:t>
            </w:r>
            <w:r>
              <w:t>为</w:t>
            </w:r>
            <w:r>
              <w:rPr>
                <w:rFonts w:hint="eastAsia"/>
              </w:rPr>
              <w:t>“</w:t>
            </w:r>
            <w:r>
              <w:rPr>
                <w:rFonts w:hint="eastAsia"/>
                <w:color w:val="00B050"/>
              </w:rPr>
              <w:t>投保人</w:t>
            </w:r>
            <w:r>
              <w:rPr>
                <w:color w:val="00B050"/>
              </w:rPr>
              <w:t>列表</w:t>
            </w:r>
            <w:r>
              <w:rPr>
                <w:rFonts w:hint="eastAsia"/>
                <w:color w:val="00B050"/>
              </w:rPr>
              <w:t>对象</w:t>
            </w:r>
            <w:r>
              <w:rPr>
                <w:rFonts w:hint="eastAsia"/>
              </w:rPr>
              <w:t>”</w:t>
            </w:r>
          </w:p>
        </w:tc>
      </w:tr>
      <w:tr w:rsidR="005771EC" w14:paraId="4A17E16B" w14:textId="77777777" w:rsidTr="00BE3F63">
        <w:tc>
          <w:tcPr>
            <w:tcW w:w="704" w:type="dxa"/>
            <w:gridSpan w:val="2"/>
          </w:tcPr>
          <w:p w14:paraId="25093D35" w14:textId="77777777" w:rsidR="005771EC" w:rsidRPr="00355E1D" w:rsidRDefault="005771EC" w:rsidP="005605E3">
            <w:pPr>
              <w:pStyle w:val="ae"/>
              <w:numPr>
                <w:ilvl w:val="0"/>
                <w:numId w:val="17"/>
              </w:numPr>
              <w:spacing w:line="360" w:lineRule="auto"/>
              <w:ind w:firstLineChars="0"/>
            </w:pPr>
          </w:p>
        </w:tc>
        <w:tc>
          <w:tcPr>
            <w:tcW w:w="1701" w:type="dxa"/>
          </w:tcPr>
          <w:p w14:paraId="6E7DD632" w14:textId="0788F586" w:rsidR="005771EC" w:rsidRPr="005A490A" w:rsidRDefault="005771EC" w:rsidP="005605E3">
            <w:pPr>
              <w:spacing w:line="360" w:lineRule="auto"/>
              <w:rPr>
                <w:color w:val="00B050"/>
              </w:rPr>
            </w:pPr>
            <w:r w:rsidRPr="005A490A">
              <w:rPr>
                <w:rFonts w:hint="eastAsia"/>
                <w:color w:val="00B050"/>
              </w:rPr>
              <w:t>电子</w:t>
            </w:r>
            <w:r w:rsidRPr="005A490A">
              <w:rPr>
                <w:color w:val="00B050"/>
              </w:rPr>
              <w:t>邮箱</w:t>
            </w:r>
          </w:p>
        </w:tc>
        <w:tc>
          <w:tcPr>
            <w:tcW w:w="6095" w:type="dxa"/>
          </w:tcPr>
          <w:p w14:paraId="4D81AC8D" w14:textId="77777777" w:rsidR="005771EC" w:rsidRDefault="005771EC" w:rsidP="005605E3">
            <w:pPr>
              <w:spacing w:line="360" w:lineRule="auto"/>
            </w:pPr>
            <w:r w:rsidRPr="00DB7E67">
              <w:rPr>
                <w:rFonts w:hint="eastAsia"/>
              </w:rPr>
              <w:t>系统</w:t>
            </w:r>
            <w:r>
              <w:rPr>
                <w:rFonts w:hint="eastAsia"/>
              </w:rPr>
              <w:t>默认查询</w:t>
            </w:r>
            <w:r>
              <w:t>展示，支持修改</w:t>
            </w:r>
            <w:r>
              <w:rPr>
                <w:rFonts w:hint="eastAsia"/>
              </w:rPr>
              <w:t>、</w:t>
            </w:r>
            <w:r>
              <w:t>删除</w:t>
            </w:r>
            <w:r w:rsidR="00C6522D">
              <w:rPr>
                <w:rFonts w:hint="eastAsia"/>
              </w:rPr>
              <w:t>，</w:t>
            </w:r>
            <w:r w:rsidR="00C6522D">
              <w:t>删除的逻辑见</w:t>
            </w:r>
            <w:r w:rsidR="00C6522D">
              <w:rPr>
                <w:rFonts w:hint="eastAsia"/>
              </w:rPr>
              <w:t>3.1.6</w:t>
            </w:r>
            <w:r w:rsidR="00C6522D">
              <w:rPr>
                <w:rFonts w:hint="eastAsia"/>
              </w:rPr>
              <w:t>所述</w:t>
            </w:r>
          </w:p>
          <w:p w14:paraId="6C8F21FD" w14:textId="02C58E38" w:rsidR="00210E29" w:rsidRPr="00D46C9D" w:rsidRDefault="00210E29" w:rsidP="005605E3">
            <w:pPr>
              <w:spacing w:line="360" w:lineRule="auto"/>
              <w:rPr>
                <w:b/>
                <w:color w:val="00B050"/>
              </w:rPr>
            </w:pPr>
            <w:r>
              <w:rPr>
                <w:rFonts w:hint="eastAsia"/>
              </w:rPr>
              <w:t>“字段归属</w:t>
            </w:r>
            <w:r>
              <w:t>对象</w:t>
            </w:r>
            <w:r>
              <w:rPr>
                <w:rFonts w:hint="eastAsia"/>
              </w:rPr>
              <w:t>”值</w:t>
            </w:r>
            <w:r>
              <w:t>为</w:t>
            </w:r>
            <w:r>
              <w:rPr>
                <w:rFonts w:hint="eastAsia"/>
              </w:rPr>
              <w:t>“</w:t>
            </w:r>
            <w:r>
              <w:rPr>
                <w:rFonts w:hint="eastAsia"/>
                <w:color w:val="00B050"/>
              </w:rPr>
              <w:t>投保人</w:t>
            </w:r>
            <w:r>
              <w:rPr>
                <w:color w:val="00B050"/>
              </w:rPr>
              <w:t>列表</w:t>
            </w:r>
            <w:r>
              <w:rPr>
                <w:rFonts w:hint="eastAsia"/>
                <w:color w:val="00B050"/>
              </w:rPr>
              <w:t>对象</w:t>
            </w:r>
            <w:r>
              <w:rPr>
                <w:rFonts w:hint="eastAsia"/>
              </w:rPr>
              <w:t>”</w:t>
            </w:r>
          </w:p>
        </w:tc>
      </w:tr>
      <w:tr w:rsidR="005771EC" w14:paraId="6E9A66E7" w14:textId="77777777" w:rsidTr="00BE3F63">
        <w:tc>
          <w:tcPr>
            <w:tcW w:w="704" w:type="dxa"/>
            <w:gridSpan w:val="2"/>
          </w:tcPr>
          <w:p w14:paraId="377896FC" w14:textId="77777777" w:rsidR="005771EC" w:rsidRPr="00355E1D" w:rsidRDefault="005771EC" w:rsidP="005605E3">
            <w:pPr>
              <w:pStyle w:val="ae"/>
              <w:numPr>
                <w:ilvl w:val="0"/>
                <w:numId w:val="17"/>
              </w:numPr>
              <w:spacing w:line="360" w:lineRule="auto"/>
              <w:ind w:firstLineChars="0"/>
            </w:pPr>
          </w:p>
        </w:tc>
        <w:tc>
          <w:tcPr>
            <w:tcW w:w="1701" w:type="dxa"/>
          </w:tcPr>
          <w:p w14:paraId="28452368" w14:textId="2C3FC290" w:rsidR="005771EC" w:rsidRPr="005A490A" w:rsidRDefault="005771EC" w:rsidP="005605E3">
            <w:pPr>
              <w:spacing w:line="360" w:lineRule="auto"/>
              <w:rPr>
                <w:color w:val="00B050"/>
              </w:rPr>
            </w:pPr>
            <w:r w:rsidRPr="005A490A">
              <w:rPr>
                <w:rFonts w:hint="eastAsia"/>
                <w:color w:val="00B050"/>
              </w:rPr>
              <w:t>所在</w:t>
            </w:r>
            <w:r w:rsidRPr="005A490A">
              <w:rPr>
                <w:color w:val="00B050"/>
              </w:rPr>
              <w:t>地区</w:t>
            </w:r>
          </w:p>
        </w:tc>
        <w:tc>
          <w:tcPr>
            <w:tcW w:w="6095" w:type="dxa"/>
          </w:tcPr>
          <w:p w14:paraId="6FEDAA85" w14:textId="77777777" w:rsidR="005771EC" w:rsidRDefault="005771EC" w:rsidP="005605E3">
            <w:pPr>
              <w:spacing w:line="360" w:lineRule="auto"/>
            </w:pPr>
            <w:r w:rsidRPr="00DB7E67">
              <w:rPr>
                <w:rFonts w:hint="eastAsia"/>
              </w:rPr>
              <w:t>系统</w:t>
            </w:r>
            <w:r>
              <w:rPr>
                <w:rFonts w:hint="eastAsia"/>
              </w:rPr>
              <w:t>默认查询</w:t>
            </w:r>
            <w:r>
              <w:t>展示，支持修改</w:t>
            </w:r>
            <w:r>
              <w:rPr>
                <w:rFonts w:hint="eastAsia"/>
              </w:rPr>
              <w:t>、</w:t>
            </w:r>
            <w:r>
              <w:t>删除</w:t>
            </w:r>
            <w:r w:rsidR="00C6522D">
              <w:rPr>
                <w:rFonts w:hint="eastAsia"/>
              </w:rPr>
              <w:t>，</w:t>
            </w:r>
            <w:r w:rsidR="00C6522D">
              <w:t>删除的逻辑见</w:t>
            </w:r>
            <w:r w:rsidR="00C6522D">
              <w:rPr>
                <w:rFonts w:hint="eastAsia"/>
              </w:rPr>
              <w:t>3.1.6</w:t>
            </w:r>
            <w:r w:rsidR="00C6522D">
              <w:rPr>
                <w:rFonts w:hint="eastAsia"/>
              </w:rPr>
              <w:t>所述</w:t>
            </w:r>
          </w:p>
          <w:p w14:paraId="7F6C08CC" w14:textId="0BB3A8A8" w:rsidR="00210E29" w:rsidRPr="00D46C9D" w:rsidRDefault="00210E29" w:rsidP="005605E3">
            <w:pPr>
              <w:spacing w:line="360" w:lineRule="auto"/>
              <w:rPr>
                <w:b/>
                <w:color w:val="00B050"/>
              </w:rPr>
            </w:pPr>
            <w:r>
              <w:rPr>
                <w:rFonts w:hint="eastAsia"/>
              </w:rPr>
              <w:t>“字段归属</w:t>
            </w:r>
            <w:r>
              <w:t>对象</w:t>
            </w:r>
            <w:r>
              <w:rPr>
                <w:rFonts w:hint="eastAsia"/>
              </w:rPr>
              <w:t>”值</w:t>
            </w:r>
            <w:r>
              <w:t>为</w:t>
            </w:r>
            <w:r>
              <w:rPr>
                <w:rFonts w:hint="eastAsia"/>
              </w:rPr>
              <w:t>“</w:t>
            </w:r>
            <w:r>
              <w:rPr>
                <w:rFonts w:hint="eastAsia"/>
                <w:color w:val="00B050"/>
              </w:rPr>
              <w:t>投保人</w:t>
            </w:r>
            <w:r>
              <w:rPr>
                <w:color w:val="00B050"/>
              </w:rPr>
              <w:t>列表</w:t>
            </w:r>
            <w:r>
              <w:rPr>
                <w:rFonts w:hint="eastAsia"/>
                <w:color w:val="00B050"/>
              </w:rPr>
              <w:t>对象</w:t>
            </w:r>
            <w:r>
              <w:rPr>
                <w:rFonts w:hint="eastAsia"/>
              </w:rPr>
              <w:t>”</w:t>
            </w:r>
          </w:p>
        </w:tc>
      </w:tr>
      <w:tr w:rsidR="005771EC" w14:paraId="45112CFF" w14:textId="77777777" w:rsidTr="00BE3F63">
        <w:tc>
          <w:tcPr>
            <w:tcW w:w="704" w:type="dxa"/>
            <w:gridSpan w:val="2"/>
          </w:tcPr>
          <w:p w14:paraId="7BD9FC50" w14:textId="77777777" w:rsidR="005771EC" w:rsidRPr="00355E1D" w:rsidRDefault="005771EC" w:rsidP="005605E3">
            <w:pPr>
              <w:pStyle w:val="ae"/>
              <w:numPr>
                <w:ilvl w:val="0"/>
                <w:numId w:val="17"/>
              </w:numPr>
              <w:spacing w:line="360" w:lineRule="auto"/>
              <w:ind w:firstLineChars="0"/>
            </w:pPr>
          </w:p>
        </w:tc>
        <w:tc>
          <w:tcPr>
            <w:tcW w:w="1701" w:type="dxa"/>
          </w:tcPr>
          <w:p w14:paraId="74B19301" w14:textId="2517E096" w:rsidR="005771EC" w:rsidRPr="005A490A" w:rsidRDefault="005771EC" w:rsidP="005605E3">
            <w:pPr>
              <w:spacing w:line="360" w:lineRule="auto"/>
              <w:rPr>
                <w:color w:val="00B050"/>
              </w:rPr>
            </w:pPr>
            <w:r w:rsidRPr="005A490A">
              <w:rPr>
                <w:rFonts w:hint="eastAsia"/>
                <w:color w:val="00B050"/>
              </w:rPr>
              <w:t>详细</w:t>
            </w:r>
            <w:r w:rsidRPr="005A490A">
              <w:rPr>
                <w:color w:val="00B050"/>
              </w:rPr>
              <w:t>地址</w:t>
            </w:r>
          </w:p>
        </w:tc>
        <w:tc>
          <w:tcPr>
            <w:tcW w:w="6095" w:type="dxa"/>
          </w:tcPr>
          <w:p w14:paraId="0659F4A6" w14:textId="77777777" w:rsidR="005771EC" w:rsidRDefault="005771EC" w:rsidP="005605E3">
            <w:pPr>
              <w:spacing w:line="360" w:lineRule="auto"/>
            </w:pPr>
            <w:r w:rsidRPr="00DB7E67">
              <w:rPr>
                <w:rFonts w:hint="eastAsia"/>
              </w:rPr>
              <w:t>系统</w:t>
            </w:r>
            <w:r>
              <w:rPr>
                <w:rFonts w:hint="eastAsia"/>
              </w:rPr>
              <w:t>默认查询</w:t>
            </w:r>
            <w:r>
              <w:t>展示，支持修改</w:t>
            </w:r>
            <w:r>
              <w:rPr>
                <w:rFonts w:hint="eastAsia"/>
              </w:rPr>
              <w:t>、</w:t>
            </w:r>
            <w:r>
              <w:t>删除</w:t>
            </w:r>
            <w:r w:rsidR="00C6522D">
              <w:rPr>
                <w:rFonts w:hint="eastAsia"/>
              </w:rPr>
              <w:t>，</w:t>
            </w:r>
            <w:r w:rsidR="00C6522D">
              <w:t>删除的逻辑见</w:t>
            </w:r>
            <w:r w:rsidR="00C6522D">
              <w:rPr>
                <w:rFonts w:hint="eastAsia"/>
              </w:rPr>
              <w:t>3.1.6</w:t>
            </w:r>
            <w:r w:rsidR="00C6522D">
              <w:rPr>
                <w:rFonts w:hint="eastAsia"/>
              </w:rPr>
              <w:t>所述</w:t>
            </w:r>
          </w:p>
          <w:p w14:paraId="5B6176A3" w14:textId="440B3FF3" w:rsidR="00210E29" w:rsidRPr="00D46C9D" w:rsidRDefault="00210E29" w:rsidP="005605E3">
            <w:pPr>
              <w:spacing w:line="360" w:lineRule="auto"/>
              <w:rPr>
                <w:b/>
                <w:color w:val="00B050"/>
              </w:rPr>
            </w:pPr>
            <w:r>
              <w:rPr>
                <w:rFonts w:hint="eastAsia"/>
              </w:rPr>
              <w:t>“字段归属</w:t>
            </w:r>
            <w:r>
              <w:t>对象</w:t>
            </w:r>
            <w:r>
              <w:rPr>
                <w:rFonts w:hint="eastAsia"/>
              </w:rPr>
              <w:t>”值</w:t>
            </w:r>
            <w:r>
              <w:t>为</w:t>
            </w:r>
            <w:r>
              <w:rPr>
                <w:rFonts w:hint="eastAsia"/>
              </w:rPr>
              <w:t>“</w:t>
            </w:r>
            <w:r>
              <w:rPr>
                <w:rFonts w:hint="eastAsia"/>
                <w:color w:val="00B050"/>
              </w:rPr>
              <w:t>投保人</w:t>
            </w:r>
            <w:r>
              <w:rPr>
                <w:color w:val="00B050"/>
              </w:rPr>
              <w:t>列表</w:t>
            </w:r>
            <w:r>
              <w:rPr>
                <w:rFonts w:hint="eastAsia"/>
                <w:color w:val="00B050"/>
              </w:rPr>
              <w:t>对象</w:t>
            </w:r>
            <w:r>
              <w:rPr>
                <w:rFonts w:hint="eastAsia"/>
              </w:rPr>
              <w:t>”</w:t>
            </w:r>
          </w:p>
        </w:tc>
      </w:tr>
      <w:tr w:rsidR="005771EC" w14:paraId="4C51663F" w14:textId="77777777" w:rsidTr="006F7508">
        <w:tc>
          <w:tcPr>
            <w:tcW w:w="8500" w:type="dxa"/>
            <w:gridSpan w:val="4"/>
            <w:shd w:val="clear" w:color="auto" w:fill="FBE4D5" w:themeFill="accent2" w:themeFillTint="33"/>
          </w:tcPr>
          <w:p w14:paraId="1D291683" w14:textId="478A78CC" w:rsidR="005771EC" w:rsidRPr="006A725A" w:rsidRDefault="005771EC" w:rsidP="005605E3">
            <w:pPr>
              <w:spacing w:line="360" w:lineRule="auto"/>
            </w:pPr>
            <w:r w:rsidRPr="00355E1D">
              <w:rPr>
                <w:rFonts w:hint="eastAsia"/>
              </w:rPr>
              <w:t>被保人</w:t>
            </w:r>
            <w:r w:rsidRPr="00355E1D">
              <w:t>信息</w:t>
            </w:r>
          </w:p>
        </w:tc>
      </w:tr>
      <w:tr w:rsidR="008C0476" w14:paraId="45E28A06" w14:textId="77777777" w:rsidTr="00BE3F63">
        <w:tc>
          <w:tcPr>
            <w:tcW w:w="704" w:type="dxa"/>
            <w:gridSpan w:val="2"/>
          </w:tcPr>
          <w:p w14:paraId="049DD446" w14:textId="77777777" w:rsidR="008C0476" w:rsidRPr="00355E1D" w:rsidRDefault="008C0476" w:rsidP="005605E3">
            <w:pPr>
              <w:pStyle w:val="ae"/>
              <w:numPr>
                <w:ilvl w:val="0"/>
                <w:numId w:val="25"/>
              </w:numPr>
              <w:spacing w:line="360" w:lineRule="auto"/>
              <w:ind w:firstLineChars="0"/>
            </w:pPr>
          </w:p>
        </w:tc>
        <w:tc>
          <w:tcPr>
            <w:tcW w:w="1701" w:type="dxa"/>
          </w:tcPr>
          <w:p w14:paraId="35E5476A" w14:textId="35E062B0" w:rsidR="008C0476" w:rsidRDefault="008C0476" w:rsidP="005605E3">
            <w:pPr>
              <w:spacing w:line="360" w:lineRule="auto"/>
            </w:pPr>
            <w:r>
              <w:rPr>
                <w:rFonts w:hint="eastAsia"/>
                <w:color w:val="00B050"/>
              </w:rPr>
              <w:t>被保人</w:t>
            </w:r>
            <w:r>
              <w:rPr>
                <w:color w:val="00B050"/>
              </w:rPr>
              <w:t>列表</w:t>
            </w:r>
            <w:r>
              <w:rPr>
                <w:rFonts w:hint="eastAsia"/>
                <w:color w:val="00B050"/>
              </w:rPr>
              <w:t>对象</w:t>
            </w:r>
          </w:p>
        </w:tc>
        <w:tc>
          <w:tcPr>
            <w:tcW w:w="6095" w:type="dxa"/>
          </w:tcPr>
          <w:p w14:paraId="37F17A03" w14:textId="2E462255" w:rsidR="008C0476" w:rsidRPr="00D46C9D" w:rsidRDefault="008C0476" w:rsidP="005605E3">
            <w:pPr>
              <w:spacing w:line="360" w:lineRule="auto"/>
              <w:rPr>
                <w:b/>
                <w:color w:val="00B050"/>
              </w:rPr>
            </w:pPr>
            <w:r w:rsidRPr="00DB7E67">
              <w:rPr>
                <w:rFonts w:hint="eastAsia"/>
              </w:rPr>
              <w:t>系统</w:t>
            </w:r>
            <w:r>
              <w:rPr>
                <w:rFonts w:hint="eastAsia"/>
              </w:rPr>
              <w:t>默认查询</w:t>
            </w:r>
            <w:r>
              <w:t>展示，支持修改</w:t>
            </w:r>
            <w:r>
              <w:rPr>
                <w:rFonts w:hint="eastAsia"/>
              </w:rPr>
              <w:t>、</w:t>
            </w:r>
            <w:r>
              <w:t>删除</w:t>
            </w:r>
            <w:r>
              <w:rPr>
                <w:rFonts w:hint="eastAsia"/>
              </w:rPr>
              <w:t>，</w:t>
            </w:r>
            <w:r>
              <w:t>删除的逻辑见</w:t>
            </w:r>
            <w:r>
              <w:rPr>
                <w:rFonts w:hint="eastAsia"/>
              </w:rPr>
              <w:t>3.1.6</w:t>
            </w:r>
            <w:r>
              <w:rPr>
                <w:rFonts w:hint="eastAsia"/>
              </w:rPr>
              <w:t>所述</w:t>
            </w:r>
          </w:p>
        </w:tc>
      </w:tr>
      <w:tr w:rsidR="008C0476" w14:paraId="6D23D1D6" w14:textId="77777777" w:rsidTr="00BE3F63">
        <w:tc>
          <w:tcPr>
            <w:tcW w:w="704" w:type="dxa"/>
            <w:gridSpan w:val="2"/>
          </w:tcPr>
          <w:p w14:paraId="144D8B03" w14:textId="77777777" w:rsidR="008C0476" w:rsidRPr="00355E1D" w:rsidRDefault="008C0476" w:rsidP="005605E3">
            <w:pPr>
              <w:pStyle w:val="ae"/>
              <w:numPr>
                <w:ilvl w:val="0"/>
                <w:numId w:val="25"/>
              </w:numPr>
              <w:spacing w:line="360" w:lineRule="auto"/>
              <w:ind w:firstLineChars="0"/>
            </w:pPr>
          </w:p>
        </w:tc>
        <w:tc>
          <w:tcPr>
            <w:tcW w:w="1701" w:type="dxa"/>
          </w:tcPr>
          <w:p w14:paraId="7DDA9DFF" w14:textId="51CC498D" w:rsidR="008C0476" w:rsidRDefault="008C0476" w:rsidP="005605E3">
            <w:pPr>
              <w:spacing w:line="360" w:lineRule="auto"/>
              <w:rPr>
                <w:color w:val="00B050"/>
              </w:rPr>
            </w:pPr>
            <w:r>
              <w:rPr>
                <w:rFonts w:hint="eastAsia"/>
                <w:color w:val="00B050"/>
              </w:rPr>
              <w:t>被</w:t>
            </w:r>
            <w:r w:rsidRPr="005A490A">
              <w:rPr>
                <w:rFonts w:hint="eastAsia"/>
                <w:color w:val="00B050"/>
              </w:rPr>
              <w:t>保人</w:t>
            </w:r>
            <w:r w:rsidRPr="005A490A">
              <w:rPr>
                <w:color w:val="00B050"/>
              </w:rPr>
              <w:t>姓名</w:t>
            </w:r>
          </w:p>
        </w:tc>
        <w:tc>
          <w:tcPr>
            <w:tcW w:w="6095" w:type="dxa"/>
          </w:tcPr>
          <w:p w14:paraId="252E91AC" w14:textId="77777777" w:rsidR="008C0476" w:rsidRDefault="008C0476" w:rsidP="005605E3">
            <w:pPr>
              <w:spacing w:line="360" w:lineRule="auto"/>
            </w:pPr>
            <w:r w:rsidRPr="00DB7E67">
              <w:rPr>
                <w:rFonts w:hint="eastAsia"/>
              </w:rPr>
              <w:t>系统</w:t>
            </w:r>
            <w:r>
              <w:rPr>
                <w:rFonts w:hint="eastAsia"/>
              </w:rPr>
              <w:t>默认查询</w:t>
            </w:r>
            <w:r>
              <w:t>展示，支持修改</w:t>
            </w:r>
            <w:r>
              <w:rPr>
                <w:rFonts w:hint="eastAsia"/>
              </w:rPr>
              <w:t>、</w:t>
            </w:r>
            <w:r>
              <w:t>删除</w:t>
            </w:r>
            <w:r>
              <w:rPr>
                <w:rFonts w:hint="eastAsia"/>
              </w:rPr>
              <w:t>，</w:t>
            </w:r>
            <w:r>
              <w:t>删除的逻辑见</w:t>
            </w:r>
            <w:r>
              <w:rPr>
                <w:rFonts w:hint="eastAsia"/>
              </w:rPr>
              <w:t>3.1.6</w:t>
            </w:r>
            <w:r>
              <w:rPr>
                <w:rFonts w:hint="eastAsia"/>
              </w:rPr>
              <w:t>所述</w:t>
            </w:r>
          </w:p>
          <w:p w14:paraId="46EC2A69" w14:textId="5A98D6CE" w:rsidR="008C0476" w:rsidRPr="00DB7E67" w:rsidRDefault="008C0476" w:rsidP="005605E3">
            <w:pPr>
              <w:spacing w:line="360" w:lineRule="auto"/>
            </w:pPr>
            <w:r>
              <w:rPr>
                <w:rFonts w:hint="eastAsia"/>
              </w:rPr>
              <w:t>“字段归属</w:t>
            </w:r>
            <w:r>
              <w:t>对象</w:t>
            </w:r>
            <w:r>
              <w:rPr>
                <w:rFonts w:hint="eastAsia"/>
              </w:rPr>
              <w:t>”值</w:t>
            </w:r>
            <w:r>
              <w:t>为</w:t>
            </w:r>
            <w:r>
              <w:rPr>
                <w:rFonts w:hint="eastAsia"/>
              </w:rPr>
              <w:t>“</w:t>
            </w:r>
            <w:r>
              <w:rPr>
                <w:rFonts w:hint="eastAsia"/>
                <w:color w:val="00B050"/>
              </w:rPr>
              <w:t>被保人</w:t>
            </w:r>
            <w:r>
              <w:rPr>
                <w:color w:val="00B050"/>
              </w:rPr>
              <w:t>列表</w:t>
            </w:r>
            <w:r>
              <w:rPr>
                <w:rFonts w:hint="eastAsia"/>
                <w:color w:val="00B050"/>
              </w:rPr>
              <w:t>对象</w:t>
            </w:r>
            <w:r>
              <w:rPr>
                <w:rFonts w:hint="eastAsia"/>
              </w:rPr>
              <w:t>”</w:t>
            </w:r>
          </w:p>
        </w:tc>
      </w:tr>
      <w:tr w:rsidR="008C0476" w14:paraId="40F337F6" w14:textId="77777777" w:rsidTr="00BE3F63">
        <w:tc>
          <w:tcPr>
            <w:tcW w:w="704" w:type="dxa"/>
            <w:gridSpan w:val="2"/>
          </w:tcPr>
          <w:p w14:paraId="6AE9F894" w14:textId="77777777" w:rsidR="008C0476" w:rsidRPr="00355E1D" w:rsidRDefault="008C0476" w:rsidP="005605E3">
            <w:pPr>
              <w:pStyle w:val="ae"/>
              <w:numPr>
                <w:ilvl w:val="0"/>
                <w:numId w:val="25"/>
              </w:numPr>
              <w:spacing w:line="360" w:lineRule="auto"/>
              <w:ind w:firstLineChars="0"/>
            </w:pPr>
          </w:p>
        </w:tc>
        <w:tc>
          <w:tcPr>
            <w:tcW w:w="1701" w:type="dxa"/>
          </w:tcPr>
          <w:p w14:paraId="2CF24392" w14:textId="22E67675" w:rsidR="008C0476" w:rsidRDefault="008C0476" w:rsidP="005605E3">
            <w:pPr>
              <w:spacing w:line="360" w:lineRule="auto"/>
            </w:pPr>
            <w:r w:rsidRPr="005A490A">
              <w:rPr>
                <w:rFonts w:hint="eastAsia"/>
                <w:color w:val="00B050"/>
              </w:rPr>
              <w:t>证件</w:t>
            </w:r>
            <w:r w:rsidRPr="005A490A">
              <w:rPr>
                <w:color w:val="00B050"/>
              </w:rPr>
              <w:t>类型</w:t>
            </w:r>
          </w:p>
        </w:tc>
        <w:tc>
          <w:tcPr>
            <w:tcW w:w="6095" w:type="dxa"/>
          </w:tcPr>
          <w:p w14:paraId="692C0EAD" w14:textId="77777777" w:rsidR="008C0476" w:rsidRDefault="008C0476" w:rsidP="005605E3">
            <w:pPr>
              <w:spacing w:line="360" w:lineRule="auto"/>
            </w:pPr>
            <w:r w:rsidRPr="00DB7E67">
              <w:rPr>
                <w:rFonts w:hint="eastAsia"/>
              </w:rPr>
              <w:t>系统</w:t>
            </w:r>
            <w:r>
              <w:rPr>
                <w:rFonts w:hint="eastAsia"/>
              </w:rPr>
              <w:t>默认查询</w:t>
            </w:r>
            <w:r>
              <w:t>展示，支持修改</w:t>
            </w:r>
            <w:r>
              <w:rPr>
                <w:rFonts w:hint="eastAsia"/>
              </w:rPr>
              <w:t>、</w:t>
            </w:r>
            <w:r>
              <w:t>删除</w:t>
            </w:r>
            <w:r>
              <w:rPr>
                <w:rFonts w:hint="eastAsia"/>
              </w:rPr>
              <w:t>，</w:t>
            </w:r>
            <w:r>
              <w:t>删除的逻辑见</w:t>
            </w:r>
            <w:r>
              <w:rPr>
                <w:rFonts w:hint="eastAsia"/>
              </w:rPr>
              <w:t>3.1.6</w:t>
            </w:r>
            <w:r>
              <w:rPr>
                <w:rFonts w:hint="eastAsia"/>
              </w:rPr>
              <w:t>所述</w:t>
            </w:r>
          </w:p>
          <w:p w14:paraId="651710FA" w14:textId="5A3C030C" w:rsidR="008C0476" w:rsidRDefault="008C0476" w:rsidP="005605E3">
            <w:pPr>
              <w:spacing w:line="360" w:lineRule="auto"/>
            </w:pPr>
            <w:r>
              <w:rPr>
                <w:rFonts w:hint="eastAsia"/>
              </w:rPr>
              <w:t>“字段归属</w:t>
            </w:r>
            <w:r>
              <w:t>对象</w:t>
            </w:r>
            <w:r>
              <w:rPr>
                <w:rFonts w:hint="eastAsia"/>
              </w:rPr>
              <w:t>”值</w:t>
            </w:r>
            <w:r>
              <w:t>为</w:t>
            </w:r>
            <w:r>
              <w:rPr>
                <w:rFonts w:hint="eastAsia"/>
              </w:rPr>
              <w:t>“</w:t>
            </w:r>
            <w:r>
              <w:rPr>
                <w:rFonts w:hint="eastAsia"/>
                <w:color w:val="00B050"/>
              </w:rPr>
              <w:t>被保人</w:t>
            </w:r>
            <w:r>
              <w:rPr>
                <w:color w:val="00B050"/>
              </w:rPr>
              <w:t>列表</w:t>
            </w:r>
            <w:r>
              <w:rPr>
                <w:rFonts w:hint="eastAsia"/>
                <w:color w:val="00B050"/>
              </w:rPr>
              <w:t>对象</w:t>
            </w:r>
            <w:r>
              <w:rPr>
                <w:rFonts w:hint="eastAsia"/>
              </w:rPr>
              <w:t>”</w:t>
            </w:r>
          </w:p>
        </w:tc>
      </w:tr>
      <w:tr w:rsidR="008C0476" w14:paraId="59D98405" w14:textId="77777777" w:rsidTr="00BE3F63">
        <w:tc>
          <w:tcPr>
            <w:tcW w:w="704" w:type="dxa"/>
            <w:gridSpan w:val="2"/>
          </w:tcPr>
          <w:p w14:paraId="49AA8185" w14:textId="77777777" w:rsidR="008C0476" w:rsidRPr="00355E1D" w:rsidRDefault="008C0476" w:rsidP="005605E3">
            <w:pPr>
              <w:pStyle w:val="ae"/>
              <w:numPr>
                <w:ilvl w:val="0"/>
                <w:numId w:val="25"/>
              </w:numPr>
              <w:spacing w:line="360" w:lineRule="auto"/>
              <w:ind w:firstLineChars="0"/>
            </w:pPr>
          </w:p>
        </w:tc>
        <w:tc>
          <w:tcPr>
            <w:tcW w:w="1701" w:type="dxa"/>
          </w:tcPr>
          <w:p w14:paraId="2D37AE73" w14:textId="7E5B38C6" w:rsidR="008C0476" w:rsidRDefault="008C0476" w:rsidP="005605E3">
            <w:pPr>
              <w:spacing w:line="360" w:lineRule="auto"/>
            </w:pPr>
            <w:r w:rsidRPr="005A490A">
              <w:rPr>
                <w:rFonts w:hint="eastAsia"/>
                <w:color w:val="00B050"/>
              </w:rPr>
              <w:t>证件</w:t>
            </w:r>
            <w:r w:rsidRPr="005A490A">
              <w:rPr>
                <w:color w:val="00B050"/>
              </w:rPr>
              <w:t>号码</w:t>
            </w:r>
          </w:p>
        </w:tc>
        <w:tc>
          <w:tcPr>
            <w:tcW w:w="6095" w:type="dxa"/>
          </w:tcPr>
          <w:p w14:paraId="4B4DDB65" w14:textId="77777777" w:rsidR="008C0476" w:rsidRDefault="008C0476" w:rsidP="005605E3">
            <w:pPr>
              <w:spacing w:line="360" w:lineRule="auto"/>
            </w:pPr>
            <w:r w:rsidRPr="00DB7E67">
              <w:rPr>
                <w:rFonts w:hint="eastAsia"/>
              </w:rPr>
              <w:t>系统</w:t>
            </w:r>
            <w:r>
              <w:rPr>
                <w:rFonts w:hint="eastAsia"/>
              </w:rPr>
              <w:t>默认查询</w:t>
            </w:r>
            <w:r>
              <w:t>展示，支持修改</w:t>
            </w:r>
            <w:r>
              <w:rPr>
                <w:rFonts w:hint="eastAsia"/>
              </w:rPr>
              <w:t>、</w:t>
            </w:r>
            <w:r>
              <w:t>删除</w:t>
            </w:r>
            <w:r>
              <w:rPr>
                <w:rFonts w:hint="eastAsia"/>
              </w:rPr>
              <w:t>，</w:t>
            </w:r>
            <w:r>
              <w:t>删除的逻辑见</w:t>
            </w:r>
            <w:r>
              <w:rPr>
                <w:rFonts w:hint="eastAsia"/>
              </w:rPr>
              <w:t>3.1.6</w:t>
            </w:r>
            <w:r>
              <w:rPr>
                <w:rFonts w:hint="eastAsia"/>
              </w:rPr>
              <w:t>所述</w:t>
            </w:r>
          </w:p>
          <w:p w14:paraId="4C2C482B" w14:textId="04E68B16" w:rsidR="008C0476" w:rsidRDefault="008C0476" w:rsidP="005605E3">
            <w:pPr>
              <w:spacing w:line="360" w:lineRule="auto"/>
            </w:pPr>
            <w:r>
              <w:rPr>
                <w:rFonts w:hint="eastAsia"/>
              </w:rPr>
              <w:t>“字段归属</w:t>
            </w:r>
            <w:r>
              <w:t>对象</w:t>
            </w:r>
            <w:r>
              <w:rPr>
                <w:rFonts w:hint="eastAsia"/>
              </w:rPr>
              <w:t>”值</w:t>
            </w:r>
            <w:r>
              <w:t>为</w:t>
            </w:r>
            <w:r>
              <w:rPr>
                <w:rFonts w:hint="eastAsia"/>
              </w:rPr>
              <w:t>“</w:t>
            </w:r>
            <w:r>
              <w:rPr>
                <w:rFonts w:hint="eastAsia"/>
                <w:color w:val="00B050"/>
              </w:rPr>
              <w:t>被保人</w:t>
            </w:r>
            <w:r>
              <w:rPr>
                <w:color w:val="00B050"/>
              </w:rPr>
              <w:t>列表</w:t>
            </w:r>
            <w:r>
              <w:rPr>
                <w:rFonts w:hint="eastAsia"/>
                <w:color w:val="00B050"/>
              </w:rPr>
              <w:t>对象</w:t>
            </w:r>
            <w:r>
              <w:rPr>
                <w:rFonts w:hint="eastAsia"/>
              </w:rPr>
              <w:t>”</w:t>
            </w:r>
          </w:p>
        </w:tc>
      </w:tr>
      <w:tr w:rsidR="008C0476" w14:paraId="49B744D9" w14:textId="77777777" w:rsidTr="00BE3F63">
        <w:tc>
          <w:tcPr>
            <w:tcW w:w="704" w:type="dxa"/>
            <w:gridSpan w:val="2"/>
          </w:tcPr>
          <w:p w14:paraId="3E21863F" w14:textId="77777777" w:rsidR="008C0476" w:rsidRPr="00355E1D" w:rsidRDefault="008C0476" w:rsidP="005605E3">
            <w:pPr>
              <w:pStyle w:val="ae"/>
              <w:numPr>
                <w:ilvl w:val="0"/>
                <w:numId w:val="25"/>
              </w:numPr>
              <w:spacing w:line="360" w:lineRule="auto"/>
              <w:ind w:firstLineChars="0"/>
            </w:pPr>
          </w:p>
        </w:tc>
        <w:tc>
          <w:tcPr>
            <w:tcW w:w="1701" w:type="dxa"/>
          </w:tcPr>
          <w:p w14:paraId="2727F608" w14:textId="0C9DEEB5" w:rsidR="008C0476" w:rsidRDefault="008C0476" w:rsidP="005605E3">
            <w:pPr>
              <w:spacing w:line="360" w:lineRule="auto"/>
            </w:pPr>
            <w:r w:rsidRPr="005A490A">
              <w:rPr>
                <w:rFonts w:hint="eastAsia"/>
                <w:color w:val="00B050"/>
              </w:rPr>
              <w:t>证件</w:t>
            </w:r>
            <w:r w:rsidRPr="005A490A">
              <w:rPr>
                <w:color w:val="00B050"/>
              </w:rPr>
              <w:t>有效期</w:t>
            </w:r>
          </w:p>
        </w:tc>
        <w:tc>
          <w:tcPr>
            <w:tcW w:w="6095" w:type="dxa"/>
          </w:tcPr>
          <w:p w14:paraId="1B7272DB" w14:textId="77777777" w:rsidR="008C0476" w:rsidRDefault="008C0476" w:rsidP="005605E3">
            <w:pPr>
              <w:spacing w:line="360" w:lineRule="auto"/>
            </w:pPr>
            <w:r w:rsidRPr="00DB7E67">
              <w:rPr>
                <w:rFonts w:hint="eastAsia"/>
              </w:rPr>
              <w:t>系统</w:t>
            </w:r>
            <w:r>
              <w:rPr>
                <w:rFonts w:hint="eastAsia"/>
              </w:rPr>
              <w:t>默认查询</w:t>
            </w:r>
            <w:r>
              <w:t>展示，支持修改</w:t>
            </w:r>
            <w:r>
              <w:rPr>
                <w:rFonts w:hint="eastAsia"/>
              </w:rPr>
              <w:t>、</w:t>
            </w:r>
            <w:r>
              <w:t>删除</w:t>
            </w:r>
            <w:r>
              <w:rPr>
                <w:rFonts w:hint="eastAsia"/>
              </w:rPr>
              <w:t>，</w:t>
            </w:r>
            <w:r>
              <w:t>删除的逻辑见</w:t>
            </w:r>
            <w:r>
              <w:rPr>
                <w:rFonts w:hint="eastAsia"/>
              </w:rPr>
              <w:t>3.1.6</w:t>
            </w:r>
            <w:r>
              <w:rPr>
                <w:rFonts w:hint="eastAsia"/>
              </w:rPr>
              <w:t>所述</w:t>
            </w:r>
          </w:p>
          <w:p w14:paraId="43164DE6" w14:textId="10AD0750" w:rsidR="008C0476" w:rsidRDefault="008C0476" w:rsidP="005605E3">
            <w:pPr>
              <w:spacing w:line="360" w:lineRule="auto"/>
            </w:pPr>
            <w:r>
              <w:rPr>
                <w:rFonts w:hint="eastAsia"/>
              </w:rPr>
              <w:t>“字段归属</w:t>
            </w:r>
            <w:r>
              <w:t>对象</w:t>
            </w:r>
            <w:r>
              <w:rPr>
                <w:rFonts w:hint="eastAsia"/>
              </w:rPr>
              <w:t>”值</w:t>
            </w:r>
            <w:r>
              <w:t>为</w:t>
            </w:r>
            <w:r>
              <w:rPr>
                <w:rFonts w:hint="eastAsia"/>
              </w:rPr>
              <w:t>“</w:t>
            </w:r>
            <w:r>
              <w:rPr>
                <w:rFonts w:hint="eastAsia"/>
                <w:color w:val="00B050"/>
              </w:rPr>
              <w:t>被保人</w:t>
            </w:r>
            <w:r>
              <w:rPr>
                <w:color w:val="00B050"/>
              </w:rPr>
              <w:t>列表</w:t>
            </w:r>
            <w:r>
              <w:rPr>
                <w:rFonts w:hint="eastAsia"/>
                <w:color w:val="00B050"/>
              </w:rPr>
              <w:t>对象</w:t>
            </w:r>
            <w:r>
              <w:rPr>
                <w:rFonts w:hint="eastAsia"/>
              </w:rPr>
              <w:t>”</w:t>
            </w:r>
          </w:p>
        </w:tc>
      </w:tr>
      <w:tr w:rsidR="008C0476" w14:paraId="4DCD658E" w14:textId="77777777" w:rsidTr="00BE3F63">
        <w:tc>
          <w:tcPr>
            <w:tcW w:w="704" w:type="dxa"/>
            <w:gridSpan w:val="2"/>
          </w:tcPr>
          <w:p w14:paraId="47FB9B81" w14:textId="77777777" w:rsidR="008C0476" w:rsidRPr="00355E1D" w:rsidRDefault="008C0476" w:rsidP="005605E3">
            <w:pPr>
              <w:pStyle w:val="ae"/>
              <w:numPr>
                <w:ilvl w:val="0"/>
                <w:numId w:val="25"/>
              </w:numPr>
              <w:spacing w:line="360" w:lineRule="auto"/>
              <w:ind w:firstLineChars="0"/>
            </w:pPr>
          </w:p>
        </w:tc>
        <w:tc>
          <w:tcPr>
            <w:tcW w:w="1701" w:type="dxa"/>
          </w:tcPr>
          <w:p w14:paraId="1A89753D" w14:textId="21DB4316" w:rsidR="008C0476" w:rsidRDefault="008C0476" w:rsidP="005605E3">
            <w:pPr>
              <w:spacing w:line="360" w:lineRule="auto"/>
            </w:pPr>
            <w:r w:rsidRPr="005A490A">
              <w:rPr>
                <w:rFonts w:hint="eastAsia"/>
                <w:color w:val="00B050"/>
              </w:rPr>
              <w:t>证件</w:t>
            </w:r>
            <w:r w:rsidRPr="005A490A">
              <w:rPr>
                <w:color w:val="00B050"/>
              </w:rPr>
              <w:t>长期有效</w:t>
            </w:r>
          </w:p>
        </w:tc>
        <w:tc>
          <w:tcPr>
            <w:tcW w:w="6095" w:type="dxa"/>
          </w:tcPr>
          <w:p w14:paraId="58FE540A" w14:textId="77777777" w:rsidR="008C0476" w:rsidRDefault="008C0476" w:rsidP="005605E3">
            <w:pPr>
              <w:spacing w:line="360" w:lineRule="auto"/>
            </w:pPr>
            <w:r w:rsidRPr="00B2224D">
              <w:rPr>
                <w:rFonts w:hint="eastAsia"/>
              </w:rPr>
              <w:t>系统默认查询</w:t>
            </w:r>
            <w:r w:rsidRPr="00B2224D">
              <w:t>展示，支持修改</w:t>
            </w:r>
            <w:r w:rsidRPr="00B2224D">
              <w:rPr>
                <w:rFonts w:hint="eastAsia"/>
              </w:rPr>
              <w:t>、</w:t>
            </w:r>
            <w:r w:rsidRPr="00B2224D">
              <w:t>删除</w:t>
            </w:r>
            <w:r>
              <w:rPr>
                <w:rFonts w:hint="eastAsia"/>
              </w:rPr>
              <w:t>，</w:t>
            </w:r>
            <w:r>
              <w:t>删除的逻辑见</w:t>
            </w:r>
            <w:r>
              <w:rPr>
                <w:rFonts w:hint="eastAsia"/>
              </w:rPr>
              <w:t>3.1.6</w:t>
            </w:r>
            <w:r>
              <w:rPr>
                <w:rFonts w:hint="eastAsia"/>
              </w:rPr>
              <w:t>所述</w:t>
            </w:r>
          </w:p>
          <w:p w14:paraId="266362AE" w14:textId="2FEAE484" w:rsidR="008C0476" w:rsidRDefault="008C0476" w:rsidP="005605E3">
            <w:pPr>
              <w:spacing w:line="360" w:lineRule="auto"/>
            </w:pPr>
            <w:r>
              <w:rPr>
                <w:rFonts w:hint="eastAsia"/>
              </w:rPr>
              <w:lastRenderedPageBreak/>
              <w:t>“字段归属</w:t>
            </w:r>
            <w:r>
              <w:t>对象</w:t>
            </w:r>
            <w:r>
              <w:rPr>
                <w:rFonts w:hint="eastAsia"/>
              </w:rPr>
              <w:t>”值</w:t>
            </w:r>
            <w:r>
              <w:t>为</w:t>
            </w:r>
            <w:r>
              <w:rPr>
                <w:rFonts w:hint="eastAsia"/>
              </w:rPr>
              <w:t>“</w:t>
            </w:r>
            <w:r>
              <w:rPr>
                <w:rFonts w:hint="eastAsia"/>
                <w:color w:val="00B050"/>
              </w:rPr>
              <w:t>被保人</w:t>
            </w:r>
            <w:r>
              <w:rPr>
                <w:color w:val="00B050"/>
              </w:rPr>
              <w:t>列表</w:t>
            </w:r>
            <w:r>
              <w:rPr>
                <w:rFonts w:hint="eastAsia"/>
                <w:color w:val="00B050"/>
              </w:rPr>
              <w:t>对象</w:t>
            </w:r>
            <w:r>
              <w:rPr>
                <w:rFonts w:hint="eastAsia"/>
              </w:rPr>
              <w:t>”</w:t>
            </w:r>
          </w:p>
        </w:tc>
      </w:tr>
      <w:tr w:rsidR="008C0476" w14:paraId="1126ACB3" w14:textId="77777777" w:rsidTr="00BE3F63">
        <w:tc>
          <w:tcPr>
            <w:tcW w:w="704" w:type="dxa"/>
            <w:gridSpan w:val="2"/>
          </w:tcPr>
          <w:p w14:paraId="1B54D6CF" w14:textId="77777777" w:rsidR="008C0476" w:rsidRPr="00355E1D" w:rsidRDefault="008C0476" w:rsidP="005605E3">
            <w:pPr>
              <w:pStyle w:val="ae"/>
              <w:numPr>
                <w:ilvl w:val="0"/>
                <w:numId w:val="25"/>
              </w:numPr>
              <w:spacing w:line="360" w:lineRule="auto"/>
              <w:ind w:firstLineChars="0"/>
            </w:pPr>
          </w:p>
        </w:tc>
        <w:tc>
          <w:tcPr>
            <w:tcW w:w="1701" w:type="dxa"/>
          </w:tcPr>
          <w:p w14:paraId="20C17F98" w14:textId="73A978B5" w:rsidR="008C0476" w:rsidRDefault="008C0476" w:rsidP="005605E3">
            <w:pPr>
              <w:spacing w:line="360" w:lineRule="auto"/>
            </w:pPr>
            <w:r w:rsidRPr="005A490A">
              <w:rPr>
                <w:rFonts w:hint="eastAsia"/>
                <w:color w:val="00B050"/>
              </w:rPr>
              <w:t>性别</w:t>
            </w:r>
          </w:p>
        </w:tc>
        <w:tc>
          <w:tcPr>
            <w:tcW w:w="6095" w:type="dxa"/>
          </w:tcPr>
          <w:p w14:paraId="614D7078" w14:textId="77777777" w:rsidR="008C0476" w:rsidRDefault="008C0476" w:rsidP="005605E3">
            <w:pPr>
              <w:spacing w:line="360" w:lineRule="auto"/>
            </w:pPr>
            <w:r w:rsidRPr="00B2224D">
              <w:rPr>
                <w:rFonts w:hint="eastAsia"/>
              </w:rPr>
              <w:t>系统默认查询</w:t>
            </w:r>
            <w:r w:rsidRPr="00B2224D">
              <w:t>展示，支持修改</w:t>
            </w:r>
            <w:r w:rsidRPr="00B2224D">
              <w:rPr>
                <w:rFonts w:hint="eastAsia"/>
              </w:rPr>
              <w:t>、</w:t>
            </w:r>
            <w:r w:rsidRPr="00B2224D">
              <w:t>删除</w:t>
            </w:r>
            <w:r>
              <w:rPr>
                <w:rFonts w:hint="eastAsia"/>
              </w:rPr>
              <w:t>，</w:t>
            </w:r>
            <w:r>
              <w:t>删除的逻辑见</w:t>
            </w:r>
            <w:r>
              <w:rPr>
                <w:rFonts w:hint="eastAsia"/>
              </w:rPr>
              <w:t>3.1.6</w:t>
            </w:r>
            <w:r>
              <w:rPr>
                <w:rFonts w:hint="eastAsia"/>
              </w:rPr>
              <w:t>所述</w:t>
            </w:r>
          </w:p>
          <w:p w14:paraId="3A48AD21" w14:textId="72E0A799" w:rsidR="008C0476" w:rsidRDefault="008C0476" w:rsidP="005605E3">
            <w:pPr>
              <w:spacing w:line="360" w:lineRule="auto"/>
            </w:pPr>
            <w:r>
              <w:rPr>
                <w:rFonts w:hint="eastAsia"/>
              </w:rPr>
              <w:t>“字段归属</w:t>
            </w:r>
            <w:r>
              <w:t>对象</w:t>
            </w:r>
            <w:r>
              <w:rPr>
                <w:rFonts w:hint="eastAsia"/>
              </w:rPr>
              <w:t>”值</w:t>
            </w:r>
            <w:r>
              <w:t>为</w:t>
            </w:r>
            <w:r>
              <w:rPr>
                <w:rFonts w:hint="eastAsia"/>
              </w:rPr>
              <w:t>“</w:t>
            </w:r>
            <w:r>
              <w:rPr>
                <w:rFonts w:hint="eastAsia"/>
                <w:color w:val="00B050"/>
              </w:rPr>
              <w:t>被保人</w:t>
            </w:r>
            <w:r>
              <w:rPr>
                <w:color w:val="00B050"/>
              </w:rPr>
              <w:t>列表</w:t>
            </w:r>
            <w:r>
              <w:rPr>
                <w:rFonts w:hint="eastAsia"/>
                <w:color w:val="00B050"/>
              </w:rPr>
              <w:t>对象</w:t>
            </w:r>
            <w:r>
              <w:rPr>
                <w:rFonts w:hint="eastAsia"/>
              </w:rPr>
              <w:t>”</w:t>
            </w:r>
          </w:p>
        </w:tc>
      </w:tr>
      <w:tr w:rsidR="008C0476" w14:paraId="7FE56CBC" w14:textId="77777777" w:rsidTr="00BE3F63">
        <w:tc>
          <w:tcPr>
            <w:tcW w:w="704" w:type="dxa"/>
            <w:gridSpan w:val="2"/>
          </w:tcPr>
          <w:p w14:paraId="43B44815" w14:textId="77777777" w:rsidR="008C0476" w:rsidRPr="00355E1D" w:rsidRDefault="008C0476" w:rsidP="005605E3">
            <w:pPr>
              <w:pStyle w:val="ae"/>
              <w:numPr>
                <w:ilvl w:val="0"/>
                <w:numId w:val="25"/>
              </w:numPr>
              <w:spacing w:line="360" w:lineRule="auto"/>
              <w:ind w:firstLineChars="0"/>
            </w:pPr>
          </w:p>
        </w:tc>
        <w:tc>
          <w:tcPr>
            <w:tcW w:w="1701" w:type="dxa"/>
          </w:tcPr>
          <w:p w14:paraId="763E2046" w14:textId="4788B02A" w:rsidR="008C0476" w:rsidRDefault="008C0476" w:rsidP="005605E3">
            <w:pPr>
              <w:spacing w:line="360" w:lineRule="auto"/>
            </w:pPr>
            <w:r w:rsidRPr="005A490A">
              <w:rPr>
                <w:rFonts w:hint="eastAsia"/>
                <w:color w:val="00B050"/>
              </w:rPr>
              <w:t>出生日期</w:t>
            </w:r>
          </w:p>
        </w:tc>
        <w:tc>
          <w:tcPr>
            <w:tcW w:w="6095" w:type="dxa"/>
          </w:tcPr>
          <w:p w14:paraId="2F8A8A06" w14:textId="77777777" w:rsidR="008C0476" w:rsidRDefault="008C0476" w:rsidP="005605E3">
            <w:pPr>
              <w:spacing w:line="360" w:lineRule="auto"/>
            </w:pPr>
            <w:r w:rsidRPr="00B2224D">
              <w:rPr>
                <w:rFonts w:hint="eastAsia"/>
              </w:rPr>
              <w:t>系统默认查询</w:t>
            </w:r>
            <w:r w:rsidRPr="00B2224D">
              <w:t>展示，支持修改</w:t>
            </w:r>
            <w:r w:rsidRPr="00B2224D">
              <w:rPr>
                <w:rFonts w:hint="eastAsia"/>
              </w:rPr>
              <w:t>、</w:t>
            </w:r>
            <w:r w:rsidRPr="00B2224D">
              <w:t>删除</w:t>
            </w:r>
            <w:r>
              <w:rPr>
                <w:rFonts w:hint="eastAsia"/>
              </w:rPr>
              <w:t>，</w:t>
            </w:r>
            <w:r>
              <w:t>删除的逻辑见</w:t>
            </w:r>
            <w:r>
              <w:rPr>
                <w:rFonts w:hint="eastAsia"/>
              </w:rPr>
              <w:t>3.1.6</w:t>
            </w:r>
            <w:r>
              <w:rPr>
                <w:rFonts w:hint="eastAsia"/>
              </w:rPr>
              <w:t>所述</w:t>
            </w:r>
          </w:p>
          <w:p w14:paraId="486904AE" w14:textId="70DDE251" w:rsidR="008C0476" w:rsidRDefault="008C0476" w:rsidP="005605E3">
            <w:pPr>
              <w:spacing w:line="360" w:lineRule="auto"/>
            </w:pPr>
            <w:r>
              <w:rPr>
                <w:rFonts w:hint="eastAsia"/>
              </w:rPr>
              <w:t>“字段归属</w:t>
            </w:r>
            <w:r>
              <w:t>对象</w:t>
            </w:r>
            <w:r>
              <w:rPr>
                <w:rFonts w:hint="eastAsia"/>
              </w:rPr>
              <w:t>”值</w:t>
            </w:r>
            <w:r>
              <w:t>为</w:t>
            </w:r>
            <w:r>
              <w:rPr>
                <w:rFonts w:hint="eastAsia"/>
              </w:rPr>
              <w:t>“</w:t>
            </w:r>
            <w:r>
              <w:rPr>
                <w:rFonts w:hint="eastAsia"/>
                <w:color w:val="00B050"/>
              </w:rPr>
              <w:t>被保人</w:t>
            </w:r>
            <w:r>
              <w:rPr>
                <w:color w:val="00B050"/>
              </w:rPr>
              <w:t>列表</w:t>
            </w:r>
            <w:r>
              <w:rPr>
                <w:rFonts w:hint="eastAsia"/>
                <w:color w:val="00B050"/>
              </w:rPr>
              <w:t>对象</w:t>
            </w:r>
            <w:r>
              <w:rPr>
                <w:rFonts w:hint="eastAsia"/>
              </w:rPr>
              <w:t>”</w:t>
            </w:r>
          </w:p>
        </w:tc>
      </w:tr>
      <w:tr w:rsidR="008C0476" w14:paraId="2051B322" w14:textId="77777777" w:rsidTr="00BE3F63">
        <w:tc>
          <w:tcPr>
            <w:tcW w:w="704" w:type="dxa"/>
            <w:gridSpan w:val="2"/>
          </w:tcPr>
          <w:p w14:paraId="0DD7790C" w14:textId="77777777" w:rsidR="008C0476" w:rsidRPr="00355E1D" w:rsidRDefault="008C0476" w:rsidP="005605E3">
            <w:pPr>
              <w:pStyle w:val="ae"/>
              <w:numPr>
                <w:ilvl w:val="0"/>
                <w:numId w:val="25"/>
              </w:numPr>
              <w:spacing w:line="360" w:lineRule="auto"/>
              <w:ind w:firstLineChars="0"/>
            </w:pPr>
          </w:p>
        </w:tc>
        <w:tc>
          <w:tcPr>
            <w:tcW w:w="1701" w:type="dxa"/>
          </w:tcPr>
          <w:p w14:paraId="1E4B7091" w14:textId="61DB1133" w:rsidR="008C0476" w:rsidRDefault="008C0476" w:rsidP="005605E3">
            <w:pPr>
              <w:spacing w:line="360" w:lineRule="auto"/>
            </w:pPr>
            <w:r w:rsidRPr="005A490A">
              <w:rPr>
                <w:rFonts w:hint="eastAsia"/>
                <w:color w:val="00B050"/>
              </w:rPr>
              <w:t>国籍</w:t>
            </w:r>
          </w:p>
        </w:tc>
        <w:tc>
          <w:tcPr>
            <w:tcW w:w="6095" w:type="dxa"/>
          </w:tcPr>
          <w:p w14:paraId="0B402AF9" w14:textId="77777777" w:rsidR="008C0476" w:rsidRDefault="008C0476" w:rsidP="005605E3">
            <w:pPr>
              <w:spacing w:line="360" w:lineRule="auto"/>
            </w:pPr>
            <w:r w:rsidRPr="00B2224D">
              <w:rPr>
                <w:rFonts w:hint="eastAsia"/>
              </w:rPr>
              <w:t>系统默认查询</w:t>
            </w:r>
            <w:r w:rsidRPr="00B2224D">
              <w:t>展示，支持修改</w:t>
            </w:r>
            <w:r w:rsidRPr="00B2224D">
              <w:rPr>
                <w:rFonts w:hint="eastAsia"/>
              </w:rPr>
              <w:t>、</w:t>
            </w:r>
            <w:r w:rsidRPr="00B2224D">
              <w:t>删除</w:t>
            </w:r>
            <w:r>
              <w:rPr>
                <w:rFonts w:hint="eastAsia"/>
              </w:rPr>
              <w:t>，</w:t>
            </w:r>
            <w:r>
              <w:t>删除的逻辑见</w:t>
            </w:r>
            <w:r>
              <w:rPr>
                <w:rFonts w:hint="eastAsia"/>
              </w:rPr>
              <w:t>3.1.6</w:t>
            </w:r>
            <w:r>
              <w:rPr>
                <w:rFonts w:hint="eastAsia"/>
              </w:rPr>
              <w:t>所述</w:t>
            </w:r>
          </w:p>
          <w:p w14:paraId="4F2A2EC9" w14:textId="37BD5B83" w:rsidR="008C0476" w:rsidRDefault="008C0476" w:rsidP="005605E3">
            <w:pPr>
              <w:spacing w:line="360" w:lineRule="auto"/>
            </w:pPr>
            <w:r>
              <w:rPr>
                <w:rFonts w:hint="eastAsia"/>
              </w:rPr>
              <w:t>“字段归属</w:t>
            </w:r>
            <w:r>
              <w:t>对象</w:t>
            </w:r>
            <w:r>
              <w:rPr>
                <w:rFonts w:hint="eastAsia"/>
              </w:rPr>
              <w:t>”值</w:t>
            </w:r>
            <w:r>
              <w:t>为</w:t>
            </w:r>
            <w:r>
              <w:rPr>
                <w:rFonts w:hint="eastAsia"/>
              </w:rPr>
              <w:t>“</w:t>
            </w:r>
            <w:r>
              <w:rPr>
                <w:rFonts w:hint="eastAsia"/>
                <w:color w:val="00B050"/>
              </w:rPr>
              <w:t>被保人</w:t>
            </w:r>
            <w:r>
              <w:rPr>
                <w:color w:val="00B050"/>
              </w:rPr>
              <w:t>列表</w:t>
            </w:r>
            <w:r>
              <w:rPr>
                <w:rFonts w:hint="eastAsia"/>
                <w:color w:val="00B050"/>
              </w:rPr>
              <w:t>对象</w:t>
            </w:r>
            <w:r>
              <w:rPr>
                <w:rFonts w:hint="eastAsia"/>
              </w:rPr>
              <w:t>”</w:t>
            </w:r>
          </w:p>
        </w:tc>
      </w:tr>
      <w:tr w:rsidR="008C0476" w14:paraId="7C34CEAC" w14:textId="77777777" w:rsidTr="00BE3F63">
        <w:tc>
          <w:tcPr>
            <w:tcW w:w="704" w:type="dxa"/>
            <w:gridSpan w:val="2"/>
          </w:tcPr>
          <w:p w14:paraId="043F03FF" w14:textId="77777777" w:rsidR="008C0476" w:rsidRPr="00355E1D" w:rsidRDefault="008C0476" w:rsidP="005605E3">
            <w:pPr>
              <w:pStyle w:val="ae"/>
              <w:numPr>
                <w:ilvl w:val="0"/>
                <w:numId w:val="25"/>
              </w:numPr>
              <w:spacing w:line="360" w:lineRule="auto"/>
              <w:ind w:firstLineChars="0"/>
            </w:pPr>
          </w:p>
        </w:tc>
        <w:tc>
          <w:tcPr>
            <w:tcW w:w="1701" w:type="dxa"/>
          </w:tcPr>
          <w:p w14:paraId="0088FDAC" w14:textId="2C2FB87B" w:rsidR="008C0476" w:rsidRDefault="008C0476" w:rsidP="005605E3">
            <w:pPr>
              <w:spacing w:line="360" w:lineRule="auto"/>
            </w:pPr>
            <w:r w:rsidRPr="005A490A">
              <w:rPr>
                <w:rFonts w:hint="eastAsia"/>
                <w:color w:val="00B050"/>
              </w:rPr>
              <w:t>手机号码</w:t>
            </w:r>
          </w:p>
        </w:tc>
        <w:tc>
          <w:tcPr>
            <w:tcW w:w="6095" w:type="dxa"/>
          </w:tcPr>
          <w:p w14:paraId="766C8E3F" w14:textId="77777777" w:rsidR="008C0476" w:rsidRDefault="008C0476" w:rsidP="005605E3">
            <w:pPr>
              <w:spacing w:line="360" w:lineRule="auto"/>
            </w:pPr>
            <w:r w:rsidRPr="00950C98">
              <w:rPr>
                <w:rFonts w:hint="eastAsia"/>
              </w:rPr>
              <w:t>系统默认查询</w:t>
            </w:r>
            <w:r w:rsidRPr="00950C98">
              <w:t>展示，支持修改</w:t>
            </w:r>
            <w:r w:rsidRPr="00950C98">
              <w:rPr>
                <w:rFonts w:hint="eastAsia"/>
              </w:rPr>
              <w:t>、</w:t>
            </w:r>
            <w:r w:rsidRPr="00950C98">
              <w:t>删除</w:t>
            </w:r>
            <w:r>
              <w:rPr>
                <w:rFonts w:hint="eastAsia"/>
              </w:rPr>
              <w:t>，</w:t>
            </w:r>
            <w:r>
              <w:t>删除的逻辑见</w:t>
            </w:r>
            <w:r>
              <w:rPr>
                <w:rFonts w:hint="eastAsia"/>
              </w:rPr>
              <w:t>3.1.6</w:t>
            </w:r>
            <w:r>
              <w:rPr>
                <w:rFonts w:hint="eastAsia"/>
              </w:rPr>
              <w:t>所述</w:t>
            </w:r>
          </w:p>
          <w:p w14:paraId="22784D28" w14:textId="3D9A090A" w:rsidR="008C0476" w:rsidRDefault="008C0476" w:rsidP="005605E3">
            <w:pPr>
              <w:spacing w:line="360" w:lineRule="auto"/>
            </w:pPr>
            <w:r>
              <w:rPr>
                <w:rFonts w:hint="eastAsia"/>
              </w:rPr>
              <w:t>“字段归属</w:t>
            </w:r>
            <w:r>
              <w:t>对象</w:t>
            </w:r>
            <w:r>
              <w:rPr>
                <w:rFonts w:hint="eastAsia"/>
              </w:rPr>
              <w:t>”值</w:t>
            </w:r>
            <w:r>
              <w:t>为</w:t>
            </w:r>
            <w:r>
              <w:rPr>
                <w:rFonts w:hint="eastAsia"/>
              </w:rPr>
              <w:t>“</w:t>
            </w:r>
            <w:r>
              <w:rPr>
                <w:rFonts w:hint="eastAsia"/>
                <w:color w:val="00B050"/>
              </w:rPr>
              <w:t>被保人</w:t>
            </w:r>
            <w:r>
              <w:rPr>
                <w:color w:val="00B050"/>
              </w:rPr>
              <w:t>列表</w:t>
            </w:r>
            <w:r>
              <w:rPr>
                <w:rFonts w:hint="eastAsia"/>
                <w:color w:val="00B050"/>
              </w:rPr>
              <w:t>对象</w:t>
            </w:r>
            <w:r>
              <w:rPr>
                <w:rFonts w:hint="eastAsia"/>
              </w:rPr>
              <w:t>”</w:t>
            </w:r>
          </w:p>
        </w:tc>
      </w:tr>
      <w:tr w:rsidR="008C0476" w14:paraId="3DB5AFB9" w14:textId="77777777" w:rsidTr="00BE3F63">
        <w:tc>
          <w:tcPr>
            <w:tcW w:w="704" w:type="dxa"/>
            <w:gridSpan w:val="2"/>
          </w:tcPr>
          <w:p w14:paraId="070C2BC3" w14:textId="77777777" w:rsidR="008C0476" w:rsidRPr="00355E1D" w:rsidRDefault="008C0476" w:rsidP="005605E3">
            <w:pPr>
              <w:pStyle w:val="ae"/>
              <w:numPr>
                <w:ilvl w:val="0"/>
                <w:numId w:val="25"/>
              </w:numPr>
              <w:spacing w:line="360" w:lineRule="auto"/>
              <w:ind w:firstLineChars="0"/>
            </w:pPr>
          </w:p>
        </w:tc>
        <w:tc>
          <w:tcPr>
            <w:tcW w:w="1701" w:type="dxa"/>
          </w:tcPr>
          <w:p w14:paraId="78F792BB" w14:textId="3DC51030" w:rsidR="008C0476" w:rsidRDefault="008C0476" w:rsidP="005605E3">
            <w:pPr>
              <w:spacing w:line="360" w:lineRule="auto"/>
            </w:pPr>
            <w:r w:rsidRPr="005A490A">
              <w:rPr>
                <w:rFonts w:hint="eastAsia"/>
                <w:color w:val="00B050"/>
              </w:rPr>
              <w:t>电子</w:t>
            </w:r>
            <w:r w:rsidRPr="005A490A">
              <w:rPr>
                <w:color w:val="00B050"/>
              </w:rPr>
              <w:t>邮箱</w:t>
            </w:r>
          </w:p>
        </w:tc>
        <w:tc>
          <w:tcPr>
            <w:tcW w:w="6095" w:type="dxa"/>
          </w:tcPr>
          <w:p w14:paraId="59598BBD" w14:textId="77777777" w:rsidR="008C0476" w:rsidRDefault="008C0476" w:rsidP="005605E3">
            <w:pPr>
              <w:spacing w:line="360" w:lineRule="auto"/>
            </w:pPr>
            <w:r w:rsidRPr="00950C98">
              <w:rPr>
                <w:rFonts w:hint="eastAsia"/>
              </w:rPr>
              <w:t>系统默认查询</w:t>
            </w:r>
            <w:r w:rsidRPr="00950C98">
              <w:t>展示，支持修改</w:t>
            </w:r>
            <w:r w:rsidRPr="00950C98">
              <w:rPr>
                <w:rFonts w:hint="eastAsia"/>
              </w:rPr>
              <w:t>、</w:t>
            </w:r>
            <w:r w:rsidRPr="00950C98">
              <w:t>删除</w:t>
            </w:r>
            <w:r>
              <w:rPr>
                <w:rFonts w:hint="eastAsia"/>
              </w:rPr>
              <w:t>，</w:t>
            </w:r>
            <w:r>
              <w:t>删除的逻辑见</w:t>
            </w:r>
            <w:r>
              <w:rPr>
                <w:rFonts w:hint="eastAsia"/>
              </w:rPr>
              <w:t>3.1.6</w:t>
            </w:r>
            <w:r>
              <w:rPr>
                <w:rFonts w:hint="eastAsia"/>
              </w:rPr>
              <w:t>所述</w:t>
            </w:r>
          </w:p>
          <w:p w14:paraId="4CC5074B" w14:textId="5B52B9F6" w:rsidR="008C0476" w:rsidRDefault="008C0476" w:rsidP="005605E3">
            <w:pPr>
              <w:spacing w:line="360" w:lineRule="auto"/>
            </w:pPr>
            <w:r>
              <w:rPr>
                <w:rFonts w:hint="eastAsia"/>
              </w:rPr>
              <w:t>“字段归属</w:t>
            </w:r>
            <w:r>
              <w:t>对象</w:t>
            </w:r>
            <w:r>
              <w:rPr>
                <w:rFonts w:hint="eastAsia"/>
              </w:rPr>
              <w:t>”值</w:t>
            </w:r>
            <w:r>
              <w:t>为</w:t>
            </w:r>
            <w:r>
              <w:rPr>
                <w:rFonts w:hint="eastAsia"/>
              </w:rPr>
              <w:t>“</w:t>
            </w:r>
            <w:r>
              <w:rPr>
                <w:rFonts w:hint="eastAsia"/>
                <w:color w:val="00B050"/>
              </w:rPr>
              <w:t>被保人</w:t>
            </w:r>
            <w:r>
              <w:rPr>
                <w:color w:val="00B050"/>
              </w:rPr>
              <w:t>列表</w:t>
            </w:r>
            <w:r>
              <w:rPr>
                <w:rFonts w:hint="eastAsia"/>
                <w:color w:val="00B050"/>
              </w:rPr>
              <w:t>对象</w:t>
            </w:r>
            <w:r>
              <w:rPr>
                <w:rFonts w:hint="eastAsia"/>
              </w:rPr>
              <w:t>”</w:t>
            </w:r>
          </w:p>
        </w:tc>
      </w:tr>
      <w:tr w:rsidR="008C0476" w14:paraId="7A96D4A6" w14:textId="77777777" w:rsidTr="00BE3F63">
        <w:tc>
          <w:tcPr>
            <w:tcW w:w="704" w:type="dxa"/>
            <w:gridSpan w:val="2"/>
          </w:tcPr>
          <w:p w14:paraId="74189E4B" w14:textId="77777777" w:rsidR="008C0476" w:rsidRPr="00355E1D" w:rsidRDefault="008C0476" w:rsidP="005605E3">
            <w:pPr>
              <w:pStyle w:val="ae"/>
              <w:numPr>
                <w:ilvl w:val="0"/>
                <w:numId w:val="25"/>
              </w:numPr>
              <w:spacing w:line="360" w:lineRule="auto"/>
              <w:ind w:firstLineChars="0"/>
            </w:pPr>
          </w:p>
        </w:tc>
        <w:tc>
          <w:tcPr>
            <w:tcW w:w="1701" w:type="dxa"/>
          </w:tcPr>
          <w:p w14:paraId="6F7D9A14" w14:textId="4C0AE28B" w:rsidR="008C0476" w:rsidRDefault="008C0476" w:rsidP="005605E3">
            <w:pPr>
              <w:spacing w:line="360" w:lineRule="auto"/>
            </w:pPr>
            <w:r w:rsidRPr="005A490A">
              <w:rPr>
                <w:rFonts w:hint="eastAsia"/>
                <w:color w:val="00B050"/>
              </w:rPr>
              <w:t>所在</w:t>
            </w:r>
            <w:r w:rsidRPr="005A490A">
              <w:rPr>
                <w:color w:val="00B050"/>
              </w:rPr>
              <w:t>地区</w:t>
            </w:r>
          </w:p>
        </w:tc>
        <w:tc>
          <w:tcPr>
            <w:tcW w:w="6095" w:type="dxa"/>
          </w:tcPr>
          <w:p w14:paraId="0FB4E637" w14:textId="77777777" w:rsidR="008C0476" w:rsidRDefault="008C0476" w:rsidP="005605E3">
            <w:pPr>
              <w:spacing w:line="360" w:lineRule="auto"/>
            </w:pPr>
            <w:r w:rsidRPr="00950C98">
              <w:rPr>
                <w:rFonts w:hint="eastAsia"/>
              </w:rPr>
              <w:t>系统默认查询</w:t>
            </w:r>
            <w:r w:rsidRPr="00950C98">
              <w:t>展示，支持修改</w:t>
            </w:r>
            <w:r w:rsidRPr="00950C98">
              <w:rPr>
                <w:rFonts w:hint="eastAsia"/>
              </w:rPr>
              <w:t>、</w:t>
            </w:r>
            <w:r w:rsidRPr="00950C98">
              <w:t>删除</w:t>
            </w:r>
            <w:r>
              <w:rPr>
                <w:rFonts w:hint="eastAsia"/>
              </w:rPr>
              <w:t>，</w:t>
            </w:r>
            <w:r>
              <w:t>删除的逻辑见</w:t>
            </w:r>
            <w:r>
              <w:rPr>
                <w:rFonts w:hint="eastAsia"/>
              </w:rPr>
              <w:t>3.1.6</w:t>
            </w:r>
            <w:r>
              <w:rPr>
                <w:rFonts w:hint="eastAsia"/>
              </w:rPr>
              <w:t>所述</w:t>
            </w:r>
          </w:p>
          <w:p w14:paraId="408CF4C4" w14:textId="29F08946" w:rsidR="008C0476" w:rsidRDefault="008C0476" w:rsidP="005605E3">
            <w:pPr>
              <w:spacing w:line="360" w:lineRule="auto"/>
            </w:pPr>
            <w:r>
              <w:rPr>
                <w:rFonts w:hint="eastAsia"/>
              </w:rPr>
              <w:t>“字段归属</w:t>
            </w:r>
            <w:r>
              <w:t>对象</w:t>
            </w:r>
            <w:r>
              <w:rPr>
                <w:rFonts w:hint="eastAsia"/>
              </w:rPr>
              <w:t>”值</w:t>
            </w:r>
            <w:r>
              <w:t>为</w:t>
            </w:r>
            <w:r>
              <w:rPr>
                <w:rFonts w:hint="eastAsia"/>
              </w:rPr>
              <w:t>“</w:t>
            </w:r>
            <w:r>
              <w:rPr>
                <w:rFonts w:hint="eastAsia"/>
                <w:color w:val="00B050"/>
              </w:rPr>
              <w:t>被保人</w:t>
            </w:r>
            <w:r>
              <w:rPr>
                <w:color w:val="00B050"/>
              </w:rPr>
              <w:t>列表</w:t>
            </w:r>
            <w:r>
              <w:rPr>
                <w:rFonts w:hint="eastAsia"/>
                <w:color w:val="00B050"/>
              </w:rPr>
              <w:t>对象</w:t>
            </w:r>
            <w:r>
              <w:rPr>
                <w:rFonts w:hint="eastAsia"/>
              </w:rPr>
              <w:t>”</w:t>
            </w:r>
          </w:p>
        </w:tc>
      </w:tr>
      <w:tr w:rsidR="008C0476" w14:paraId="00204FBE" w14:textId="77777777" w:rsidTr="00BE3F63">
        <w:tc>
          <w:tcPr>
            <w:tcW w:w="704" w:type="dxa"/>
            <w:gridSpan w:val="2"/>
          </w:tcPr>
          <w:p w14:paraId="2E244306" w14:textId="77777777" w:rsidR="008C0476" w:rsidRPr="00355E1D" w:rsidRDefault="008C0476" w:rsidP="005605E3">
            <w:pPr>
              <w:pStyle w:val="ae"/>
              <w:numPr>
                <w:ilvl w:val="0"/>
                <w:numId w:val="25"/>
              </w:numPr>
              <w:spacing w:line="360" w:lineRule="auto"/>
              <w:ind w:firstLineChars="0"/>
            </w:pPr>
          </w:p>
        </w:tc>
        <w:tc>
          <w:tcPr>
            <w:tcW w:w="1701" w:type="dxa"/>
          </w:tcPr>
          <w:p w14:paraId="402BF839" w14:textId="58A1D7EB" w:rsidR="008C0476" w:rsidRDefault="008C0476" w:rsidP="005605E3">
            <w:pPr>
              <w:spacing w:line="360" w:lineRule="auto"/>
            </w:pPr>
            <w:r w:rsidRPr="005A490A">
              <w:rPr>
                <w:rFonts w:hint="eastAsia"/>
                <w:color w:val="00B050"/>
              </w:rPr>
              <w:t>详细</w:t>
            </w:r>
            <w:r w:rsidRPr="005A490A">
              <w:rPr>
                <w:color w:val="00B050"/>
              </w:rPr>
              <w:t>地址</w:t>
            </w:r>
          </w:p>
        </w:tc>
        <w:tc>
          <w:tcPr>
            <w:tcW w:w="6095" w:type="dxa"/>
          </w:tcPr>
          <w:p w14:paraId="0BCF0C3D" w14:textId="77777777" w:rsidR="008C0476" w:rsidRDefault="008C0476" w:rsidP="005605E3">
            <w:pPr>
              <w:spacing w:line="360" w:lineRule="auto"/>
            </w:pPr>
            <w:r w:rsidRPr="00950C98">
              <w:rPr>
                <w:rFonts w:hint="eastAsia"/>
              </w:rPr>
              <w:t>系统默认查询</w:t>
            </w:r>
            <w:r w:rsidRPr="00950C98">
              <w:t>展示，支持修改</w:t>
            </w:r>
            <w:r w:rsidRPr="00950C98">
              <w:rPr>
                <w:rFonts w:hint="eastAsia"/>
              </w:rPr>
              <w:t>、</w:t>
            </w:r>
            <w:r w:rsidRPr="00950C98">
              <w:t>删除</w:t>
            </w:r>
            <w:r>
              <w:rPr>
                <w:rFonts w:hint="eastAsia"/>
              </w:rPr>
              <w:t>，</w:t>
            </w:r>
            <w:r>
              <w:t>删除的逻辑见</w:t>
            </w:r>
            <w:r>
              <w:rPr>
                <w:rFonts w:hint="eastAsia"/>
              </w:rPr>
              <w:t>3.1.6</w:t>
            </w:r>
            <w:r>
              <w:rPr>
                <w:rFonts w:hint="eastAsia"/>
              </w:rPr>
              <w:t>所述</w:t>
            </w:r>
          </w:p>
          <w:p w14:paraId="71DE81A3" w14:textId="2115306B" w:rsidR="008C0476" w:rsidRDefault="008C0476" w:rsidP="005605E3">
            <w:pPr>
              <w:spacing w:line="360" w:lineRule="auto"/>
            </w:pPr>
            <w:r>
              <w:rPr>
                <w:rFonts w:hint="eastAsia"/>
              </w:rPr>
              <w:t>“字段归属</w:t>
            </w:r>
            <w:r>
              <w:t>对象</w:t>
            </w:r>
            <w:r>
              <w:rPr>
                <w:rFonts w:hint="eastAsia"/>
              </w:rPr>
              <w:t>”值</w:t>
            </w:r>
            <w:r>
              <w:t>为</w:t>
            </w:r>
            <w:r>
              <w:rPr>
                <w:rFonts w:hint="eastAsia"/>
              </w:rPr>
              <w:t>“</w:t>
            </w:r>
            <w:r>
              <w:rPr>
                <w:rFonts w:hint="eastAsia"/>
                <w:color w:val="00B050"/>
              </w:rPr>
              <w:t>被保人</w:t>
            </w:r>
            <w:r>
              <w:rPr>
                <w:color w:val="00B050"/>
              </w:rPr>
              <w:t>列表</w:t>
            </w:r>
            <w:r>
              <w:rPr>
                <w:rFonts w:hint="eastAsia"/>
                <w:color w:val="00B050"/>
              </w:rPr>
              <w:t>对象</w:t>
            </w:r>
            <w:r>
              <w:rPr>
                <w:rFonts w:hint="eastAsia"/>
              </w:rPr>
              <w:t>”</w:t>
            </w:r>
          </w:p>
        </w:tc>
      </w:tr>
      <w:tr w:rsidR="008C0476" w14:paraId="1AA94295" w14:textId="77777777" w:rsidTr="006F7508">
        <w:tc>
          <w:tcPr>
            <w:tcW w:w="8500" w:type="dxa"/>
            <w:gridSpan w:val="4"/>
            <w:shd w:val="clear" w:color="auto" w:fill="FBE4D5" w:themeFill="accent2" w:themeFillTint="33"/>
          </w:tcPr>
          <w:p w14:paraId="27B30A92" w14:textId="0979263D" w:rsidR="008C0476" w:rsidRDefault="008C0476" w:rsidP="005605E3">
            <w:pPr>
              <w:spacing w:line="360" w:lineRule="auto"/>
            </w:pPr>
            <w:r w:rsidRPr="00355E1D">
              <w:rPr>
                <w:rFonts w:hint="eastAsia"/>
              </w:rPr>
              <w:t>受益人</w:t>
            </w:r>
            <w:r w:rsidRPr="00355E1D">
              <w:t>信息</w:t>
            </w:r>
          </w:p>
        </w:tc>
      </w:tr>
      <w:tr w:rsidR="00162E62" w14:paraId="0FF2B0DB" w14:textId="77777777" w:rsidTr="00BE3F63">
        <w:tc>
          <w:tcPr>
            <w:tcW w:w="704" w:type="dxa"/>
            <w:gridSpan w:val="2"/>
          </w:tcPr>
          <w:p w14:paraId="7BFAFBFA" w14:textId="2D86912C" w:rsidR="00162E62" w:rsidRPr="00355E1D" w:rsidRDefault="00162E62" w:rsidP="005605E3">
            <w:pPr>
              <w:pStyle w:val="ae"/>
              <w:numPr>
                <w:ilvl w:val="0"/>
                <w:numId w:val="24"/>
              </w:numPr>
              <w:spacing w:line="360" w:lineRule="auto"/>
              <w:ind w:firstLineChars="0"/>
            </w:pPr>
          </w:p>
        </w:tc>
        <w:tc>
          <w:tcPr>
            <w:tcW w:w="1701" w:type="dxa"/>
          </w:tcPr>
          <w:p w14:paraId="66A195FC" w14:textId="3F7DB050" w:rsidR="00162E62" w:rsidRPr="001F3689" w:rsidRDefault="00162E62" w:rsidP="005605E3">
            <w:pPr>
              <w:spacing w:line="360" w:lineRule="auto"/>
              <w:rPr>
                <w:color w:val="00B050"/>
              </w:rPr>
            </w:pPr>
            <w:r>
              <w:rPr>
                <w:rFonts w:hint="eastAsia"/>
                <w:color w:val="00B050"/>
              </w:rPr>
              <w:t>受益人</w:t>
            </w:r>
            <w:r>
              <w:rPr>
                <w:color w:val="00B050"/>
              </w:rPr>
              <w:t>列表</w:t>
            </w:r>
            <w:r>
              <w:rPr>
                <w:rFonts w:hint="eastAsia"/>
                <w:color w:val="00B050"/>
              </w:rPr>
              <w:t>对象</w:t>
            </w:r>
          </w:p>
        </w:tc>
        <w:tc>
          <w:tcPr>
            <w:tcW w:w="6095" w:type="dxa"/>
          </w:tcPr>
          <w:p w14:paraId="6003E19A" w14:textId="062BC2E1" w:rsidR="00162E62" w:rsidRDefault="00162E62" w:rsidP="005605E3">
            <w:pPr>
              <w:spacing w:line="360" w:lineRule="auto"/>
            </w:pPr>
            <w:r w:rsidRPr="00DB7E67">
              <w:rPr>
                <w:rFonts w:hint="eastAsia"/>
              </w:rPr>
              <w:t>系统</w:t>
            </w:r>
            <w:r>
              <w:rPr>
                <w:rFonts w:hint="eastAsia"/>
              </w:rPr>
              <w:t>默认查询</w:t>
            </w:r>
            <w:r>
              <w:t>展示，支持修改</w:t>
            </w:r>
            <w:r>
              <w:rPr>
                <w:rFonts w:hint="eastAsia"/>
              </w:rPr>
              <w:t>、</w:t>
            </w:r>
            <w:r>
              <w:t>删除</w:t>
            </w:r>
            <w:r>
              <w:rPr>
                <w:rFonts w:hint="eastAsia"/>
              </w:rPr>
              <w:t>，</w:t>
            </w:r>
            <w:r>
              <w:t>删除的逻辑见</w:t>
            </w:r>
            <w:r>
              <w:rPr>
                <w:rFonts w:hint="eastAsia"/>
              </w:rPr>
              <w:t>3.1.6</w:t>
            </w:r>
            <w:r>
              <w:rPr>
                <w:rFonts w:hint="eastAsia"/>
              </w:rPr>
              <w:t>所述</w:t>
            </w:r>
          </w:p>
        </w:tc>
      </w:tr>
      <w:tr w:rsidR="00162E62" w14:paraId="50457372" w14:textId="77777777" w:rsidTr="00BE3F63">
        <w:tc>
          <w:tcPr>
            <w:tcW w:w="704" w:type="dxa"/>
            <w:gridSpan w:val="2"/>
          </w:tcPr>
          <w:p w14:paraId="06E57888" w14:textId="77777777" w:rsidR="00162E62" w:rsidRPr="00355E1D" w:rsidRDefault="00162E62" w:rsidP="005605E3">
            <w:pPr>
              <w:pStyle w:val="ae"/>
              <w:numPr>
                <w:ilvl w:val="0"/>
                <w:numId w:val="24"/>
              </w:numPr>
              <w:spacing w:line="360" w:lineRule="auto"/>
              <w:ind w:firstLineChars="0"/>
            </w:pPr>
          </w:p>
        </w:tc>
        <w:tc>
          <w:tcPr>
            <w:tcW w:w="1701" w:type="dxa"/>
          </w:tcPr>
          <w:p w14:paraId="2C4DAD7C" w14:textId="19D18E42" w:rsidR="00162E62" w:rsidRPr="001F3689" w:rsidRDefault="00162E62" w:rsidP="005605E3">
            <w:pPr>
              <w:spacing w:line="360" w:lineRule="auto"/>
              <w:rPr>
                <w:color w:val="00B050"/>
              </w:rPr>
            </w:pPr>
            <w:r w:rsidRPr="001F3689">
              <w:rPr>
                <w:rFonts w:hint="eastAsia"/>
                <w:color w:val="00B050"/>
              </w:rPr>
              <w:t>受益人种类</w:t>
            </w:r>
          </w:p>
        </w:tc>
        <w:tc>
          <w:tcPr>
            <w:tcW w:w="6095" w:type="dxa"/>
          </w:tcPr>
          <w:p w14:paraId="1FDF2F74" w14:textId="77777777" w:rsidR="00162E62" w:rsidRDefault="00162E62" w:rsidP="005605E3">
            <w:pPr>
              <w:spacing w:line="360" w:lineRule="auto"/>
            </w:pPr>
            <w:r w:rsidRPr="00DB7E67">
              <w:rPr>
                <w:rFonts w:hint="eastAsia"/>
              </w:rPr>
              <w:t>系统</w:t>
            </w:r>
            <w:r>
              <w:rPr>
                <w:rFonts w:hint="eastAsia"/>
              </w:rPr>
              <w:t>默认查询</w:t>
            </w:r>
            <w:r>
              <w:t>展示，支持修改</w:t>
            </w:r>
            <w:r>
              <w:rPr>
                <w:rFonts w:hint="eastAsia"/>
              </w:rPr>
              <w:t>、</w:t>
            </w:r>
            <w:r>
              <w:t>删除</w:t>
            </w:r>
            <w:r>
              <w:rPr>
                <w:rFonts w:hint="eastAsia"/>
              </w:rPr>
              <w:t>，</w:t>
            </w:r>
            <w:r>
              <w:t>删除的逻辑见</w:t>
            </w:r>
            <w:r>
              <w:rPr>
                <w:rFonts w:hint="eastAsia"/>
              </w:rPr>
              <w:t>3.1.6</w:t>
            </w:r>
            <w:r>
              <w:rPr>
                <w:rFonts w:hint="eastAsia"/>
              </w:rPr>
              <w:t>所述</w:t>
            </w:r>
          </w:p>
          <w:p w14:paraId="3B052ABD" w14:textId="6BD491E8" w:rsidR="00162E62" w:rsidRPr="00DB7E67" w:rsidRDefault="00162E62" w:rsidP="005605E3">
            <w:pPr>
              <w:spacing w:line="360" w:lineRule="auto"/>
            </w:pPr>
            <w:r>
              <w:rPr>
                <w:rFonts w:hint="eastAsia"/>
              </w:rPr>
              <w:t>“字段归属</w:t>
            </w:r>
            <w:r>
              <w:t>对象</w:t>
            </w:r>
            <w:r>
              <w:rPr>
                <w:rFonts w:hint="eastAsia"/>
              </w:rPr>
              <w:t>”值</w:t>
            </w:r>
            <w:r>
              <w:t>为</w:t>
            </w:r>
            <w:r>
              <w:rPr>
                <w:rFonts w:hint="eastAsia"/>
              </w:rPr>
              <w:t>“</w:t>
            </w:r>
            <w:r>
              <w:rPr>
                <w:rFonts w:hint="eastAsia"/>
                <w:color w:val="00B050"/>
              </w:rPr>
              <w:t>受益人</w:t>
            </w:r>
            <w:r>
              <w:rPr>
                <w:color w:val="00B050"/>
              </w:rPr>
              <w:t>列表</w:t>
            </w:r>
            <w:r>
              <w:rPr>
                <w:rFonts w:hint="eastAsia"/>
                <w:color w:val="00B050"/>
              </w:rPr>
              <w:t>对象</w:t>
            </w:r>
            <w:r>
              <w:rPr>
                <w:rFonts w:hint="eastAsia"/>
              </w:rPr>
              <w:t>”</w:t>
            </w:r>
          </w:p>
        </w:tc>
      </w:tr>
      <w:tr w:rsidR="00162E62" w14:paraId="7B0001CC" w14:textId="77777777" w:rsidTr="00BE3F63">
        <w:tc>
          <w:tcPr>
            <w:tcW w:w="704" w:type="dxa"/>
            <w:gridSpan w:val="2"/>
          </w:tcPr>
          <w:p w14:paraId="1331B5AC" w14:textId="77777777" w:rsidR="00162E62" w:rsidRPr="00355E1D" w:rsidRDefault="00162E62" w:rsidP="005605E3">
            <w:pPr>
              <w:pStyle w:val="ae"/>
              <w:numPr>
                <w:ilvl w:val="0"/>
                <w:numId w:val="24"/>
              </w:numPr>
              <w:spacing w:line="360" w:lineRule="auto"/>
              <w:ind w:firstLineChars="0"/>
            </w:pPr>
          </w:p>
        </w:tc>
        <w:tc>
          <w:tcPr>
            <w:tcW w:w="1701" w:type="dxa"/>
          </w:tcPr>
          <w:p w14:paraId="75133DF4" w14:textId="0D1A0CE8" w:rsidR="00162E62" w:rsidRPr="001F3689" w:rsidRDefault="00162E62" w:rsidP="005605E3">
            <w:pPr>
              <w:spacing w:line="360" w:lineRule="auto"/>
              <w:rPr>
                <w:color w:val="00B050"/>
              </w:rPr>
            </w:pPr>
            <w:r w:rsidRPr="001F3689">
              <w:rPr>
                <w:rFonts w:hint="eastAsia"/>
                <w:color w:val="00B050"/>
              </w:rPr>
              <w:t>受益人类型</w:t>
            </w:r>
          </w:p>
        </w:tc>
        <w:tc>
          <w:tcPr>
            <w:tcW w:w="6095" w:type="dxa"/>
          </w:tcPr>
          <w:p w14:paraId="21AD66FB" w14:textId="77777777" w:rsidR="00162E62" w:rsidRDefault="00162E62" w:rsidP="005605E3">
            <w:pPr>
              <w:spacing w:line="360" w:lineRule="auto"/>
            </w:pPr>
            <w:r w:rsidRPr="00DB7E67">
              <w:rPr>
                <w:rFonts w:hint="eastAsia"/>
              </w:rPr>
              <w:t>系统</w:t>
            </w:r>
            <w:r>
              <w:rPr>
                <w:rFonts w:hint="eastAsia"/>
              </w:rPr>
              <w:t>默认查询</w:t>
            </w:r>
            <w:r>
              <w:t>展示，支持修改</w:t>
            </w:r>
            <w:r>
              <w:rPr>
                <w:rFonts w:hint="eastAsia"/>
              </w:rPr>
              <w:t>、</w:t>
            </w:r>
            <w:r>
              <w:t>删除</w:t>
            </w:r>
            <w:r>
              <w:rPr>
                <w:rFonts w:hint="eastAsia"/>
              </w:rPr>
              <w:t>，</w:t>
            </w:r>
            <w:r>
              <w:t>删除的逻辑见</w:t>
            </w:r>
            <w:r>
              <w:rPr>
                <w:rFonts w:hint="eastAsia"/>
              </w:rPr>
              <w:t>3.1.6</w:t>
            </w:r>
            <w:r>
              <w:rPr>
                <w:rFonts w:hint="eastAsia"/>
              </w:rPr>
              <w:t>所述</w:t>
            </w:r>
          </w:p>
          <w:p w14:paraId="7E3CBBDD" w14:textId="145460FC" w:rsidR="00162E62" w:rsidRDefault="00162E62" w:rsidP="005605E3">
            <w:pPr>
              <w:spacing w:line="360" w:lineRule="auto"/>
            </w:pPr>
            <w:r>
              <w:rPr>
                <w:rFonts w:hint="eastAsia"/>
              </w:rPr>
              <w:t>“字段归属</w:t>
            </w:r>
            <w:r>
              <w:t>对象</w:t>
            </w:r>
            <w:r>
              <w:rPr>
                <w:rFonts w:hint="eastAsia"/>
              </w:rPr>
              <w:t>”值</w:t>
            </w:r>
            <w:r>
              <w:t>为</w:t>
            </w:r>
            <w:r>
              <w:rPr>
                <w:rFonts w:hint="eastAsia"/>
              </w:rPr>
              <w:t>“</w:t>
            </w:r>
            <w:r>
              <w:rPr>
                <w:rFonts w:hint="eastAsia"/>
                <w:color w:val="00B050"/>
              </w:rPr>
              <w:t>受益人</w:t>
            </w:r>
            <w:r>
              <w:rPr>
                <w:color w:val="00B050"/>
              </w:rPr>
              <w:t>列表</w:t>
            </w:r>
            <w:r>
              <w:rPr>
                <w:rFonts w:hint="eastAsia"/>
                <w:color w:val="00B050"/>
              </w:rPr>
              <w:t>对象</w:t>
            </w:r>
            <w:r>
              <w:rPr>
                <w:rFonts w:hint="eastAsia"/>
              </w:rPr>
              <w:t>”</w:t>
            </w:r>
          </w:p>
        </w:tc>
      </w:tr>
      <w:tr w:rsidR="00162E62" w14:paraId="5DBF3C7A" w14:textId="77777777" w:rsidTr="00BE3F63">
        <w:tc>
          <w:tcPr>
            <w:tcW w:w="704" w:type="dxa"/>
            <w:gridSpan w:val="2"/>
          </w:tcPr>
          <w:p w14:paraId="61331560" w14:textId="77777777" w:rsidR="00162E62" w:rsidRPr="00355E1D" w:rsidRDefault="00162E62" w:rsidP="005605E3">
            <w:pPr>
              <w:pStyle w:val="ae"/>
              <w:numPr>
                <w:ilvl w:val="0"/>
                <w:numId w:val="24"/>
              </w:numPr>
              <w:spacing w:line="360" w:lineRule="auto"/>
              <w:ind w:firstLineChars="0"/>
            </w:pPr>
          </w:p>
        </w:tc>
        <w:tc>
          <w:tcPr>
            <w:tcW w:w="1701" w:type="dxa"/>
          </w:tcPr>
          <w:p w14:paraId="7FC7F670" w14:textId="5128B9EE" w:rsidR="00162E62" w:rsidRPr="001F3689" w:rsidRDefault="00162E62" w:rsidP="005605E3">
            <w:pPr>
              <w:spacing w:line="360" w:lineRule="auto"/>
              <w:rPr>
                <w:color w:val="00B050"/>
              </w:rPr>
            </w:pPr>
            <w:r w:rsidRPr="001F3689">
              <w:rPr>
                <w:rFonts w:hint="eastAsia"/>
                <w:color w:val="00B050"/>
              </w:rPr>
              <w:t>与</w:t>
            </w:r>
            <w:r w:rsidRPr="001F3689">
              <w:rPr>
                <w:color w:val="00B050"/>
              </w:rPr>
              <w:t>被保险人关系</w:t>
            </w:r>
          </w:p>
        </w:tc>
        <w:tc>
          <w:tcPr>
            <w:tcW w:w="6095" w:type="dxa"/>
          </w:tcPr>
          <w:p w14:paraId="04196710" w14:textId="77777777" w:rsidR="00162E62" w:rsidRDefault="00162E62" w:rsidP="005605E3">
            <w:pPr>
              <w:spacing w:line="360" w:lineRule="auto"/>
            </w:pPr>
            <w:r w:rsidRPr="00CE3CA2">
              <w:rPr>
                <w:rFonts w:hint="eastAsia"/>
              </w:rPr>
              <w:t>系统默认查询</w:t>
            </w:r>
            <w:r w:rsidRPr="00CE3CA2">
              <w:t>展示，支持修改</w:t>
            </w:r>
            <w:r w:rsidRPr="00CE3CA2">
              <w:rPr>
                <w:rFonts w:hint="eastAsia"/>
              </w:rPr>
              <w:t>、</w:t>
            </w:r>
            <w:r w:rsidRPr="00CE3CA2">
              <w:t>删除</w:t>
            </w:r>
            <w:r>
              <w:rPr>
                <w:rFonts w:hint="eastAsia"/>
              </w:rPr>
              <w:t>，</w:t>
            </w:r>
            <w:r>
              <w:t>删除的逻辑见</w:t>
            </w:r>
            <w:r>
              <w:rPr>
                <w:rFonts w:hint="eastAsia"/>
              </w:rPr>
              <w:t>3.1.6</w:t>
            </w:r>
            <w:r>
              <w:rPr>
                <w:rFonts w:hint="eastAsia"/>
              </w:rPr>
              <w:t>所述</w:t>
            </w:r>
          </w:p>
          <w:p w14:paraId="35461C7A" w14:textId="5D93772D" w:rsidR="00162E62" w:rsidRDefault="00162E62" w:rsidP="005605E3">
            <w:pPr>
              <w:spacing w:line="360" w:lineRule="auto"/>
            </w:pPr>
            <w:r>
              <w:rPr>
                <w:rFonts w:hint="eastAsia"/>
              </w:rPr>
              <w:t>“字段归属</w:t>
            </w:r>
            <w:r>
              <w:t>对象</w:t>
            </w:r>
            <w:r>
              <w:rPr>
                <w:rFonts w:hint="eastAsia"/>
              </w:rPr>
              <w:t>”值</w:t>
            </w:r>
            <w:r>
              <w:t>为</w:t>
            </w:r>
            <w:r>
              <w:rPr>
                <w:rFonts w:hint="eastAsia"/>
              </w:rPr>
              <w:t>“</w:t>
            </w:r>
            <w:r>
              <w:rPr>
                <w:rFonts w:hint="eastAsia"/>
                <w:color w:val="00B050"/>
              </w:rPr>
              <w:t>受益人</w:t>
            </w:r>
            <w:r>
              <w:rPr>
                <w:color w:val="00B050"/>
              </w:rPr>
              <w:t>列表</w:t>
            </w:r>
            <w:r>
              <w:rPr>
                <w:rFonts w:hint="eastAsia"/>
                <w:color w:val="00B050"/>
              </w:rPr>
              <w:t>对象</w:t>
            </w:r>
            <w:r>
              <w:rPr>
                <w:rFonts w:hint="eastAsia"/>
              </w:rPr>
              <w:t>”</w:t>
            </w:r>
          </w:p>
        </w:tc>
      </w:tr>
      <w:tr w:rsidR="00162E62" w14:paraId="0A7CCC4E" w14:textId="77777777" w:rsidTr="00BE3F63">
        <w:tc>
          <w:tcPr>
            <w:tcW w:w="704" w:type="dxa"/>
            <w:gridSpan w:val="2"/>
          </w:tcPr>
          <w:p w14:paraId="2B8C0F1D" w14:textId="77777777" w:rsidR="00162E62" w:rsidRPr="00355E1D" w:rsidRDefault="00162E62" w:rsidP="005605E3">
            <w:pPr>
              <w:pStyle w:val="ae"/>
              <w:numPr>
                <w:ilvl w:val="0"/>
                <w:numId w:val="24"/>
              </w:numPr>
              <w:spacing w:line="360" w:lineRule="auto"/>
              <w:ind w:firstLineChars="0"/>
            </w:pPr>
          </w:p>
        </w:tc>
        <w:tc>
          <w:tcPr>
            <w:tcW w:w="1701" w:type="dxa"/>
          </w:tcPr>
          <w:p w14:paraId="372C9018" w14:textId="597014CA" w:rsidR="00162E62" w:rsidRPr="001F3689" w:rsidRDefault="00162E62" w:rsidP="005605E3">
            <w:pPr>
              <w:spacing w:line="360" w:lineRule="auto"/>
              <w:rPr>
                <w:color w:val="00B050"/>
              </w:rPr>
            </w:pPr>
            <w:r w:rsidRPr="001F3689">
              <w:rPr>
                <w:rFonts w:hint="eastAsia"/>
                <w:color w:val="00B050"/>
              </w:rPr>
              <w:t>受益人</w:t>
            </w:r>
            <w:r w:rsidRPr="001F3689">
              <w:rPr>
                <w:color w:val="00B050"/>
              </w:rPr>
              <w:t>姓名</w:t>
            </w:r>
          </w:p>
        </w:tc>
        <w:tc>
          <w:tcPr>
            <w:tcW w:w="6095" w:type="dxa"/>
          </w:tcPr>
          <w:p w14:paraId="7D4FD32F" w14:textId="77777777" w:rsidR="00162E62" w:rsidRDefault="00162E62" w:rsidP="005605E3">
            <w:pPr>
              <w:spacing w:line="360" w:lineRule="auto"/>
            </w:pPr>
            <w:r w:rsidRPr="00CE3CA2">
              <w:rPr>
                <w:rFonts w:hint="eastAsia"/>
              </w:rPr>
              <w:t>系统默认查询</w:t>
            </w:r>
            <w:r w:rsidRPr="00CE3CA2">
              <w:t>展示，支持修改</w:t>
            </w:r>
            <w:r w:rsidRPr="00CE3CA2">
              <w:rPr>
                <w:rFonts w:hint="eastAsia"/>
              </w:rPr>
              <w:t>、</w:t>
            </w:r>
            <w:r w:rsidRPr="00CE3CA2">
              <w:t>删除</w:t>
            </w:r>
            <w:r>
              <w:rPr>
                <w:rFonts w:hint="eastAsia"/>
              </w:rPr>
              <w:t>，</w:t>
            </w:r>
            <w:r>
              <w:t>删除的逻辑见</w:t>
            </w:r>
            <w:r>
              <w:rPr>
                <w:rFonts w:hint="eastAsia"/>
              </w:rPr>
              <w:t>3.1.6</w:t>
            </w:r>
            <w:r>
              <w:rPr>
                <w:rFonts w:hint="eastAsia"/>
              </w:rPr>
              <w:t>所述</w:t>
            </w:r>
          </w:p>
          <w:p w14:paraId="43A0CA47" w14:textId="7A65AA1B" w:rsidR="00162E62" w:rsidRDefault="00162E62" w:rsidP="005605E3">
            <w:pPr>
              <w:spacing w:line="360" w:lineRule="auto"/>
            </w:pPr>
            <w:r>
              <w:rPr>
                <w:rFonts w:hint="eastAsia"/>
              </w:rPr>
              <w:t>“字段归属</w:t>
            </w:r>
            <w:r>
              <w:t>对象</w:t>
            </w:r>
            <w:r>
              <w:rPr>
                <w:rFonts w:hint="eastAsia"/>
              </w:rPr>
              <w:t>”值</w:t>
            </w:r>
            <w:r>
              <w:t>为</w:t>
            </w:r>
            <w:r>
              <w:rPr>
                <w:rFonts w:hint="eastAsia"/>
              </w:rPr>
              <w:t>“</w:t>
            </w:r>
            <w:r>
              <w:rPr>
                <w:rFonts w:hint="eastAsia"/>
                <w:color w:val="00B050"/>
              </w:rPr>
              <w:t>受益人</w:t>
            </w:r>
            <w:r>
              <w:rPr>
                <w:color w:val="00B050"/>
              </w:rPr>
              <w:t>列表</w:t>
            </w:r>
            <w:r>
              <w:rPr>
                <w:rFonts w:hint="eastAsia"/>
                <w:color w:val="00B050"/>
              </w:rPr>
              <w:t>对象</w:t>
            </w:r>
            <w:r>
              <w:rPr>
                <w:rFonts w:hint="eastAsia"/>
              </w:rPr>
              <w:t>”</w:t>
            </w:r>
          </w:p>
        </w:tc>
      </w:tr>
      <w:tr w:rsidR="00162E62" w14:paraId="6F6EC77F" w14:textId="77777777" w:rsidTr="00BE3F63">
        <w:tc>
          <w:tcPr>
            <w:tcW w:w="704" w:type="dxa"/>
            <w:gridSpan w:val="2"/>
          </w:tcPr>
          <w:p w14:paraId="71C54AAA" w14:textId="77777777" w:rsidR="00162E62" w:rsidRPr="00355E1D" w:rsidRDefault="00162E62" w:rsidP="005605E3">
            <w:pPr>
              <w:pStyle w:val="ae"/>
              <w:numPr>
                <w:ilvl w:val="0"/>
                <w:numId w:val="24"/>
              </w:numPr>
              <w:spacing w:line="360" w:lineRule="auto"/>
              <w:ind w:firstLineChars="0"/>
            </w:pPr>
          </w:p>
        </w:tc>
        <w:tc>
          <w:tcPr>
            <w:tcW w:w="1701" w:type="dxa"/>
          </w:tcPr>
          <w:p w14:paraId="38CE5A16" w14:textId="3BDA7B0D" w:rsidR="00162E62" w:rsidRPr="001F3689" w:rsidRDefault="00162E62" w:rsidP="005605E3">
            <w:pPr>
              <w:spacing w:line="360" w:lineRule="auto"/>
              <w:rPr>
                <w:color w:val="00B050"/>
              </w:rPr>
            </w:pPr>
            <w:r w:rsidRPr="001F3689">
              <w:rPr>
                <w:rFonts w:hint="eastAsia"/>
                <w:color w:val="00B050"/>
              </w:rPr>
              <w:t>证件</w:t>
            </w:r>
            <w:r w:rsidRPr="001F3689">
              <w:rPr>
                <w:color w:val="00B050"/>
              </w:rPr>
              <w:t>类型</w:t>
            </w:r>
          </w:p>
        </w:tc>
        <w:tc>
          <w:tcPr>
            <w:tcW w:w="6095" w:type="dxa"/>
          </w:tcPr>
          <w:p w14:paraId="293BCDB7" w14:textId="77777777" w:rsidR="00162E62" w:rsidRDefault="00162E62" w:rsidP="005605E3">
            <w:pPr>
              <w:spacing w:line="360" w:lineRule="auto"/>
            </w:pPr>
            <w:r w:rsidRPr="00CE3CA2">
              <w:rPr>
                <w:rFonts w:hint="eastAsia"/>
              </w:rPr>
              <w:t>系统默认查询</w:t>
            </w:r>
            <w:r w:rsidRPr="00CE3CA2">
              <w:t>展示，支持修改</w:t>
            </w:r>
            <w:r w:rsidRPr="00CE3CA2">
              <w:rPr>
                <w:rFonts w:hint="eastAsia"/>
              </w:rPr>
              <w:t>、</w:t>
            </w:r>
            <w:r w:rsidRPr="00CE3CA2">
              <w:t>删除</w:t>
            </w:r>
            <w:r>
              <w:rPr>
                <w:rFonts w:hint="eastAsia"/>
              </w:rPr>
              <w:t>，</w:t>
            </w:r>
            <w:r>
              <w:t>删除的逻辑见</w:t>
            </w:r>
            <w:r>
              <w:rPr>
                <w:rFonts w:hint="eastAsia"/>
              </w:rPr>
              <w:t>3.1.6</w:t>
            </w:r>
            <w:r>
              <w:rPr>
                <w:rFonts w:hint="eastAsia"/>
              </w:rPr>
              <w:t>所述</w:t>
            </w:r>
          </w:p>
          <w:p w14:paraId="5F62E16C" w14:textId="764F9B5A" w:rsidR="00162E62" w:rsidRDefault="00162E62" w:rsidP="005605E3">
            <w:pPr>
              <w:spacing w:line="360" w:lineRule="auto"/>
            </w:pPr>
            <w:r>
              <w:rPr>
                <w:rFonts w:hint="eastAsia"/>
              </w:rPr>
              <w:t>“字段归属</w:t>
            </w:r>
            <w:r>
              <w:t>对象</w:t>
            </w:r>
            <w:r>
              <w:rPr>
                <w:rFonts w:hint="eastAsia"/>
              </w:rPr>
              <w:t>”值</w:t>
            </w:r>
            <w:r>
              <w:t>为</w:t>
            </w:r>
            <w:r>
              <w:rPr>
                <w:rFonts w:hint="eastAsia"/>
              </w:rPr>
              <w:t>“</w:t>
            </w:r>
            <w:r>
              <w:rPr>
                <w:rFonts w:hint="eastAsia"/>
                <w:color w:val="00B050"/>
              </w:rPr>
              <w:t>受益人</w:t>
            </w:r>
            <w:r>
              <w:rPr>
                <w:color w:val="00B050"/>
              </w:rPr>
              <w:t>列表</w:t>
            </w:r>
            <w:r>
              <w:rPr>
                <w:rFonts w:hint="eastAsia"/>
                <w:color w:val="00B050"/>
              </w:rPr>
              <w:t>对象</w:t>
            </w:r>
            <w:r>
              <w:rPr>
                <w:rFonts w:hint="eastAsia"/>
              </w:rPr>
              <w:t>”</w:t>
            </w:r>
          </w:p>
        </w:tc>
      </w:tr>
      <w:tr w:rsidR="00162E62" w14:paraId="1292BBD8" w14:textId="77777777" w:rsidTr="00BE3F63">
        <w:tc>
          <w:tcPr>
            <w:tcW w:w="704" w:type="dxa"/>
            <w:gridSpan w:val="2"/>
          </w:tcPr>
          <w:p w14:paraId="20441837" w14:textId="77777777" w:rsidR="00162E62" w:rsidRPr="00355E1D" w:rsidRDefault="00162E62" w:rsidP="005605E3">
            <w:pPr>
              <w:pStyle w:val="ae"/>
              <w:numPr>
                <w:ilvl w:val="0"/>
                <w:numId w:val="24"/>
              </w:numPr>
              <w:spacing w:line="360" w:lineRule="auto"/>
              <w:ind w:firstLineChars="0"/>
            </w:pPr>
          </w:p>
        </w:tc>
        <w:tc>
          <w:tcPr>
            <w:tcW w:w="1701" w:type="dxa"/>
          </w:tcPr>
          <w:p w14:paraId="6F61BBE3" w14:textId="47AF6A41" w:rsidR="00162E62" w:rsidRPr="001F3689" w:rsidRDefault="00162E62" w:rsidP="005605E3">
            <w:pPr>
              <w:spacing w:line="360" w:lineRule="auto"/>
              <w:rPr>
                <w:color w:val="00B050"/>
              </w:rPr>
            </w:pPr>
            <w:r w:rsidRPr="001F3689">
              <w:rPr>
                <w:rFonts w:hint="eastAsia"/>
                <w:color w:val="00B050"/>
              </w:rPr>
              <w:t>证件</w:t>
            </w:r>
            <w:r w:rsidRPr="001F3689">
              <w:rPr>
                <w:color w:val="00B050"/>
              </w:rPr>
              <w:t>号码</w:t>
            </w:r>
          </w:p>
        </w:tc>
        <w:tc>
          <w:tcPr>
            <w:tcW w:w="6095" w:type="dxa"/>
          </w:tcPr>
          <w:p w14:paraId="6707BC89" w14:textId="77777777" w:rsidR="00162E62" w:rsidRDefault="00162E62" w:rsidP="005605E3">
            <w:pPr>
              <w:spacing w:line="360" w:lineRule="auto"/>
            </w:pPr>
            <w:r w:rsidRPr="00CE3CA2">
              <w:rPr>
                <w:rFonts w:hint="eastAsia"/>
              </w:rPr>
              <w:t>系统默认查询</w:t>
            </w:r>
            <w:r w:rsidRPr="00CE3CA2">
              <w:t>展示，支持修改</w:t>
            </w:r>
            <w:r w:rsidRPr="00CE3CA2">
              <w:rPr>
                <w:rFonts w:hint="eastAsia"/>
              </w:rPr>
              <w:t>、</w:t>
            </w:r>
            <w:r w:rsidRPr="00CE3CA2">
              <w:t>删除</w:t>
            </w:r>
            <w:r>
              <w:rPr>
                <w:rFonts w:hint="eastAsia"/>
              </w:rPr>
              <w:t>，</w:t>
            </w:r>
            <w:r>
              <w:t>删除的逻辑见</w:t>
            </w:r>
            <w:r>
              <w:rPr>
                <w:rFonts w:hint="eastAsia"/>
              </w:rPr>
              <w:t>3.1.6</w:t>
            </w:r>
            <w:r>
              <w:rPr>
                <w:rFonts w:hint="eastAsia"/>
              </w:rPr>
              <w:t>所述</w:t>
            </w:r>
          </w:p>
          <w:p w14:paraId="1371DF5D" w14:textId="2ED8C2E4" w:rsidR="00162E62" w:rsidRDefault="00162E62" w:rsidP="005605E3">
            <w:pPr>
              <w:spacing w:line="360" w:lineRule="auto"/>
            </w:pPr>
            <w:r>
              <w:rPr>
                <w:rFonts w:hint="eastAsia"/>
              </w:rPr>
              <w:t>“字段归属</w:t>
            </w:r>
            <w:r>
              <w:t>对象</w:t>
            </w:r>
            <w:r>
              <w:rPr>
                <w:rFonts w:hint="eastAsia"/>
              </w:rPr>
              <w:t>”值</w:t>
            </w:r>
            <w:r>
              <w:t>为</w:t>
            </w:r>
            <w:r>
              <w:rPr>
                <w:rFonts w:hint="eastAsia"/>
              </w:rPr>
              <w:t>“</w:t>
            </w:r>
            <w:r>
              <w:rPr>
                <w:rFonts w:hint="eastAsia"/>
                <w:color w:val="00B050"/>
              </w:rPr>
              <w:t>受益人</w:t>
            </w:r>
            <w:r>
              <w:rPr>
                <w:color w:val="00B050"/>
              </w:rPr>
              <w:t>列表</w:t>
            </w:r>
            <w:r>
              <w:rPr>
                <w:rFonts w:hint="eastAsia"/>
                <w:color w:val="00B050"/>
              </w:rPr>
              <w:t>对象</w:t>
            </w:r>
            <w:r>
              <w:rPr>
                <w:rFonts w:hint="eastAsia"/>
              </w:rPr>
              <w:t>”</w:t>
            </w:r>
          </w:p>
        </w:tc>
      </w:tr>
      <w:tr w:rsidR="00162E62" w14:paraId="052C2754" w14:textId="77777777" w:rsidTr="00BE3F63">
        <w:tc>
          <w:tcPr>
            <w:tcW w:w="704" w:type="dxa"/>
            <w:gridSpan w:val="2"/>
          </w:tcPr>
          <w:p w14:paraId="05DD5D95" w14:textId="77777777" w:rsidR="00162E62" w:rsidRPr="00355E1D" w:rsidRDefault="00162E62" w:rsidP="005605E3">
            <w:pPr>
              <w:pStyle w:val="ae"/>
              <w:numPr>
                <w:ilvl w:val="0"/>
                <w:numId w:val="24"/>
              </w:numPr>
              <w:spacing w:line="360" w:lineRule="auto"/>
              <w:ind w:firstLineChars="0"/>
            </w:pPr>
          </w:p>
        </w:tc>
        <w:tc>
          <w:tcPr>
            <w:tcW w:w="1701" w:type="dxa"/>
          </w:tcPr>
          <w:p w14:paraId="185BCF69" w14:textId="2F8C12DC" w:rsidR="00162E62" w:rsidRPr="001F3689" w:rsidRDefault="00162E62" w:rsidP="005605E3">
            <w:pPr>
              <w:spacing w:line="360" w:lineRule="auto"/>
              <w:rPr>
                <w:color w:val="00B050"/>
              </w:rPr>
            </w:pPr>
            <w:r w:rsidRPr="001F3689">
              <w:rPr>
                <w:rFonts w:hint="eastAsia"/>
                <w:color w:val="00B050"/>
              </w:rPr>
              <w:t>证件</w:t>
            </w:r>
            <w:r w:rsidRPr="001F3689">
              <w:rPr>
                <w:color w:val="00B050"/>
              </w:rPr>
              <w:t>有效期</w:t>
            </w:r>
          </w:p>
        </w:tc>
        <w:tc>
          <w:tcPr>
            <w:tcW w:w="6095" w:type="dxa"/>
          </w:tcPr>
          <w:p w14:paraId="4CB9669D" w14:textId="77777777" w:rsidR="00162E62" w:rsidRDefault="00162E62" w:rsidP="005605E3">
            <w:pPr>
              <w:spacing w:line="360" w:lineRule="auto"/>
            </w:pPr>
            <w:r w:rsidRPr="00CE3CA2">
              <w:rPr>
                <w:rFonts w:hint="eastAsia"/>
              </w:rPr>
              <w:t>系统默认查询</w:t>
            </w:r>
            <w:r w:rsidRPr="00CE3CA2">
              <w:t>展示，支持修改</w:t>
            </w:r>
            <w:r w:rsidRPr="00CE3CA2">
              <w:rPr>
                <w:rFonts w:hint="eastAsia"/>
              </w:rPr>
              <w:t>、</w:t>
            </w:r>
            <w:r w:rsidRPr="00CE3CA2">
              <w:t>删除</w:t>
            </w:r>
            <w:r>
              <w:rPr>
                <w:rFonts w:hint="eastAsia"/>
              </w:rPr>
              <w:t>，</w:t>
            </w:r>
            <w:r>
              <w:t>删除的逻辑见</w:t>
            </w:r>
            <w:r>
              <w:rPr>
                <w:rFonts w:hint="eastAsia"/>
              </w:rPr>
              <w:t>3.1.6</w:t>
            </w:r>
            <w:r>
              <w:rPr>
                <w:rFonts w:hint="eastAsia"/>
              </w:rPr>
              <w:t>所述</w:t>
            </w:r>
          </w:p>
          <w:p w14:paraId="15309E0D" w14:textId="7FA2814E" w:rsidR="00162E62" w:rsidRDefault="00162E62" w:rsidP="005605E3">
            <w:pPr>
              <w:spacing w:line="360" w:lineRule="auto"/>
            </w:pPr>
            <w:r>
              <w:rPr>
                <w:rFonts w:hint="eastAsia"/>
              </w:rPr>
              <w:t>“字段归属</w:t>
            </w:r>
            <w:r>
              <w:t>对象</w:t>
            </w:r>
            <w:r>
              <w:rPr>
                <w:rFonts w:hint="eastAsia"/>
              </w:rPr>
              <w:t>”值</w:t>
            </w:r>
            <w:r>
              <w:t>为</w:t>
            </w:r>
            <w:r>
              <w:rPr>
                <w:rFonts w:hint="eastAsia"/>
              </w:rPr>
              <w:t>“</w:t>
            </w:r>
            <w:r>
              <w:rPr>
                <w:rFonts w:hint="eastAsia"/>
                <w:color w:val="00B050"/>
              </w:rPr>
              <w:t>受益人</w:t>
            </w:r>
            <w:r>
              <w:rPr>
                <w:color w:val="00B050"/>
              </w:rPr>
              <w:t>列表</w:t>
            </w:r>
            <w:r>
              <w:rPr>
                <w:rFonts w:hint="eastAsia"/>
                <w:color w:val="00B050"/>
              </w:rPr>
              <w:t>对象</w:t>
            </w:r>
            <w:r>
              <w:rPr>
                <w:rFonts w:hint="eastAsia"/>
              </w:rPr>
              <w:t>”</w:t>
            </w:r>
          </w:p>
        </w:tc>
      </w:tr>
      <w:tr w:rsidR="00162E62" w14:paraId="630614E7" w14:textId="77777777" w:rsidTr="00BE3F63">
        <w:tc>
          <w:tcPr>
            <w:tcW w:w="704" w:type="dxa"/>
            <w:gridSpan w:val="2"/>
          </w:tcPr>
          <w:p w14:paraId="356AE2A0" w14:textId="77777777" w:rsidR="00162E62" w:rsidRPr="00355E1D" w:rsidRDefault="00162E62" w:rsidP="005605E3">
            <w:pPr>
              <w:pStyle w:val="ae"/>
              <w:numPr>
                <w:ilvl w:val="0"/>
                <w:numId w:val="24"/>
              </w:numPr>
              <w:spacing w:line="360" w:lineRule="auto"/>
              <w:ind w:firstLineChars="0"/>
            </w:pPr>
          </w:p>
        </w:tc>
        <w:tc>
          <w:tcPr>
            <w:tcW w:w="1701" w:type="dxa"/>
          </w:tcPr>
          <w:p w14:paraId="6084F202" w14:textId="2BBC5432" w:rsidR="00162E62" w:rsidRPr="001F3689" w:rsidRDefault="00162E62" w:rsidP="005605E3">
            <w:pPr>
              <w:spacing w:line="360" w:lineRule="auto"/>
              <w:rPr>
                <w:color w:val="00B050"/>
              </w:rPr>
            </w:pPr>
            <w:r w:rsidRPr="001F3689">
              <w:rPr>
                <w:rFonts w:hint="eastAsia"/>
                <w:color w:val="00B050"/>
              </w:rPr>
              <w:t>性别</w:t>
            </w:r>
          </w:p>
        </w:tc>
        <w:tc>
          <w:tcPr>
            <w:tcW w:w="6095" w:type="dxa"/>
          </w:tcPr>
          <w:p w14:paraId="1847793C" w14:textId="77777777" w:rsidR="00162E62" w:rsidRDefault="00162E62" w:rsidP="005605E3">
            <w:pPr>
              <w:spacing w:line="360" w:lineRule="auto"/>
            </w:pPr>
            <w:r w:rsidRPr="00CE3CA2">
              <w:rPr>
                <w:rFonts w:hint="eastAsia"/>
              </w:rPr>
              <w:t>系统默认查询</w:t>
            </w:r>
            <w:r w:rsidRPr="00CE3CA2">
              <w:t>展示，支持修改</w:t>
            </w:r>
            <w:r w:rsidRPr="00CE3CA2">
              <w:rPr>
                <w:rFonts w:hint="eastAsia"/>
              </w:rPr>
              <w:t>、</w:t>
            </w:r>
            <w:r w:rsidRPr="00CE3CA2">
              <w:t>删除</w:t>
            </w:r>
            <w:r>
              <w:rPr>
                <w:rFonts w:hint="eastAsia"/>
              </w:rPr>
              <w:t>，</w:t>
            </w:r>
            <w:r>
              <w:t>删除的逻辑见</w:t>
            </w:r>
            <w:r>
              <w:rPr>
                <w:rFonts w:hint="eastAsia"/>
              </w:rPr>
              <w:t>3.1.6</w:t>
            </w:r>
            <w:r>
              <w:rPr>
                <w:rFonts w:hint="eastAsia"/>
              </w:rPr>
              <w:t>所述</w:t>
            </w:r>
          </w:p>
          <w:p w14:paraId="6745276B" w14:textId="0902BBDB" w:rsidR="00162E62" w:rsidRDefault="00162E62" w:rsidP="005605E3">
            <w:pPr>
              <w:spacing w:line="360" w:lineRule="auto"/>
            </w:pPr>
            <w:r>
              <w:rPr>
                <w:rFonts w:hint="eastAsia"/>
              </w:rPr>
              <w:t>“字段归属</w:t>
            </w:r>
            <w:r>
              <w:t>对象</w:t>
            </w:r>
            <w:r>
              <w:rPr>
                <w:rFonts w:hint="eastAsia"/>
              </w:rPr>
              <w:t>”值</w:t>
            </w:r>
            <w:r>
              <w:t>为</w:t>
            </w:r>
            <w:r>
              <w:rPr>
                <w:rFonts w:hint="eastAsia"/>
              </w:rPr>
              <w:t>“</w:t>
            </w:r>
            <w:r>
              <w:rPr>
                <w:rFonts w:hint="eastAsia"/>
                <w:color w:val="00B050"/>
              </w:rPr>
              <w:t>受益人</w:t>
            </w:r>
            <w:r>
              <w:rPr>
                <w:color w:val="00B050"/>
              </w:rPr>
              <w:t>列表</w:t>
            </w:r>
            <w:r>
              <w:rPr>
                <w:rFonts w:hint="eastAsia"/>
                <w:color w:val="00B050"/>
              </w:rPr>
              <w:t>对象</w:t>
            </w:r>
            <w:r>
              <w:rPr>
                <w:rFonts w:hint="eastAsia"/>
              </w:rPr>
              <w:t>”</w:t>
            </w:r>
          </w:p>
        </w:tc>
      </w:tr>
      <w:tr w:rsidR="00162E62" w14:paraId="7B0ACE42" w14:textId="77777777" w:rsidTr="00BE3F63">
        <w:tc>
          <w:tcPr>
            <w:tcW w:w="704" w:type="dxa"/>
            <w:gridSpan w:val="2"/>
          </w:tcPr>
          <w:p w14:paraId="5DAB002D" w14:textId="77777777" w:rsidR="00162E62" w:rsidRPr="00355E1D" w:rsidRDefault="00162E62" w:rsidP="005605E3">
            <w:pPr>
              <w:pStyle w:val="ae"/>
              <w:numPr>
                <w:ilvl w:val="0"/>
                <w:numId w:val="24"/>
              </w:numPr>
              <w:spacing w:line="360" w:lineRule="auto"/>
              <w:ind w:firstLineChars="0"/>
            </w:pPr>
          </w:p>
        </w:tc>
        <w:tc>
          <w:tcPr>
            <w:tcW w:w="1701" w:type="dxa"/>
          </w:tcPr>
          <w:p w14:paraId="0432B111" w14:textId="72F6C692" w:rsidR="00162E62" w:rsidRPr="001F3689" w:rsidRDefault="00162E62" w:rsidP="005605E3">
            <w:pPr>
              <w:spacing w:line="360" w:lineRule="auto"/>
              <w:rPr>
                <w:color w:val="00B050"/>
              </w:rPr>
            </w:pPr>
            <w:r w:rsidRPr="001F3689">
              <w:rPr>
                <w:rFonts w:hint="eastAsia"/>
                <w:color w:val="00B050"/>
              </w:rPr>
              <w:t>出生日期</w:t>
            </w:r>
          </w:p>
        </w:tc>
        <w:tc>
          <w:tcPr>
            <w:tcW w:w="6095" w:type="dxa"/>
          </w:tcPr>
          <w:p w14:paraId="48ED77DB" w14:textId="77777777" w:rsidR="00162E62" w:rsidRDefault="00162E62" w:rsidP="005605E3">
            <w:pPr>
              <w:spacing w:line="360" w:lineRule="auto"/>
            </w:pPr>
            <w:r w:rsidRPr="00CE3CA2">
              <w:rPr>
                <w:rFonts w:hint="eastAsia"/>
              </w:rPr>
              <w:t>系统默认查询</w:t>
            </w:r>
            <w:r w:rsidRPr="00CE3CA2">
              <w:t>展示，支持修改</w:t>
            </w:r>
            <w:r w:rsidRPr="00CE3CA2">
              <w:rPr>
                <w:rFonts w:hint="eastAsia"/>
              </w:rPr>
              <w:t>、</w:t>
            </w:r>
            <w:r w:rsidRPr="00CE3CA2">
              <w:t>删除</w:t>
            </w:r>
            <w:r>
              <w:rPr>
                <w:rFonts w:hint="eastAsia"/>
              </w:rPr>
              <w:t>，</w:t>
            </w:r>
            <w:r>
              <w:t>删除的逻辑见</w:t>
            </w:r>
            <w:r>
              <w:rPr>
                <w:rFonts w:hint="eastAsia"/>
              </w:rPr>
              <w:t>3.1.6</w:t>
            </w:r>
            <w:r>
              <w:rPr>
                <w:rFonts w:hint="eastAsia"/>
              </w:rPr>
              <w:t>所述</w:t>
            </w:r>
          </w:p>
          <w:p w14:paraId="27BF902D" w14:textId="591BE858" w:rsidR="00162E62" w:rsidRDefault="00162E62" w:rsidP="005605E3">
            <w:pPr>
              <w:spacing w:line="360" w:lineRule="auto"/>
            </w:pPr>
            <w:r>
              <w:rPr>
                <w:rFonts w:hint="eastAsia"/>
              </w:rPr>
              <w:t>“字段归属</w:t>
            </w:r>
            <w:r>
              <w:t>对象</w:t>
            </w:r>
            <w:r>
              <w:rPr>
                <w:rFonts w:hint="eastAsia"/>
              </w:rPr>
              <w:t>”值</w:t>
            </w:r>
            <w:r>
              <w:t>为</w:t>
            </w:r>
            <w:r>
              <w:rPr>
                <w:rFonts w:hint="eastAsia"/>
              </w:rPr>
              <w:t>“</w:t>
            </w:r>
            <w:r>
              <w:rPr>
                <w:rFonts w:hint="eastAsia"/>
                <w:color w:val="00B050"/>
              </w:rPr>
              <w:t>受益人</w:t>
            </w:r>
            <w:r>
              <w:rPr>
                <w:color w:val="00B050"/>
              </w:rPr>
              <w:t>列表</w:t>
            </w:r>
            <w:r>
              <w:rPr>
                <w:rFonts w:hint="eastAsia"/>
                <w:color w:val="00B050"/>
              </w:rPr>
              <w:t>对象</w:t>
            </w:r>
            <w:r>
              <w:rPr>
                <w:rFonts w:hint="eastAsia"/>
              </w:rPr>
              <w:t>”</w:t>
            </w:r>
          </w:p>
        </w:tc>
      </w:tr>
      <w:tr w:rsidR="00162E62" w14:paraId="0BEA6610" w14:textId="77777777" w:rsidTr="00BE3F63">
        <w:tc>
          <w:tcPr>
            <w:tcW w:w="704" w:type="dxa"/>
            <w:gridSpan w:val="2"/>
          </w:tcPr>
          <w:p w14:paraId="17330BF8" w14:textId="77777777" w:rsidR="00162E62" w:rsidRPr="00355E1D" w:rsidRDefault="00162E62" w:rsidP="005605E3">
            <w:pPr>
              <w:pStyle w:val="ae"/>
              <w:numPr>
                <w:ilvl w:val="0"/>
                <w:numId w:val="24"/>
              </w:numPr>
              <w:spacing w:line="360" w:lineRule="auto"/>
              <w:ind w:firstLineChars="0"/>
            </w:pPr>
          </w:p>
        </w:tc>
        <w:tc>
          <w:tcPr>
            <w:tcW w:w="1701" w:type="dxa"/>
          </w:tcPr>
          <w:p w14:paraId="1C5EE5CA" w14:textId="002CC907" w:rsidR="00162E62" w:rsidRPr="001F3689" w:rsidRDefault="00162E62" w:rsidP="005605E3">
            <w:pPr>
              <w:spacing w:line="360" w:lineRule="auto"/>
              <w:rPr>
                <w:color w:val="00B050"/>
              </w:rPr>
            </w:pPr>
            <w:r w:rsidRPr="001F3689">
              <w:rPr>
                <w:rFonts w:hint="eastAsia"/>
                <w:color w:val="00B050"/>
              </w:rPr>
              <w:t>受益比例</w:t>
            </w:r>
          </w:p>
        </w:tc>
        <w:tc>
          <w:tcPr>
            <w:tcW w:w="6095" w:type="dxa"/>
          </w:tcPr>
          <w:p w14:paraId="1EAD655E" w14:textId="77777777" w:rsidR="00162E62" w:rsidRDefault="00162E62" w:rsidP="005605E3">
            <w:pPr>
              <w:spacing w:line="360" w:lineRule="auto"/>
            </w:pPr>
            <w:r w:rsidRPr="00CE3CA2">
              <w:rPr>
                <w:rFonts w:hint="eastAsia"/>
              </w:rPr>
              <w:t>系统默认查询</w:t>
            </w:r>
            <w:r w:rsidRPr="00CE3CA2">
              <w:t>展示，支持修改</w:t>
            </w:r>
            <w:r w:rsidRPr="00CE3CA2">
              <w:rPr>
                <w:rFonts w:hint="eastAsia"/>
              </w:rPr>
              <w:t>、</w:t>
            </w:r>
            <w:r w:rsidRPr="00CE3CA2">
              <w:t>删除</w:t>
            </w:r>
            <w:r>
              <w:rPr>
                <w:rFonts w:hint="eastAsia"/>
              </w:rPr>
              <w:t>，</w:t>
            </w:r>
            <w:r>
              <w:t>删除的逻辑见</w:t>
            </w:r>
            <w:r>
              <w:rPr>
                <w:rFonts w:hint="eastAsia"/>
              </w:rPr>
              <w:t>3.1.6</w:t>
            </w:r>
            <w:r>
              <w:rPr>
                <w:rFonts w:hint="eastAsia"/>
              </w:rPr>
              <w:t>所述</w:t>
            </w:r>
          </w:p>
          <w:p w14:paraId="7FA22ECD" w14:textId="7D16821D" w:rsidR="00162E62" w:rsidRDefault="00162E62" w:rsidP="005605E3">
            <w:pPr>
              <w:spacing w:line="360" w:lineRule="auto"/>
            </w:pPr>
            <w:r>
              <w:rPr>
                <w:rFonts w:hint="eastAsia"/>
              </w:rPr>
              <w:t>“字段归属</w:t>
            </w:r>
            <w:r>
              <w:t>对象</w:t>
            </w:r>
            <w:r>
              <w:rPr>
                <w:rFonts w:hint="eastAsia"/>
              </w:rPr>
              <w:t>”值</w:t>
            </w:r>
            <w:r>
              <w:t>为</w:t>
            </w:r>
            <w:r>
              <w:rPr>
                <w:rFonts w:hint="eastAsia"/>
              </w:rPr>
              <w:t>“</w:t>
            </w:r>
            <w:r>
              <w:rPr>
                <w:rFonts w:hint="eastAsia"/>
                <w:color w:val="00B050"/>
              </w:rPr>
              <w:t>受益人</w:t>
            </w:r>
            <w:r>
              <w:rPr>
                <w:color w:val="00B050"/>
              </w:rPr>
              <w:t>列表</w:t>
            </w:r>
            <w:r>
              <w:rPr>
                <w:rFonts w:hint="eastAsia"/>
                <w:color w:val="00B050"/>
              </w:rPr>
              <w:t>对象</w:t>
            </w:r>
            <w:r>
              <w:rPr>
                <w:rFonts w:hint="eastAsia"/>
              </w:rPr>
              <w:t>”</w:t>
            </w:r>
          </w:p>
        </w:tc>
      </w:tr>
      <w:tr w:rsidR="00162E62" w14:paraId="07EE5194" w14:textId="77777777" w:rsidTr="006F7508">
        <w:tc>
          <w:tcPr>
            <w:tcW w:w="8500" w:type="dxa"/>
            <w:gridSpan w:val="4"/>
            <w:shd w:val="clear" w:color="auto" w:fill="FBE4D5" w:themeFill="accent2" w:themeFillTint="33"/>
          </w:tcPr>
          <w:p w14:paraId="2B44C2B5" w14:textId="55C21B44" w:rsidR="00162E62" w:rsidRDefault="00162E62" w:rsidP="005605E3">
            <w:pPr>
              <w:spacing w:line="360" w:lineRule="auto"/>
            </w:pPr>
            <w:r w:rsidRPr="00355E1D">
              <w:rPr>
                <w:rFonts w:hint="eastAsia"/>
              </w:rPr>
              <w:t>投保人</w:t>
            </w:r>
            <w:r w:rsidRPr="00355E1D">
              <w:t>影像件上传</w:t>
            </w:r>
          </w:p>
        </w:tc>
      </w:tr>
      <w:tr w:rsidR="00162E62" w14:paraId="2471F892" w14:textId="77777777" w:rsidTr="00BE3F63">
        <w:tc>
          <w:tcPr>
            <w:tcW w:w="704" w:type="dxa"/>
            <w:gridSpan w:val="2"/>
          </w:tcPr>
          <w:p w14:paraId="6AC8F1BD" w14:textId="77777777" w:rsidR="00162E62" w:rsidRPr="00355E1D" w:rsidRDefault="00162E62" w:rsidP="005605E3">
            <w:pPr>
              <w:pStyle w:val="ae"/>
              <w:numPr>
                <w:ilvl w:val="0"/>
                <w:numId w:val="23"/>
              </w:numPr>
              <w:spacing w:line="360" w:lineRule="auto"/>
              <w:ind w:firstLineChars="0"/>
            </w:pPr>
          </w:p>
        </w:tc>
        <w:tc>
          <w:tcPr>
            <w:tcW w:w="1701" w:type="dxa"/>
          </w:tcPr>
          <w:p w14:paraId="39EED094" w14:textId="323570D2" w:rsidR="00162E62" w:rsidRPr="001F3689" w:rsidRDefault="00162E62" w:rsidP="005605E3">
            <w:pPr>
              <w:spacing w:line="360" w:lineRule="auto"/>
              <w:rPr>
                <w:color w:val="00B050"/>
              </w:rPr>
            </w:pPr>
            <w:r w:rsidRPr="001F3689">
              <w:rPr>
                <w:rFonts w:hint="eastAsia"/>
                <w:color w:val="00B050"/>
              </w:rPr>
              <w:t>投保人</w:t>
            </w:r>
            <w:r w:rsidRPr="001F3689">
              <w:rPr>
                <w:color w:val="00B050"/>
              </w:rPr>
              <w:t>证件影像</w:t>
            </w:r>
          </w:p>
        </w:tc>
        <w:tc>
          <w:tcPr>
            <w:tcW w:w="6095" w:type="dxa"/>
          </w:tcPr>
          <w:p w14:paraId="19C48D6B" w14:textId="2CD2658C" w:rsidR="00162E62" w:rsidRDefault="00162E62" w:rsidP="005605E3">
            <w:pPr>
              <w:spacing w:line="360" w:lineRule="auto"/>
            </w:pPr>
            <w:r w:rsidRPr="008B2E04">
              <w:rPr>
                <w:rFonts w:hint="eastAsia"/>
              </w:rPr>
              <w:t>系统默认查询</w:t>
            </w:r>
            <w:r w:rsidRPr="008B2E04">
              <w:t>展示，支持修改</w:t>
            </w:r>
            <w:r w:rsidRPr="008B2E04">
              <w:rPr>
                <w:rFonts w:hint="eastAsia"/>
              </w:rPr>
              <w:t>、</w:t>
            </w:r>
            <w:r w:rsidRPr="008B2E04">
              <w:t>删除</w:t>
            </w:r>
          </w:p>
        </w:tc>
      </w:tr>
      <w:tr w:rsidR="00162E62" w14:paraId="7DC4AD77" w14:textId="77777777" w:rsidTr="00BE3F63">
        <w:tc>
          <w:tcPr>
            <w:tcW w:w="704" w:type="dxa"/>
            <w:gridSpan w:val="2"/>
          </w:tcPr>
          <w:p w14:paraId="24DE3279" w14:textId="77777777" w:rsidR="00162E62" w:rsidRPr="00355E1D" w:rsidRDefault="00162E62" w:rsidP="005605E3">
            <w:pPr>
              <w:pStyle w:val="ae"/>
              <w:numPr>
                <w:ilvl w:val="0"/>
                <w:numId w:val="23"/>
              </w:numPr>
              <w:spacing w:line="360" w:lineRule="auto"/>
              <w:ind w:firstLineChars="0"/>
            </w:pPr>
          </w:p>
        </w:tc>
        <w:tc>
          <w:tcPr>
            <w:tcW w:w="1701" w:type="dxa"/>
          </w:tcPr>
          <w:p w14:paraId="7B430EF1" w14:textId="2AAEECF1" w:rsidR="00162E62" w:rsidRPr="001F3689" w:rsidRDefault="00162E62" w:rsidP="005605E3">
            <w:pPr>
              <w:spacing w:line="360" w:lineRule="auto"/>
              <w:rPr>
                <w:color w:val="00B050"/>
              </w:rPr>
            </w:pPr>
            <w:r w:rsidRPr="001F3689">
              <w:rPr>
                <w:rFonts w:hint="eastAsia"/>
                <w:color w:val="00B050"/>
              </w:rPr>
              <w:t>投保人银行卡</w:t>
            </w:r>
            <w:r w:rsidRPr="001F3689">
              <w:rPr>
                <w:color w:val="00B050"/>
              </w:rPr>
              <w:t>影像</w:t>
            </w:r>
          </w:p>
        </w:tc>
        <w:tc>
          <w:tcPr>
            <w:tcW w:w="6095" w:type="dxa"/>
          </w:tcPr>
          <w:p w14:paraId="56A11C39" w14:textId="1E8E7152" w:rsidR="00162E62" w:rsidRDefault="00162E62" w:rsidP="005605E3">
            <w:pPr>
              <w:spacing w:line="360" w:lineRule="auto"/>
            </w:pPr>
            <w:r w:rsidRPr="008B2E04">
              <w:rPr>
                <w:rFonts w:hint="eastAsia"/>
              </w:rPr>
              <w:t>系统默认查询</w:t>
            </w:r>
            <w:r w:rsidRPr="008B2E04">
              <w:t>展示，支持修改</w:t>
            </w:r>
            <w:r w:rsidRPr="008B2E04">
              <w:rPr>
                <w:rFonts w:hint="eastAsia"/>
              </w:rPr>
              <w:t>、</w:t>
            </w:r>
            <w:r w:rsidRPr="008B2E04">
              <w:t>删除</w:t>
            </w:r>
          </w:p>
        </w:tc>
      </w:tr>
      <w:tr w:rsidR="00162E62" w14:paraId="41C8CB76" w14:textId="77777777" w:rsidTr="00BE3F63">
        <w:tc>
          <w:tcPr>
            <w:tcW w:w="704" w:type="dxa"/>
            <w:gridSpan w:val="2"/>
          </w:tcPr>
          <w:p w14:paraId="7D5C8BD9" w14:textId="77777777" w:rsidR="00162E62" w:rsidRPr="00355E1D" w:rsidRDefault="00162E62" w:rsidP="005605E3">
            <w:pPr>
              <w:pStyle w:val="ae"/>
              <w:numPr>
                <w:ilvl w:val="0"/>
                <w:numId w:val="23"/>
              </w:numPr>
              <w:spacing w:line="360" w:lineRule="auto"/>
              <w:ind w:firstLineChars="0"/>
            </w:pPr>
          </w:p>
        </w:tc>
        <w:tc>
          <w:tcPr>
            <w:tcW w:w="1701" w:type="dxa"/>
          </w:tcPr>
          <w:p w14:paraId="626E0BE6" w14:textId="2DDCD216" w:rsidR="00162E62" w:rsidRPr="001F3689" w:rsidRDefault="00162E62" w:rsidP="005605E3">
            <w:pPr>
              <w:spacing w:line="360" w:lineRule="auto"/>
              <w:rPr>
                <w:color w:val="00B050"/>
              </w:rPr>
            </w:pPr>
            <w:r w:rsidRPr="001F3689">
              <w:rPr>
                <w:rFonts w:hint="eastAsia"/>
                <w:color w:val="00B050"/>
              </w:rPr>
              <w:t>其他</w:t>
            </w:r>
            <w:r w:rsidRPr="001F3689">
              <w:rPr>
                <w:color w:val="00B050"/>
              </w:rPr>
              <w:t>影像</w:t>
            </w:r>
          </w:p>
        </w:tc>
        <w:tc>
          <w:tcPr>
            <w:tcW w:w="6095" w:type="dxa"/>
          </w:tcPr>
          <w:p w14:paraId="32CB715D" w14:textId="599E18E0" w:rsidR="00162E62" w:rsidRDefault="00162E62" w:rsidP="005605E3">
            <w:pPr>
              <w:spacing w:line="360" w:lineRule="auto"/>
            </w:pPr>
            <w:r w:rsidRPr="008B2E04">
              <w:rPr>
                <w:rFonts w:hint="eastAsia"/>
              </w:rPr>
              <w:t>系统默认查询</w:t>
            </w:r>
            <w:r w:rsidRPr="008B2E04">
              <w:t>展示，支持修改</w:t>
            </w:r>
            <w:r w:rsidRPr="008B2E04">
              <w:rPr>
                <w:rFonts w:hint="eastAsia"/>
              </w:rPr>
              <w:t>、</w:t>
            </w:r>
            <w:r w:rsidRPr="008B2E04">
              <w:t>删除</w:t>
            </w:r>
          </w:p>
        </w:tc>
      </w:tr>
      <w:tr w:rsidR="00162E62" w14:paraId="1A7425B9" w14:textId="77777777" w:rsidTr="006F7508">
        <w:tc>
          <w:tcPr>
            <w:tcW w:w="8500" w:type="dxa"/>
            <w:gridSpan w:val="4"/>
            <w:shd w:val="clear" w:color="auto" w:fill="FBE4D5" w:themeFill="accent2" w:themeFillTint="33"/>
          </w:tcPr>
          <w:p w14:paraId="77553235" w14:textId="4AD28486" w:rsidR="00162E62" w:rsidRDefault="00162E62" w:rsidP="005605E3">
            <w:pPr>
              <w:spacing w:line="360" w:lineRule="auto"/>
            </w:pPr>
            <w:r w:rsidRPr="00355E1D">
              <w:rPr>
                <w:rFonts w:hint="eastAsia"/>
              </w:rPr>
              <w:t>被保人影像件</w:t>
            </w:r>
            <w:r w:rsidRPr="00355E1D">
              <w:t>上传</w:t>
            </w:r>
          </w:p>
        </w:tc>
      </w:tr>
      <w:tr w:rsidR="00162E62" w14:paraId="1712CD98" w14:textId="77777777" w:rsidTr="00BE3F63">
        <w:tc>
          <w:tcPr>
            <w:tcW w:w="704" w:type="dxa"/>
            <w:gridSpan w:val="2"/>
          </w:tcPr>
          <w:p w14:paraId="0471BF5F" w14:textId="77777777" w:rsidR="00162E62" w:rsidRPr="00355E1D" w:rsidRDefault="00162E62" w:rsidP="005605E3">
            <w:pPr>
              <w:pStyle w:val="ae"/>
              <w:numPr>
                <w:ilvl w:val="0"/>
                <w:numId w:val="22"/>
              </w:numPr>
              <w:spacing w:line="360" w:lineRule="auto"/>
              <w:ind w:firstLineChars="0"/>
            </w:pPr>
          </w:p>
        </w:tc>
        <w:tc>
          <w:tcPr>
            <w:tcW w:w="1701" w:type="dxa"/>
          </w:tcPr>
          <w:p w14:paraId="1AC76413" w14:textId="2BF09D2A" w:rsidR="00162E62" w:rsidRDefault="00162E62" w:rsidP="005605E3">
            <w:pPr>
              <w:spacing w:line="360" w:lineRule="auto"/>
            </w:pPr>
            <w:r w:rsidRPr="001F3689">
              <w:rPr>
                <w:rFonts w:hint="eastAsia"/>
                <w:color w:val="00B050"/>
              </w:rPr>
              <w:t>被保人</w:t>
            </w:r>
            <w:r w:rsidRPr="001F3689">
              <w:rPr>
                <w:color w:val="00B050"/>
              </w:rPr>
              <w:t>证件影像</w:t>
            </w:r>
          </w:p>
        </w:tc>
        <w:tc>
          <w:tcPr>
            <w:tcW w:w="6095" w:type="dxa"/>
          </w:tcPr>
          <w:p w14:paraId="6E56E818" w14:textId="212D2B29" w:rsidR="00162E62" w:rsidRDefault="00162E62" w:rsidP="005605E3">
            <w:pPr>
              <w:spacing w:line="360" w:lineRule="auto"/>
            </w:pPr>
            <w:r w:rsidRPr="00CE3CA2">
              <w:rPr>
                <w:rFonts w:hint="eastAsia"/>
              </w:rPr>
              <w:t>系统默认查询</w:t>
            </w:r>
            <w:r w:rsidRPr="00CE3CA2">
              <w:t>展示，支持修改</w:t>
            </w:r>
            <w:r w:rsidRPr="00CE3CA2">
              <w:rPr>
                <w:rFonts w:hint="eastAsia"/>
              </w:rPr>
              <w:t>、</w:t>
            </w:r>
            <w:r w:rsidRPr="00CE3CA2">
              <w:t>删除</w:t>
            </w:r>
          </w:p>
        </w:tc>
      </w:tr>
      <w:tr w:rsidR="00162E62" w14:paraId="347A1FC4" w14:textId="77777777" w:rsidTr="006F7508">
        <w:tc>
          <w:tcPr>
            <w:tcW w:w="8500" w:type="dxa"/>
            <w:gridSpan w:val="4"/>
            <w:shd w:val="clear" w:color="auto" w:fill="FBE4D5" w:themeFill="accent2" w:themeFillTint="33"/>
          </w:tcPr>
          <w:p w14:paraId="6AC5772E" w14:textId="3F34BDCC" w:rsidR="00162E62" w:rsidRDefault="00162E62" w:rsidP="005605E3">
            <w:pPr>
              <w:spacing w:line="360" w:lineRule="auto"/>
            </w:pPr>
            <w:r w:rsidRPr="00355E1D">
              <w:rPr>
                <w:rFonts w:hint="eastAsia"/>
              </w:rPr>
              <w:t>受益人</w:t>
            </w:r>
            <w:r w:rsidRPr="00355E1D">
              <w:t>影像件上传</w:t>
            </w:r>
          </w:p>
        </w:tc>
      </w:tr>
      <w:tr w:rsidR="00162E62" w14:paraId="17D1A653" w14:textId="77777777" w:rsidTr="00BE3F63">
        <w:tc>
          <w:tcPr>
            <w:tcW w:w="704" w:type="dxa"/>
            <w:gridSpan w:val="2"/>
          </w:tcPr>
          <w:p w14:paraId="177961CD" w14:textId="77777777" w:rsidR="00162E62" w:rsidRPr="00355E1D" w:rsidRDefault="00162E62" w:rsidP="005605E3">
            <w:pPr>
              <w:pStyle w:val="ae"/>
              <w:numPr>
                <w:ilvl w:val="0"/>
                <w:numId w:val="21"/>
              </w:numPr>
              <w:spacing w:line="360" w:lineRule="auto"/>
              <w:ind w:firstLineChars="0"/>
            </w:pPr>
          </w:p>
        </w:tc>
        <w:tc>
          <w:tcPr>
            <w:tcW w:w="1701" w:type="dxa"/>
          </w:tcPr>
          <w:p w14:paraId="26A9A3B5" w14:textId="524CF976" w:rsidR="00162E62" w:rsidRDefault="00162E62" w:rsidP="005605E3">
            <w:pPr>
              <w:spacing w:line="360" w:lineRule="auto"/>
            </w:pPr>
            <w:r w:rsidRPr="001F3689">
              <w:rPr>
                <w:rFonts w:hint="eastAsia"/>
                <w:color w:val="00B050"/>
              </w:rPr>
              <w:t>受益人</w:t>
            </w:r>
            <w:r w:rsidRPr="001F3689">
              <w:rPr>
                <w:color w:val="00B050"/>
              </w:rPr>
              <w:t>证件影像</w:t>
            </w:r>
          </w:p>
        </w:tc>
        <w:tc>
          <w:tcPr>
            <w:tcW w:w="6095" w:type="dxa"/>
          </w:tcPr>
          <w:p w14:paraId="54FA0D00" w14:textId="5CDD78F1" w:rsidR="00162E62" w:rsidRDefault="00162E62" w:rsidP="005605E3">
            <w:pPr>
              <w:spacing w:line="360" w:lineRule="auto"/>
            </w:pPr>
            <w:r w:rsidRPr="00CE3CA2">
              <w:rPr>
                <w:rFonts w:hint="eastAsia"/>
              </w:rPr>
              <w:t>系统默认查询</w:t>
            </w:r>
            <w:r w:rsidRPr="00CE3CA2">
              <w:t>展示，支持修改</w:t>
            </w:r>
            <w:r w:rsidRPr="00CE3CA2">
              <w:rPr>
                <w:rFonts w:hint="eastAsia"/>
              </w:rPr>
              <w:t>、</w:t>
            </w:r>
            <w:r w:rsidRPr="00CE3CA2">
              <w:t>删除</w:t>
            </w:r>
          </w:p>
        </w:tc>
      </w:tr>
      <w:tr w:rsidR="00162E62" w14:paraId="67034A4B" w14:textId="77777777" w:rsidTr="006F7508">
        <w:tc>
          <w:tcPr>
            <w:tcW w:w="8500" w:type="dxa"/>
            <w:gridSpan w:val="4"/>
            <w:shd w:val="clear" w:color="auto" w:fill="FBE4D5" w:themeFill="accent2" w:themeFillTint="33"/>
          </w:tcPr>
          <w:p w14:paraId="4EA33A60" w14:textId="475D7EFB" w:rsidR="00162E62" w:rsidRDefault="00162E62" w:rsidP="005605E3">
            <w:pPr>
              <w:spacing w:line="360" w:lineRule="auto"/>
            </w:pPr>
            <w:commentRangeStart w:id="294"/>
            <w:r w:rsidRPr="00355E1D">
              <w:rPr>
                <w:rFonts w:hint="eastAsia"/>
              </w:rPr>
              <w:t>特殊</w:t>
            </w:r>
            <w:r w:rsidRPr="00355E1D">
              <w:t>单证</w:t>
            </w:r>
            <w:commentRangeEnd w:id="294"/>
            <w:r>
              <w:rPr>
                <w:rStyle w:val="ac"/>
              </w:rPr>
              <w:commentReference w:id="294"/>
            </w:r>
          </w:p>
        </w:tc>
      </w:tr>
      <w:tr w:rsidR="00162E62" w14:paraId="1AB6FDF3" w14:textId="77777777" w:rsidTr="00BE3F63">
        <w:tc>
          <w:tcPr>
            <w:tcW w:w="704" w:type="dxa"/>
            <w:gridSpan w:val="2"/>
          </w:tcPr>
          <w:p w14:paraId="604CEC6F" w14:textId="77777777" w:rsidR="00162E62" w:rsidRPr="00355E1D" w:rsidRDefault="00162E62" w:rsidP="005605E3">
            <w:pPr>
              <w:pStyle w:val="ae"/>
              <w:numPr>
                <w:ilvl w:val="0"/>
                <w:numId w:val="20"/>
              </w:numPr>
              <w:spacing w:line="360" w:lineRule="auto"/>
              <w:ind w:firstLineChars="0"/>
            </w:pPr>
          </w:p>
        </w:tc>
        <w:tc>
          <w:tcPr>
            <w:tcW w:w="1701" w:type="dxa"/>
          </w:tcPr>
          <w:p w14:paraId="02173C37" w14:textId="25DB9118" w:rsidR="00162E62" w:rsidRDefault="00162E62" w:rsidP="005605E3">
            <w:pPr>
              <w:spacing w:line="360" w:lineRule="auto"/>
            </w:pPr>
          </w:p>
        </w:tc>
        <w:tc>
          <w:tcPr>
            <w:tcW w:w="6095" w:type="dxa"/>
          </w:tcPr>
          <w:p w14:paraId="506DADF2" w14:textId="727E821B" w:rsidR="00162E62" w:rsidRDefault="00162E62" w:rsidP="005605E3">
            <w:pPr>
              <w:spacing w:line="360" w:lineRule="auto"/>
            </w:pPr>
            <w:r w:rsidRPr="006C56A9">
              <w:rPr>
                <w:rFonts w:hint="eastAsia"/>
              </w:rPr>
              <w:t>通用的单证和特殊的单证都有哪些？</w:t>
            </w:r>
            <w:r>
              <w:rPr>
                <w:rFonts w:hint="eastAsia"/>
              </w:rPr>
              <w:t>每种</w:t>
            </w:r>
            <w:r w:rsidRPr="006C56A9">
              <w:rPr>
                <w:rFonts w:hint="eastAsia"/>
              </w:rPr>
              <w:t>单证一般是通过什么形式让客户进行操作（例如是页面预览还是勾选还是传到其他影像件里）</w:t>
            </w:r>
            <w:r>
              <w:rPr>
                <w:rFonts w:hint="eastAsia"/>
              </w:rPr>
              <w:t>，待补充</w:t>
            </w:r>
          </w:p>
        </w:tc>
      </w:tr>
      <w:tr w:rsidR="00162E62" w14:paraId="1A9FFB22" w14:textId="77777777" w:rsidTr="00BE3F63">
        <w:tc>
          <w:tcPr>
            <w:tcW w:w="704" w:type="dxa"/>
            <w:gridSpan w:val="2"/>
          </w:tcPr>
          <w:p w14:paraId="2D0B9B6A" w14:textId="77777777" w:rsidR="00162E62" w:rsidRPr="00355E1D" w:rsidRDefault="00162E62" w:rsidP="005605E3">
            <w:pPr>
              <w:pStyle w:val="ae"/>
              <w:numPr>
                <w:ilvl w:val="0"/>
                <w:numId w:val="20"/>
              </w:numPr>
              <w:spacing w:line="360" w:lineRule="auto"/>
              <w:ind w:firstLineChars="0"/>
            </w:pPr>
          </w:p>
        </w:tc>
        <w:tc>
          <w:tcPr>
            <w:tcW w:w="1701" w:type="dxa"/>
          </w:tcPr>
          <w:p w14:paraId="3155F10C" w14:textId="77777777" w:rsidR="00162E62" w:rsidRDefault="00162E62" w:rsidP="005605E3">
            <w:pPr>
              <w:spacing w:line="360" w:lineRule="auto"/>
            </w:pPr>
          </w:p>
        </w:tc>
        <w:tc>
          <w:tcPr>
            <w:tcW w:w="6095" w:type="dxa"/>
          </w:tcPr>
          <w:p w14:paraId="490D3466" w14:textId="77777777" w:rsidR="00162E62" w:rsidRPr="00566432" w:rsidRDefault="00162E62" w:rsidP="005605E3">
            <w:pPr>
              <w:spacing w:line="360" w:lineRule="auto"/>
            </w:pPr>
          </w:p>
        </w:tc>
      </w:tr>
      <w:tr w:rsidR="00162E62" w14:paraId="5ACFBEBA" w14:textId="77777777" w:rsidTr="00BE3F63">
        <w:tc>
          <w:tcPr>
            <w:tcW w:w="704" w:type="dxa"/>
            <w:gridSpan w:val="2"/>
          </w:tcPr>
          <w:p w14:paraId="1206BD4E" w14:textId="77777777" w:rsidR="00162E62" w:rsidRPr="00355E1D" w:rsidRDefault="00162E62" w:rsidP="005605E3">
            <w:pPr>
              <w:pStyle w:val="ae"/>
              <w:numPr>
                <w:ilvl w:val="0"/>
                <w:numId w:val="20"/>
              </w:numPr>
              <w:spacing w:line="360" w:lineRule="auto"/>
              <w:ind w:firstLineChars="0"/>
            </w:pPr>
          </w:p>
        </w:tc>
        <w:tc>
          <w:tcPr>
            <w:tcW w:w="1701" w:type="dxa"/>
          </w:tcPr>
          <w:p w14:paraId="279923BE" w14:textId="77777777" w:rsidR="00162E62" w:rsidRDefault="00162E62" w:rsidP="005605E3">
            <w:pPr>
              <w:spacing w:line="360" w:lineRule="auto"/>
            </w:pPr>
          </w:p>
        </w:tc>
        <w:tc>
          <w:tcPr>
            <w:tcW w:w="6095" w:type="dxa"/>
          </w:tcPr>
          <w:p w14:paraId="38FCF1A9" w14:textId="77777777" w:rsidR="00162E62" w:rsidRDefault="00162E62" w:rsidP="005605E3">
            <w:pPr>
              <w:spacing w:line="360" w:lineRule="auto"/>
            </w:pPr>
          </w:p>
        </w:tc>
      </w:tr>
      <w:tr w:rsidR="00162E62" w14:paraId="21C02D21" w14:textId="77777777" w:rsidTr="00BE3F63">
        <w:tc>
          <w:tcPr>
            <w:tcW w:w="704" w:type="dxa"/>
            <w:gridSpan w:val="2"/>
          </w:tcPr>
          <w:p w14:paraId="7517E837" w14:textId="77777777" w:rsidR="00162E62" w:rsidRPr="00355E1D" w:rsidRDefault="00162E62" w:rsidP="005605E3">
            <w:pPr>
              <w:pStyle w:val="ae"/>
              <w:numPr>
                <w:ilvl w:val="0"/>
                <w:numId w:val="20"/>
              </w:numPr>
              <w:spacing w:line="360" w:lineRule="auto"/>
              <w:ind w:firstLineChars="0"/>
            </w:pPr>
          </w:p>
        </w:tc>
        <w:tc>
          <w:tcPr>
            <w:tcW w:w="1701" w:type="dxa"/>
          </w:tcPr>
          <w:p w14:paraId="31348882" w14:textId="77777777" w:rsidR="00162E62" w:rsidRDefault="00162E62" w:rsidP="005605E3">
            <w:pPr>
              <w:spacing w:line="360" w:lineRule="auto"/>
            </w:pPr>
          </w:p>
        </w:tc>
        <w:tc>
          <w:tcPr>
            <w:tcW w:w="6095" w:type="dxa"/>
          </w:tcPr>
          <w:p w14:paraId="4765A6E3" w14:textId="77777777" w:rsidR="00162E62" w:rsidRDefault="00162E62" w:rsidP="005605E3">
            <w:pPr>
              <w:spacing w:line="360" w:lineRule="auto"/>
            </w:pPr>
          </w:p>
        </w:tc>
      </w:tr>
      <w:tr w:rsidR="00162E62" w14:paraId="3AD02324" w14:textId="77777777" w:rsidTr="006F7508">
        <w:tc>
          <w:tcPr>
            <w:tcW w:w="8500" w:type="dxa"/>
            <w:gridSpan w:val="4"/>
            <w:shd w:val="clear" w:color="auto" w:fill="FBE4D5" w:themeFill="accent2" w:themeFillTint="33"/>
          </w:tcPr>
          <w:p w14:paraId="09F944C6" w14:textId="146C7A15" w:rsidR="00162E62" w:rsidRDefault="00162E62" w:rsidP="005605E3">
            <w:pPr>
              <w:spacing w:line="360" w:lineRule="auto"/>
            </w:pPr>
            <w:r w:rsidRPr="00355E1D">
              <w:rPr>
                <w:rFonts w:hint="eastAsia"/>
              </w:rPr>
              <w:t>签字</w:t>
            </w:r>
          </w:p>
        </w:tc>
      </w:tr>
      <w:tr w:rsidR="00162E62" w14:paraId="2300D85D" w14:textId="77777777" w:rsidTr="00BE3F63">
        <w:tc>
          <w:tcPr>
            <w:tcW w:w="704" w:type="dxa"/>
            <w:gridSpan w:val="2"/>
          </w:tcPr>
          <w:p w14:paraId="3AA00E0D" w14:textId="77777777" w:rsidR="00162E62" w:rsidRPr="00355E1D" w:rsidRDefault="00162E62" w:rsidP="005605E3">
            <w:pPr>
              <w:pStyle w:val="ae"/>
              <w:numPr>
                <w:ilvl w:val="0"/>
                <w:numId w:val="19"/>
              </w:numPr>
              <w:spacing w:line="360" w:lineRule="auto"/>
              <w:ind w:firstLineChars="0"/>
            </w:pPr>
          </w:p>
        </w:tc>
        <w:tc>
          <w:tcPr>
            <w:tcW w:w="1701" w:type="dxa"/>
          </w:tcPr>
          <w:p w14:paraId="2947E662" w14:textId="52FE2FA8" w:rsidR="00162E62" w:rsidRPr="001F3689" w:rsidRDefault="00162E62" w:rsidP="005605E3">
            <w:pPr>
              <w:spacing w:line="360" w:lineRule="auto"/>
              <w:rPr>
                <w:color w:val="00B050"/>
              </w:rPr>
            </w:pPr>
            <w:r w:rsidRPr="001F3689">
              <w:rPr>
                <w:rFonts w:hint="eastAsia"/>
                <w:color w:val="00B050"/>
              </w:rPr>
              <w:t>投保人</w:t>
            </w:r>
            <w:r w:rsidRPr="001F3689">
              <w:rPr>
                <w:color w:val="00B050"/>
              </w:rPr>
              <w:t>签字</w:t>
            </w:r>
          </w:p>
        </w:tc>
        <w:tc>
          <w:tcPr>
            <w:tcW w:w="6095" w:type="dxa"/>
          </w:tcPr>
          <w:p w14:paraId="465E1963" w14:textId="78CFBB0C" w:rsidR="00162E62" w:rsidRDefault="00162E62" w:rsidP="005605E3">
            <w:pPr>
              <w:spacing w:line="360" w:lineRule="auto"/>
            </w:pPr>
            <w:r w:rsidRPr="00511ABB">
              <w:rPr>
                <w:rFonts w:hint="eastAsia"/>
              </w:rPr>
              <w:t>系统默认查询</w:t>
            </w:r>
            <w:r w:rsidRPr="00511ABB">
              <w:t>展示，支持修改</w:t>
            </w:r>
            <w:r w:rsidRPr="00511ABB">
              <w:rPr>
                <w:rFonts w:hint="eastAsia"/>
              </w:rPr>
              <w:t>、</w:t>
            </w:r>
            <w:r w:rsidRPr="00511ABB">
              <w:t>删除</w:t>
            </w:r>
          </w:p>
        </w:tc>
      </w:tr>
      <w:tr w:rsidR="00162E62" w14:paraId="40B58B64" w14:textId="77777777" w:rsidTr="00BE3F63">
        <w:tc>
          <w:tcPr>
            <w:tcW w:w="704" w:type="dxa"/>
            <w:gridSpan w:val="2"/>
          </w:tcPr>
          <w:p w14:paraId="57418A44" w14:textId="77777777" w:rsidR="00162E62" w:rsidRPr="00355E1D" w:rsidRDefault="00162E62" w:rsidP="005605E3">
            <w:pPr>
              <w:pStyle w:val="ae"/>
              <w:numPr>
                <w:ilvl w:val="0"/>
                <w:numId w:val="19"/>
              </w:numPr>
              <w:spacing w:line="360" w:lineRule="auto"/>
              <w:ind w:firstLineChars="0"/>
            </w:pPr>
          </w:p>
        </w:tc>
        <w:tc>
          <w:tcPr>
            <w:tcW w:w="1701" w:type="dxa"/>
          </w:tcPr>
          <w:p w14:paraId="08623324" w14:textId="0119C6D3" w:rsidR="00162E62" w:rsidRPr="001F3689" w:rsidRDefault="00162E62" w:rsidP="005605E3">
            <w:pPr>
              <w:spacing w:line="360" w:lineRule="auto"/>
              <w:rPr>
                <w:color w:val="00B050"/>
              </w:rPr>
            </w:pPr>
            <w:r w:rsidRPr="001F3689">
              <w:rPr>
                <w:rFonts w:hint="eastAsia"/>
                <w:color w:val="00B050"/>
              </w:rPr>
              <w:t>被保人</w:t>
            </w:r>
            <w:r w:rsidRPr="001F3689">
              <w:rPr>
                <w:color w:val="00B050"/>
              </w:rPr>
              <w:t>签字</w:t>
            </w:r>
          </w:p>
        </w:tc>
        <w:tc>
          <w:tcPr>
            <w:tcW w:w="6095" w:type="dxa"/>
          </w:tcPr>
          <w:p w14:paraId="3A5096CA" w14:textId="5447A8C1" w:rsidR="00162E62" w:rsidRDefault="00162E62" w:rsidP="005605E3">
            <w:pPr>
              <w:spacing w:line="360" w:lineRule="auto"/>
            </w:pPr>
            <w:r w:rsidRPr="00511ABB">
              <w:rPr>
                <w:rFonts w:hint="eastAsia"/>
              </w:rPr>
              <w:t>系统默认查询</w:t>
            </w:r>
            <w:r w:rsidRPr="00511ABB">
              <w:t>展示，支持修改</w:t>
            </w:r>
            <w:r w:rsidRPr="00511ABB">
              <w:rPr>
                <w:rFonts w:hint="eastAsia"/>
              </w:rPr>
              <w:t>、</w:t>
            </w:r>
            <w:r w:rsidRPr="00511ABB">
              <w:t>删除</w:t>
            </w:r>
          </w:p>
        </w:tc>
      </w:tr>
      <w:tr w:rsidR="00162E62" w14:paraId="280FD8D3" w14:textId="77777777" w:rsidTr="00BE3F63">
        <w:tc>
          <w:tcPr>
            <w:tcW w:w="704" w:type="dxa"/>
            <w:gridSpan w:val="2"/>
          </w:tcPr>
          <w:p w14:paraId="1D805B9D" w14:textId="77777777" w:rsidR="00162E62" w:rsidRPr="00355E1D" w:rsidRDefault="00162E62" w:rsidP="005605E3">
            <w:pPr>
              <w:pStyle w:val="ae"/>
              <w:numPr>
                <w:ilvl w:val="0"/>
                <w:numId w:val="19"/>
              </w:numPr>
              <w:spacing w:line="360" w:lineRule="auto"/>
              <w:ind w:firstLineChars="0"/>
            </w:pPr>
          </w:p>
        </w:tc>
        <w:tc>
          <w:tcPr>
            <w:tcW w:w="1701" w:type="dxa"/>
          </w:tcPr>
          <w:p w14:paraId="604748C3" w14:textId="2C9405BB" w:rsidR="00162E62" w:rsidRPr="001F3689" w:rsidRDefault="00162E62" w:rsidP="005605E3">
            <w:pPr>
              <w:spacing w:line="360" w:lineRule="auto"/>
              <w:rPr>
                <w:color w:val="00B050"/>
              </w:rPr>
            </w:pPr>
            <w:r w:rsidRPr="001F3689">
              <w:rPr>
                <w:rFonts w:hint="eastAsia"/>
                <w:color w:val="00B050"/>
              </w:rPr>
              <w:t>受益人</w:t>
            </w:r>
            <w:r w:rsidRPr="001F3689">
              <w:rPr>
                <w:color w:val="00B050"/>
              </w:rPr>
              <w:t>签字</w:t>
            </w:r>
          </w:p>
        </w:tc>
        <w:tc>
          <w:tcPr>
            <w:tcW w:w="6095" w:type="dxa"/>
          </w:tcPr>
          <w:p w14:paraId="29BF398E" w14:textId="5C21D572" w:rsidR="00162E62" w:rsidRDefault="00162E62" w:rsidP="005605E3">
            <w:pPr>
              <w:spacing w:line="360" w:lineRule="auto"/>
            </w:pPr>
            <w:r w:rsidRPr="00511ABB">
              <w:rPr>
                <w:rFonts w:hint="eastAsia"/>
              </w:rPr>
              <w:t>系统默认查询</w:t>
            </w:r>
            <w:r w:rsidRPr="00511ABB">
              <w:t>展示，支持修改</w:t>
            </w:r>
            <w:r w:rsidRPr="00511ABB">
              <w:rPr>
                <w:rFonts w:hint="eastAsia"/>
              </w:rPr>
              <w:t>、</w:t>
            </w:r>
            <w:r w:rsidRPr="00511ABB">
              <w:t>删除</w:t>
            </w:r>
          </w:p>
        </w:tc>
      </w:tr>
      <w:tr w:rsidR="00162E62" w14:paraId="71C3556B" w14:textId="77777777" w:rsidTr="00BE3F63">
        <w:tc>
          <w:tcPr>
            <w:tcW w:w="704" w:type="dxa"/>
            <w:gridSpan w:val="2"/>
          </w:tcPr>
          <w:p w14:paraId="4EACFB97" w14:textId="77777777" w:rsidR="00162E62" w:rsidRPr="00355E1D" w:rsidRDefault="00162E62" w:rsidP="005605E3">
            <w:pPr>
              <w:pStyle w:val="ae"/>
              <w:numPr>
                <w:ilvl w:val="0"/>
                <w:numId w:val="19"/>
              </w:numPr>
              <w:spacing w:line="360" w:lineRule="auto"/>
              <w:ind w:firstLineChars="0"/>
            </w:pPr>
          </w:p>
        </w:tc>
        <w:tc>
          <w:tcPr>
            <w:tcW w:w="1701" w:type="dxa"/>
          </w:tcPr>
          <w:p w14:paraId="5D3C9C22" w14:textId="0D0F0D38" w:rsidR="00162E62" w:rsidRPr="001F3689" w:rsidRDefault="00162E62" w:rsidP="005605E3">
            <w:pPr>
              <w:spacing w:line="360" w:lineRule="auto"/>
              <w:rPr>
                <w:color w:val="00B050"/>
              </w:rPr>
            </w:pPr>
            <w:r w:rsidRPr="001F3689">
              <w:rPr>
                <w:rFonts w:hint="eastAsia"/>
                <w:color w:val="00B050"/>
              </w:rPr>
              <w:t>业务员</w:t>
            </w:r>
            <w:r w:rsidRPr="001F3689">
              <w:rPr>
                <w:color w:val="00B050"/>
              </w:rPr>
              <w:t>签字</w:t>
            </w:r>
          </w:p>
        </w:tc>
        <w:tc>
          <w:tcPr>
            <w:tcW w:w="6095" w:type="dxa"/>
          </w:tcPr>
          <w:p w14:paraId="793E9ABE" w14:textId="19064E62" w:rsidR="00162E62" w:rsidRDefault="00162E62" w:rsidP="005605E3">
            <w:pPr>
              <w:spacing w:line="360" w:lineRule="auto"/>
            </w:pPr>
            <w:r w:rsidRPr="00511ABB">
              <w:rPr>
                <w:rFonts w:hint="eastAsia"/>
              </w:rPr>
              <w:t>系统默认查询</w:t>
            </w:r>
            <w:r w:rsidRPr="00511ABB">
              <w:t>展示，支持修改</w:t>
            </w:r>
            <w:r w:rsidRPr="00511ABB">
              <w:rPr>
                <w:rFonts w:hint="eastAsia"/>
              </w:rPr>
              <w:t>、</w:t>
            </w:r>
            <w:r w:rsidRPr="00511ABB">
              <w:t>删除</w:t>
            </w:r>
          </w:p>
        </w:tc>
      </w:tr>
      <w:tr w:rsidR="00162E62" w14:paraId="2615C1D1" w14:textId="77777777" w:rsidTr="006F7508">
        <w:tc>
          <w:tcPr>
            <w:tcW w:w="8500" w:type="dxa"/>
            <w:gridSpan w:val="4"/>
            <w:shd w:val="clear" w:color="auto" w:fill="FBE4D5" w:themeFill="accent2" w:themeFillTint="33"/>
          </w:tcPr>
          <w:p w14:paraId="3A8BF3D3" w14:textId="35EDA151" w:rsidR="00162E62" w:rsidRDefault="00162E62" w:rsidP="005605E3">
            <w:pPr>
              <w:spacing w:line="360" w:lineRule="auto"/>
            </w:pPr>
            <w:r w:rsidRPr="00355E1D">
              <w:rPr>
                <w:rFonts w:hint="eastAsia"/>
              </w:rPr>
              <w:lastRenderedPageBreak/>
              <w:t>支付</w:t>
            </w:r>
          </w:p>
        </w:tc>
      </w:tr>
      <w:tr w:rsidR="00162E62" w14:paraId="48F39779" w14:textId="77777777" w:rsidTr="00BE3F63">
        <w:tc>
          <w:tcPr>
            <w:tcW w:w="704" w:type="dxa"/>
            <w:gridSpan w:val="2"/>
          </w:tcPr>
          <w:p w14:paraId="4D4A6762" w14:textId="77777777" w:rsidR="00162E62" w:rsidRPr="00355E1D" w:rsidRDefault="00162E62" w:rsidP="005605E3">
            <w:pPr>
              <w:pStyle w:val="ae"/>
              <w:numPr>
                <w:ilvl w:val="0"/>
                <w:numId w:val="18"/>
              </w:numPr>
              <w:spacing w:line="360" w:lineRule="auto"/>
              <w:ind w:firstLineChars="0"/>
            </w:pPr>
          </w:p>
        </w:tc>
        <w:tc>
          <w:tcPr>
            <w:tcW w:w="1701" w:type="dxa"/>
          </w:tcPr>
          <w:p w14:paraId="3A6CF3D8" w14:textId="21BE5014" w:rsidR="00162E62" w:rsidRPr="001F3689" w:rsidRDefault="00162E62" w:rsidP="005605E3">
            <w:pPr>
              <w:spacing w:line="360" w:lineRule="auto"/>
              <w:rPr>
                <w:color w:val="00B050"/>
              </w:rPr>
            </w:pPr>
            <w:r w:rsidRPr="001F3689">
              <w:rPr>
                <w:rFonts w:hint="eastAsia"/>
                <w:color w:val="00B050"/>
              </w:rPr>
              <w:t>银行卡</w:t>
            </w:r>
            <w:r w:rsidRPr="001F3689">
              <w:rPr>
                <w:color w:val="00B050"/>
              </w:rPr>
              <w:t>支付</w:t>
            </w:r>
          </w:p>
        </w:tc>
        <w:tc>
          <w:tcPr>
            <w:tcW w:w="6095" w:type="dxa"/>
          </w:tcPr>
          <w:p w14:paraId="00D365C3" w14:textId="656AAA13" w:rsidR="00162E62" w:rsidRDefault="00162E62" w:rsidP="005605E3">
            <w:pPr>
              <w:spacing w:line="360" w:lineRule="auto"/>
            </w:pPr>
            <w:r w:rsidRPr="001E33B0">
              <w:rPr>
                <w:rFonts w:hint="eastAsia"/>
              </w:rPr>
              <w:t>系统默认查询</w:t>
            </w:r>
            <w:r w:rsidRPr="001E33B0">
              <w:t>展示，支持修改</w:t>
            </w:r>
            <w:r w:rsidRPr="001E33B0">
              <w:rPr>
                <w:rFonts w:hint="eastAsia"/>
              </w:rPr>
              <w:t>、</w:t>
            </w:r>
            <w:r w:rsidRPr="001E33B0">
              <w:t>删除</w:t>
            </w:r>
          </w:p>
        </w:tc>
      </w:tr>
      <w:tr w:rsidR="00162E62" w14:paraId="22DE8D94" w14:textId="77777777" w:rsidTr="00BE3F63">
        <w:tc>
          <w:tcPr>
            <w:tcW w:w="704" w:type="dxa"/>
            <w:gridSpan w:val="2"/>
          </w:tcPr>
          <w:p w14:paraId="56F9E324" w14:textId="77777777" w:rsidR="00162E62" w:rsidRPr="00355E1D" w:rsidRDefault="00162E62" w:rsidP="005605E3">
            <w:pPr>
              <w:pStyle w:val="ae"/>
              <w:numPr>
                <w:ilvl w:val="0"/>
                <w:numId w:val="18"/>
              </w:numPr>
              <w:spacing w:line="360" w:lineRule="auto"/>
              <w:ind w:firstLineChars="0"/>
            </w:pPr>
          </w:p>
        </w:tc>
        <w:tc>
          <w:tcPr>
            <w:tcW w:w="1701" w:type="dxa"/>
          </w:tcPr>
          <w:p w14:paraId="4B8BBE02" w14:textId="75D3CD07" w:rsidR="00162E62" w:rsidRPr="001F3689" w:rsidRDefault="00162E62" w:rsidP="005605E3">
            <w:pPr>
              <w:spacing w:line="360" w:lineRule="auto"/>
              <w:rPr>
                <w:color w:val="00B050"/>
              </w:rPr>
            </w:pPr>
            <w:r w:rsidRPr="001F3689">
              <w:rPr>
                <w:rFonts w:hint="eastAsia"/>
                <w:color w:val="00B050"/>
              </w:rPr>
              <w:t>支付宝</w:t>
            </w:r>
            <w:r w:rsidRPr="001F3689">
              <w:rPr>
                <w:color w:val="00B050"/>
              </w:rPr>
              <w:t>支付</w:t>
            </w:r>
          </w:p>
        </w:tc>
        <w:tc>
          <w:tcPr>
            <w:tcW w:w="6095" w:type="dxa"/>
          </w:tcPr>
          <w:p w14:paraId="4B053C13" w14:textId="480B7D82" w:rsidR="00162E62" w:rsidRDefault="00162E62" w:rsidP="005605E3">
            <w:pPr>
              <w:spacing w:line="360" w:lineRule="auto"/>
            </w:pPr>
            <w:r w:rsidRPr="001E33B0">
              <w:rPr>
                <w:rFonts w:hint="eastAsia"/>
              </w:rPr>
              <w:t>系统默认查询</w:t>
            </w:r>
            <w:r w:rsidRPr="001E33B0">
              <w:t>展示，支持修改</w:t>
            </w:r>
            <w:r w:rsidRPr="001E33B0">
              <w:rPr>
                <w:rFonts w:hint="eastAsia"/>
              </w:rPr>
              <w:t>、</w:t>
            </w:r>
            <w:r w:rsidRPr="001E33B0">
              <w:t>删除</w:t>
            </w:r>
          </w:p>
        </w:tc>
      </w:tr>
      <w:tr w:rsidR="00162E62" w14:paraId="2FFBF1AD" w14:textId="77777777" w:rsidTr="00BE3F63">
        <w:tc>
          <w:tcPr>
            <w:tcW w:w="704" w:type="dxa"/>
            <w:gridSpan w:val="2"/>
          </w:tcPr>
          <w:p w14:paraId="374D764F" w14:textId="77777777" w:rsidR="00162E62" w:rsidRPr="00355E1D" w:rsidRDefault="00162E62" w:rsidP="005605E3">
            <w:pPr>
              <w:pStyle w:val="ae"/>
              <w:numPr>
                <w:ilvl w:val="0"/>
                <w:numId w:val="18"/>
              </w:numPr>
              <w:spacing w:line="360" w:lineRule="auto"/>
              <w:ind w:firstLineChars="0"/>
            </w:pPr>
          </w:p>
        </w:tc>
        <w:tc>
          <w:tcPr>
            <w:tcW w:w="1701" w:type="dxa"/>
          </w:tcPr>
          <w:p w14:paraId="31C08A1E" w14:textId="55D6CE6B" w:rsidR="00162E62" w:rsidRPr="001F3689" w:rsidRDefault="00162E62" w:rsidP="005605E3">
            <w:pPr>
              <w:spacing w:line="360" w:lineRule="auto"/>
              <w:rPr>
                <w:color w:val="00B050"/>
              </w:rPr>
            </w:pPr>
            <w:r w:rsidRPr="001F3689">
              <w:rPr>
                <w:rFonts w:hint="eastAsia"/>
                <w:color w:val="00B050"/>
              </w:rPr>
              <w:t>微信</w:t>
            </w:r>
            <w:r w:rsidRPr="001F3689">
              <w:rPr>
                <w:color w:val="00B050"/>
              </w:rPr>
              <w:t>支付</w:t>
            </w:r>
          </w:p>
        </w:tc>
        <w:tc>
          <w:tcPr>
            <w:tcW w:w="6095" w:type="dxa"/>
          </w:tcPr>
          <w:p w14:paraId="427F7D6F" w14:textId="7BDABF90" w:rsidR="00162E62" w:rsidRDefault="00162E62" w:rsidP="005605E3">
            <w:pPr>
              <w:spacing w:line="360" w:lineRule="auto"/>
            </w:pPr>
            <w:r w:rsidRPr="001E33B0">
              <w:rPr>
                <w:rFonts w:hint="eastAsia"/>
              </w:rPr>
              <w:t>系统默认查询</w:t>
            </w:r>
            <w:r w:rsidRPr="001E33B0">
              <w:t>展示，支持修改</w:t>
            </w:r>
            <w:r w:rsidRPr="001E33B0">
              <w:rPr>
                <w:rFonts w:hint="eastAsia"/>
              </w:rPr>
              <w:t>、</w:t>
            </w:r>
            <w:r w:rsidRPr="001E33B0">
              <w:t>删除</w:t>
            </w:r>
          </w:p>
        </w:tc>
      </w:tr>
    </w:tbl>
    <w:p w14:paraId="43872367" w14:textId="77777777" w:rsidR="00BC5139" w:rsidRDefault="00BC5139" w:rsidP="005605E3">
      <w:pPr>
        <w:spacing w:line="360" w:lineRule="auto"/>
      </w:pPr>
    </w:p>
    <w:p w14:paraId="58F5E29F" w14:textId="49F46AA1" w:rsidR="00BF5ABA" w:rsidRDefault="00BF5ABA" w:rsidP="005605E3">
      <w:pPr>
        <w:pStyle w:val="21"/>
        <w:numPr>
          <w:ilvl w:val="0"/>
          <w:numId w:val="9"/>
        </w:numPr>
        <w:spacing w:line="360" w:lineRule="auto"/>
        <w:ind w:left="0" w:firstLineChars="0" w:firstLine="0"/>
        <w:rPr>
          <w:rFonts w:hAnsi="宋体"/>
          <w:color w:val="000000"/>
          <w:sz w:val="24"/>
          <w:szCs w:val="24"/>
        </w:rPr>
      </w:pPr>
      <w:r>
        <w:rPr>
          <w:rFonts w:hAnsi="宋体" w:hint="eastAsia"/>
          <w:color w:val="000000"/>
          <w:sz w:val="24"/>
          <w:szCs w:val="24"/>
        </w:rPr>
        <w:t>“元素属性”</w:t>
      </w:r>
      <w:r>
        <w:rPr>
          <w:rFonts w:hAnsi="宋体"/>
          <w:color w:val="000000"/>
          <w:sz w:val="24"/>
          <w:szCs w:val="24"/>
        </w:rPr>
        <w:t>数据</w:t>
      </w:r>
      <w:r>
        <w:rPr>
          <w:rFonts w:hAnsi="宋体" w:hint="eastAsia"/>
          <w:color w:val="000000"/>
          <w:sz w:val="24"/>
          <w:szCs w:val="24"/>
        </w:rPr>
        <w:t>输入</w:t>
      </w:r>
      <w:r>
        <w:rPr>
          <w:rFonts w:hAnsi="宋体"/>
          <w:color w:val="000000"/>
          <w:sz w:val="24"/>
          <w:szCs w:val="24"/>
        </w:rPr>
        <w:t>输出项</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843"/>
        <w:gridCol w:w="5954"/>
      </w:tblGrid>
      <w:tr w:rsidR="00BF5ABA" w14:paraId="0D60C71B" w14:textId="77777777" w:rsidTr="00B0695F">
        <w:tc>
          <w:tcPr>
            <w:tcW w:w="675" w:type="dxa"/>
          </w:tcPr>
          <w:p w14:paraId="6C03E14C" w14:textId="77777777" w:rsidR="00BF5ABA" w:rsidRDefault="00BF5ABA" w:rsidP="005605E3">
            <w:pPr>
              <w:spacing w:line="360" w:lineRule="auto"/>
            </w:pPr>
            <w:r>
              <w:rPr>
                <w:rFonts w:hint="eastAsia"/>
              </w:rPr>
              <w:t>序号</w:t>
            </w:r>
          </w:p>
        </w:tc>
        <w:tc>
          <w:tcPr>
            <w:tcW w:w="1843" w:type="dxa"/>
          </w:tcPr>
          <w:p w14:paraId="6BE72442" w14:textId="77777777" w:rsidR="00BF5ABA" w:rsidRDefault="00BF5ABA" w:rsidP="005605E3">
            <w:pPr>
              <w:spacing w:line="360" w:lineRule="auto"/>
            </w:pPr>
            <w:r>
              <w:rPr>
                <w:rFonts w:hint="eastAsia"/>
              </w:rPr>
              <w:t>字段</w:t>
            </w:r>
          </w:p>
        </w:tc>
        <w:tc>
          <w:tcPr>
            <w:tcW w:w="5954" w:type="dxa"/>
          </w:tcPr>
          <w:p w14:paraId="1D66D75D" w14:textId="77777777" w:rsidR="00BF5ABA" w:rsidRDefault="00BF5ABA" w:rsidP="005605E3">
            <w:pPr>
              <w:spacing w:line="360" w:lineRule="auto"/>
            </w:pPr>
            <w:r>
              <w:rPr>
                <w:rFonts w:hint="eastAsia"/>
              </w:rPr>
              <w:t>规则</w:t>
            </w:r>
          </w:p>
        </w:tc>
      </w:tr>
      <w:tr w:rsidR="00BF5ABA" w14:paraId="38DFDDF0" w14:textId="77777777" w:rsidTr="00B0695F">
        <w:tc>
          <w:tcPr>
            <w:tcW w:w="675" w:type="dxa"/>
          </w:tcPr>
          <w:p w14:paraId="54C312C0" w14:textId="77777777" w:rsidR="00BF5ABA" w:rsidRDefault="00BF5ABA" w:rsidP="005605E3">
            <w:pPr>
              <w:numPr>
                <w:ilvl w:val="0"/>
                <w:numId w:val="16"/>
              </w:numPr>
              <w:spacing w:line="360" w:lineRule="auto"/>
            </w:pPr>
          </w:p>
        </w:tc>
        <w:tc>
          <w:tcPr>
            <w:tcW w:w="1843" w:type="dxa"/>
          </w:tcPr>
          <w:p w14:paraId="5AB33594" w14:textId="6F467FBA" w:rsidR="00BF5ABA" w:rsidRDefault="00DA0DD0" w:rsidP="005605E3">
            <w:pPr>
              <w:spacing w:line="360" w:lineRule="auto"/>
            </w:pPr>
            <w:r>
              <w:rPr>
                <w:rFonts w:hint="eastAsia"/>
              </w:rPr>
              <w:t>字段</w:t>
            </w:r>
            <w:r>
              <w:t>名称</w:t>
            </w:r>
          </w:p>
        </w:tc>
        <w:tc>
          <w:tcPr>
            <w:tcW w:w="5954" w:type="dxa"/>
          </w:tcPr>
          <w:p w14:paraId="1141CB82" w14:textId="77777777" w:rsidR="00BF5ABA" w:rsidRDefault="00205F80" w:rsidP="005605E3">
            <w:pPr>
              <w:spacing w:line="360" w:lineRule="auto"/>
            </w:pPr>
            <w:r w:rsidRPr="00205F80">
              <w:rPr>
                <w:rFonts w:hint="eastAsia"/>
              </w:rPr>
              <w:t>系统</w:t>
            </w:r>
            <w:r w:rsidRPr="00205F80">
              <w:t>默认查询展示，不可修改</w:t>
            </w:r>
            <w:r w:rsidRPr="00205F80">
              <w:rPr>
                <w:rFonts w:hint="eastAsia"/>
              </w:rPr>
              <w:t>、</w:t>
            </w:r>
            <w:r w:rsidRPr="00205F80">
              <w:t>删除</w:t>
            </w:r>
          </w:p>
          <w:p w14:paraId="33B67A55" w14:textId="77777777" w:rsidR="001F0E71" w:rsidRDefault="001F0E71" w:rsidP="005605E3">
            <w:pPr>
              <w:spacing w:line="360" w:lineRule="auto"/>
            </w:pPr>
            <w:r>
              <w:rPr>
                <w:rFonts w:hint="eastAsia"/>
              </w:rPr>
              <w:t>查询出</w:t>
            </w:r>
            <w:r>
              <w:t>点击对应的</w:t>
            </w:r>
            <w:r>
              <w:rPr>
                <w:rFonts w:hint="eastAsia"/>
              </w:rPr>
              <w:t>“元素”的</w:t>
            </w:r>
            <w:r>
              <w:t>值</w:t>
            </w:r>
            <w:r>
              <w:rPr>
                <w:rFonts w:hint="eastAsia"/>
              </w:rPr>
              <w:t>，样式</w:t>
            </w:r>
            <w:r>
              <w:t>如图所示：</w:t>
            </w:r>
          </w:p>
          <w:p w14:paraId="281B42D6" w14:textId="5428E7F2" w:rsidR="001F0E71" w:rsidRPr="001F0E71" w:rsidRDefault="001F0E71" w:rsidP="005605E3">
            <w:pPr>
              <w:spacing w:line="360" w:lineRule="auto"/>
            </w:pPr>
            <w:r>
              <w:rPr>
                <w:noProof/>
              </w:rPr>
              <w:drawing>
                <wp:inline distT="0" distB="0" distL="0" distR="0" wp14:anchorId="40572141" wp14:editId="1044A1AD">
                  <wp:extent cx="3643630" cy="229870"/>
                  <wp:effectExtent l="19050" t="19050" r="13970" b="177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43630" cy="229870"/>
                          </a:xfrm>
                          <a:prstGeom prst="rect">
                            <a:avLst/>
                          </a:prstGeom>
                          <a:ln>
                            <a:solidFill>
                              <a:schemeClr val="accent1"/>
                            </a:solidFill>
                          </a:ln>
                        </pic:spPr>
                      </pic:pic>
                    </a:graphicData>
                  </a:graphic>
                </wp:inline>
              </w:drawing>
            </w:r>
          </w:p>
        </w:tc>
      </w:tr>
      <w:tr w:rsidR="00BF5ABA" w14:paraId="758AC093" w14:textId="77777777" w:rsidTr="00B0695F">
        <w:tc>
          <w:tcPr>
            <w:tcW w:w="675" w:type="dxa"/>
          </w:tcPr>
          <w:p w14:paraId="7F5223FD" w14:textId="77777777" w:rsidR="00BF5ABA" w:rsidRDefault="00BF5ABA" w:rsidP="005605E3">
            <w:pPr>
              <w:numPr>
                <w:ilvl w:val="0"/>
                <w:numId w:val="16"/>
              </w:numPr>
              <w:spacing w:line="360" w:lineRule="auto"/>
            </w:pPr>
          </w:p>
        </w:tc>
        <w:tc>
          <w:tcPr>
            <w:tcW w:w="1843" w:type="dxa"/>
          </w:tcPr>
          <w:p w14:paraId="0D3B9F05" w14:textId="0CDACB58" w:rsidR="00BF5ABA" w:rsidRDefault="00DA0DD0" w:rsidP="005605E3">
            <w:pPr>
              <w:spacing w:line="360" w:lineRule="auto"/>
            </w:pPr>
            <w:r>
              <w:rPr>
                <w:rFonts w:hint="eastAsia"/>
              </w:rPr>
              <w:t>字段英文</w:t>
            </w:r>
            <w:r>
              <w:t>名称</w:t>
            </w:r>
          </w:p>
        </w:tc>
        <w:tc>
          <w:tcPr>
            <w:tcW w:w="5954" w:type="dxa"/>
          </w:tcPr>
          <w:p w14:paraId="13AE8E5E" w14:textId="77777777" w:rsidR="00BF5ABA" w:rsidRDefault="001B56CB" w:rsidP="005605E3">
            <w:pPr>
              <w:spacing w:line="360" w:lineRule="auto"/>
            </w:pPr>
            <w:r>
              <w:rPr>
                <w:rFonts w:hint="eastAsia"/>
              </w:rPr>
              <w:t>非</w:t>
            </w:r>
            <w:r w:rsidR="00977460">
              <w:t>必录项，单行文本框，</w:t>
            </w:r>
            <w:r w:rsidR="00977460">
              <w:rPr>
                <w:rFonts w:hint="eastAsia"/>
              </w:rPr>
              <w:t>最</w:t>
            </w:r>
            <w:r>
              <w:t>多</w:t>
            </w:r>
            <w:r>
              <w:rPr>
                <w:rFonts w:hint="eastAsia"/>
              </w:rPr>
              <w:t>可</w:t>
            </w:r>
            <w:r>
              <w:t>录入</w:t>
            </w:r>
            <w:r>
              <w:rPr>
                <w:rFonts w:hint="eastAsia"/>
              </w:rPr>
              <w:t>50</w:t>
            </w:r>
            <w:r>
              <w:rPr>
                <w:rFonts w:hint="eastAsia"/>
              </w:rPr>
              <w:t>个</w:t>
            </w:r>
            <w:r>
              <w:t>字符，只能录入</w:t>
            </w:r>
            <w:r>
              <w:rPr>
                <w:rFonts w:hint="eastAsia"/>
              </w:rPr>
              <w:t>大小写</w:t>
            </w:r>
            <w:r>
              <w:t>英文</w:t>
            </w:r>
            <w:r>
              <w:rPr>
                <w:rFonts w:hint="eastAsia"/>
              </w:rPr>
              <w:t>字母</w:t>
            </w:r>
            <w:r>
              <w:t>及英文字符</w:t>
            </w:r>
          </w:p>
          <w:p w14:paraId="43502AE7" w14:textId="2A985669" w:rsidR="008D3B13" w:rsidRPr="00205F80" w:rsidRDefault="008D3B13" w:rsidP="005605E3">
            <w:pPr>
              <w:spacing w:line="360" w:lineRule="auto"/>
            </w:pPr>
            <w:r>
              <w:rPr>
                <w:rFonts w:hint="eastAsia"/>
              </w:rPr>
              <w:t>默认值</w:t>
            </w:r>
            <w:r>
              <w:t>：请</w:t>
            </w:r>
            <w:r>
              <w:rPr>
                <w:rFonts w:hint="eastAsia"/>
              </w:rPr>
              <w:t>输入</w:t>
            </w:r>
            <w:r>
              <w:t>…</w:t>
            </w:r>
          </w:p>
        </w:tc>
      </w:tr>
      <w:tr w:rsidR="00DA0DD0" w14:paraId="23D8CE5A" w14:textId="77777777" w:rsidTr="00B0695F">
        <w:tc>
          <w:tcPr>
            <w:tcW w:w="675" w:type="dxa"/>
          </w:tcPr>
          <w:p w14:paraId="65C489A2" w14:textId="77777777" w:rsidR="00DA0DD0" w:rsidRDefault="00DA0DD0" w:rsidP="005605E3">
            <w:pPr>
              <w:numPr>
                <w:ilvl w:val="0"/>
                <w:numId w:val="16"/>
              </w:numPr>
              <w:spacing w:line="360" w:lineRule="auto"/>
            </w:pPr>
          </w:p>
        </w:tc>
        <w:tc>
          <w:tcPr>
            <w:tcW w:w="1843" w:type="dxa"/>
          </w:tcPr>
          <w:p w14:paraId="3FE0E817" w14:textId="3E14F703" w:rsidR="00DA0DD0" w:rsidRDefault="00DA0DD0" w:rsidP="005605E3">
            <w:pPr>
              <w:spacing w:line="360" w:lineRule="auto"/>
            </w:pPr>
            <w:r>
              <w:rPr>
                <w:rFonts w:hint="eastAsia"/>
              </w:rPr>
              <w:t>校验</w:t>
            </w:r>
            <w:r>
              <w:t>标识号</w:t>
            </w:r>
          </w:p>
        </w:tc>
        <w:tc>
          <w:tcPr>
            <w:tcW w:w="5954" w:type="dxa"/>
          </w:tcPr>
          <w:p w14:paraId="44DACE1D" w14:textId="77777777" w:rsidR="00DA0DD0" w:rsidRDefault="00A00389" w:rsidP="005605E3">
            <w:pPr>
              <w:spacing w:line="360" w:lineRule="auto"/>
            </w:pPr>
            <w:r>
              <w:rPr>
                <w:rFonts w:hint="eastAsia"/>
              </w:rPr>
              <w:t>非</w:t>
            </w:r>
            <w:r>
              <w:t>必录项，单行文本框，</w:t>
            </w:r>
            <w:r>
              <w:rPr>
                <w:rFonts w:hint="eastAsia"/>
              </w:rPr>
              <w:t>最</w:t>
            </w:r>
            <w:r>
              <w:t>多</w:t>
            </w:r>
            <w:r>
              <w:rPr>
                <w:rFonts w:hint="eastAsia"/>
              </w:rPr>
              <w:t>可</w:t>
            </w:r>
            <w:r>
              <w:t>录入</w:t>
            </w:r>
            <w:r>
              <w:rPr>
                <w:rFonts w:hint="eastAsia"/>
              </w:rPr>
              <w:t>50</w:t>
            </w:r>
            <w:r>
              <w:rPr>
                <w:rFonts w:hint="eastAsia"/>
              </w:rPr>
              <w:t>个</w:t>
            </w:r>
            <w:r>
              <w:t>字符，只能录入</w:t>
            </w:r>
            <w:r>
              <w:rPr>
                <w:rFonts w:hint="eastAsia"/>
              </w:rPr>
              <w:t>大小写</w:t>
            </w:r>
            <w:r>
              <w:t>英文</w:t>
            </w:r>
            <w:r>
              <w:rPr>
                <w:rFonts w:hint="eastAsia"/>
              </w:rPr>
              <w:t>字母、数字、</w:t>
            </w:r>
            <w:r>
              <w:t>文字</w:t>
            </w:r>
          </w:p>
          <w:p w14:paraId="323484D6" w14:textId="1C67EB5F" w:rsidR="00477323" w:rsidRPr="00205F80" w:rsidRDefault="00477323" w:rsidP="005605E3">
            <w:pPr>
              <w:spacing w:line="360" w:lineRule="auto"/>
            </w:pPr>
            <w:r>
              <w:rPr>
                <w:rFonts w:hint="eastAsia"/>
              </w:rPr>
              <w:t>默认值</w:t>
            </w:r>
            <w:r>
              <w:t>：请</w:t>
            </w:r>
            <w:r>
              <w:rPr>
                <w:rFonts w:hint="eastAsia"/>
              </w:rPr>
              <w:t>输入</w:t>
            </w:r>
            <w:r>
              <w:t>…</w:t>
            </w:r>
          </w:p>
        </w:tc>
      </w:tr>
      <w:tr w:rsidR="00DA0DD0" w14:paraId="0B41BDCF" w14:textId="77777777" w:rsidTr="00B0695F">
        <w:tc>
          <w:tcPr>
            <w:tcW w:w="675" w:type="dxa"/>
          </w:tcPr>
          <w:p w14:paraId="586BA3A1" w14:textId="77777777" w:rsidR="00DA0DD0" w:rsidRDefault="00DA0DD0" w:rsidP="005605E3">
            <w:pPr>
              <w:numPr>
                <w:ilvl w:val="0"/>
                <w:numId w:val="16"/>
              </w:numPr>
              <w:spacing w:line="360" w:lineRule="auto"/>
            </w:pPr>
          </w:p>
        </w:tc>
        <w:tc>
          <w:tcPr>
            <w:tcW w:w="1843" w:type="dxa"/>
          </w:tcPr>
          <w:p w14:paraId="34714329" w14:textId="59A179F7" w:rsidR="00DA0DD0" w:rsidRDefault="00DA0DD0" w:rsidP="005605E3">
            <w:pPr>
              <w:spacing w:line="360" w:lineRule="auto"/>
            </w:pPr>
            <w:r>
              <w:rPr>
                <w:rFonts w:hint="eastAsia"/>
              </w:rPr>
              <w:t>字段</w:t>
            </w:r>
            <w:r>
              <w:t>类型</w:t>
            </w:r>
          </w:p>
        </w:tc>
        <w:tc>
          <w:tcPr>
            <w:tcW w:w="5954" w:type="dxa"/>
          </w:tcPr>
          <w:p w14:paraId="2A2105C4" w14:textId="07618FEB" w:rsidR="00DA0DD0" w:rsidRDefault="00A00389" w:rsidP="005605E3">
            <w:pPr>
              <w:spacing w:line="360" w:lineRule="auto"/>
            </w:pPr>
            <w:r>
              <w:rPr>
                <w:rFonts w:hint="eastAsia"/>
              </w:rPr>
              <w:t>必选项，</w:t>
            </w:r>
            <w:r>
              <w:t>下拉列表，只能选择一个</w:t>
            </w:r>
            <w:r w:rsidR="00477323">
              <w:rPr>
                <w:rFonts w:hint="eastAsia"/>
              </w:rPr>
              <w:t>，</w:t>
            </w:r>
            <w:r w:rsidR="00477323">
              <w:t>默认值：请选择</w:t>
            </w:r>
          </w:p>
          <w:p w14:paraId="5CBB3185" w14:textId="5E0A77E3" w:rsidR="00A00389" w:rsidRDefault="00A00389" w:rsidP="005605E3">
            <w:pPr>
              <w:spacing w:line="360" w:lineRule="auto"/>
            </w:pPr>
            <w:r>
              <w:rPr>
                <w:rFonts w:hint="eastAsia"/>
              </w:rPr>
              <w:t>下拉</w:t>
            </w:r>
            <w:r>
              <w:t>类</w:t>
            </w:r>
            <w:r>
              <w:rPr>
                <w:rFonts w:hint="eastAsia"/>
              </w:rPr>
              <w:t>列表值在</w:t>
            </w:r>
            <w:r>
              <w:t>原有的数据上新增三个值：</w:t>
            </w:r>
          </w:p>
          <w:p w14:paraId="33D5DBD1" w14:textId="77777777" w:rsidR="00A00389" w:rsidRDefault="00A00389" w:rsidP="005605E3">
            <w:pPr>
              <w:spacing w:line="360" w:lineRule="auto"/>
            </w:pPr>
            <w:r>
              <w:t>CA</w:t>
            </w:r>
            <w:r>
              <w:rPr>
                <w:rFonts w:hint="eastAsia"/>
              </w:rPr>
              <w:t>签字</w:t>
            </w:r>
          </w:p>
          <w:p w14:paraId="7F3ED044" w14:textId="77777777" w:rsidR="00A00389" w:rsidRDefault="00A00389" w:rsidP="005605E3">
            <w:pPr>
              <w:spacing w:line="360" w:lineRule="auto"/>
            </w:pPr>
            <w:r>
              <w:rPr>
                <w:rFonts w:hint="eastAsia"/>
              </w:rPr>
              <w:t>影像</w:t>
            </w:r>
          </w:p>
          <w:p w14:paraId="64318076" w14:textId="77777777" w:rsidR="00A00389" w:rsidRDefault="00A00389" w:rsidP="005605E3">
            <w:pPr>
              <w:spacing w:line="360" w:lineRule="auto"/>
            </w:pPr>
            <w:r>
              <w:rPr>
                <w:rFonts w:hint="eastAsia"/>
              </w:rPr>
              <w:t>超链接</w:t>
            </w:r>
          </w:p>
          <w:p w14:paraId="782A5668" w14:textId="5E15E3F4" w:rsidR="00EB02AB" w:rsidRPr="00A00389" w:rsidRDefault="00EB02AB" w:rsidP="005605E3">
            <w:pPr>
              <w:spacing w:line="360" w:lineRule="auto"/>
            </w:pPr>
            <w:r>
              <w:rPr>
                <w:rFonts w:hint="eastAsia"/>
              </w:rPr>
              <w:t>注：不同的选值会有不同的字段操作，具体描述在了</w:t>
            </w:r>
            <w:r>
              <w:rPr>
                <w:rFonts w:hint="eastAsia"/>
              </w:rPr>
              <w:t>3</w:t>
            </w:r>
            <w:r>
              <w:t>.1.6</w:t>
            </w:r>
            <w:r>
              <w:rPr>
                <w:rFonts w:hint="eastAsia"/>
              </w:rPr>
              <w:t>和</w:t>
            </w:r>
            <w:r>
              <w:rPr>
                <w:rFonts w:hint="eastAsia"/>
              </w:rPr>
              <w:t>3</w:t>
            </w:r>
            <w:r>
              <w:t>.2.6</w:t>
            </w:r>
            <w:r>
              <w:rPr>
                <w:rFonts w:hint="eastAsia"/>
              </w:rPr>
              <w:t>的界面原型里了，因为使用了图文结合的样式更直观了解。</w:t>
            </w:r>
          </w:p>
        </w:tc>
      </w:tr>
      <w:tr w:rsidR="00DA0DD0" w14:paraId="5F17ADC6" w14:textId="77777777" w:rsidTr="00B0695F">
        <w:tc>
          <w:tcPr>
            <w:tcW w:w="675" w:type="dxa"/>
          </w:tcPr>
          <w:p w14:paraId="2EF7D2BC" w14:textId="77777777" w:rsidR="00DA0DD0" w:rsidRDefault="00DA0DD0" w:rsidP="005605E3">
            <w:pPr>
              <w:numPr>
                <w:ilvl w:val="0"/>
                <w:numId w:val="16"/>
              </w:numPr>
              <w:spacing w:line="360" w:lineRule="auto"/>
            </w:pPr>
          </w:p>
        </w:tc>
        <w:tc>
          <w:tcPr>
            <w:tcW w:w="1843" w:type="dxa"/>
          </w:tcPr>
          <w:p w14:paraId="745C347C" w14:textId="2A726956" w:rsidR="00DA0DD0" w:rsidRDefault="00DA0DD0" w:rsidP="005605E3">
            <w:pPr>
              <w:spacing w:line="360" w:lineRule="auto"/>
            </w:pPr>
            <w:r>
              <w:rPr>
                <w:rFonts w:hint="eastAsia"/>
              </w:rPr>
              <w:t>备注</w:t>
            </w:r>
          </w:p>
        </w:tc>
        <w:tc>
          <w:tcPr>
            <w:tcW w:w="5954" w:type="dxa"/>
          </w:tcPr>
          <w:p w14:paraId="7E00B53D" w14:textId="51CEA8A4" w:rsidR="00DA0DD0" w:rsidRDefault="00477323" w:rsidP="005605E3">
            <w:pPr>
              <w:spacing w:line="360" w:lineRule="auto"/>
            </w:pPr>
            <w:r>
              <w:rPr>
                <w:rFonts w:hint="eastAsia"/>
              </w:rPr>
              <w:t>多行文本框，</w:t>
            </w:r>
            <w:r>
              <w:t>可录入任意字符，无</w:t>
            </w:r>
            <w:r>
              <w:rPr>
                <w:rFonts w:hint="eastAsia"/>
              </w:rPr>
              <w:t>字数</w:t>
            </w:r>
            <w:r>
              <w:t>限制</w:t>
            </w:r>
            <w:r w:rsidR="000936E4">
              <w:rPr>
                <w:rFonts w:hint="eastAsia"/>
              </w:rPr>
              <w:t>，非必录项</w:t>
            </w:r>
          </w:p>
          <w:p w14:paraId="1056701C" w14:textId="7C35EE93" w:rsidR="00477323" w:rsidRPr="00205F80" w:rsidRDefault="00477323" w:rsidP="005605E3">
            <w:pPr>
              <w:spacing w:line="360" w:lineRule="auto"/>
            </w:pPr>
            <w:r>
              <w:rPr>
                <w:rFonts w:hint="eastAsia"/>
              </w:rPr>
              <w:t>默认值</w:t>
            </w:r>
            <w:r>
              <w:t>：请</w:t>
            </w:r>
            <w:r>
              <w:rPr>
                <w:rFonts w:hint="eastAsia"/>
              </w:rPr>
              <w:t>输入</w:t>
            </w:r>
            <w:r>
              <w:t>…</w:t>
            </w:r>
          </w:p>
        </w:tc>
      </w:tr>
    </w:tbl>
    <w:p w14:paraId="06A25C93" w14:textId="77777777" w:rsidR="009F623F" w:rsidRDefault="009F623F" w:rsidP="005605E3">
      <w:pPr>
        <w:spacing w:line="360" w:lineRule="auto"/>
      </w:pPr>
    </w:p>
    <w:p w14:paraId="0E725229" w14:textId="719F1996" w:rsidR="00921DF4" w:rsidRDefault="006D2B5E" w:rsidP="005605E3">
      <w:pPr>
        <w:pStyle w:val="2"/>
        <w:spacing w:line="360" w:lineRule="auto"/>
        <w:ind w:left="567"/>
      </w:pPr>
      <w:bookmarkStart w:id="295" w:name="_Toc522191559"/>
      <w:r>
        <w:rPr>
          <w:rFonts w:hint="eastAsia"/>
        </w:rPr>
        <w:t>产品销售流程</w:t>
      </w:r>
      <w:r>
        <w:t>管理</w:t>
      </w:r>
      <w:r>
        <w:rPr>
          <w:rFonts w:hint="eastAsia"/>
        </w:rPr>
        <w:t>—</w:t>
      </w:r>
      <w:r w:rsidR="00921DF4">
        <w:rPr>
          <w:rFonts w:hint="eastAsia"/>
        </w:rPr>
        <w:t>产品销售流程</w:t>
      </w:r>
      <w:r>
        <w:rPr>
          <w:rFonts w:hint="eastAsia"/>
        </w:rPr>
        <w:t>设置</w:t>
      </w:r>
      <w:bookmarkEnd w:id="295"/>
    </w:p>
    <w:p w14:paraId="52C6A5BE" w14:textId="77777777" w:rsidR="00921DF4" w:rsidRPr="00921DF4" w:rsidRDefault="00921DF4" w:rsidP="005605E3">
      <w:pPr>
        <w:pStyle w:val="ae"/>
        <w:keepNext/>
        <w:keepLines/>
        <w:numPr>
          <w:ilvl w:val="1"/>
          <w:numId w:val="6"/>
        </w:numPr>
        <w:tabs>
          <w:tab w:val="left" w:pos="0"/>
        </w:tabs>
        <w:adjustRightInd w:val="0"/>
        <w:snapToGrid w:val="0"/>
        <w:spacing w:before="240" w:after="240" w:line="360" w:lineRule="auto"/>
        <w:ind w:firstLineChars="0"/>
        <w:outlineLvl w:val="2"/>
        <w:rPr>
          <w:rFonts w:ascii="Tahoma" w:eastAsia="黑体" w:hAnsi="Tahoma"/>
          <w:b/>
          <w:bCs/>
          <w:vanish/>
          <w:sz w:val="28"/>
          <w:szCs w:val="32"/>
        </w:rPr>
      </w:pPr>
      <w:bookmarkStart w:id="296" w:name="_Toc519932681"/>
      <w:bookmarkStart w:id="297" w:name="_Toc520189013"/>
      <w:bookmarkStart w:id="298" w:name="_Toc520798608"/>
      <w:bookmarkStart w:id="299" w:name="_Toc521087662"/>
      <w:bookmarkStart w:id="300" w:name="_Toc522191560"/>
      <w:bookmarkEnd w:id="296"/>
      <w:bookmarkEnd w:id="297"/>
      <w:bookmarkEnd w:id="298"/>
      <w:bookmarkEnd w:id="299"/>
      <w:bookmarkEnd w:id="300"/>
    </w:p>
    <w:p w14:paraId="29D1425E" w14:textId="77777777" w:rsidR="00921DF4" w:rsidRDefault="00921DF4" w:rsidP="005605E3">
      <w:pPr>
        <w:pStyle w:val="3"/>
        <w:numPr>
          <w:ilvl w:val="2"/>
          <w:numId w:val="6"/>
        </w:numPr>
        <w:tabs>
          <w:tab w:val="clear" w:pos="425"/>
          <w:tab w:val="clear" w:pos="709"/>
          <w:tab w:val="left" w:pos="0"/>
        </w:tabs>
        <w:spacing w:line="360" w:lineRule="auto"/>
        <w:ind w:left="567"/>
      </w:pPr>
      <w:bookmarkStart w:id="301" w:name="_Toc522191561"/>
      <w:r>
        <w:rPr>
          <w:rFonts w:hint="eastAsia"/>
        </w:rPr>
        <w:t>功能介绍</w:t>
      </w:r>
      <w:bookmarkEnd w:id="301"/>
    </w:p>
    <w:p w14:paraId="2AC58C56" w14:textId="0F728CFA" w:rsidR="00FD7AC7" w:rsidRPr="00FD7AC7" w:rsidRDefault="00FD7AC7" w:rsidP="005605E3">
      <w:pPr>
        <w:spacing w:line="360" w:lineRule="auto"/>
      </w:pPr>
      <w:r>
        <w:rPr>
          <w:rFonts w:hint="eastAsia"/>
        </w:rPr>
        <w:t>在</w:t>
      </w:r>
      <w:r>
        <w:t>现有的后台管理系统上新增</w:t>
      </w:r>
      <w:r>
        <w:rPr>
          <w:rFonts w:hint="eastAsia"/>
        </w:rPr>
        <w:t>“</w:t>
      </w:r>
      <w:r w:rsidR="00895BCB">
        <w:rPr>
          <w:rFonts w:hint="eastAsia"/>
        </w:rPr>
        <w:t>产品</w:t>
      </w:r>
      <w:r w:rsidR="00895BCB">
        <w:t>销售流程管理</w:t>
      </w:r>
      <w:r w:rsidR="00895BCB">
        <w:t>—</w:t>
      </w:r>
      <w:r w:rsidR="004E1E6B">
        <w:rPr>
          <w:rFonts w:hint="eastAsia"/>
        </w:rPr>
        <w:t>产品</w:t>
      </w:r>
      <w:r w:rsidR="004E1E6B">
        <w:t>销售流程</w:t>
      </w:r>
      <w:r w:rsidR="00895BCB">
        <w:rPr>
          <w:rFonts w:hint="eastAsia"/>
        </w:rPr>
        <w:t>设置</w:t>
      </w:r>
      <w:r>
        <w:rPr>
          <w:rFonts w:hint="eastAsia"/>
        </w:rPr>
        <w:t>”</w:t>
      </w:r>
      <w:r w:rsidR="00895BCB">
        <w:rPr>
          <w:rFonts w:hint="eastAsia"/>
        </w:rPr>
        <w:t>功能</w:t>
      </w:r>
      <w:r>
        <w:rPr>
          <w:rFonts w:hint="eastAsia"/>
        </w:rPr>
        <w:t>，</w:t>
      </w:r>
      <w:r>
        <w:t>用于</w:t>
      </w:r>
      <w:r>
        <w:rPr>
          <w:rFonts w:hint="eastAsia"/>
        </w:rPr>
        <w:t>为</w:t>
      </w:r>
      <w:r w:rsidR="00A20C94">
        <w:rPr>
          <w:rFonts w:hint="eastAsia"/>
        </w:rPr>
        <w:t>不同</w:t>
      </w:r>
      <w:r w:rsidR="00A20C94">
        <w:t>的渠道不同的机构</w:t>
      </w:r>
      <w:r w:rsidR="00A20C94">
        <w:rPr>
          <w:rFonts w:hint="eastAsia"/>
        </w:rPr>
        <w:t>设置</w:t>
      </w:r>
      <w:r w:rsidR="00A20C94">
        <w:t>不同的</w:t>
      </w:r>
      <w:r>
        <w:t>产品销售流程。</w:t>
      </w:r>
    </w:p>
    <w:p w14:paraId="5BEBC98B" w14:textId="77777777" w:rsidR="00921DF4" w:rsidRDefault="00921DF4" w:rsidP="005605E3">
      <w:pPr>
        <w:pStyle w:val="3"/>
        <w:numPr>
          <w:ilvl w:val="2"/>
          <w:numId w:val="6"/>
        </w:numPr>
        <w:tabs>
          <w:tab w:val="clear" w:pos="425"/>
          <w:tab w:val="clear" w:pos="709"/>
          <w:tab w:val="left" w:pos="0"/>
        </w:tabs>
        <w:spacing w:line="360" w:lineRule="auto"/>
        <w:ind w:left="567"/>
      </w:pPr>
      <w:bookmarkStart w:id="302" w:name="_Toc522191562"/>
      <w:r>
        <w:rPr>
          <w:rFonts w:hint="eastAsia"/>
        </w:rPr>
        <w:t>路径</w:t>
      </w:r>
      <w:bookmarkEnd w:id="302"/>
    </w:p>
    <w:p w14:paraId="23E94F17" w14:textId="38971D00" w:rsidR="00FD7AC7" w:rsidRPr="00FD7AC7" w:rsidRDefault="00C2185E" w:rsidP="005605E3">
      <w:pPr>
        <w:spacing w:line="360" w:lineRule="auto"/>
      </w:pPr>
      <w:r>
        <w:rPr>
          <w:rFonts w:hint="eastAsia"/>
        </w:rPr>
        <w:t>产品</w:t>
      </w:r>
      <w:r>
        <w:t>销售流程管理</w:t>
      </w:r>
      <w:r>
        <w:t>——&gt;</w:t>
      </w:r>
      <w:r w:rsidR="00FD7AC7">
        <w:rPr>
          <w:rFonts w:hint="eastAsia"/>
        </w:rPr>
        <w:t>产品</w:t>
      </w:r>
      <w:r w:rsidR="00FD7AC7">
        <w:t>销售流程</w:t>
      </w:r>
      <w:r w:rsidR="008D6A87">
        <w:rPr>
          <w:rFonts w:hint="eastAsia"/>
        </w:rPr>
        <w:t>设置</w:t>
      </w:r>
    </w:p>
    <w:p w14:paraId="7F9FB894" w14:textId="77777777" w:rsidR="00921DF4" w:rsidRDefault="00921DF4" w:rsidP="005605E3">
      <w:pPr>
        <w:pStyle w:val="3"/>
        <w:numPr>
          <w:ilvl w:val="2"/>
          <w:numId w:val="6"/>
        </w:numPr>
        <w:tabs>
          <w:tab w:val="clear" w:pos="425"/>
          <w:tab w:val="clear" w:pos="709"/>
          <w:tab w:val="left" w:pos="0"/>
        </w:tabs>
        <w:spacing w:line="360" w:lineRule="auto"/>
        <w:ind w:left="567"/>
      </w:pPr>
      <w:bookmarkStart w:id="303" w:name="_Toc522191563"/>
      <w:r>
        <w:rPr>
          <w:rFonts w:hint="eastAsia"/>
        </w:rPr>
        <w:t>规则</w:t>
      </w:r>
      <w:bookmarkEnd w:id="303"/>
    </w:p>
    <w:p w14:paraId="5D1BF91D" w14:textId="430A0CF3" w:rsidR="00FD7AC7" w:rsidRDefault="005E7F9A" w:rsidP="005605E3">
      <w:pPr>
        <w:pStyle w:val="ae"/>
        <w:numPr>
          <w:ilvl w:val="0"/>
          <w:numId w:val="27"/>
        </w:numPr>
        <w:spacing w:line="360" w:lineRule="auto"/>
        <w:ind w:left="0" w:firstLineChars="0" w:firstLine="0"/>
      </w:pPr>
      <w:r>
        <w:rPr>
          <w:rFonts w:hint="eastAsia"/>
        </w:rPr>
        <w:t>该文档</w:t>
      </w:r>
      <w:r>
        <w:t>的原型</w:t>
      </w:r>
      <w:r>
        <w:rPr>
          <w:rFonts w:hint="eastAsia"/>
        </w:rPr>
        <w:t>基础</w:t>
      </w:r>
      <w:r>
        <w:t>样式仅供参考，请以现有的</w:t>
      </w:r>
      <w:r>
        <w:rPr>
          <w:rFonts w:hint="eastAsia"/>
        </w:rPr>
        <w:t>后台</w:t>
      </w:r>
      <w:r>
        <w:t>管理系统的框架进行</w:t>
      </w:r>
      <w:r>
        <w:rPr>
          <w:rFonts w:hint="eastAsia"/>
        </w:rPr>
        <w:t>开发</w:t>
      </w:r>
      <w:r w:rsidR="0065230A">
        <w:rPr>
          <w:rFonts w:hint="eastAsia"/>
        </w:rPr>
        <w:t>或以</w:t>
      </w:r>
      <w:r w:rsidR="0065230A">
        <w:rPr>
          <w:rFonts w:hint="eastAsia"/>
        </w:rPr>
        <w:t>UI</w:t>
      </w:r>
      <w:r w:rsidR="0065230A">
        <w:rPr>
          <w:rFonts w:hint="eastAsia"/>
        </w:rPr>
        <w:t>设计</w:t>
      </w:r>
      <w:r w:rsidR="0065230A">
        <w:t>为准</w:t>
      </w:r>
      <w:r w:rsidR="0065230A">
        <w:rPr>
          <w:rFonts w:hint="eastAsia"/>
        </w:rPr>
        <w:t>。</w:t>
      </w:r>
      <w:r>
        <w:rPr>
          <w:rFonts w:hint="eastAsia"/>
        </w:rPr>
        <w:t>。</w:t>
      </w:r>
    </w:p>
    <w:p w14:paraId="02B42264" w14:textId="76D73324" w:rsidR="005E7F9A" w:rsidRDefault="00277317" w:rsidP="005605E3">
      <w:pPr>
        <w:pStyle w:val="ae"/>
        <w:numPr>
          <w:ilvl w:val="0"/>
          <w:numId w:val="27"/>
        </w:numPr>
        <w:spacing w:line="360" w:lineRule="auto"/>
        <w:ind w:left="0" w:firstLineChars="0" w:firstLine="0"/>
      </w:pPr>
      <w:r>
        <w:rPr>
          <w:rFonts w:hint="eastAsia"/>
        </w:rPr>
        <w:t>本次开发</w:t>
      </w:r>
      <w:r>
        <w:t>上线，</w:t>
      </w:r>
      <w:r w:rsidR="005E7F9A">
        <w:rPr>
          <w:rFonts w:hint="eastAsia"/>
        </w:rPr>
        <w:t>如果前端有险种的关联</w:t>
      </w:r>
      <w:r w:rsidR="005E7F9A">
        <w:rPr>
          <w:rFonts w:hint="eastAsia"/>
        </w:rPr>
        <w:t>/</w:t>
      </w:r>
      <w:r w:rsidR="005E7F9A">
        <w:rPr>
          <w:rFonts w:hint="eastAsia"/>
        </w:rPr>
        <w:t>打包售卖，那么前端取此处</w:t>
      </w:r>
      <w:r w:rsidR="005E7F9A">
        <w:t>设置的</w:t>
      </w:r>
      <w:r w:rsidR="005E7F9A">
        <w:rPr>
          <w:rFonts w:hint="eastAsia"/>
        </w:rPr>
        <w:t>销售流程的并集进行</w:t>
      </w:r>
      <w:r w:rsidR="005E7F9A">
        <w:t>展示</w:t>
      </w:r>
      <w:commentRangeStart w:id="304"/>
      <w:r w:rsidR="005E7F9A">
        <w:rPr>
          <w:rFonts w:hint="eastAsia"/>
        </w:rPr>
        <w:t>。</w:t>
      </w:r>
      <w:commentRangeEnd w:id="304"/>
      <w:r>
        <w:rPr>
          <w:rStyle w:val="ac"/>
        </w:rPr>
        <w:commentReference w:id="304"/>
      </w:r>
    </w:p>
    <w:p w14:paraId="54BBC005" w14:textId="25F0D9B8" w:rsidR="00C241B4" w:rsidRDefault="00C241B4" w:rsidP="005605E3">
      <w:pPr>
        <w:pStyle w:val="ae"/>
        <w:numPr>
          <w:ilvl w:val="0"/>
          <w:numId w:val="27"/>
        </w:numPr>
        <w:spacing w:line="360" w:lineRule="auto"/>
        <w:ind w:left="0" w:firstLineChars="0" w:firstLine="0"/>
      </w:pPr>
      <w:r>
        <w:rPr>
          <w:rFonts w:hint="eastAsia"/>
        </w:rPr>
        <w:t>数据</w:t>
      </w:r>
      <w:r w:rsidR="00537CB1">
        <w:t>共有</w:t>
      </w:r>
      <w:r w:rsidR="00537CB1">
        <w:rPr>
          <w:rFonts w:hint="eastAsia"/>
        </w:rPr>
        <w:t>四</w:t>
      </w:r>
      <w:r>
        <w:t>种状态：</w:t>
      </w:r>
    </w:p>
    <w:p w14:paraId="41C27275" w14:textId="4056307A" w:rsidR="00C241B4" w:rsidRDefault="00365F1E" w:rsidP="005605E3">
      <w:pPr>
        <w:pStyle w:val="ae"/>
        <w:numPr>
          <w:ilvl w:val="0"/>
          <w:numId w:val="30"/>
        </w:numPr>
        <w:spacing w:line="360" w:lineRule="auto"/>
        <w:ind w:firstLineChars="0" w:firstLine="6"/>
      </w:pPr>
      <w:r>
        <w:rPr>
          <w:rFonts w:hint="eastAsia"/>
        </w:rPr>
        <w:t>已保存</w:t>
      </w:r>
      <w:r w:rsidR="00C241B4">
        <w:rPr>
          <w:rFonts w:hint="eastAsia"/>
        </w:rPr>
        <w:t>：是指</w:t>
      </w:r>
      <w:r w:rsidR="00C241B4">
        <w:t>添加的</w:t>
      </w:r>
      <w:r w:rsidR="00C241B4">
        <w:rPr>
          <w:rFonts w:hint="eastAsia"/>
        </w:rPr>
        <w:t>数据</w:t>
      </w:r>
      <w:r w:rsidR="00C241B4">
        <w:t>点击了【</w:t>
      </w:r>
      <w:r w:rsidR="00C241B4">
        <w:rPr>
          <w:rFonts w:hint="eastAsia"/>
        </w:rPr>
        <w:t>保存</w:t>
      </w:r>
      <w:r w:rsidR="00C241B4">
        <w:t>】</w:t>
      </w:r>
      <w:r w:rsidR="00C241B4">
        <w:rPr>
          <w:rFonts w:hint="eastAsia"/>
        </w:rPr>
        <w:t>操作</w:t>
      </w:r>
      <w:r w:rsidR="00C241B4">
        <w:t>，保存到</w:t>
      </w:r>
      <w:r w:rsidR="00C241B4">
        <w:rPr>
          <w:rFonts w:hint="eastAsia"/>
        </w:rPr>
        <w:t>数据库</w:t>
      </w:r>
      <w:r w:rsidR="00C241B4">
        <w:t>但是没有发布到前端的</w:t>
      </w:r>
      <w:r w:rsidR="00537CB1">
        <w:rPr>
          <w:rFonts w:hint="eastAsia"/>
        </w:rPr>
        <w:t>销售流程</w:t>
      </w:r>
      <w:r w:rsidR="00C241B4">
        <w:rPr>
          <w:rFonts w:hint="eastAsia"/>
        </w:rPr>
        <w:t>，</w:t>
      </w:r>
      <w:r w:rsidR="00C241B4">
        <w:t>该</w:t>
      </w:r>
      <w:r w:rsidR="00537CB1">
        <w:rPr>
          <w:rFonts w:hint="eastAsia"/>
        </w:rPr>
        <w:t>产品</w:t>
      </w:r>
      <w:r w:rsidR="00537CB1">
        <w:t>在前端没有对应的销售流程</w:t>
      </w:r>
      <w:r w:rsidR="008E4DAE">
        <w:rPr>
          <w:rFonts w:hint="eastAsia"/>
        </w:rPr>
        <w:t>（</w:t>
      </w:r>
      <w:r w:rsidR="008E4DAE">
        <w:rPr>
          <w:rFonts w:hint="eastAsia"/>
        </w:rPr>
        <w:t>eg</w:t>
      </w:r>
      <w:r w:rsidR="008E4DAE">
        <w:t>：只能在前端查看，</w:t>
      </w:r>
      <w:r w:rsidR="00D36038">
        <w:rPr>
          <w:rFonts w:hint="eastAsia"/>
        </w:rPr>
        <w:t>现在阳光人寿</w:t>
      </w:r>
      <w:r w:rsidR="00D36038">
        <w:rPr>
          <w:rFonts w:hint="eastAsia"/>
        </w:rPr>
        <w:t>A</w:t>
      </w:r>
      <w:r w:rsidR="00D36038">
        <w:t>PP</w:t>
      </w:r>
      <w:r w:rsidR="00D36038">
        <w:rPr>
          <w:rFonts w:hint="eastAsia"/>
        </w:rPr>
        <w:t>没有销售流程的是在前端进行预约代理人操作，有销售流程的可以购买</w:t>
      </w:r>
      <w:r w:rsidR="008E4DAE">
        <w:rPr>
          <w:rFonts w:hint="eastAsia"/>
        </w:rPr>
        <w:t>）</w:t>
      </w:r>
      <w:r w:rsidR="00C241B4">
        <w:t>；</w:t>
      </w:r>
    </w:p>
    <w:p w14:paraId="5F1E760F" w14:textId="3621D658" w:rsidR="00537CB1" w:rsidRPr="007B1301" w:rsidRDefault="00C241B4" w:rsidP="005605E3">
      <w:pPr>
        <w:pStyle w:val="ae"/>
        <w:numPr>
          <w:ilvl w:val="0"/>
          <w:numId w:val="30"/>
        </w:numPr>
        <w:spacing w:line="360" w:lineRule="auto"/>
        <w:ind w:firstLineChars="0" w:firstLine="6"/>
      </w:pPr>
      <w:r>
        <w:rPr>
          <w:rFonts w:hint="eastAsia"/>
        </w:rPr>
        <w:t>已</w:t>
      </w:r>
      <w:r w:rsidR="00365F1E">
        <w:rPr>
          <w:rFonts w:hint="eastAsia"/>
        </w:rPr>
        <w:t>上架</w:t>
      </w:r>
      <w:r>
        <w:rPr>
          <w:rFonts w:hint="eastAsia"/>
        </w:rPr>
        <w:t>：是指</w:t>
      </w:r>
      <w:r>
        <w:t>数据</w:t>
      </w:r>
      <w:r>
        <w:rPr>
          <w:rFonts w:hint="eastAsia"/>
        </w:rPr>
        <w:t>在</w:t>
      </w:r>
      <w:r>
        <w:t>新增时点击【</w:t>
      </w:r>
      <w:r>
        <w:rPr>
          <w:rFonts w:hint="eastAsia"/>
        </w:rPr>
        <w:t>发布</w:t>
      </w:r>
      <w:r>
        <w:t>】</w:t>
      </w:r>
      <w:r w:rsidR="00537CB1">
        <w:rPr>
          <w:rFonts w:hint="eastAsia"/>
        </w:rPr>
        <w:t>，</w:t>
      </w:r>
      <w:r w:rsidR="00537CB1">
        <w:t>同时</w:t>
      </w:r>
      <w:r w:rsidR="008E4DAE">
        <w:rPr>
          <w:rFonts w:hint="eastAsia"/>
        </w:rPr>
        <w:t>“</w:t>
      </w:r>
      <w:r w:rsidR="00537CB1">
        <w:t>系统当前时间</w:t>
      </w:r>
      <w:r w:rsidR="008E4DAE">
        <w:rPr>
          <w:rFonts w:hint="eastAsia"/>
        </w:rPr>
        <w:t>”</w:t>
      </w:r>
      <w:r w:rsidR="00537CB1">
        <w:t>在</w:t>
      </w:r>
      <w:r w:rsidR="00537CB1">
        <w:rPr>
          <w:rFonts w:hint="eastAsia"/>
        </w:rPr>
        <w:t>“销售</w:t>
      </w:r>
      <w:r w:rsidR="00537CB1">
        <w:t>时间段</w:t>
      </w:r>
      <w:r w:rsidR="00537CB1">
        <w:rPr>
          <w:rFonts w:hint="eastAsia"/>
        </w:rPr>
        <w:t>”</w:t>
      </w:r>
      <w:r w:rsidR="008E4DAE">
        <w:rPr>
          <w:rFonts w:hint="eastAsia"/>
        </w:rPr>
        <w:t>之内</w:t>
      </w:r>
      <w:r w:rsidR="00537CB1">
        <w:t>；</w:t>
      </w:r>
      <w:r w:rsidR="001B6925">
        <w:rPr>
          <w:rFonts w:hint="eastAsia"/>
        </w:rPr>
        <w:t>同时</w:t>
      </w:r>
      <w:r w:rsidR="001B6925">
        <w:t>该状态</w:t>
      </w:r>
      <w:r w:rsidR="001B6925">
        <w:rPr>
          <w:rFonts w:hint="eastAsia"/>
        </w:rPr>
        <w:t>对应</w:t>
      </w:r>
      <w:r w:rsidR="001B6925">
        <w:t>的数据可</w:t>
      </w:r>
      <w:r w:rsidR="001B6925">
        <w:rPr>
          <w:rFonts w:hint="eastAsia"/>
        </w:rPr>
        <w:t>在</w:t>
      </w:r>
      <w:r w:rsidR="001B6925">
        <w:t>前端进行购买。</w:t>
      </w:r>
    </w:p>
    <w:p w14:paraId="4A3E1BE6" w14:textId="5ED02C01" w:rsidR="00365F1E" w:rsidRDefault="00365F1E" w:rsidP="005605E3">
      <w:pPr>
        <w:pStyle w:val="ae"/>
        <w:numPr>
          <w:ilvl w:val="0"/>
          <w:numId w:val="30"/>
        </w:numPr>
        <w:spacing w:line="360" w:lineRule="auto"/>
        <w:ind w:firstLineChars="0" w:firstLine="6"/>
      </w:pPr>
      <w:del w:id="305" w:author="zhou Minna" w:date="2018-08-15T14:29:00Z">
        <w:r w:rsidDel="00785613">
          <w:rPr>
            <w:rFonts w:hint="eastAsia"/>
          </w:rPr>
          <w:delText>已发布</w:delText>
        </w:r>
      </w:del>
      <w:r w:rsidR="007E374D">
        <w:rPr>
          <w:rFonts w:hint="eastAsia"/>
        </w:rPr>
        <w:t>待</w:t>
      </w:r>
      <w:r>
        <w:rPr>
          <w:rFonts w:hint="eastAsia"/>
        </w:rPr>
        <w:t>上架</w:t>
      </w:r>
      <w:r>
        <w:t>：</w:t>
      </w:r>
      <w:r w:rsidR="007B1301">
        <w:rPr>
          <w:rFonts w:hint="eastAsia"/>
        </w:rPr>
        <w:t>是指</w:t>
      </w:r>
      <w:r w:rsidR="007B1301">
        <w:t>数据在新增时点击【</w:t>
      </w:r>
      <w:r w:rsidR="007B1301">
        <w:rPr>
          <w:rFonts w:hint="eastAsia"/>
        </w:rPr>
        <w:t>发布</w:t>
      </w:r>
      <w:r w:rsidR="007B1301">
        <w:t>】</w:t>
      </w:r>
      <w:r w:rsidR="007B1301">
        <w:rPr>
          <w:rFonts w:hint="eastAsia"/>
        </w:rPr>
        <w:t>，</w:t>
      </w:r>
      <w:r w:rsidR="007B1301">
        <w:t>同时</w:t>
      </w:r>
      <w:r w:rsidR="007B1301">
        <w:rPr>
          <w:rFonts w:hint="eastAsia"/>
        </w:rPr>
        <w:t>“</w:t>
      </w:r>
      <w:r w:rsidR="007B1301">
        <w:t>系统当前时间</w:t>
      </w:r>
      <w:r w:rsidR="007B1301">
        <w:rPr>
          <w:rFonts w:hint="eastAsia"/>
        </w:rPr>
        <w:t>”</w:t>
      </w:r>
      <w:r w:rsidR="007B1301">
        <w:t>在</w:t>
      </w:r>
      <w:r w:rsidR="007B1301">
        <w:rPr>
          <w:rFonts w:hint="eastAsia"/>
        </w:rPr>
        <w:t>“销售</w:t>
      </w:r>
      <w:r w:rsidR="007B1301">
        <w:t>时间段</w:t>
      </w:r>
      <w:r w:rsidR="007B1301">
        <w:rPr>
          <w:rFonts w:hint="eastAsia"/>
        </w:rPr>
        <w:t>”之前</w:t>
      </w:r>
      <w:r w:rsidR="007B1301">
        <w:t>；</w:t>
      </w:r>
    </w:p>
    <w:p w14:paraId="7E27EEFE" w14:textId="3185854B" w:rsidR="00C241B4" w:rsidRDefault="00C241B4" w:rsidP="005605E3">
      <w:pPr>
        <w:pStyle w:val="ae"/>
        <w:numPr>
          <w:ilvl w:val="0"/>
          <w:numId w:val="30"/>
        </w:numPr>
        <w:spacing w:line="360" w:lineRule="auto"/>
        <w:ind w:firstLineChars="0" w:firstLine="6"/>
      </w:pPr>
      <w:r>
        <w:rPr>
          <w:rFonts w:hint="eastAsia"/>
        </w:rPr>
        <w:t>已</w:t>
      </w:r>
      <w:r w:rsidR="00365F1E">
        <w:rPr>
          <w:rFonts w:hint="eastAsia"/>
        </w:rPr>
        <w:t>下架</w:t>
      </w:r>
      <w:r>
        <w:rPr>
          <w:rFonts w:hint="eastAsia"/>
        </w:rPr>
        <w:t>：</w:t>
      </w:r>
      <w:r w:rsidR="00C56423">
        <w:rPr>
          <w:rFonts w:hint="eastAsia"/>
        </w:rPr>
        <w:t>是指</w:t>
      </w:r>
      <w:r w:rsidR="00C56423">
        <w:t>数据在新增时点击【</w:t>
      </w:r>
      <w:r w:rsidR="00C56423">
        <w:rPr>
          <w:rFonts w:hint="eastAsia"/>
        </w:rPr>
        <w:t>发布</w:t>
      </w:r>
      <w:r w:rsidR="00C56423">
        <w:t>】</w:t>
      </w:r>
      <w:r w:rsidR="00C56423">
        <w:rPr>
          <w:rFonts w:hint="eastAsia"/>
        </w:rPr>
        <w:t>，同时</w:t>
      </w:r>
      <w:r w:rsidR="007B1301">
        <w:rPr>
          <w:rFonts w:hint="eastAsia"/>
        </w:rPr>
        <w:t>“</w:t>
      </w:r>
      <w:r w:rsidR="007B1301">
        <w:t>系统当前时间</w:t>
      </w:r>
      <w:r w:rsidR="007B1301">
        <w:rPr>
          <w:rFonts w:hint="eastAsia"/>
        </w:rPr>
        <w:t>”</w:t>
      </w:r>
      <w:r w:rsidR="007B1301">
        <w:t>在</w:t>
      </w:r>
      <w:r w:rsidR="007B1301">
        <w:rPr>
          <w:rFonts w:hint="eastAsia"/>
        </w:rPr>
        <w:t>“销售</w:t>
      </w:r>
      <w:r w:rsidR="007B1301">
        <w:t>时间段</w:t>
      </w:r>
      <w:r w:rsidR="007B1301">
        <w:rPr>
          <w:rFonts w:hint="eastAsia"/>
        </w:rPr>
        <w:t>”之后</w:t>
      </w:r>
      <w:r w:rsidR="007B1301">
        <w:t>；</w:t>
      </w:r>
    </w:p>
    <w:p w14:paraId="665254C1" w14:textId="66DF23B3" w:rsidR="0088526B" w:rsidRDefault="00220A3D" w:rsidP="005605E3">
      <w:pPr>
        <w:pStyle w:val="ae"/>
        <w:numPr>
          <w:ilvl w:val="0"/>
          <w:numId w:val="27"/>
        </w:numPr>
        <w:spacing w:line="360" w:lineRule="auto"/>
        <w:ind w:left="0" w:firstLineChars="0" w:firstLine="0"/>
        <w:rPr>
          <w:ins w:id="306" w:author="zhou Minna" w:date="2018-08-15T15:12:00Z"/>
        </w:rPr>
      </w:pPr>
      <w:ins w:id="307" w:author="zhou Minna" w:date="2018-08-15T15:13:00Z">
        <w:r>
          <w:rPr>
            <w:rFonts w:hint="eastAsia"/>
          </w:rPr>
          <w:t>“</w:t>
        </w:r>
      </w:ins>
      <w:ins w:id="308" w:author="zhou Minna" w:date="2018-08-15T15:12:00Z">
        <w:r w:rsidR="0088526B" w:rsidRPr="00B446EA">
          <w:rPr>
            <w:rFonts w:hint="eastAsia"/>
          </w:rPr>
          <w:t>产品基本信息</w:t>
        </w:r>
      </w:ins>
      <w:ins w:id="309" w:author="zhou Minna" w:date="2018-08-15T15:13:00Z">
        <w:r>
          <w:rPr>
            <w:rFonts w:hint="eastAsia"/>
          </w:rPr>
          <w:t>”的“</w:t>
        </w:r>
      </w:ins>
      <w:ins w:id="310" w:author="zhou Minna" w:date="2018-08-15T15:12:00Z">
        <w:r w:rsidR="0088526B" w:rsidRPr="00B446EA">
          <w:rPr>
            <w:rFonts w:hint="eastAsia"/>
          </w:rPr>
          <w:t>状态</w:t>
        </w:r>
      </w:ins>
      <w:ins w:id="311" w:author="zhou Minna" w:date="2018-08-15T15:13:00Z">
        <w:r>
          <w:rPr>
            <w:rFonts w:hint="eastAsia"/>
          </w:rPr>
          <w:t>”</w:t>
        </w:r>
      </w:ins>
      <w:ins w:id="312" w:author="zhou Minna" w:date="2018-08-15T15:12:00Z">
        <w:r w:rsidR="0088526B" w:rsidRPr="00B446EA">
          <w:rPr>
            <w:rFonts w:hint="eastAsia"/>
          </w:rPr>
          <w:t>及</w:t>
        </w:r>
      </w:ins>
      <w:ins w:id="313" w:author="zhou Minna" w:date="2018-08-15T15:13:00Z">
        <w:r>
          <w:rPr>
            <w:rFonts w:hint="eastAsia"/>
          </w:rPr>
          <w:t>“</w:t>
        </w:r>
      </w:ins>
      <w:ins w:id="314" w:author="zhou Minna" w:date="2018-08-15T15:12:00Z">
        <w:r w:rsidR="0088526B" w:rsidRPr="00B446EA">
          <w:rPr>
            <w:rFonts w:hint="eastAsia"/>
          </w:rPr>
          <w:t>上下架操作</w:t>
        </w:r>
      </w:ins>
      <w:ins w:id="315" w:author="zhou Minna" w:date="2018-08-15T15:13:00Z">
        <w:r>
          <w:rPr>
            <w:rFonts w:hint="eastAsia"/>
          </w:rPr>
          <w:t>”</w:t>
        </w:r>
      </w:ins>
      <w:ins w:id="316" w:author="zhou Minna" w:date="2018-08-15T15:12:00Z">
        <w:r w:rsidR="0088526B" w:rsidRPr="00B446EA">
          <w:rPr>
            <w:rFonts w:hint="eastAsia"/>
          </w:rPr>
          <w:t>与</w:t>
        </w:r>
      </w:ins>
      <w:ins w:id="317" w:author="zhou Minna" w:date="2018-08-15T15:13:00Z">
        <w:r>
          <w:rPr>
            <w:rFonts w:hint="eastAsia"/>
          </w:rPr>
          <w:t>“</w:t>
        </w:r>
      </w:ins>
      <w:ins w:id="318" w:author="zhou Minna" w:date="2018-08-15T15:12:00Z">
        <w:r w:rsidR="0088526B" w:rsidRPr="00B446EA">
          <w:rPr>
            <w:rFonts w:hint="eastAsia"/>
          </w:rPr>
          <w:t>产品销售流程设置</w:t>
        </w:r>
      </w:ins>
      <w:ins w:id="319" w:author="zhou Minna" w:date="2018-08-15T15:14:00Z">
        <w:r>
          <w:rPr>
            <w:rFonts w:hint="eastAsia"/>
          </w:rPr>
          <w:t>”</w:t>
        </w:r>
      </w:ins>
      <w:ins w:id="320" w:author="zhou Minna" w:date="2018-08-15T15:12:00Z">
        <w:r w:rsidR="0088526B" w:rsidRPr="00B446EA">
          <w:rPr>
            <w:rFonts w:hint="eastAsia"/>
          </w:rPr>
          <w:t>的</w:t>
        </w:r>
      </w:ins>
      <w:ins w:id="321" w:author="zhou Minna" w:date="2018-08-15T15:14:00Z">
        <w:r>
          <w:rPr>
            <w:rFonts w:hint="eastAsia"/>
          </w:rPr>
          <w:t>“</w:t>
        </w:r>
      </w:ins>
      <w:ins w:id="322" w:author="zhou Minna" w:date="2018-08-15T15:12:00Z">
        <w:r w:rsidR="0088526B" w:rsidRPr="00B446EA">
          <w:rPr>
            <w:rFonts w:hint="eastAsia"/>
          </w:rPr>
          <w:t>状态流转</w:t>
        </w:r>
      </w:ins>
      <w:ins w:id="323" w:author="zhou Minna" w:date="2018-08-15T15:14:00Z">
        <w:r>
          <w:rPr>
            <w:rFonts w:hint="eastAsia"/>
          </w:rPr>
          <w:t>”</w:t>
        </w:r>
      </w:ins>
      <w:ins w:id="324" w:author="zhou Minna" w:date="2018-08-15T15:12:00Z">
        <w:r w:rsidR="0088526B" w:rsidRPr="00B446EA">
          <w:rPr>
            <w:rFonts w:hint="eastAsia"/>
          </w:rPr>
          <w:t>对应逻辑</w:t>
        </w:r>
        <w:r w:rsidR="0088526B">
          <w:rPr>
            <w:rFonts w:hint="eastAsia"/>
          </w:rPr>
          <w:t>，如下图表所示：</w:t>
        </w:r>
      </w:ins>
    </w:p>
    <w:p w14:paraId="5A5ABEB0" w14:textId="7F8A62C0" w:rsidR="0088526B" w:rsidRDefault="0088526B" w:rsidP="005605E3">
      <w:pPr>
        <w:spacing w:line="360" w:lineRule="auto"/>
        <w:rPr>
          <w:ins w:id="325" w:author="zhou Minna" w:date="2018-08-15T15:12:00Z"/>
        </w:rPr>
      </w:pPr>
      <w:ins w:id="326" w:author="zhou Minna" w:date="2018-08-15T15:12:00Z">
        <w:r>
          <w:rPr>
            <w:noProof/>
          </w:rPr>
          <w:lastRenderedPageBreak/>
          <w:drawing>
            <wp:inline distT="0" distB="0" distL="0" distR="0" wp14:anchorId="7AFB5C81" wp14:editId="1818AB57">
              <wp:extent cx="6242236" cy="2995612"/>
              <wp:effectExtent l="0" t="0" r="635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产品基本信息状态及上下架操作与产品销售流程设置的状态流转对应逻辑.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250301" cy="2999482"/>
                      </a:xfrm>
                      <a:prstGeom prst="rect">
                        <a:avLst/>
                      </a:prstGeom>
                    </pic:spPr>
                  </pic:pic>
                </a:graphicData>
              </a:graphic>
            </wp:inline>
          </w:drawing>
        </w:r>
      </w:ins>
    </w:p>
    <w:p w14:paraId="5D088FFD" w14:textId="7A3B91F1" w:rsidR="00C241B4" w:rsidRDefault="00C241B4" w:rsidP="005605E3">
      <w:pPr>
        <w:pStyle w:val="ae"/>
        <w:numPr>
          <w:ilvl w:val="0"/>
          <w:numId w:val="27"/>
        </w:numPr>
        <w:spacing w:line="360" w:lineRule="auto"/>
        <w:ind w:left="0" w:firstLineChars="0" w:firstLine="0"/>
      </w:pPr>
      <w:r>
        <w:rPr>
          <w:rFonts w:hint="eastAsia"/>
        </w:rPr>
        <w:t>每条</w:t>
      </w:r>
      <w:r>
        <w:t>数据共有</w:t>
      </w:r>
      <w:r w:rsidR="0051795A">
        <w:rPr>
          <w:rFonts w:hint="eastAsia"/>
        </w:rPr>
        <w:t>2</w:t>
      </w:r>
      <w:r>
        <w:t>个时间，分别</w:t>
      </w:r>
      <w:r>
        <w:rPr>
          <w:rFonts w:hint="eastAsia"/>
        </w:rPr>
        <w:t>为</w:t>
      </w:r>
      <w:r>
        <w:t>：</w:t>
      </w:r>
    </w:p>
    <w:p w14:paraId="19EAEBCF" w14:textId="70C3260C" w:rsidR="00C241B4" w:rsidRDefault="0051795A" w:rsidP="005605E3">
      <w:pPr>
        <w:pStyle w:val="ae"/>
        <w:numPr>
          <w:ilvl w:val="0"/>
          <w:numId w:val="30"/>
        </w:numPr>
        <w:spacing w:line="360" w:lineRule="auto"/>
        <w:ind w:firstLineChars="0" w:firstLine="6"/>
      </w:pPr>
      <w:r>
        <w:rPr>
          <w:rFonts w:hint="eastAsia"/>
        </w:rPr>
        <w:t>销售时间</w:t>
      </w:r>
      <w:r w:rsidR="00C241B4">
        <w:t>：</w:t>
      </w:r>
      <w:r w:rsidR="000951E1">
        <w:rPr>
          <w:rFonts w:hint="eastAsia"/>
        </w:rPr>
        <w:t>默认查询</w:t>
      </w:r>
      <w:r w:rsidR="000951E1" w:rsidRPr="000951E1">
        <w:rPr>
          <w:rFonts w:hint="eastAsia"/>
        </w:rPr>
        <w:t>展示出“产品</w:t>
      </w:r>
      <w:r w:rsidR="000951E1" w:rsidRPr="000951E1">
        <w:t>管理</w:t>
      </w:r>
      <w:r w:rsidR="000951E1" w:rsidRPr="000951E1">
        <w:t>——&gt;</w:t>
      </w:r>
      <w:r w:rsidR="000951E1" w:rsidRPr="000951E1">
        <w:rPr>
          <w:rFonts w:hint="eastAsia"/>
        </w:rPr>
        <w:t>产品</w:t>
      </w:r>
      <w:r w:rsidR="000951E1" w:rsidRPr="000951E1">
        <w:t>基本信息</w:t>
      </w:r>
      <w:r w:rsidR="000951E1" w:rsidRPr="000951E1">
        <w:rPr>
          <w:rFonts w:hint="eastAsia"/>
        </w:rPr>
        <w:t>”设置</w:t>
      </w:r>
      <w:r w:rsidR="000951E1" w:rsidRPr="000951E1">
        <w:t>的</w:t>
      </w:r>
      <w:r w:rsidR="000951E1" w:rsidRPr="000951E1">
        <w:rPr>
          <w:rFonts w:hint="eastAsia"/>
        </w:rPr>
        <w:t>“自动上架</w:t>
      </w:r>
      <w:r w:rsidR="000951E1" w:rsidRPr="000951E1">
        <w:t>时间</w:t>
      </w:r>
      <w:r w:rsidR="000951E1" w:rsidRPr="000951E1">
        <w:rPr>
          <w:rFonts w:hint="eastAsia"/>
        </w:rPr>
        <w:t>”，且</w:t>
      </w:r>
      <w:r w:rsidR="000951E1" w:rsidRPr="000951E1">
        <w:t>不支持修改，为了此处设置的销售流程等于或者晚于产品上架时间，便于管理</w:t>
      </w:r>
      <w:r w:rsidRPr="000951E1">
        <w:rPr>
          <w:rFonts w:hint="eastAsia"/>
        </w:rPr>
        <w:t>；</w:t>
      </w:r>
    </w:p>
    <w:p w14:paraId="171324F6" w14:textId="15754490" w:rsidR="00C241B4" w:rsidRDefault="0051795A" w:rsidP="005605E3">
      <w:pPr>
        <w:pStyle w:val="ae"/>
        <w:numPr>
          <w:ilvl w:val="0"/>
          <w:numId w:val="30"/>
        </w:numPr>
        <w:spacing w:line="360" w:lineRule="auto"/>
        <w:ind w:firstLineChars="0" w:firstLine="6"/>
      </w:pPr>
      <w:r>
        <w:rPr>
          <w:rFonts w:hint="eastAsia"/>
        </w:rPr>
        <w:t>最后</w:t>
      </w:r>
      <w:r>
        <w:t>修改时间</w:t>
      </w:r>
      <w:r w:rsidR="00C241B4">
        <w:t>：</w:t>
      </w:r>
      <w:r>
        <w:rPr>
          <w:rFonts w:hint="eastAsia"/>
        </w:rPr>
        <w:t>修改</w:t>
      </w:r>
      <w:r>
        <w:rPr>
          <w:rFonts w:hint="eastAsia"/>
        </w:rPr>
        <w:t>/</w:t>
      </w:r>
      <w:r>
        <w:rPr>
          <w:rFonts w:hint="eastAsia"/>
        </w:rPr>
        <w:t>新增</w:t>
      </w:r>
      <w:r>
        <w:t>数据时，</w:t>
      </w:r>
      <w:r>
        <w:rPr>
          <w:rFonts w:hint="eastAsia"/>
        </w:rPr>
        <w:t>此时</w:t>
      </w:r>
      <w:r>
        <w:t>该系统时间为</w:t>
      </w:r>
      <w:r>
        <w:rPr>
          <w:rFonts w:hint="eastAsia"/>
        </w:rPr>
        <w:t>最后</w:t>
      </w:r>
      <w:r>
        <w:t>修改时间；</w:t>
      </w:r>
    </w:p>
    <w:p w14:paraId="547DA152" w14:textId="77777777" w:rsidR="00C241B4" w:rsidRDefault="00C241B4" w:rsidP="005605E3">
      <w:pPr>
        <w:pStyle w:val="ae"/>
        <w:numPr>
          <w:ilvl w:val="0"/>
          <w:numId w:val="27"/>
        </w:numPr>
        <w:spacing w:line="360" w:lineRule="auto"/>
        <w:ind w:left="0" w:firstLineChars="0" w:firstLine="0"/>
      </w:pPr>
      <w:r>
        <w:rPr>
          <w:noProof/>
        </w:rPr>
        <w:drawing>
          <wp:inline distT="0" distB="0" distL="0" distR="0" wp14:anchorId="27A7E1BB" wp14:editId="6E8B84DE">
            <wp:extent cx="495238" cy="152381"/>
            <wp:effectExtent l="19050" t="19050" r="19685" b="1968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5238" cy="152381"/>
                    </a:xfrm>
                    <a:prstGeom prst="rect">
                      <a:avLst/>
                    </a:prstGeom>
                    <a:ln>
                      <a:solidFill>
                        <a:schemeClr val="accent1"/>
                      </a:solidFill>
                    </a:ln>
                  </pic:spPr>
                </pic:pic>
              </a:graphicData>
            </a:graphic>
          </wp:inline>
        </w:drawing>
      </w:r>
      <w:r>
        <w:rPr>
          <w:rFonts w:hint="eastAsia"/>
        </w:rPr>
        <w:t>操作</w:t>
      </w:r>
      <w:r>
        <w:t>逻辑：</w:t>
      </w:r>
    </w:p>
    <w:p w14:paraId="72A2AA37" w14:textId="123F9081" w:rsidR="00C241B4" w:rsidRDefault="00C241B4" w:rsidP="005605E3">
      <w:pPr>
        <w:pStyle w:val="ae"/>
        <w:numPr>
          <w:ilvl w:val="0"/>
          <w:numId w:val="30"/>
        </w:numPr>
        <w:spacing w:line="360" w:lineRule="auto"/>
        <w:ind w:firstLineChars="0" w:firstLine="6"/>
      </w:pPr>
      <w:r>
        <w:rPr>
          <w:rFonts w:hint="eastAsia"/>
        </w:rPr>
        <w:t>修改可对“</w:t>
      </w:r>
      <w:r w:rsidR="000265D4">
        <w:rPr>
          <w:rFonts w:hint="eastAsia"/>
        </w:rPr>
        <w:t>已保存</w:t>
      </w:r>
      <w:r>
        <w:rPr>
          <w:rFonts w:hint="eastAsia"/>
        </w:rPr>
        <w:t>”、“已下线”</w:t>
      </w:r>
      <w:r>
        <w:t>状态的数据进行修改</w:t>
      </w:r>
      <w:r>
        <w:rPr>
          <w:rFonts w:hint="eastAsia"/>
        </w:rPr>
        <w:t>；</w:t>
      </w:r>
    </w:p>
    <w:p w14:paraId="6569019B" w14:textId="007E4676" w:rsidR="00C241B4" w:rsidRDefault="00C241B4" w:rsidP="005605E3">
      <w:pPr>
        <w:pStyle w:val="ae"/>
        <w:numPr>
          <w:ilvl w:val="0"/>
          <w:numId w:val="30"/>
        </w:numPr>
        <w:spacing w:line="360" w:lineRule="auto"/>
        <w:ind w:firstLineChars="0" w:firstLine="6"/>
      </w:pPr>
      <w:r>
        <w:rPr>
          <w:rFonts w:hint="eastAsia"/>
        </w:rPr>
        <w:t>每次</w:t>
      </w:r>
      <w:r>
        <w:t>只能对一条数据进行</w:t>
      </w:r>
      <w:r>
        <w:rPr>
          <w:rFonts w:hint="eastAsia"/>
        </w:rPr>
        <w:t>修改</w:t>
      </w:r>
      <w:r w:rsidR="000265D4">
        <w:t>操作</w:t>
      </w:r>
      <w:r w:rsidR="000265D4">
        <w:rPr>
          <w:rFonts w:hint="eastAsia"/>
        </w:rPr>
        <w:t>；</w:t>
      </w:r>
    </w:p>
    <w:p w14:paraId="509DA4F8" w14:textId="0CEB4895" w:rsidR="005E7F9A" w:rsidRDefault="00C241B4" w:rsidP="005605E3">
      <w:pPr>
        <w:pStyle w:val="ae"/>
        <w:numPr>
          <w:ilvl w:val="0"/>
          <w:numId w:val="30"/>
        </w:numPr>
        <w:spacing w:line="360" w:lineRule="auto"/>
        <w:ind w:firstLineChars="0" w:firstLine="6"/>
      </w:pPr>
      <w:r>
        <w:rPr>
          <w:rFonts w:hint="eastAsia"/>
        </w:rPr>
        <w:t>选中一条数据进入</w:t>
      </w:r>
      <w:r>
        <w:t>到</w:t>
      </w:r>
      <w:r>
        <w:rPr>
          <w:rFonts w:hint="eastAsia"/>
        </w:rPr>
        <w:t>对应</w:t>
      </w:r>
      <w:r>
        <w:t>的</w:t>
      </w:r>
      <w:r>
        <w:rPr>
          <w:rFonts w:hint="eastAsia"/>
        </w:rPr>
        <w:t>该</w:t>
      </w:r>
      <w:r w:rsidR="00BC12FC">
        <w:rPr>
          <w:rFonts w:hint="eastAsia"/>
        </w:rPr>
        <w:t>销售流程</w:t>
      </w:r>
      <w:r w:rsidR="00BC12FC">
        <w:t>的</w:t>
      </w:r>
      <w:r>
        <w:t>编辑页面，带出该</w:t>
      </w:r>
      <w:r w:rsidR="00BC12FC">
        <w:rPr>
          <w:rFonts w:hint="eastAsia"/>
        </w:rPr>
        <w:t>销售流程最后</w:t>
      </w:r>
      <w:r w:rsidR="00BC12FC">
        <w:t>一次保存</w:t>
      </w:r>
      <w:r>
        <w:t>的所有数据，</w:t>
      </w:r>
      <w:r>
        <w:rPr>
          <w:rFonts w:hint="eastAsia"/>
        </w:rPr>
        <w:t>对</w:t>
      </w:r>
      <w:r>
        <w:t>该话题进行【</w:t>
      </w:r>
      <w:r>
        <w:rPr>
          <w:rFonts w:hint="eastAsia"/>
        </w:rPr>
        <w:t>保存</w:t>
      </w:r>
      <w:r>
        <w:t>】</w:t>
      </w:r>
      <w:r w:rsidR="00BC12FC">
        <w:rPr>
          <w:rFonts w:hint="eastAsia"/>
        </w:rPr>
        <w:t>或者</w:t>
      </w:r>
      <w:r w:rsidR="00BC12FC">
        <w:t>【</w:t>
      </w:r>
      <w:r w:rsidR="00BC12FC">
        <w:rPr>
          <w:rFonts w:hint="eastAsia"/>
        </w:rPr>
        <w:t>发布</w:t>
      </w:r>
      <w:r w:rsidR="00BC12FC">
        <w:t>】</w:t>
      </w:r>
      <w:r>
        <w:rPr>
          <w:rFonts w:hint="eastAsia"/>
        </w:rPr>
        <w:t>操作</w:t>
      </w:r>
      <w:r>
        <w:t>时</w:t>
      </w:r>
      <w:r w:rsidR="00BC12FC">
        <w:rPr>
          <w:rFonts w:hint="eastAsia"/>
        </w:rPr>
        <w:t>，数据</w:t>
      </w:r>
      <w:r w:rsidR="00BC12FC">
        <w:t>状态流转参考</w:t>
      </w:r>
      <w:r w:rsidR="00BC12FC">
        <w:rPr>
          <w:rFonts w:hint="eastAsia"/>
        </w:rPr>
        <w:t>第</w:t>
      </w:r>
      <w:r w:rsidR="00BC12FC">
        <w:rPr>
          <w:rFonts w:hint="eastAsia"/>
        </w:rPr>
        <w:t>3</w:t>
      </w:r>
      <w:r w:rsidR="00BC12FC">
        <w:rPr>
          <w:rFonts w:hint="eastAsia"/>
        </w:rPr>
        <w:t>条</w:t>
      </w:r>
      <w:r w:rsidR="00FB3BD2">
        <w:rPr>
          <w:rFonts w:hint="eastAsia"/>
        </w:rPr>
        <w:t>。</w:t>
      </w:r>
    </w:p>
    <w:p w14:paraId="1A38933D" w14:textId="2A395562" w:rsidR="00467371" w:rsidRDefault="000A7CD3" w:rsidP="005605E3">
      <w:pPr>
        <w:pStyle w:val="ae"/>
        <w:numPr>
          <w:ilvl w:val="0"/>
          <w:numId w:val="27"/>
        </w:numPr>
        <w:spacing w:line="360" w:lineRule="auto"/>
        <w:ind w:left="0" w:firstLineChars="0" w:firstLine="0"/>
      </w:pPr>
      <w:r>
        <w:rPr>
          <w:rFonts w:hint="eastAsia"/>
        </w:rPr>
        <w:t>“</w:t>
      </w:r>
      <w:r w:rsidR="006870C9">
        <w:rPr>
          <w:rFonts w:hint="eastAsia"/>
        </w:rPr>
        <w:t>机构</w:t>
      </w:r>
      <w:r>
        <w:rPr>
          <w:rFonts w:hint="eastAsia"/>
        </w:rPr>
        <w:t>”下拉</w:t>
      </w:r>
      <w:r>
        <w:t>列表</w:t>
      </w:r>
      <w:r w:rsidR="00D40710">
        <w:rPr>
          <w:rFonts w:hint="eastAsia"/>
        </w:rPr>
        <w:t>为级联</w:t>
      </w:r>
      <w:r>
        <w:rPr>
          <w:rFonts w:hint="eastAsia"/>
        </w:rPr>
        <w:t>，</w:t>
      </w:r>
      <w:r w:rsidR="00D40710">
        <w:rPr>
          <w:rFonts w:hint="eastAsia"/>
        </w:rPr>
        <w:t>且均</w:t>
      </w:r>
      <w:r>
        <w:rPr>
          <w:rFonts w:hint="eastAsia"/>
        </w:rPr>
        <w:t>为</w:t>
      </w:r>
      <w:r w:rsidR="006870C9">
        <w:rPr>
          <w:rFonts w:hint="eastAsia"/>
        </w:rPr>
        <w:t>多</w:t>
      </w:r>
      <w:r w:rsidRPr="00163589">
        <w:rPr>
          <w:rFonts w:hint="eastAsia"/>
        </w:rPr>
        <w:t>选</w:t>
      </w:r>
      <w:r w:rsidR="00D40710">
        <w:rPr>
          <w:rFonts w:hint="eastAsia"/>
        </w:rPr>
        <w:t>下拉框</w:t>
      </w:r>
      <w:r w:rsidR="0058222F">
        <w:rPr>
          <w:rFonts w:hint="eastAsia"/>
        </w:rPr>
        <w:t>，</w:t>
      </w:r>
      <w:r w:rsidR="0058222F">
        <w:t>多</w:t>
      </w:r>
      <w:r w:rsidR="0058222F">
        <w:rPr>
          <w:rFonts w:hint="eastAsia"/>
        </w:rPr>
        <w:t>选</w:t>
      </w:r>
      <w:r w:rsidR="0058222F">
        <w:t>下拉框的规则如下</w:t>
      </w:r>
      <w:r>
        <w:t>：</w:t>
      </w:r>
    </w:p>
    <w:p w14:paraId="272A677A" w14:textId="38DAD021" w:rsidR="004C1D5B" w:rsidRDefault="004C1D5B" w:rsidP="005605E3">
      <w:pPr>
        <w:pStyle w:val="ae"/>
        <w:numPr>
          <w:ilvl w:val="0"/>
          <w:numId w:val="37"/>
        </w:numPr>
        <w:spacing w:line="360" w:lineRule="auto"/>
        <w:ind w:firstLineChars="0" w:firstLine="6"/>
      </w:pPr>
      <w:r>
        <w:rPr>
          <w:rFonts w:hint="eastAsia"/>
        </w:rPr>
        <w:t>级联样式如图所示：</w:t>
      </w:r>
    </w:p>
    <w:p w14:paraId="3D6F50F7" w14:textId="7FE03206" w:rsidR="004C1D5B" w:rsidRDefault="004C1D5B" w:rsidP="005605E3">
      <w:pPr>
        <w:pStyle w:val="ae"/>
        <w:spacing w:line="360" w:lineRule="auto"/>
        <w:ind w:left="840" w:firstLineChars="0" w:firstLine="0"/>
      </w:pPr>
      <w:r>
        <w:rPr>
          <w:rFonts w:hint="eastAsia"/>
        </w:rPr>
        <w:t>如果用户还未选择任意机构，那么样式如图所示：</w:t>
      </w:r>
    </w:p>
    <w:p w14:paraId="56EBFDCC" w14:textId="2C300ECF" w:rsidR="004C1D5B" w:rsidRDefault="004C1D5B" w:rsidP="005605E3">
      <w:pPr>
        <w:pStyle w:val="ae"/>
        <w:spacing w:line="360" w:lineRule="auto"/>
        <w:ind w:left="840" w:firstLineChars="0" w:firstLine="0"/>
      </w:pPr>
      <w:r>
        <w:rPr>
          <w:rFonts w:hint="eastAsia"/>
          <w:noProof/>
        </w:rPr>
        <w:drawing>
          <wp:inline distT="0" distB="0" distL="0" distR="0" wp14:anchorId="4AB4D51E" wp14:editId="180257A7">
            <wp:extent cx="2752725" cy="247650"/>
            <wp:effectExtent l="19050" t="19050" r="28575" b="190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微信图片_20180724110854.jpg"/>
                    <pic:cNvPicPr/>
                  </pic:nvPicPr>
                  <pic:blipFill>
                    <a:blip r:embed="rId65">
                      <a:extLst>
                        <a:ext uri="{28A0092B-C50C-407E-A947-70E740481C1C}">
                          <a14:useLocalDpi xmlns:a14="http://schemas.microsoft.com/office/drawing/2010/main" val="0"/>
                        </a:ext>
                      </a:extLst>
                    </a:blip>
                    <a:stretch>
                      <a:fillRect/>
                    </a:stretch>
                  </pic:blipFill>
                  <pic:spPr>
                    <a:xfrm>
                      <a:off x="0" y="0"/>
                      <a:ext cx="2752725" cy="247650"/>
                    </a:xfrm>
                    <a:prstGeom prst="rect">
                      <a:avLst/>
                    </a:prstGeom>
                    <a:ln>
                      <a:solidFill>
                        <a:schemeClr val="accent1"/>
                      </a:solidFill>
                    </a:ln>
                  </pic:spPr>
                </pic:pic>
              </a:graphicData>
            </a:graphic>
          </wp:inline>
        </w:drawing>
      </w:r>
    </w:p>
    <w:p w14:paraId="5F3994EA" w14:textId="329F2245" w:rsidR="004C1D5B" w:rsidRDefault="004C1D5B" w:rsidP="005605E3">
      <w:pPr>
        <w:pStyle w:val="ae"/>
        <w:spacing w:line="360" w:lineRule="auto"/>
        <w:ind w:left="840" w:firstLineChars="0" w:firstLine="0"/>
      </w:pPr>
      <w:r>
        <w:rPr>
          <w:rFonts w:hint="eastAsia"/>
        </w:rPr>
        <w:t>如果用户选择了二级机构则才展示出三级机构，又选择了三级机构，才展示出四级机构，未选择四级机构则下方的级联机构不再展示了，样式如图所示：</w:t>
      </w:r>
    </w:p>
    <w:p w14:paraId="1DF2909A" w14:textId="086D2C8F" w:rsidR="008F1383" w:rsidRDefault="00FB53D4" w:rsidP="005605E3">
      <w:pPr>
        <w:pStyle w:val="ae"/>
        <w:spacing w:line="360" w:lineRule="auto"/>
        <w:ind w:left="840" w:firstLineChars="0" w:firstLine="0"/>
      </w:pPr>
      <w:r>
        <w:rPr>
          <w:noProof/>
        </w:rPr>
        <w:drawing>
          <wp:inline distT="0" distB="0" distL="0" distR="0" wp14:anchorId="41042163" wp14:editId="3A8FDAF6">
            <wp:extent cx="5274310" cy="188071"/>
            <wp:effectExtent l="19050" t="19050" r="21590" b="21590"/>
            <wp:docPr id="145" name="图片 145" descr="C:\Users\Minna.zhou\AppData\Local\Packages\Microsoft.Office.Desktop_8wekyb3d8bbwe\AC\INetCache\Content.Word\QQ图片2018072411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na.zhou\AppData\Local\Packages\Microsoft.Office.Desktop_8wekyb3d8bbwe\AC\INetCache\Content.Word\QQ图片2018072411265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88071"/>
                    </a:xfrm>
                    <a:prstGeom prst="rect">
                      <a:avLst/>
                    </a:prstGeom>
                    <a:noFill/>
                    <a:ln>
                      <a:solidFill>
                        <a:schemeClr val="accent1"/>
                      </a:solidFill>
                    </a:ln>
                  </pic:spPr>
                </pic:pic>
              </a:graphicData>
            </a:graphic>
          </wp:inline>
        </w:drawing>
      </w:r>
    </w:p>
    <w:p w14:paraId="0365AED3" w14:textId="57C7CDAE" w:rsidR="000A7CD3" w:rsidRDefault="000A7CD3" w:rsidP="005605E3">
      <w:pPr>
        <w:pStyle w:val="ae"/>
        <w:numPr>
          <w:ilvl w:val="0"/>
          <w:numId w:val="37"/>
        </w:numPr>
        <w:spacing w:line="360" w:lineRule="auto"/>
        <w:ind w:firstLineChars="0" w:firstLine="6"/>
      </w:pPr>
      <w:r>
        <w:rPr>
          <w:rFonts w:hint="eastAsia"/>
        </w:rPr>
        <w:t>“</w:t>
      </w:r>
      <w:r w:rsidR="006870C9">
        <w:rPr>
          <w:rFonts w:hint="eastAsia"/>
        </w:rPr>
        <w:t>机构</w:t>
      </w:r>
      <w:r>
        <w:rPr>
          <w:rFonts w:hint="eastAsia"/>
        </w:rPr>
        <w:t>”</w:t>
      </w:r>
      <w:r w:rsidR="004D2197">
        <w:rPr>
          <w:rFonts w:hint="eastAsia"/>
        </w:rPr>
        <w:t>任意一个</w:t>
      </w:r>
      <w:r>
        <w:rPr>
          <w:rFonts w:hint="eastAsia"/>
        </w:rPr>
        <w:t>下拉</w:t>
      </w:r>
      <w:r>
        <w:t>列表</w:t>
      </w:r>
      <w:r>
        <w:rPr>
          <w:rFonts w:hint="eastAsia"/>
        </w:rPr>
        <w:t>展开</w:t>
      </w:r>
      <w:r>
        <w:t>只显示</w:t>
      </w:r>
      <w:r>
        <w:rPr>
          <w:rFonts w:hint="eastAsia"/>
        </w:rPr>
        <w:t>10</w:t>
      </w:r>
      <w:r>
        <w:rPr>
          <w:rFonts w:hint="eastAsia"/>
        </w:rPr>
        <w:t>条</w:t>
      </w:r>
      <w:r>
        <w:t>数据，需要显示查看多条，可通过</w:t>
      </w:r>
      <w:r>
        <w:rPr>
          <w:rFonts w:hint="eastAsia"/>
        </w:rPr>
        <w:t>滑动</w:t>
      </w:r>
      <w:r>
        <w:t>鼠标在当前区域进行其他数据的滚动</w:t>
      </w:r>
      <w:r>
        <w:rPr>
          <w:rFonts w:hint="eastAsia"/>
        </w:rPr>
        <w:t>查看</w:t>
      </w:r>
      <w:r>
        <w:t>勾选；</w:t>
      </w:r>
      <w:r w:rsidR="0063015D">
        <w:rPr>
          <w:rFonts w:hint="eastAsia"/>
        </w:rPr>
        <w:t>样式</w:t>
      </w:r>
      <w:r w:rsidR="0063015D">
        <w:t>如图所示：</w:t>
      </w:r>
      <w:r w:rsidR="0063015D">
        <w:rPr>
          <w:noProof/>
        </w:rPr>
        <w:lastRenderedPageBreak/>
        <w:drawing>
          <wp:inline distT="0" distB="0" distL="0" distR="0" wp14:anchorId="55CEA038" wp14:editId="72E572C9">
            <wp:extent cx="1381125" cy="269557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81125" cy="2695575"/>
                    </a:xfrm>
                    <a:prstGeom prst="rect">
                      <a:avLst/>
                    </a:prstGeom>
                  </pic:spPr>
                </pic:pic>
              </a:graphicData>
            </a:graphic>
          </wp:inline>
        </w:drawing>
      </w:r>
      <w:r w:rsidR="0063015D">
        <w:rPr>
          <w:rFonts w:hint="eastAsia"/>
        </w:rPr>
        <w:t>；</w:t>
      </w:r>
    </w:p>
    <w:p w14:paraId="1A250860" w14:textId="0EBC0911" w:rsidR="000A7CD3" w:rsidRDefault="000A7CD3" w:rsidP="005605E3">
      <w:pPr>
        <w:pStyle w:val="ae"/>
        <w:numPr>
          <w:ilvl w:val="0"/>
          <w:numId w:val="37"/>
        </w:numPr>
        <w:spacing w:line="360" w:lineRule="auto"/>
        <w:ind w:firstLineChars="0" w:firstLine="6"/>
      </w:pPr>
      <w:r>
        <w:rPr>
          <w:rFonts w:hint="eastAsia"/>
        </w:rPr>
        <w:t>下拉</w:t>
      </w:r>
      <w:r>
        <w:t>列表值</w:t>
      </w:r>
      <w:r>
        <w:rPr>
          <w:rFonts w:hint="eastAsia"/>
        </w:rPr>
        <w:t>是</w:t>
      </w:r>
      <w:r>
        <w:t>以</w:t>
      </w:r>
      <w:r w:rsidR="00B3180E">
        <w:rPr>
          <w:rFonts w:hint="eastAsia"/>
        </w:rPr>
        <w:t>“</w:t>
      </w:r>
      <w:r>
        <w:rPr>
          <w:rFonts w:hint="eastAsia"/>
        </w:rPr>
        <w:t>机构</w:t>
      </w:r>
      <w:r>
        <w:t>代码</w:t>
      </w:r>
      <w:r w:rsidR="00B3180E">
        <w:rPr>
          <w:rFonts w:hint="eastAsia"/>
        </w:rPr>
        <w:t>+</w:t>
      </w:r>
      <w:r w:rsidR="00B3180E">
        <w:rPr>
          <w:rFonts w:hint="eastAsia"/>
        </w:rPr>
        <w:t>机构名称”</w:t>
      </w:r>
      <w:r>
        <w:t>进行</w:t>
      </w:r>
      <w:r>
        <w:rPr>
          <w:rFonts w:hint="eastAsia"/>
        </w:rPr>
        <w:t>升序</w:t>
      </w:r>
      <w:r>
        <w:t>排序，如</w:t>
      </w:r>
      <w:r>
        <w:rPr>
          <w:rFonts w:hint="eastAsia"/>
        </w:rPr>
        <w:t>：</w:t>
      </w:r>
      <w:r>
        <w:rPr>
          <w:rFonts w:hint="eastAsia"/>
        </w:rPr>
        <w:t>8601-</w:t>
      </w:r>
      <w:r>
        <w:rPr>
          <w:rFonts w:hint="eastAsia"/>
        </w:rPr>
        <w:t>北京</w:t>
      </w:r>
      <w:r>
        <w:t>分公司</w:t>
      </w:r>
      <w:r>
        <w:rPr>
          <w:rFonts w:hint="eastAsia"/>
        </w:rPr>
        <w:t>、</w:t>
      </w:r>
      <w:r>
        <w:rPr>
          <w:rFonts w:hint="eastAsia"/>
        </w:rPr>
        <w:t>8602-</w:t>
      </w:r>
      <w:r>
        <w:rPr>
          <w:rFonts w:hint="eastAsia"/>
        </w:rPr>
        <w:t>湖南</w:t>
      </w:r>
      <w:r>
        <w:t>分公司</w:t>
      </w:r>
      <w:r>
        <w:rPr>
          <w:rFonts w:hint="eastAsia"/>
        </w:rPr>
        <w:t>、</w:t>
      </w:r>
      <w:r>
        <w:t>……</w:t>
      </w:r>
      <w:r>
        <w:rPr>
          <w:rFonts w:hint="eastAsia"/>
        </w:rPr>
        <w:t>；</w:t>
      </w:r>
    </w:p>
    <w:p w14:paraId="5A9FC4F8" w14:textId="32F6B360" w:rsidR="00BF4AD7" w:rsidRDefault="00BF4AD7" w:rsidP="005605E3">
      <w:pPr>
        <w:pStyle w:val="ae"/>
        <w:numPr>
          <w:ilvl w:val="0"/>
          <w:numId w:val="37"/>
        </w:numPr>
        <w:spacing w:line="360" w:lineRule="auto"/>
        <w:ind w:firstLineChars="0" w:firstLine="6"/>
      </w:pPr>
      <w:r>
        <w:rPr>
          <w:rFonts w:hint="eastAsia"/>
        </w:rPr>
        <w:t>勾选</w:t>
      </w:r>
      <w:r w:rsidR="003B33F3">
        <w:rPr>
          <w:rFonts w:hint="eastAsia"/>
        </w:rPr>
        <w:t>【全选</w:t>
      </w:r>
      <w:r w:rsidR="003B33F3">
        <w:t>】</w:t>
      </w:r>
      <w:r>
        <w:rPr>
          <w:rFonts w:hint="eastAsia"/>
        </w:rPr>
        <w:t>时</w:t>
      </w:r>
      <w:r>
        <w:t>，</w:t>
      </w:r>
      <w:r>
        <w:rPr>
          <w:rFonts w:hint="eastAsia"/>
        </w:rPr>
        <w:t>若</w:t>
      </w:r>
      <w:r>
        <w:t>数据有一部分</w:t>
      </w:r>
      <w:r>
        <w:rPr>
          <w:rFonts w:hint="eastAsia"/>
        </w:rPr>
        <w:t>已经</w:t>
      </w:r>
      <w:r>
        <w:t>进行了勾选，那么此时所有数据</w:t>
      </w:r>
      <w:r>
        <w:rPr>
          <w:rFonts w:hint="eastAsia"/>
        </w:rPr>
        <w:t>都被选中</w:t>
      </w:r>
      <w:r>
        <w:t>；如果数据全部为勾选状态，再次点击</w:t>
      </w:r>
      <w:r>
        <w:rPr>
          <w:rFonts w:hint="eastAsia"/>
        </w:rPr>
        <w:t>“全选”时，</w:t>
      </w:r>
      <w:r>
        <w:t>所有数据被取消</w:t>
      </w:r>
      <w:r>
        <w:rPr>
          <w:rFonts w:hint="eastAsia"/>
        </w:rPr>
        <w:t>全选</w:t>
      </w:r>
      <w:r>
        <w:t>；</w:t>
      </w:r>
    </w:p>
    <w:p w14:paraId="23DF8AE8" w14:textId="7A10BA87" w:rsidR="004E58B3" w:rsidRDefault="004E58B3" w:rsidP="005605E3">
      <w:pPr>
        <w:pStyle w:val="ae"/>
        <w:numPr>
          <w:ilvl w:val="0"/>
          <w:numId w:val="37"/>
        </w:numPr>
        <w:spacing w:line="360" w:lineRule="auto"/>
        <w:ind w:firstLineChars="0" w:firstLine="6"/>
      </w:pPr>
      <w:r>
        <w:rPr>
          <w:rFonts w:hint="eastAsia"/>
        </w:rPr>
        <w:t>点击</w:t>
      </w:r>
      <w:r>
        <w:t>【</w:t>
      </w:r>
      <w:r>
        <w:rPr>
          <w:rFonts w:hint="eastAsia"/>
        </w:rPr>
        <w:t>确定</w:t>
      </w:r>
      <w:r>
        <w:t>】</w:t>
      </w:r>
      <w:r>
        <w:rPr>
          <w:rFonts w:hint="eastAsia"/>
        </w:rPr>
        <w:t>按钮时</w:t>
      </w:r>
      <w:r>
        <w:t>，才</w:t>
      </w:r>
      <w:r>
        <w:rPr>
          <w:rFonts w:hint="eastAsia"/>
        </w:rPr>
        <w:t>算</w:t>
      </w:r>
      <w:r>
        <w:t>选中</w:t>
      </w:r>
      <w:r>
        <w:rPr>
          <w:rFonts w:hint="eastAsia"/>
        </w:rPr>
        <w:t>勾选</w:t>
      </w:r>
      <w:r>
        <w:t>的数据</w:t>
      </w:r>
      <w:r>
        <w:rPr>
          <w:rFonts w:hint="eastAsia"/>
        </w:rPr>
        <w:t>；</w:t>
      </w:r>
    </w:p>
    <w:p w14:paraId="0F86B5AC" w14:textId="77777777" w:rsidR="00B3180E" w:rsidRDefault="00B3180E" w:rsidP="005605E3">
      <w:pPr>
        <w:pStyle w:val="ae"/>
        <w:numPr>
          <w:ilvl w:val="0"/>
          <w:numId w:val="37"/>
        </w:numPr>
        <w:spacing w:line="360" w:lineRule="auto"/>
        <w:ind w:firstLineChars="0" w:firstLine="6"/>
      </w:pPr>
      <w:r>
        <w:rPr>
          <w:rFonts w:hint="eastAsia"/>
        </w:rPr>
        <w:t>下拉</w:t>
      </w:r>
      <w:r>
        <w:t>列表</w:t>
      </w:r>
      <w:r>
        <w:rPr>
          <w:rFonts w:hint="eastAsia"/>
        </w:rPr>
        <w:t>可</w:t>
      </w:r>
      <w:r>
        <w:t>进行模糊搜索</w:t>
      </w:r>
      <w:r>
        <w:rPr>
          <w:rFonts w:hint="eastAsia"/>
        </w:rPr>
        <w:t>查询，</w:t>
      </w:r>
      <w:r>
        <w:t>可使用</w:t>
      </w:r>
      <w:r>
        <w:rPr>
          <w:rFonts w:hint="eastAsia"/>
        </w:rPr>
        <w:t>机构</w:t>
      </w:r>
      <w:r>
        <w:t>代码或机构名称进行模糊搜索</w:t>
      </w:r>
      <w:r>
        <w:rPr>
          <w:rFonts w:hint="eastAsia"/>
        </w:rPr>
        <w:t>；</w:t>
      </w:r>
    </w:p>
    <w:p w14:paraId="3A1E25AF" w14:textId="6F26FD82" w:rsidR="00F613F5" w:rsidRDefault="000A7CD3" w:rsidP="005605E3">
      <w:pPr>
        <w:pStyle w:val="ae"/>
        <w:spacing w:line="360" w:lineRule="auto"/>
        <w:ind w:left="426" w:firstLineChars="0" w:firstLine="414"/>
      </w:pPr>
      <w:r>
        <w:rPr>
          <w:rFonts w:hint="eastAsia"/>
        </w:rPr>
        <w:t>例</w:t>
      </w:r>
      <w:r>
        <w:t>：</w:t>
      </w:r>
      <w:r>
        <w:rPr>
          <w:rFonts w:hint="eastAsia"/>
        </w:rPr>
        <w:t>在</w:t>
      </w:r>
      <w:r>
        <w:t>下拉列表中录入</w:t>
      </w:r>
      <w:r>
        <w:rPr>
          <w:rFonts w:hint="eastAsia"/>
        </w:rPr>
        <w:t>“东分”</w:t>
      </w:r>
      <w:r>
        <w:t>则查询出所有分公司带</w:t>
      </w:r>
      <w:r>
        <w:rPr>
          <w:rFonts w:hint="eastAsia"/>
        </w:rPr>
        <w:t>“东分”的</w:t>
      </w:r>
      <w:r>
        <w:t>数据，即查询出的数据</w:t>
      </w:r>
      <w:r>
        <w:rPr>
          <w:rFonts w:hint="eastAsia"/>
        </w:rPr>
        <w:t>为</w:t>
      </w:r>
      <w:r>
        <w:t>：</w:t>
      </w:r>
      <w:r>
        <w:rPr>
          <w:rFonts w:hint="eastAsia"/>
        </w:rPr>
        <w:t>8605-</w:t>
      </w:r>
      <w:r>
        <w:rPr>
          <w:rFonts w:hint="eastAsia"/>
        </w:rPr>
        <w:t>广东分公司</w:t>
      </w:r>
      <w:r>
        <w:t>、</w:t>
      </w:r>
      <w:r>
        <w:rPr>
          <w:rFonts w:hint="eastAsia"/>
        </w:rPr>
        <w:t>8606-</w:t>
      </w:r>
      <w:r>
        <w:rPr>
          <w:rFonts w:hint="eastAsia"/>
        </w:rPr>
        <w:t>山东</w:t>
      </w:r>
      <w:r>
        <w:t>分公司</w:t>
      </w:r>
      <w:r>
        <w:rPr>
          <w:rFonts w:hint="eastAsia"/>
        </w:rPr>
        <w:t>；可对</w:t>
      </w:r>
      <w:r>
        <w:t>这两条数据</w:t>
      </w:r>
      <w:r>
        <w:rPr>
          <w:rFonts w:hint="eastAsia"/>
        </w:rPr>
        <w:t>进行</w:t>
      </w:r>
      <w:r w:rsidRPr="00163589">
        <w:t>多选</w:t>
      </w:r>
      <w:r w:rsidRPr="00163589">
        <w:rPr>
          <w:rFonts w:hint="eastAsia"/>
        </w:rPr>
        <w:t>/</w:t>
      </w:r>
      <w:r w:rsidRPr="00163589">
        <w:rPr>
          <w:rFonts w:hint="eastAsia"/>
        </w:rPr>
        <w:t>全选</w:t>
      </w:r>
      <w:r w:rsidRPr="00163589">
        <w:rPr>
          <w:rFonts w:hint="eastAsia"/>
        </w:rPr>
        <w:t>/</w:t>
      </w:r>
      <w:r w:rsidRPr="00163589">
        <w:rPr>
          <w:rFonts w:hint="eastAsia"/>
        </w:rPr>
        <w:t>单选</w:t>
      </w:r>
      <w:r>
        <w:rPr>
          <w:rFonts w:hint="eastAsia"/>
        </w:rPr>
        <w:t>；</w:t>
      </w:r>
      <w:r>
        <w:t>点击</w:t>
      </w:r>
      <w:r>
        <w:rPr>
          <w:rFonts w:hint="eastAsia"/>
        </w:rPr>
        <w:t>【全选</w:t>
      </w:r>
      <w:r>
        <w:t>】</w:t>
      </w:r>
      <w:r>
        <w:rPr>
          <w:rFonts w:hint="eastAsia"/>
        </w:rPr>
        <w:t>按钮</w:t>
      </w:r>
      <w:r>
        <w:t>，两条数据均为选中状态</w:t>
      </w:r>
      <w:r>
        <w:rPr>
          <w:rFonts w:hint="eastAsia"/>
        </w:rPr>
        <w:t>；</w:t>
      </w:r>
      <w:r>
        <w:t>之后对</w:t>
      </w:r>
      <w:r>
        <w:rPr>
          <w:rFonts w:hint="eastAsia"/>
        </w:rPr>
        <w:t>“东分”两个字</w:t>
      </w:r>
      <w:r>
        <w:t>进行修改，删除掉一个</w:t>
      </w:r>
      <w:r>
        <w:rPr>
          <w:rFonts w:hint="eastAsia"/>
        </w:rPr>
        <w:t>“东”，</w:t>
      </w:r>
      <w:r>
        <w:t>留一个</w:t>
      </w:r>
      <w:r>
        <w:rPr>
          <w:rFonts w:hint="eastAsia"/>
        </w:rPr>
        <w:t>“分”字</w:t>
      </w:r>
      <w:r>
        <w:t>，此时</w:t>
      </w:r>
      <w:r>
        <w:rPr>
          <w:rFonts w:hint="eastAsia"/>
        </w:rPr>
        <w:t>重新</w:t>
      </w:r>
      <w:r>
        <w:t>进行模糊查询，查询出所有带</w:t>
      </w:r>
      <w:r>
        <w:rPr>
          <w:rFonts w:hint="eastAsia"/>
        </w:rPr>
        <w:t>“分”的</w:t>
      </w:r>
      <w:r>
        <w:t>数据</w:t>
      </w:r>
      <w:r>
        <w:rPr>
          <w:rFonts w:hint="eastAsia"/>
        </w:rPr>
        <w:t>；</w:t>
      </w:r>
      <w:r w:rsidR="002C70CD">
        <w:rPr>
          <w:rFonts w:hint="eastAsia"/>
        </w:rPr>
        <w:t>而刚才选中的两条数据依然为选中状态；</w:t>
      </w:r>
    </w:p>
    <w:p w14:paraId="43245935" w14:textId="18405C19" w:rsidR="000B045D" w:rsidRPr="00441F8F" w:rsidRDefault="000B045D" w:rsidP="005605E3">
      <w:pPr>
        <w:pStyle w:val="ae"/>
        <w:numPr>
          <w:ilvl w:val="0"/>
          <w:numId w:val="27"/>
        </w:numPr>
        <w:spacing w:line="360" w:lineRule="auto"/>
        <w:ind w:left="0" w:firstLineChars="0" w:firstLine="0"/>
        <w:rPr>
          <w:color w:val="00B050"/>
        </w:rPr>
      </w:pPr>
      <w:r>
        <w:rPr>
          <w:rFonts w:hint="eastAsia"/>
        </w:rPr>
        <w:t>同一个产品、</w:t>
      </w:r>
      <w:r w:rsidR="00851F53">
        <w:rPr>
          <w:rFonts w:hint="eastAsia"/>
        </w:rPr>
        <w:t>同一个</w:t>
      </w:r>
      <w:r>
        <w:rPr>
          <w:rFonts w:hint="eastAsia"/>
        </w:rPr>
        <w:t>渠道、同一个</w:t>
      </w:r>
      <w:r w:rsidR="00851F53">
        <w:rPr>
          <w:rFonts w:hint="eastAsia"/>
        </w:rPr>
        <w:t>销售机构</w:t>
      </w:r>
      <w:r>
        <w:rPr>
          <w:rFonts w:hint="eastAsia"/>
        </w:rPr>
        <w:t>不可设置多个销售流程，故点击【保存】或者【发布】按钮时</w:t>
      </w:r>
      <w:r w:rsidR="00321AC3">
        <w:rPr>
          <w:rFonts w:hint="eastAsia"/>
        </w:rPr>
        <w:t>，</w:t>
      </w:r>
      <w:r>
        <w:rPr>
          <w:rFonts w:hint="eastAsia"/>
        </w:rPr>
        <w:t>如果同一个产品，同一个销售渠道的同一个销售机构已设置了销售流程，那么当前页面需要进行弹框提示，提示语：</w:t>
      </w:r>
      <w:r w:rsidRPr="00321AC3">
        <w:rPr>
          <w:rFonts w:hint="eastAsia"/>
          <w:color w:val="00B050"/>
        </w:rPr>
        <w:t>xx</w:t>
      </w:r>
      <w:r w:rsidRPr="00321AC3">
        <w:rPr>
          <w:rFonts w:hint="eastAsia"/>
          <w:color w:val="808080" w:themeColor="background1" w:themeShade="80"/>
        </w:rPr>
        <w:t>（</w:t>
      </w:r>
      <w:r w:rsidRPr="00321AC3">
        <w:rPr>
          <w:rFonts w:hint="eastAsia"/>
          <w:color w:val="808080" w:themeColor="background1" w:themeShade="80"/>
        </w:rPr>
        <w:t>xx</w:t>
      </w:r>
      <w:r w:rsidRPr="00321AC3">
        <w:rPr>
          <w:rFonts w:hint="eastAsia"/>
          <w:color w:val="808080" w:themeColor="background1" w:themeShade="80"/>
        </w:rPr>
        <w:t>为已有销售流程的机构的销售渠道名称）</w:t>
      </w:r>
      <w:r w:rsidRPr="00321AC3">
        <w:rPr>
          <w:rFonts w:hint="eastAsia"/>
          <w:color w:val="00B050"/>
        </w:rPr>
        <w:t>销售渠道的</w:t>
      </w:r>
      <w:r w:rsidRPr="00321AC3">
        <w:rPr>
          <w:rFonts w:hint="eastAsia"/>
          <w:color w:val="00B050"/>
        </w:rPr>
        <w:t>xx</w:t>
      </w:r>
      <w:r w:rsidRPr="00321AC3">
        <w:rPr>
          <w:rFonts w:hint="eastAsia"/>
          <w:color w:val="00B050"/>
        </w:rPr>
        <w:t>机构</w:t>
      </w:r>
      <w:r w:rsidRPr="00321AC3">
        <w:rPr>
          <w:rFonts w:hint="eastAsia"/>
          <w:color w:val="808080" w:themeColor="background1" w:themeShade="80"/>
        </w:rPr>
        <w:t>（</w:t>
      </w:r>
      <w:r w:rsidRPr="00321AC3">
        <w:rPr>
          <w:rFonts w:hint="eastAsia"/>
          <w:color w:val="808080" w:themeColor="background1" w:themeShade="80"/>
        </w:rPr>
        <w:t>xx</w:t>
      </w:r>
      <w:r w:rsidRPr="00321AC3">
        <w:rPr>
          <w:rFonts w:hint="eastAsia"/>
          <w:color w:val="808080" w:themeColor="background1" w:themeShade="80"/>
        </w:rPr>
        <w:t>为已有销售流程的机构的名称，同一个渠道却有多个机构已有销售流程，此处使用“、”进行间隔列出所有的机构名称）</w:t>
      </w:r>
      <w:r w:rsidRPr="00321AC3">
        <w:rPr>
          <w:rFonts w:hint="eastAsia"/>
          <w:color w:val="00B050"/>
        </w:rPr>
        <w:t>已设置了销售流程步骤，请不要重复设置！</w:t>
      </w:r>
      <w:r w:rsidR="006550EB" w:rsidRPr="006550EB">
        <w:rPr>
          <w:rFonts w:hint="eastAsia"/>
        </w:rPr>
        <w:t>&lt;</w:t>
      </w:r>
      <w:r w:rsidR="006550EB" w:rsidRPr="006550EB">
        <w:t>E</w:t>
      </w:r>
      <w:r w:rsidR="006550EB" w:rsidRPr="006550EB">
        <w:rPr>
          <w:rFonts w:hint="eastAsia"/>
        </w:rPr>
        <w:t>g</w:t>
      </w:r>
      <w:r w:rsidR="006550EB" w:rsidRPr="006550EB">
        <w:rPr>
          <w:rFonts w:hint="eastAsia"/>
        </w:rPr>
        <w:t>：</w:t>
      </w:r>
      <w:r w:rsidR="006550EB">
        <w:rPr>
          <w:rFonts w:hint="eastAsia"/>
        </w:rPr>
        <w:t>个险销售渠道的北京分公司、天津分公司机构已设置了销售</w:t>
      </w:r>
      <w:r w:rsidR="007C7EF8">
        <w:rPr>
          <w:rFonts w:hint="eastAsia"/>
        </w:rPr>
        <w:t>流程</w:t>
      </w:r>
      <w:r w:rsidR="006550EB">
        <w:rPr>
          <w:rFonts w:hint="eastAsia"/>
        </w:rPr>
        <w:t>步骤，请不要重复设置！</w:t>
      </w:r>
      <w:r w:rsidR="006550EB">
        <w:rPr>
          <w:rFonts w:hint="eastAsia"/>
        </w:rPr>
        <w:t>&gt;</w:t>
      </w:r>
      <w:r w:rsidR="006550EB">
        <w:rPr>
          <w:rFonts w:hint="eastAsia"/>
        </w:rPr>
        <w:t>；如果多个渠道的</w:t>
      </w:r>
      <w:r w:rsidR="00EB501D">
        <w:rPr>
          <w:rFonts w:hint="eastAsia"/>
        </w:rPr>
        <w:t>多</w:t>
      </w:r>
      <w:r w:rsidR="006550EB">
        <w:rPr>
          <w:rFonts w:hint="eastAsia"/>
        </w:rPr>
        <w:t>个机构已经设置了销售流程，那么进行错误提醒时需要以渠道维度进行分开提醒</w:t>
      </w:r>
      <w:r w:rsidR="003951C0">
        <w:rPr>
          <w:rFonts w:hint="eastAsia"/>
        </w:rPr>
        <w:t>，使用“、”进行间隔</w:t>
      </w:r>
      <w:r w:rsidR="007C7EF8" w:rsidRPr="006550EB">
        <w:rPr>
          <w:rFonts w:hint="eastAsia"/>
        </w:rPr>
        <w:t>&lt;</w:t>
      </w:r>
      <w:r w:rsidR="007C7EF8" w:rsidRPr="006550EB">
        <w:t>E</w:t>
      </w:r>
      <w:r w:rsidR="007C7EF8" w:rsidRPr="006550EB">
        <w:rPr>
          <w:rFonts w:hint="eastAsia"/>
        </w:rPr>
        <w:t>g</w:t>
      </w:r>
      <w:r w:rsidR="007C7EF8" w:rsidRPr="006550EB">
        <w:rPr>
          <w:rFonts w:hint="eastAsia"/>
        </w:rPr>
        <w:t>：</w:t>
      </w:r>
      <w:r w:rsidR="007C7EF8">
        <w:rPr>
          <w:rFonts w:hint="eastAsia"/>
        </w:rPr>
        <w:t>个险销售渠道的北京分公司、天津分公司机构</w:t>
      </w:r>
      <w:r w:rsidR="003951C0">
        <w:rPr>
          <w:rFonts w:hint="eastAsia"/>
        </w:rPr>
        <w:t>、银保渠道的北京分公司、河北分公司机构</w:t>
      </w:r>
      <w:r w:rsidR="007C7EF8">
        <w:rPr>
          <w:rFonts w:hint="eastAsia"/>
        </w:rPr>
        <w:t>已设置了销售流程步骤，请不要重复设</w:t>
      </w:r>
      <w:r w:rsidR="007C7EF8">
        <w:rPr>
          <w:rFonts w:hint="eastAsia"/>
        </w:rPr>
        <w:lastRenderedPageBreak/>
        <w:t>置！</w:t>
      </w:r>
      <w:r w:rsidR="007C7EF8">
        <w:rPr>
          <w:rFonts w:hint="eastAsia"/>
        </w:rPr>
        <w:t>&gt;</w:t>
      </w:r>
      <w:r w:rsidR="007C7EF8">
        <w:rPr>
          <w:rFonts w:hint="eastAsia"/>
        </w:rPr>
        <w:t>；</w:t>
      </w:r>
    </w:p>
    <w:p w14:paraId="2D78F2DD" w14:textId="2107B85A" w:rsidR="00921DF4" w:rsidRDefault="00921DF4" w:rsidP="005605E3">
      <w:pPr>
        <w:pStyle w:val="3"/>
        <w:numPr>
          <w:ilvl w:val="2"/>
          <w:numId w:val="6"/>
        </w:numPr>
        <w:tabs>
          <w:tab w:val="clear" w:pos="425"/>
          <w:tab w:val="clear" w:pos="709"/>
          <w:tab w:val="left" w:pos="0"/>
        </w:tabs>
        <w:spacing w:line="360" w:lineRule="auto"/>
        <w:ind w:left="567"/>
      </w:pPr>
      <w:bookmarkStart w:id="327" w:name="_Toc522191564"/>
      <w:r>
        <w:rPr>
          <w:rFonts w:hint="eastAsia"/>
        </w:rPr>
        <w:t>提示语</w:t>
      </w:r>
      <w:bookmarkEnd w:id="327"/>
    </w:p>
    <w:p w14:paraId="40380998" w14:textId="1ED12983" w:rsidR="00361667" w:rsidRPr="00361667" w:rsidRDefault="00F76620" w:rsidP="005605E3">
      <w:pPr>
        <w:pStyle w:val="ae"/>
        <w:numPr>
          <w:ilvl w:val="0"/>
          <w:numId w:val="56"/>
        </w:numPr>
        <w:spacing w:line="360" w:lineRule="auto"/>
        <w:ind w:firstLineChars="0"/>
      </w:pPr>
      <w:r>
        <w:rPr>
          <w:rFonts w:hint="eastAsia"/>
        </w:rPr>
        <w:t>“基本信息设置”</w:t>
      </w:r>
      <w:r w:rsidR="003D4FB8">
        <w:rPr>
          <w:rFonts w:hint="eastAsia"/>
        </w:rPr>
        <w:t>提示语</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127"/>
        <w:gridCol w:w="5720"/>
      </w:tblGrid>
      <w:tr w:rsidR="00921DF4" w14:paraId="52526F12" w14:textId="77777777" w:rsidTr="004414B2">
        <w:trPr>
          <w:trHeight w:val="482"/>
        </w:trPr>
        <w:tc>
          <w:tcPr>
            <w:tcW w:w="675" w:type="dxa"/>
            <w:shd w:val="clear" w:color="auto" w:fill="B4C6E7"/>
          </w:tcPr>
          <w:p w14:paraId="1409CDBF" w14:textId="77777777" w:rsidR="00921DF4" w:rsidRDefault="00921DF4" w:rsidP="005605E3">
            <w:pPr>
              <w:spacing w:line="360" w:lineRule="auto"/>
              <w:jc w:val="center"/>
              <w:rPr>
                <w:b/>
              </w:rPr>
            </w:pPr>
            <w:r>
              <w:rPr>
                <w:rFonts w:hint="eastAsia"/>
                <w:b/>
              </w:rPr>
              <w:t>序号</w:t>
            </w:r>
          </w:p>
        </w:tc>
        <w:tc>
          <w:tcPr>
            <w:tcW w:w="2127" w:type="dxa"/>
            <w:shd w:val="clear" w:color="auto" w:fill="B4C6E7"/>
          </w:tcPr>
          <w:p w14:paraId="5726DA79" w14:textId="77777777" w:rsidR="00921DF4" w:rsidRDefault="00921DF4" w:rsidP="005605E3">
            <w:pPr>
              <w:spacing w:line="360" w:lineRule="auto"/>
              <w:jc w:val="center"/>
              <w:rPr>
                <w:b/>
              </w:rPr>
            </w:pPr>
            <w:r>
              <w:rPr>
                <w:rFonts w:hint="eastAsia"/>
                <w:b/>
              </w:rPr>
              <w:t>提示类型</w:t>
            </w:r>
          </w:p>
        </w:tc>
        <w:tc>
          <w:tcPr>
            <w:tcW w:w="5720" w:type="dxa"/>
            <w:shd w:val="clear" w:color="auto" w:fill="B4C6E7"/>
          </w:tcPr>
          <w:p w14:paraId="089835BE" w14:textId="77777777" w:rsidR="00921DF4" w:rsidRDefault="00921DF4" w:rsidP="005605E3">
            <w:pPr>
              <w:spacing w:line="360" w:lineRule="auto"/>
              <w:jc w:val="center"/>
              <w:rPr>
                <w:b/>
              </w:rPr>
            </w:pPr>
            <w:r>
              <w:rPr>
                <w:rFonts w:hint="eastAsia"/>
                <w:b/>
              </w:rPr>
              <w:t>提示语</w:t>
            </w:r>
          </w:p>
        </w:tc>
      </w:tr>
      <w:tr w:rsidR="003442E9" w14:paraId="7978D189" w14:textId="77777777" w:rsidTr="004414B2">
        <w:tc>
          <w:tcPr>
            <w:tcW w:w="675" w:type="dxa"/>
          </w:tcPr>
          <w:p w14:paraId="3F7BF675" w14:textId="77777777" w:rsidR="003442E9" w:rsidRDefault="003442E9" w:rsidP="005605E3">
            <w:pPr>
              <w:pStyle w:val="21"/>
              <w:numPr>
                <w:ilvl w:val="0"/>
                <w:numId w:val="28"/>
              </w:numPr>
              <w:spacing w:line="360" w:lineRule="auto"/>
              <w:ind w:firstLineChars="0"/>
            </w:pPr>
          </w:p>
        </w:tc>
        <w:tc>
          <w:tcPr>
            <w:tcW w:w="2127" w:type="dxa"/>
          </w:tcPr>
          <w:p w14:paraId="286B80E5" w14:textId="77777777" w:rsidR="003442E9" w:rsidRDefault="003442E9" w:rsidP="005605E3">
            <w:pPr>
              <w:spacing w:line="360" w:lineRule="auto"/>
            </w:pPr>
            <w:r>
              <w:rPr>
                <w:rFonts w:hint="eastAsia"/>
              </w:rPr>
              <w:t>当“产品名称”为空时，</w:t>
            </w:r>
          </w:p>
          <w:p w14:paraId="11AAB615" w14:textId="3F3C96BA" w:rsidR="003442E9" w:rsidRDefault="003442E9" w:rsidP="005605E3">
            <w:pPr>
              <w:spacing w:line="360" w:lineRule="auto"/>
            </w:pPr>
            <w:r>
              <w:rPr>
                <w:rFonts w:hint="eastAsia"/>
              </w:rPr>
              <w:t>点击【保存】</w:t>
            </w:r>
            <w:r>
              <w:rPr>
                <w:rFonts w:hint="eastAsia"/>
              </w:rPr>
              <w:t>/</w:t>
            </w:r>
            <w:r>
              <w:rPr>
                <w:rFonts w:hint="eastAsia"/>
              </w:rPr>
              <w:t>【发布】按钮时，进行错误提示</w:t>
            </w:r>
          </w:p>
        </w:tc>
        <w:tc>
          <w:tcPr>
            <w:tcW w:w="5720" w:type="dxa"/>
          </w:tcPr>
          <w:p w14:paraId="4D29A5C9" w14:textId="77777777" w:rsidR="003442E9" w:rsidRDefault="003442E9" w:rsidP="005605E3">
            <w:pPr>
              <w:spacing w:line="360" w:lineRule="auto"/>
            </w:pPr>
            <w:r>
              <w:rPr>
                <w:rFonts w:hint="eastAsia"/>
              </w:rPr>
              <w:t>提醒样式同现有框架的样式，提示语：</w:t>
            </w:r>
          </w:p>
          <w:p w14:paraId="7ADFDEF2" w14:textId="51C9EBCE" w:rsidR="003442E9" w:rsidRDefault="003442E9" w:rsidP="005605E3">
            <w:pPr>
              <w:spacing w:line="360" w:lineRule="auto"/>
            </w:pPr>
            <w:r w:rsidRPr="002B4867">
              <w:rPr>
                <w:rFonts w:hint="eastAsia"/>
                <w:color w:val="00B050"/>
              </w:rPr>
              <w:t>请输入字段名称</w:t>
            </w:r>
          </w:p>
        </w:tc>
      </w:tr>
      <w:tr w:rsidR="003442E9" w14:paraId="4E84AAFA" w14:textId="77777777" w:rsidTr="004414B2">
        <w:tc>
          <w:tcPr>
            <w:tcW w:w="675" w:type="dxa"/>
          </w:tcPr>
          <w:p w14:paraId="6AF80161" w14:textId="77777777" w:rsidR="003442E9" w:rsidRDefault="003442E9" w:rsidP="005605E3">
            <w:pPr>
              <w:pStyle w:val="21"/>
              <w:numPr>
                <w:ilvl w:val="0"/>
                <w:numId w:val="28"/>
              </w:numPr>
              <w:spacing w:line="360" w:lineRule="auto"/>
              <w:ind w:firstLineChars="0"/>
            </w:pPr>
          </w:p>
        </w:tc>
        <w:tc>
          <w:tcPr>
            <w:tcW w:w="2127" w:type="dxa"/>
          </w:tcPr>
          <w:p w14:paraId="06F1D13F" w14:textId="54566902" w:rsidR="003442E9" w:rsidRDefault="003442E9" w:rsidP="005605E3">
            <w:pPr>
              <w:spacing w:line="360" w:lineRule="auto"/>
            </w:pPr>
            <w:r>
              <w:rPr>
                <w:rFonts w:hint="eastAsia"/>
              </w:rPr>
              <w:t>当“销售渠道”为空时，</w:t>
            </w:r>
          </w:p>
          <w:p w14:paraId="4759D5BB" w14:textId="05F522C0" w:rsidR="003442E9" w:rsidRDefault="003442E9" w:rsidP="005605E3">
            <w:pPr>
              <w:spacing w:line="360" w:lineRule="auto"/>
            </w:pPr>
            <w:r>
              <w:rPr>
                <w:rFonts w:hint="eastAsia"/>
              </w:rPr>
              <w:t>点击【保存】</w:t>
            </w:r>
            <w:r>
              <w:rPr>
                <w:rFonts w:hint="eastAsia"/>
              </w:rPr>
              <w:t>/</w:t>
            </w:r>
            <w:r>
              <w:rPr>
                <w:rFonts w:hint="eastAsia"/>
              </w:rPr>
              <w:t>【发布】按钮时，进行错误提示</w:t>
            </w:r>
          </w:p>
        </w:tc>
        <w:tc>
          <w:tcPr>
            <w:tcW w:w="5720" w:type="dxa"/>
          </w:tcPr>
          <w:p w14:paraId="2842D075" w14:textId="77777777" w:rsidR="003442E9" w:rsidRDefault="003442E9" w:rsidP="005605E3">
            <w:pPr>
              <w:spacing w:line="360" w:lineRule="auto"/>
            </w:pPr>
            <w:r>
              <w:rPr>
                <w:rFonts w:hint="eastAsia"/>
              </w:rPr>
              <w:t>提醒样式同现有框架的样式，提示语：</w:t>
            </w:r>
          </w:p>
          <w:p w14:paraId="5C694B90" w14:textId="269CA406" w:rsidR="003442E9" w:rsidRDefault="003442E9" w:rsidP="005605E3">
            <w:pPr>
              <w:spacing w:line="360" w:lineRule="auto"/>
            </w:pPr>
            <w:r w:rsidRPr="002B4867">
              <w:rPr>
                <w:rFonts w:hint="eastAsia"/>
                <w:color w:val="00B050"/>
              </w:rPr>
              <w:t>请</w:t>
            </w:r>
            <w:r>
              <w:rPr>
                <w:rFonts w:hint="eastAsia"/>
                <w:color w:val="00B050"/>
              </w:rPr>
              <w:t>选择销售渠道</w:t>
            </w:r>
          </w:p>
        </w:tc>
      </w:tr>
    </w:tbl>
    <w:p w14:paraId="2B0B7D11" w14:textId="2BFB0BFC" w:rsidR="00921DF4" w:rsidRDefault="00921DF4" w:rsidP="005605E3">
      <w:pPr>
        <w:spacing w:line="360" w:lineRule="auto"/>
      </w:pPr>
    </w:p>
    <w:p w14:paraId="59079B8F" w14:textId="51240434" w:rsidR="000C5CD2" w:rsidRDefault="000C5CD2" w:rsidP="005605E3">
      <w:pPr>
        <w:pStyle w:val="ae"/>
        <w:numPr>
          <w:ilvl w:val="0"/>
          <w:numId w:val="56"/>
        </w:numPr>
        <w:spacing w:line="360" w:lineRule="auto"/>
        <w:ind w:firstLineChars="0"/>
      </w:pPr>
      <w:r>
        <w:rPr>
          <w:rFonts w:hint="eastAsia"/>
        </w:rPr>
        <w:t>“自定义内容”提示语</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127"/>
        <w:gridCol w:w="5720"/>
      </w:tblGrid>
      <w:tr w:rsidR="00B64CB3" w14:paraId="3F7AFD01" w14:textId="77777777" w:rsidTr="007943AD">
        <w:trPr>
          <w:trHeight w:val="482"/>
        </w:trPr>
        <w:tc>
          <w:tcPr>
            <w:tcW w:w="675" w:type="dxa"/>
            <w:shd w:val="clear" w:color="auto" w:fill="B4C6E7"/>
          </w:tcPr>
          <w:p w14:paraId="6C7A1301" w14:textId="77777777" w:rsidR="00B64CB3" w:rsidRDefault="00B64CB3" w:rsidP="005605E3">
            <w:pPr>
              <w:spacing w:line="360" w:lineRule="auto"/>
              <w:jc w:val="center"/>
              <w:rPr>
                <w:b/>
              </w:rPr>
            </w:pPr>
            <w:r>
              <w:rPr>
                <w:rFonts w:hint="eastAsia"/>
                <w:b/>
              </w:rPr>
              <w:t>序号</w:t>
            </w:r>
          </w:p>
        </w:tc>
        <w:tc>
          <w:tcPr>
            <w:tcW w:w="2127" w:type="dxa"/>
            <w:shd w:val="clear" w:color="auto" w:fill="B4C6E7"/>
          </w:tcPr>
          <w:p w14:paraId="2238039A" w14:textId="77777777" w:rsidR="00B64CB3" w:rsidRDefault="00B64CB3" w:rsidP="005605E3">
            <w:pPr>
              <w:spacing w:line="360" w:lineRule="auto"/>
              <w:jc w:val="center"/>
              <w:rPr>
                <w:b/>
              </w:rPr>
            </w:pPr>
            <w:r>
              <w:rPr>
                <w:rFonts w:hint="eastAsia"/>
                <w:b/>
              </w:rPr>
              <w:t>提示类型</w:t>
            </w:r>
          </w:p>
        </w:tc>
        <w:tc>
          <w:tcPr>
            <w:tcW w:w="5720" w:type="dxa"/>
            <w:shd w:val="clear" w:color="auto" w:fill="B4C6E7"/>
          </w:tcPr>
          <w:p w14:paraId="59EEF6B2" w14:textId="77777777" w:rsidR="00B64CB3" w:rsidRDefault="00B64CB3" w:rsidP="005605E3">
            <w:pPr>
              <w:spacing w:line="360" w:lineRule="auto"/>
              <w:jc w:val="center"/>
              <w:rPr>
                <w:b/>
              </w:rPr>
            </w:pPr>
            <w:r>
              <w:rPr>
                <w:rFonts w:hint="eastAsia"/>
                <w:b/>
              </w:rPr>
              <w:t>提示语</w:t>
            </w:r>
          </w:p>
        </w:tc>
      </w:tr>
      <w:tr w:rsidR="00B64CB3" w14:paraId="1ADA8A18" w14:textId="77777777" w:rsidTr="007943AD">
        <w:tc>
          <w:tcPr>
            <w:tcW w:w="675" w:type="dxa"/>
          </w:tcPr>
          <w:p w14:paraId="18ECB39E" w14:textId="77777777" w:rsidR="00B64CB3" w:rsidRDefault="00B64CB3" w:rsidP="005605E3">
            <w:pPr>
              <w:pStyle w:val="21"/>
              <w:numPr>
                <w:ilvl w:val="0"/>
                <w:numId w:val="57"/>
              </w:numPr>
              <w:spacing w:line="360" w:lineRule="auto"/>
              <w:ind w:firstLineChars="0"/>
            </w:pPr>
          </w:p>
        </w:tc>
        <w:tc>
          <w:tcPr>
            <w:tcW w:w="2127" w:type="dxa"/>
          </w:tcPr>
          <w:p w14:paraId="4BB36DDE" w14:textId="77777777" w:rsidR="00B64CB3" w:rsidRDefault="00B64CB3" w:rsidP="005605E3">
            <w:pPr>
              <w:spacing w:line="360" w:lineRule="auto"/>
            </w:pPr>
            <w:r>
              <w:rPr>
                <w:rFonts w:hint="eastAsia"/>
              </w:rPr>
              <w:t>当“超链接形式”显示</w:t>
            </w:r>
            <w:r>
              <w:rPr>
                <w:rFonts w:hint="eastAsia"/>
              </w:rPr>
              <w:t xml:space="preserve"> </w:t>
            </w:r>
            <w:r>
              <w:rPr>
                <w:rFonts w:hint="eastAsia"/>
              </w:rPr>
              <w:t>时且为空时，</w:t>
            </w:r>
          </w:p>
          <w:p w14:paraId="3D8AC3B4" w14:textId="77777777" w:rsidR="00B64CB3" w:rsidRDefault="00B64CB3" w:rsidP="005605E3">
            <w:pPr>
              <w:spacing w:line="360" w:lineRule="auto"/>
            </w:pPr>
            <w:r>
              <w:rPr>
                <w:rFonts w:hint="eastAsia"/>
              </w:rPr>
              <w:t>点击【确定】按钮时，进行错误提示</w:t>
            </w:r>
          </w:p>
        </w:tc>
        <w:tc>
          <w:tcPr>
            <w:tcW w:w="5720" w:type="dxa"/>
          </w:tcPr>
          <w:p w14:paraId="0F829301" w14:textId="77777777" w:rsidR="00B64CB3" w:rsidRDefault="00B64CB3" w:rsidP="005605E3">
            <w:pPr>
              <w:spacing w:line="360" w:lineRule="auto"/>
            </w:pPr>
            <w:r>
              <w:rPr>
                <w:rFonts w:hint="eastAsia"/>
              </w:rPr>
              <w:t>提醒样式同现有框架的样式，提示语：</w:t>
            </w:r>
          </w:p>
          <w:p w14:paraId="1F4E5333" w14:textId="77777777" w:rsidR="00B64CB3" w:rsidRDefault="00B64CB3" w:rsidP="005605E3">
            <w:pPr>
              <w:spacing w:line="360" w:lineRule="auto"/>
            </w:pPr>
            <w:r w:rsidRPr="002B4867">
              <w:rPr>
                <w:rFonts w:hint="eastAsia"/>
                <w:color w:val="00B050"/>
              </w:rPr>
              <w:t>请</w:t>
            </w:r>
            <w:r>
              <w:rPr>
                <w:rFonts w:hint="eastAsia"/>
                <w:color w:val="00B050"/>
              </w:rPr>
              <w:t>选择超链接形式</w:t>
            </w:r>
          </w:p>
        </w:tc>
      </w:tr>
      <w:tr w:rsidR="00B64CB3" w14:paraId="41DE5634" w14:textId="77777777" w:rsidTr="007943AD">
        <w:tc>
          <w:tcPr>
            <w:tcW w:w="675" w:type="dxa"/>
          </w:tcPr>
          <w:p w14:paraId="4CF087E5" w14:textId="77777777" w:rsidR="00B64CB3" w:rsidRDefault="00B64CB3" w:rsidP="005605E3">
            <w:pPr>
              <w:pStyle w:val="21"/>
              <w:numPr>
                <w:ilvl w:val="0"/>
                <w:numId w:val="57"/>
              </w:numPr>
              <w:spacing w:line="360" w:lineRule="auto"/>
              <w:ind w:firstLineChars="0"/>
            </w:pPr>
          </w:p>
        </w:tc>
        <w:tc>
          <w:tcPr>
            <w:tcW w:w="2127" w:type="dxa"/>
          </w:tcPr>
          <w:p w14:paraId="429A397A" w14:textId="77777777" w:rsidR="00B64CB3" w:rsidRDefault="00B64CB3" w:rsidP="005605E3">
            <w:pPr>
              <w:spacing w:line="360" w:lineRule="auto"/>
            </w:pPr>
            <w:r>
              <w:rPr>
                <w:rFonts w:hint="eastAsia"/>
              </w:rPr>
              <w:t>当“上传文件”显示</w:t>
            </w:r>
            <w:r>
              <w:rPr>
                <w:rFonts w:hint="eastAsia"/>
              </w:rPr>
              <w:t xml:space="preserve"> </w:t>
            </w:r>
            <w:r>
              <w:rPr>
                <w:rFonts w:hint="eastAsia"/>
              </w:rPr>
              <w:t>时且为空时，</w:t>
            </w:r>
          </w:p>
          <w:p w14:paraId="319BDCA1" w14:textId="77777777" w:rsidR="00B64CB3" w:rsidRDefault="00B64CB3" w:rsidP="005605E3">
            <w:pPr>
              <w:spacing w:line="360" w:lineRule="auto"/>
            </w:pPr>
            <w:r>
              <w:rPr>
                <w:rFonts w:hint="eastAsia"/>
              </w:rPr>
              <w:t>点击【确定】按钮时，进行错误提示</w:t>
            </w:r>
          </w:p>
        </w:tc>
        <w:tc>
          <w:tcPr>
            <w:tcW w:w="5720" w:type="dxa"/>
          </w:tcPr>
          <w:p w14:paraId="436BE820" w14:textId="77777777" w:rsidR="00B64CB3" w:rsidRDefault="00B64CB3" w:rsidP="005605E3">
            <w:pPr>
              <w:spacing w:line="360" w:lineRule="auto"/>
            </w:pPr>
            <w:r>
              <w:rPr>
                <w:rFonts w:hint="eastAsia"/>
              </w:rPr>
              <w:t>提醒样式同现有框架的样式，提示语：</w:t>
            </w:r>
          </w:p>
          <w:p w14:paraId="1DB4F316" w14:textId="77777777" w:rsidR="00B64CB3" w:rsidRDefault="00B64CB3" w:rsidP="005605E3">
            <w:pPr>
              <w:spacing w:line="360" w:lineRule="auto"/>
            </w:pPr>
            <w:r w:rsidRPr="002B4867">
              <w:rPr>
                <w:rFonts w:hint="eastAsia"/>
                <w:color w:val="00B050"/>
              </w:rPr>
              <w:t>请</w:t>
            </w:r>
            <w:r>
              <w:rPr>
                <w:rFonts w:hint="eastAsia"/>
                <w:color w:val="00B050"/>
              </w:rPr>
              <w:t>选择文件上传</w:t>
            </w:r>
          </w:p>
        </w:tc>
      </w:tr>
      <w:tr w:rsidR="00B64CB3" w14:paraId="67270A66" w14:textId="77777777" w:rsidTr="007943AD">
        <w:tc>
          <w:tcPr>
            <w:tcW w:w="675" w:type="dxa"/>
          </w:tcPr>
          <w:p w14:paraId="099DE01C" w14:textId="77777777" w:rsidR="00B64CB3" w:rsidRDefault="00B64CB3" w:rsidP="005605E3">
            <w:pPr>
              <w:pStyle w:val="21"/>
              <w:numPr>
                <w:ilvl w:val="0"/>
                <w:numId w:val="57"/>
              </w:numPr>
              <w:spacing w:line="360" w:lineRule="auto"/>
              <w:ind w:firstLineChars="0"/>
            </w:pPr>
          </w:p>
        </w:tc>
        <w:tc>
          <w:tcPr>
            <w:tcW w:w="2127" w:type="dxa"/>
          </w:tcPr>
          <w:p w14:paraId="08AB5623" w14:textId="77777777" w:rsidR="00B64CB3" w:rsidRDefault="00B64CB3" w:rsidP="005605E3">
            <w:pPr>
              <w:spacing w:line="360" w:lineRule="auto"/>
            </w:pPr>
            <w:r>
              <w:rPr>
                <w:rFonts w:hint="eastAsia"/>
              </w:rPr>
              <w:t>当“链接到”显示</w:t>
            </w:r>
            <w:r>
              <w:rPr>
                <w:rFonts w:hint="eastAsia"/>
              </w:rPr>
              <w:t xml:space="preserve"> </w:t>
            </w:r>
            <w:r>
              <w:rPr>
                <w:rFonts w:hint="eastAsia"/>
              </w:rPr>
              <w:t>时且为空时，</w:t>
            </w:r>
          </w:p>
          <w:p w14:paraId="30142687" w14:textId="77777777" w:rsidR="00B64CB3" w:rsidRDefault="00B64CB3" w:rsidP="005605E3">
            <w:pPr>
              <w:spacing w:line="360" w:lineRule="auto"/>
            </w:pPr>
            <w:r>
              <w:rPr>
                <w:rFonts w:hint="eastAsia"/>
              </w:rPr>
              <w:t>点击【确定】按钮时，</w:t>
            </w:r>
            <w:r>
              <w:rPr>
                <w:rFonts w:hint="eastAsia"/>
              </w:rPr>
              <w:lastRenderedPageBreak/>
              <w:t>进行错误提示</w:t>
            </w:r>
          </w:p>
        </w:tc>
        <w:tc>
          <w:tcPr>
            <w:tcW w:w="5720" w:type="dxa"/>
          </w:tcPr>
          <w:p w14:paraId="1016CA29" w14:textId="77777777" w:rsidR="00B64CB3" w:rsidRDefault="00B64CB3" w:rsidP="005605E3">
            <w:pPr>
              <w:spacing w:line="360" w:lineRule="auto"/>
            </w:pPr>
            <w:r>
              <w:rPr>
                <w:rFonts w:hint="eastAsia"/>
              </w:rPr>
              <w:lastRenderedPageBreak/>
              <w:t>提醒样式同现有框架的样式，提示语：</w:t>
            </w:r>
          </w:p>
          <w:p w14:paraId="55563473" w14:textId="77777777" w:rsidR="00B64CB3" w:rsidRDefault="00B64CB3" w:rsidP="005605E3">
            <w:pPr>
              <w:spacing w:line="360" w:lineRule="auto"/>
            </w:pPr>
            <w:r w:rsidRPr="002B4867">
              <w:rPr>
                <w:rFonts w:hint="eastAsia"/>
                <w:color w:val="00B050"/>
              </w:rPr>
              <w:t>请</w:t>
            </w:r>
            <w:r>
              <w:rPr>
                <w:rFonts w:hint="eastAsia"/>
                <w:color w:val="00B050"/>
              </w:rPr>
              <w:t>录入链接地址</w:t>
            </w:r>
          </w:p>
        </w:tc>
      </w:tr>
    </w:tbl>
    <w:p w14:paraId="3B19E0CF" w14:textId="77777777" w:rsidR="000C5CD2" w:rsidRDefault="000C5CD2" w:rsidP="005605E3">
      <w:pPr>
        <w:spacing w:line="360" w:lineRule="auto"/>
      </w:pPr>
    </w:p>
    <w:p w14:paraId="72C9B83C" w14:textId="77777777" w:rsidR="00921DF4" w:rsidRDefault="00921DF4" w:rsidP="005605E3">
      <w:pPr>
        <w:pStyle w:val="3"/>
        <w:numPr>
          <w:ilvl w:val="2"/>
          <w:numId w:val="6"/>
        </w:numPr>
        <w:tabs>
          <w:tab w:val="clear" w:pos="425"/>
          <w:tab w:val="clear" w:pos="709"/>
          <w:tab w:val="left" w:pos="0"/>
        </w:tabs>
        <w:spacing w:line="360" w:lineRule="auto"/>
        <w:ind w:left="567"/>
      </w:pPr>
      <w:bookmarkStart w:id="328" w:name="_Toc522191565"/>
      <w:r>
        <w:rPr>
          <w:rFonts w:hint="eastAsia"/>
        </w:rPr>
        <w:t>流程图</w:t>
      </w:r>
      <w:bookmarkEnd w:id="328"/>
    </w:p>
    <w:p w14:paraId="3FADC571" w14:textId="77777777" w:rsidR="00921DF4" w:rsidRDefault="00921DF4" w:rsidP="005605E3">
      <w:pPr>
        <w:pStyle w:val="3"/>
        <w:numPr>
          <w:ilvl w:val="2"/>
          <w:numId w:val="6"/>
        </w:numPr>
        <w:tabs>
          <w:tab w:val="clear" w:pos="425"/>
          <w:tab w:val="clear" w:pos="709"/>
          <w:tab w:val="left" w:pos="0"/>
        </w:tabs>
        <w:spacing w:line="360" w:lineRule="auto"/>
        <w:ind w:left="567"/>
      </w:pPr>
      <w:bookmarkStart w:id="329" w:name="_Toc522191566"/>
      <w:r>
        <w:rPr>
          <w:rFonts w:hint="eastAsia"/>
        </w:rPr>
        <w:t>界面原型</w:t>
      </w:r>
      <w:bookmarkEnd w:id="329"/>
    </w:p>
    <w:p w14:paraId="087C4C68" w14:textId="087ADFA2" w:rsidR="00921DF4" w:rsidRDefault="007D1048" w:rsidP="005605E3">
      <w:pPr>
        <w:pStyle w:val="21"/>
        <w:numPr>
          <w:ilvl w:val="0"/>
          <w:numId w:val="29"/>
        </w:numPr>
        <w:spacing w:line="360" w:lineRule="auto"/>
        <w:ind w:left="0" w:firstLineChars="0" w:firstLine="0"/>
      </w:pPr>
      <w:r>
        <w:rPr>
          <w:rFonts w:hint="eastAsia"/>
        </w:rPr>
        <w:t>点击“</w:t>
      </w:r>
      <w:r w:rsidR="0094062A">
        <w:rPr>
          <w:rFonts w:hint="eastAsia"/>
        </w:rPr>
        <w:t>投保基础数据设置</w:t>
      </w:r>
      <w:r>
        <w:rPr>
          <w:rFonts w:hint="eastAsia"/>
        </w:rPr>
        <w:t>”</w:t>
      </w:r>
      <w:r>
        <w:t>菜单</w:t>
      </w:r>
      <w:r>
        <w:rPr>
          <w:rFonts w:hint="eastAsia"/>
        </w:rPr>
        <w:t>，</w:t>
      </w:r>
      <w:r>
        <w:t>页面如下所示：</w:t>
      </w:r>
    </w:p>
    <w:p w14:paraId="238BE8C8" w14:textId="6E177A0C" w:rsidR="00921DF4" w:rsidRDefault="007E44B5" w:rsidP="005605E3">
      <w:pPr>
        <w:spacing w:line="360" w:lineRule="auto"/>
        <w:rPr>
          <w:color w:val="FF0000"/>
        </w:rPr>
      </w:pPr>
      <w:r>
        <w:rPr>
          <w:noProof/>
        </w:rPr>
        <w:drawing>
          <wp:inline distT="0" distB="0" distL="0" distR="0" wp14:anchorId="15B21C3E" wp14:editId="4D96DD90">
            <wp:extent cx="5274310" cy="3287395"/>
            <wp:effectExtent l="0" t="0" r="2540" b="825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287395"/>
                    </a:xfrm>
                    <a:prstGeom prst="rect">
                      <a:avLst/>
                    </a:prstGeom>
                  </pic:spPr>
                </pic:pic>
              </a:graphicData>
            </a:graphic>
          </wp:inline>
        </w:drawing>
      </w:r>
    </w:p>
    <w:p w14:paraId="2E365340" w14:textId="73392E2B" w:rsidR="00352D59" w:rsidRDefault="00352D59" w:rsidP="005605E3">
      <w:pPr>
        <w:spacing w:line="360" w:lineRule="auto"/>
        <w:rPr>
          <w:color w:val="FF0000"/>
        </w:rPr>
      </w:pPr>
      <w:r>
        <w:rPr>
          <w:rFonts w:hint="eastAsia"/>
          <w:color w:val="FF0000"/>
        </w:rPr>
        <w:t>注</w:t>
      </w:r>
      <w:r>
        <w:rPr>
          <w:color w:val="FF0000"/>
        </w:rPr>
        <w:t>：</w:t>
      </w:r>
      <w:r>
        <w:rPr>
          <w:rFonts w:hint="eastAsia"/>
          <w:color w:val="FF0000"/>
        </w:rPr>
        <w:t>（</w:t>
      </w:r>
      <w:r>
        <w:rPr>
          <w:rFonts w:hint="eastAsia"/>
          <w:color w:val="FF0000"/>
        </w:rPr>
        <w:t>1</w:t>
      </w:r>
      <w:r>
        <w:rPr>
          <w:rFonts w:hint="eastAsia"/>
          <w:color w:val="FF0000"/>
        </w:rPr>
        <w:t>）点击页面</w:t>
      </w:r>
      <w:r>
        <w:rPr>
          <w:color w:val="FF0000"/>
        </w:rPr>
        <w:t>左边的</w:t>
      </w:r>
      <w:r>
        <w:rPr>
          <w:rFonts w:hint="eastAsia"/>
          <w:color w:val="FF0000"/>
        </w:rPr>
        <w:t>“产品</w:t>
      </w:r>
      <w:r w:rsidR="0099250C">
        <w:rPr>
          <w:rFonts w:hint="eastAsia"/>
          <w:color w:val="FF0000"/>
        </w:rPr>
        <w:t>销售流程</w:t>
      </w:r>
      <w:r>
        <w:rPr>
          <w:color w:val="FF0000"/>
        </w:rPr>
        <w:t>管理</w:t>
      </w:r>
      <w:r>
        <w:rPr>
          <w:rFonts w:hint="eastAsia"/>
          <w:color w:val="FF0000"/>
        </w:rPr>
        <w:t>”</w:t>
      </w:r>
      <w:r>
        <w:rPr>
          <w:color w:val="FF0000"/>
        </w:rPr>
        <w:t>菜单，右边工作区</w:t>
      </w:r>
      <w:r>
        <w:rPr>
          <w:rFonts w:hint="eastAsia"/>
          <w:color w:val="FF0000"/>
        </w:rPr>
        <w:t>默认查询</w:t>
      </w:r>
      <w:r>
        <w:rPr>
          <w:color w:val="FF0000"/>
        </w:rPr>
        <w:t>展示出</w:t>
      </w:r>
      <w:r>
        <w:rPr>
          <w:rFonts w:hint="eastAsia"/>
          <w:color w:val="FF0000"/>
        </w:rPr>
        <w:t>“</w:t>
      </w:r>
      <w:r w:rsidR="00A152B4">
        <w:rPr>
          <w:rFonts w:hint="eastAsia"/>
          <w:color w:val="FF0000"/>
        </w:rPr>
        <w:t>查询条件</w:t>
      </w:r>
      <w:r>
        <w:rPr>
          <w:rFonts w:hint="eastAsia"/>
          <w:color w:val="FF0000"/>
        </w:rPr>
        <w:t>”</w:t>
      </w:r>
      <w:r w:rsidR="00A152B4">
        <w:rPr>
          <w:rFonts w:hint="eastAsia"/>
          <w:color w:val="FF0000"/>
        </w:rPr>
        <w:t>及“查询列表”</w:t>
      </w:r>
      <w:r w:rsidR="00E719EB">
        <w:rPr>
          <w:rFonts w:hint="eastAsia"/>
          <w:color w:val="FF0000"/>
        </w:rPr>
        <w:t>的</w:t>
      </w:r>
      <w:r w:rsidR="00E719EB">
        <w:rPr>
          <w:color w:val="FF0000"/>
        </w:rPr>
        <w:t>数据</w:t>
      </w:r>
      <w:r>
        <w:rPr>
          <w:rFonts w:hint="eastAsia"/>
          <w:color w:val="FF0000"/>
        </w:rPr>
        <w:t>，</w:t>
      </w:r>
      <w:r>
        <w:rPr>
          <w:color w:val="FF0000"/>
        </w:rPr>
        <w:t>数据具体见</w:t>
      </w:r>
      <w:r>
        <w:rPr>
          <w:rFonts w:hint="eastAsia"/>
          <w:color w:val="FF0000"/>
        </w:rPr>
        <w:t>“</w:t>
      </w:r>
      <w:r>
        <w:rPr>
          <w:rFonts w:hint="eastAsia"/>
          <w:color w:val="FF0000"/>
        </w:rPr>
        <w:t>3.</w:t>
      </w:r>
      <w:r w:rsidR="00A152B4">
        <w:rPr>
          <w:color w:val="FF0000"/>
        </w:rPr>
        <w:t>2</w:t>
      </w:r>
      <w:r>
        <w:rPr>
          <w:rFonts w:hint="eastAsia"/>
          <w:color w:val="FF0000"/>
        </w:rPr>
        <w:t>.7</w:t>
      </w:r>
      <w:r>
        <w:rPr>
          <w:rFonts w:hint="eastAsia"/>
          <w:color w:val="FF0000"/>
        </w:rPr>
        <w:t>数据</w:t>
      </w:r>
      <w:r w:rsidR="0099250C">
        <w:rPr>
          <w:rFonts w:hint="eastAsia"/>
          <w:color w:val="FF0000"/>
        </w:rPr>
        <w:t xml:space="preserve"> </w:t>
      </w:r>
      <w:r>
        <w:rPr>
          <w:color w:val="FF0000"/>
        </w:rPr>
        <w:t>输入输出</w:t>
      </w:r>
      <w:r>
        <w:rPr>
          <w:rFonts w:hint="eastAsia"/>
          <w:color w:val="FF0000"/>
        </w:rPr>
        <w:t>”；</w:t>
      </w:r>
    </w:p>
    <w:p w14:paraId="73AD2606" w14:textId="11ED3D31" w:rsidR="00E719EB" w:rsidRDefault="00E719EB" w:rsidP="005605E3">
      <w:pPr>
        <w:spacing w:line="360" w:lineRule="auto"/>
        <w:ind w:firstLine="435"/>
        <w:rPr>
          <w:color w:val="FF0000"/>
        </w:rPr>
      </w:pPr>
      <w:r>
        <w:rPr>
          <w:rFonts w:hint="eastAsia"/>
          <w:color w:val="FF0000"/>
        </w:rPr>
        <w:t>（</w:t>
      </w:r>
      <w:r>
        <w:rPr>
          <w:rFonts w:hint="eastAsia"/>
          <w:color w:val="FF0000"/>
        </w:rPr>
        <w:t>2</w:t>
      </w:r>
      <w:r>
        <w:rPr>
          <w:rFonts w:hint="eastAsia"/>
          <w:color w:val="FF0000"/>
        </w:rPr>
        <w:t>）查询列表</w:t>
      </w:r>
      <w:r>
        <w:rPr>
          <w:color w:val="FF0000"/>
        </w:rPr>
        <w:t>的数据默认查询出所有数据，</w:t>
      </w:r>
      <w:r>
        <w:rPr>
          <w:rFonts w:hint="eastAsia"/>
          <w:color w:val="FF0000"/>
        </w:rPr>
        <w:t>进行</w:t>
      </w:r>
      <w:r>
        <w:rPr>
          <w:color w:val="FF0000"/>
        </w:rPr>
        <w:t>分页查询，分页查询的数据个数同现有</w:t>
      </w:r>
      <w:r>
        <w:rPr>
          <w:rFonts w:hint="eastAsia"/>
          <w:color w:val="FF0000"/>
        </w:rPr>
        <w:t>相同</w:t>
      </w:r>
      <w:r>
        <w:rPr>
          <w:color w:val="FF0000"/>
        </w:rPr>
        <w:t>即可</w:t>
      </w:r>
      <w:r w:rsidR="007E44B5">
        <w:rPr>
          <w:rFonts w:hint="eastAsia"/>
          <w:color w:val="FF0000"/>
        </w:rPr>
        <w:t>，具体如上图所示；</w:t>
      </w:r>
    </w:p>
    <w:p w14:paraId="17A86F81" w14:textId="5A211411" w:rsidR="007E44B5" w:rsidRDefault="00B62460" w:rsidP="007E44B5">
      <w:pPr>
        <w:spacing w:line="360" w:lineRule="auto"/>
        <w:ind w:firstLineChars="200" w:firstLine="420"/>
        <w:rPr>
          <w:color w:val="FF0000"/>
        </w:rPr>
      </w:pPr>
      <w:r>
        <w:rPr>
          <w:rFonts w:hint="eastAsia"/>
          <w:color w:val="FF0000"/>
        </w:rPr>
        <w:t>（</w:t>
      </w:r>
      <w:r>
        <w:rPr>
          <w:rFonts w:hint="eastAsia"/>
          <w:color w:val="FF0000"/>
        </w:rPr>
        <w:t>3</w:t>
      </w:r>
      <w:r>
        <w:rPr>
          <w:rFonts w:hint="eastAsia"/>
          <w:color w:val="FF0000"/>
        </w:rPr>
        <w:t>）查询</w:t>
      </w:r>
      <w:r>
        <w:rPr>
          <w:color w:val="FF0000"/>
        </w:rPr>
        <w:t>列表的逻辑：</w:t>
      </w:r>
      <w:r>
        <w:rPr>
          <w:rFonts w:hint="eastAsia"/>
          <w:color w:val="FF0000"/>
        </w:rPr>
        <w:t>以渠道</w:t>
      </w:r>
      <w:r>
        <w:rPr>
          <w:rFonts w:hint="eastAsia"/>
          <w:color w:val="FF0000"/>
        </w:rPr>
        <w:t>/</w:t>
      </w:r>
      <w:r w:rsidRPr="00B62460">
        <w:rPr>
          <w:rFonts w:hint="eastAsia"/>
          <w:color w:val="FF0000"/>
        </w:rPr>
        <w:t>机构</w:t>
      </w:r>
      <w:r>
        <w:rPr>
          <w:rFonts w:hint="eastAsia"/>
          <w:color w:val="FF0000"/>
        </w:rPr>
        <w:t>为</w:t>
      </w:r>
      <w:r>
        <w:rPr>
          <w:color w:val="FF0000"/>
        </w:rPr>
        <w:t>维度</w:t>
      </w:r>
      <w:r w:rsidRPr="00B62460">
        <w:rPr>
          <w:rFonts w:hint="eastAsia"/>
          <w:color w:val="FF0000"/>
        </w:rPr>
        <w:t>查询出已制定</w:t>
      </w:r>
      <w:r>
        <w:rPr>
          <w:rFonts w:hint="eastAsia"/>
          <w:color w:val="FF0000"/>
        </w:rPr>
        <w:t>了</w:t>
      </w:r>
      <w:r w:rsidRPr="00B62460">
        <w:rPr>
          <w:rFonts w:hint="eastAsia"/>
          <w:color w:val="FF0000"/>
        </w:rPr>
        <w:t>销售流程的产品</w:t>
      </w:r>
      <w:r>
        <w:rPr>
          <w:rFonts w:hint="eastAsia"/>
          <w:color w:val="FF0000"/>
        </w:rPr>
        <w:t>（即</w:t>
      </w:r>
      <w:r>
        <w:rPr>
          <w:color w:val="FF0000"/>
        </w:rPr>
        <w:t>同一款</w:t>
      </w:r>
      <w:r>
        <w:rPr>
          <w:rFonts w:hint="eastAsia"/>
          <w:color w:val="FF0000"/>
        </w:rPr>
        <w:t>产品</w:t>
      </w:r>
      <w:r>
        <w:rPr>
          <w:color w:val="FF0000"/>
        </w:rPr>
        <w:t>会有多条数据</w:t>
      </w:r>
      <w:r>
        <w:rPr>
          <w:rFonts w:hint="eastAsia"/>
          <w:color w:val="FF0000"/>
        </w:rPr>
        <w:t>）；</w:t>
      </w:r>
      <w:r w:rsidR="007B0DB5">
        <w:rPr>
          <w:rFonts w:hint="eastAsia"/>
          <w:color w:val="FF0000"/>
        </w:rPr>
        <w:t>数据</w:t>
      </w:r>
      <w:r w:rsidR="007B0DB5">
        <w:rPr>
          <w:color w:val="FF0000"/>
        </w:rPr>
        <w:t>以</w:t>
      </w:r>
      <w:r w:rsidR="007B0DB5">
        <w:rPr>
          <w:rFonts w:hint="eastAsia"/>
          <w:color w:val="FF0000"/>
        </w:rPr>
        <w:t>服务器</w:t>
      </w:r>
      <w:r w:rsidR="007B0DB5">
        <w:rPr>
          <w:color w:val="FF0000"/>
        </w:rPr>
        <w:t>的</w:t>
      </w:r>
      <w:r w:rsidR="007B0DB5">
        <w:rPr>
          <w:rFonts w:hint="eastAsia"/>
          <w:color w:val="FF0000"/>
        </w:rPr>
        <w:t>“最后</w:t>
      </w:r>
      <w:r w:rsidR="007B0DB5">
        <w:rPr>
          <w:color w:val="FF0000"/>
        </w:rPr>
        <w:t>修改时间</w:t>
      </w:r>
      <w:r w:rsidR="007B0DB5">
        <w:rPr>
          <w:rFonts w:hint="eastAsia"/>
          <w:color w:val="FF0000"/>
        </w:rPr>
        <w:t>”进行</w:t>
      </w:r>
      <w:r w:rsidR="007B0DB5">
        <w:rPr>
          <w:color w:val="FF0000"/>
        </w:rPr>
        <w:t>倒叙排序。</w:t>
      </w:r>
    </w:p>
    <w:tbl>
      <w:tblPr>
        <w:tblW w:w="77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6237"/>
      </w:tblGrid>
      <w:tr w:rsidR="00921DF4" w14:paraId="7B6CFF6A" w14:textId="77777777" w:rsidTr="004414B2">
        <w:tc>
          <w:tcPr>
            <w:tcW w:w="1526" w:type="dxa"/>
          </w:tcPr>
          <w:p w14:paraId="496E0092" w14:textId="77777777" w:rsidR="00921DF4" w:rsidRDefault="00921DF4" w:rsidP="005605E3">
            <w:pPr>
              <w:spacing w:line="360" w:lineRule="auto"/>
            </w:pPr>
            <w:r>
              <w:rPr>
                <w:rFonts w:hint="eastAsia"/>
              </w:rPr>
              <w:t>按钮</w:t>
            </w:r>
            <w:r>
              <w:rPr>
                <w:rFonts w:hint="eastAsia"/>
              </w:rPr>
              <w:t>/</w:t>
            </w:r>
            <w:r>
              <w:rPr>
                <w:rFonts w:hint="eastAsia"/>
              </w:rPr>
              <w:t>入口</w:t>
            </w:r>
          </w:p>
        </w:tc>
        <w:tc>
          <w:tcPr>
            <w:tcW w:w="6237" w:type="dxa"/>
          </w:tcPr>
          <w:p w14:paraId="1C18B88F" w14:textId="77777777" w:rsidR="00921DF4" w:rsidRDefault="00921DF4" w:rsidP="005605E3">
            <w:pPr>
              <w:spacing w:line="360" w:lineRule="auto"/>
            </w:pPr>
            <w:r>
              <w:rPr>
                <w:rFonts w:hint="eastAsia"/>
              </w:rPr>
              <w:t>事件</w:t>
            </w:r>
          </w:p>
        </w:tc>
      </w:tr>
      <w:tr w:rsidR="00B52050" w14:paraId="1AE112B2" w14:textId="77777777" w:rsidTr="004414B2">
        <w:tc>
          <w:tcPr>
            <w:tcW w:w="1526" w:type="dxa"/>
          </w:tcPr>
          <w:p w14:paraId="1F8F91ED" w14:textId="503DA3D2" w:rsidR="00B52050" w:rsidRDefault="00B52050" w:rsidP="005605E3">
            <w:pPr>
              <w:spacing w:line="360" w:lineRule="auto"/>
            </w:pPr>
            <w:r>
              <w:rPr>
                <w:rFonts w:hint="eastAsia"/>
              </w:rPr>
              <w:t>【重置】</w:t>
            </w:r>
          </w:p>
        </w:tc>
        <w:tc>
          <w:tcPr>
            <w:tcW w:w="6237" w:type="dxa"/>
          </w:tcPr>
          <w:p w14:paraId="61DDF3DB" w14:textId="118480C7" w:rsidR="00B52050" w:rsidRDefault="00B52050" w:rsidP="005605E3">
            <w:pPr>
              <w:pStyle w:val="21"/>
              <w:spacing w:line="360" w:lineRule="auto"/>
              <w:ind w:firstLineChars="0" w:firstLine="0"/>
              <w:rPr>
                <w:rFonts w:ascii="宋体"/>
                <w:szCs w:val="21"/>
              </w:rPr>
            </w:pPr>
            <w:r>
              <w:rPr>
                <w:rFonts w:hint="eastAsia"/>
              </w:rPr>
              <w:t>点击</w:t>
            </w:r>
            <w:r>
              <w:t>，把查询条件置为初始</w:t>
            </w:r>
            <w:r>
              <w:rPr>
                <w:rFonts w:hint="eastAsia"/>
              </w:rPr>
              <w:t>状态</w:t>
            </w:r>
            <w:r>
              <w:t>；</w:t>
            </w:r>
          </w:p>
        </w:tc>
      </w:tr>
      <w:tr w:rsidR="00B52050" w14:paraId="351FC7B2" w14:textId="77777777" w:rsidTr="004414B2">
        <w:tc>
          <w:tcPr>
            <w:tcW w:w="1526" w:type="dxa"/>
          </w:tcPr>
          <w:p w14:paraId="5AFF39F3" w14:textId="686CCE80" w:rsidR="00B52050" w:rsidRDefault="00B52050" w:rsidP="005605E3">
            <w:pPr>
              <w:spacing w:line="360" w:lineRule="auto"/>
            </w:pPr>
            <w:r>
              <w:rPr>
                <w:rFonts w:hint="eastAsia"/>
              </w:rPr>
              <w:t>【查询】</w:t>
            </w:r>
          </w:p>
        </w:tc>
        <w:tc>
          <w:tcPr>
            <w:tcW w:w="6237" w:type="dxa"/>
          </w:tcPr>
          <w:p w14:paraId="2CF52AD8" w14:textId="77777777" w:rsidR="00B52050" w:rsidRDefault="00B52050" w:rsidP="005605E3">
            <w:pPr>
              <w:pStyle w:val="21"/>
              <w:spacing w:line="360" w:lineRule="auto"/>
              <w:ind w:firstLineChars="0" w:firstLine="0"/>
            </w:pPr>
            <w:r>
              <w:rPr>
                <w:rFonts w:hint="eastAsia"/>
              </w:rPr>
              <w:t>点击</w:t>
            </w:r>
            <w:r>
              <w:t>，</w:t>
            </w:r>
            <w:r>
              <w:rPr>
                <w:rFonts w:hint="eastAsia"/>
              </w:rPr>
              <w:t>根据</w:t>
            </w:r>
            <w:r>
              <w:t>选择</w:t>
            </w:r>
            <w:r>
              <w:rPr>
                <w:rFonts w:hint="eastAsia"/>
              </w:rPr>
              <w:t>/</w:t>
            </w:r>
            <w:r>
              <w:rPr>
                <w:rFonts w:hint="eastAsia"/>
              </w:rPr>
              <w:t>录入</w:t>
            </w:r>
            <w:r>
              <w:t>的</w:t>
            </w:r>
            <w:r>
              <w:rPr>
                <w:rFonts w:hint="eastAsia"/>
              </w:rPr>
              <w:t>条件</w:t>
            </w:r>
            <w:r>
              <w:t>进行</w:t>
            </w:r>
            <w:r w:rsidR="00E055B7" w:rsidRPr="00AD41A3">
              <w:rPr>
                <w:rFonts w:hint="eastAsia"/>
                <w:highlight w:val="yellow"/>
              </w:rPr>
              <w:t>全</w:t>
            </w:r>
            <w:r w:rsidR="00F96E76" w:rsidRPr="00AD41A3">
              <w:rPr>
                <w:rFonts w:hint="eastAsia"/>
                <w:highlight w:val="yellow"/>
              </w:rPr>
              <w:t>模糊</w:t>
            </w:r>
            <w:r w:rsidRPr="00AD41A3">
              <w:rPr>
                <w:highlight w:val="yellow"/>
              </w:rPr>
              <w:t>查询</w:t>
            </w:r>
            <w:r>
              <w:t>；</w:t>
            </w:r>
          </w:p>
          <w:p w14:paraId="65E0C68F" w14:textId="77777777" w:rsidR="00E0059F" w:rsidRDefault="00E0059F" w:rsidP="005605E3">
            <w:pPr>
              <w:pStyle w:val="21"/>
              <w:spacing w:line="360" w:lineRule="auto"/>
              <w:ind w:firstLineChars="0" w:firstLine="0"/>
              <w:rPr>
                <w:rFonts w:ascii="宋体"/>
                <w:szCs w:val="21"/>
              </w:rPr>
            </w:pPr>
            <w:r>
              <w:rPr>
                <w:rFonts w:ascii="宋体"/>
                <w:szCs w:val="21"/>
              </w:rPr>
              <w:t>E</w:t>
            </w:r>
            <w:r>
              <w:rPr>
                <w:rFonts w:ascii="宋体" w:hint="eastAsia"/>
                <w:szCs w:val="21"/>
              </w:rPr>
              <w:t>g：在产品名称里录入“意外”，则查询出所有产品名称中包含了“意外”文字的产品，“意外”两个字可以在产品名称的任意位置；</w:t>
            </w:r>
          </w:p>
          <w:p w14:paraId="0C5F0A6E" w14:textId="2685A1A9" w:rsidR="00E0059F" w:rsidRDefault="00E0059F" w:rsidP="005605E3">
            <w:pPr>
              <w:pStyle w:val="21"/>
              <w:spacing w:line="360" w:lineRule="auto"/>
              <w:ind w:firstLineChars="0" w:firstLine="0"/>
              <w:rPr>
                <w:rFonts w:ascii="宋体"/>
                <w:szCs w:val="21"/>
              </w:rPr>
            </w:pPr>
            <w:r>
              <w:rPr>
                <w:rFonts w:ascii="宋体" w:hint="eastAsia"/>
                <w:szCs w:val="21"/>
              </w:rPr>
              <w:lastRenderedPageBreak/>
              <w:t>如果选择“机构”的值为“北京分公司”、“天津分公司”</w:t>
            </w:r>
            <w:r w:rsidR="000A263B">
              <w:rPr>
                <w:rFonts w:ascii="宋体" w:hint="eastAsia"/>
                <w:szCs w:val="21"/>
              </w:rPr>
              <w:t>（即</w:t>
            </w:r>
            <w:r w:rsidR="000A263B">
              <w:rPr>
                <w:rFonts w:ascii="宋体"/>
                <w:szCs w:val="21"/>
              </w:rPr>
              <w:t>选择</w:t>
            </w:r>
            <w:r w:rsidR="000A263B">
              <w:rPr>
                <w:rFonts w:ascii="宋体" w:hint="eastAsia"/>
                <w:szCs w:val="21"/>
              </w:rPr>
              <w:t>多个</w:t>
            </w:r>
            <w:r w:rsidR="000A263B">
              <w:rPr>
                <w:rFonts w:ascii="宋体"/>
                <w:szCs w:val="21"/>
              </w:rPr>
              <w:t>机构</w:t>
            </w:r>
            <w:r w:rsidR="000A263B">
              <w:rPr>
                <w:rFonts w:ascii="宋体" w:hint="eastAsia"/>
                <w:szCs w:val="21"/>
              </w:rPr>
              <w:t>）</w:t>
            </w:r>
            <w:r>
              <w:rPr>
                <w:rFonts w:ascii="宋体" w:hint="eastAsia"/>
                <w:szCs w:val="21"/>
              </w:rPr>
              <w:t>，那么会查询出机构</w:t>
            </w:r>
            <w:r w:rsidR="009346FA">
              <w:rPr>
                <w:rFonts w:ascii="宋体" w:hint="eastAsia"/>
                <w:szCs w:val="21"/>
              </w:rPr>
              <w:t>中只要包含了“北京分公司”或者“天津分公司”的任意数据即可；</w:t>
            </w:r>
          </w:p>
        </w:tc>
      </w:tr>
      <w:tr w:rsidR="00B52050" w14:paraId="381CF9B1" w14:textId="77777777" w:rsidTr="004414B2">
        <w:tc>
          <w:tcPr>
            <w:tcW w:w="1526" w:type="dxa"/>
          </w:tcPr>
          <w:p w14:paraId="6D63DB53" w14:textId="0643A526" w:rsidR="00B52050" w:rsidRDefault="00B52050" w:rsidP="005605E3">
            <w:pPr>
              <w:spacing w:line="360" w:lineRule="auto"/>
            </w:pPr>
            <w:r>
              <w:rPr>
                <w:rFonts w:hint="eastAsia"/>
              </w:rPr>
              <w:lastRenderedPageBreak/>
              <w:t>【刷新】</w:t>
            </w:r>
          </w:p>
        </w:tc>
        <w:tc>
          <w:tcPr>
            <w:tcW w:w="6237" w:type="dxa"/>
          </w:tcPr>
          <w:p w14:paraId="2AE1EBBA" w14:textId="545870BF" w:rsidR="00B52050" w:rsidRDefault="00B52050" w:rsidP="005605E3">
            <w:pPr>
              <w:pStyle w:val="21"/>
              <w:spacing w:line="360" w:lineRule="auto"/>
              <w:ind w:firstLineChars="0" w:firstLine="0"/>
              <w:rPr>
                <w:rFonts w:ascii="宋体"/>
                <w:szCs w:val="21"/>
              </w:rPr>
            </w:pPr>
            <w:r>
              <w:rPr>
                <w:rFonts w:ascii="宋体" w:hint="eastAsia"/>
                <w:szCs w:val="21"/>
              </w:rPr>
              <w:t>点击</w:t>
            </w:r>
            <w:r>
              <w:rPr>
                <w:rFonts w:ascii="宋体"/>
                <w:szCs w:val="21"/>
              </w:rPr>
              <w:t>，</w:t>
            </w:r>
            <w:r>
              <w:rPr>
                <w:rFonts w:ascii="宋体" w:hint="eastAsia"/>
                <w:szCs w:val="21"/>
              </w:rPr>
              <w:t>根据</w:t>
            </w:r>
            <w:r>
              <w:rPr>
                <w:rFonts w:ascii="宋体"/>
                <w:szCs w:val="21"/>
              </w:rPr>
              <w:t>查询条件刷新查询列表</w:t>
            </w:r>
          </w:p>
        </w:tc>
      </w:tr>
      <w:tr w:rsidR="00B52050" w14:paraId="2B870C70" w14:textId="77777777" w:rsidTr="004414B2">
        <w:tc>
          <w:tcPr>
            <w:tcW w:w="1526" w:type="dxa"/>
          </w:tcPr>
          <w:p w14:paraId="7ACF82A5" w14:textId="479DD09E" w:rsidR="00B52050" w:rsidRDefault="00B52050" w:rsidP="005605E3">
            <w:pPr>
              <w:spacing w:line="360" w:lineRule="auto"/>
            </w:pPr>
            <w:r>
              <w:rPr>
                <w:rFonts w:hint="eastAsia"/>
              </w:rPr>
              <w:t>【新增】</w:t>
            </w:r>
          </w:p>
        </w:tc>
        <w:tc>
          <w:tcPr>
            <w:tcW w:w="6237" w:type="dxa"/>
          </w:tcPr>
          <w:p w14:paraId="05D3DB0C" w14:textId="16B0E8EF" w:rsidR="00B52050" w:rsidRDefault="00B52050" w:rsidP="005605E3">
            <w:pPr>
              <w:pStyle w:val="21"/>
              <w:spacing w:line="360" w:lineRule="auto"/>
              <w:ind w:firstLineChars="0" w:firstLine="0"/>
              <w:rPr>
                <w:rFonts w:ascii="宋体"/>
                <w:szCs w:val="21"/>
              </w:rPr>
            </w:pPr>
            <w:r>
              <w:rPr>
                <w:rFonts w:hint="eastAsia"/>
              </w:rPr>
              <w:t>点击</w:t>
            </w:r>
            <w:r>
              <w:t>，进入到新增</w:t>
            </w:r>
            <w:r>
              <w:rPr>
                <w:rFonts w:hint="eastAsia"/>
              </w:rPr>
              <w:t>销售</w:t>
            </w:r>
            <w:r>
              <w:t>流程的页面</w:t>
            </w:r>
          </w:p>
        </w:tc>
      </w:tr>
      <w:tr w:rsidR="00B52050" w14:paraId="71AFA61F" w14:textId="77777777" w:rsidTr="004414B2">
        <w:tc>
          <w:tcPr>
            <w:tcW w:w="1526" w:type="dxa"/>
          </w:tcPr>
          <w:p w14:paraId="164729B2" w14:textId="59D32A19" w:rsidR="00B52050" w:rsidRDefault="00B52050" w:rsidP="005605E3">
            <w:pPr>
              <w:spacing w:line="360" w:lineRule="auto"/>
            </w:pPr>
            <w:r>
              <w:rPr>
                <w:rFonts w:hint="eastAsia"/>
              </w:rPr>
              <w:t>【修改】</w:t>
            </w:r>
          </w:p>
        </w:tc>
        <w:tc>
          <w:tcPr>
            <w:tcW w:w="6237" w:type="dxa"/>
          </w:tcPr>
          <w:p w14:paraId="2754B97E" w14:textId="77777777" w:rsidR="00B52050" w:rsidRDefault="007402AC" w:rsidP="005605E3">
            <w:pPr>
              <w:pStyle w:val="21"/>
              <w:spacing w:line="360" w:lineRule="auto"/>
              <w:ind w:firstLineChars="0" w:firstLine="0"/>
              <w:rPr>
                <w:rFonts w:ascii="宋体"/>
                <w:szCs w:val="21"/>
              </w:rPr>
            </w:pPr>
            <w:r>
              <w:rPr>
                <w:rFonts w:ascii="宋体" w:hint="eastAsia"/>
                <w:szCs w:val="21"/>
              </w:rPr>
              <w:t>点击</w:t>
            </w:r>
            <w:r>
              <w:rPr>
                <w:rFonts w:ascii="宋体"/>
                <w:szCs w:val="21"/>
              </w:rPr>
              <w:t>，进行校验：</w:t>
            </w:r>
          </w:p>
          <w:p w14:paraId="6328AD4D" w14:textId="4F2D1716" w:rsidR="007402AC" w:rsidRPr="00E3216A" w:rsidRDefault="007402AC" w:rsidP="005605E3">
            <w:pPr>
              <w:pStyle w:val="21"/>
              <w:spacing w:line="360" w:lineRule="auto"/>
              <w:ind w:firstLineChars="0" w:firstLine="0"/>
              <w:rPr>
                <w:rFonts w:ascii="宋体"/>
                <w:szCs w:val="21"/>
              </w:rPr>
            </w:pPr>
            <w:r>
              <w:rPr>
                <w:rFonts w:ascii="宋体" w:hint="eastAsia"/>
                <w:szCs w:val="21"/>
              </w:rPr>
              <w:t>1.</w:t>
            </w:r>
            <w:r w:rsidR="000100B3">
              <w:rPr>
                <w:rFonts w:ascii="宋体" w:hint="eastAsia"/>
                <w:szCs w:val="21"/>
              </w:rPr>
              <w:t>未</w:t>
            </w:r>
            <w:r w:rsidR="000100B3">
              <w:rPr>
                <w:rFonts w:ascii="宋体"/>
                <w:szCs w:val="21"/>
              </w:rPr>
              <w:t>选中</w:t>
            </w:r>
            <w:r w:rsidR="000100B3">
              <w:rPr>
                <w:rFonts w:ascii="宋体" w:hint="eastAsia"/>
                <w:szCs w:val="21"/>
              </w:rPr>
              <w:t>查询</w:t>
            </w:r>
            <w:r w:rsidR="00C241B4">
              <w:rPr>
                <w:rFonts w:ascii="宋体"/>
                <w:szCs w:val="21"/>
              </w:rPr>
              <w:t>列表的数据</w:t>
            </w:r>
            <w:r w:rsidR="00C241B4">
              <w:rPr>
                <w:rFonts w:ascii="宋体" w:hint="eastAsia"/>
                <w:szCs w:val="21"/>
              </w:rPr>
              <w:t>，</w:t>
            </w:r>
            <w:r w:rsidR="00E3216A">
              <w:rPr>
                <w:rFonts w:ascii="宋体"/>
                <w:szCs w:val="21"/>
              </w:rPr>
              <w:t>点击该按钮则进行弹框提示</w:t>
            </w:r>
            <w:r w:rsidR="00E3216A">
              <w:rPr>
                <w:rFonts w:ascii="宋体" w:hint="eastAsia"/>
                <w:szCs w:val="21"/>
              </w:rPr>
              <w:t>，</w:t>
            </w:r>
            <w:r w:rsidR="00E3216A">
              <w:rPr>
                <w:rFonts w:ascii="宋体"/>
                <w:szCs w:val="21"/>
              </w:rPr>
              <w:t>如下图所示：</w:t>
            </w:r>
            <w:r w:rsidR="00E3216A">
              <w:rPr>
                <w:noProof/>
              </w:rPr>
              <w:drawing>
                <wp:inline distT="0" distB="0" distL="0" distR="0" wp14:anchorId="0FDB80AF" wp14:editId="3940642B">
                  <wp:extent cx="1695450" cy="132384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97017" cy="1325068"/>
                          </a:xfrm>
                          <a:prstGeom prst="rect">
                            <a:avLst/>
                          </a:prstGeom>
                        </pic:spPr>
                      </pic:pic>
                    </a:graphicData>
                  </a:graphic>
                </wp:inline>
              </w:drawing>
            </w:r>
          </w:p>
          <w:p w14:paraId="321D2127" w14:textId="4499E24B" w:rsidR="00E3216A" w:rsidRDefault="00E3216A" w:rsidP="005605E3">
            <w:pPr>
              <w:pStyle w:val="21"/>
              <w:numPr>
                <w:ilvl w:val="0"/>
                <w:numId w:val="31"/>
              </w:numPr>
              <w:spacing w:line="360" w:lineRule="auto"/>
              <w:ind w:firstLineChars="0"/>
              <w:rPr>
                <w:rFonts w:ascii="宋体"/>
                <w:szCs w:val="21"/>
              </w:rPr>
            </w:pPr>
            <w:r>
              <w:rPr>
                <w:rFonts w:ascii="宋体" w:hint="eastAsia"/>
                <w:szCs w:val="21"/>
              </w:rPr>
              <w:t>弹框文案</w:t>
            </w:r>
            <w:r>
              <w:rPr>
                <w:rFonts w:ascii="宋体"/>
                <w:szCs w:val="21"/>
              </w:rPr>
              <w:t>描述：</w:t>
            </w:r>
            <w:r w:rsidRPr="00E3216A">
              <w:rPr>
                <w:rFonts w:ascii="宋体"/>
                <w:color w:val="00B050"/>
                <w:szCs w:val="21"/>
              </w:rPr>
              <w:t>请选择一条数据修改！</w:t>
            </w:r>
          </w:p>
          <w:p w14:paraId="764FA6CD" w14:textId="3BE10930" w:rsidR="00E3216A" w:rsidRPr="00E3216A" w:rsidRDefault="00E3216A" w:rsidP="005605E3">
            <w:pPr>
              <w:pStyle w:val="21"/>
              <w:numPr>
                <w:ilvl w:val="0"/>
                <w:numId w:val="31"/>
              </w:numPr>
              <w:spacing w:line="360" w:lineRule="auto"/>
              <w:ind w:firstLineChars="0"/>
              <w:rPr>
                <w:rFonts w:ascii="宋体"/>
                <w:szCs w:val="21"/>
              </w:rPr>
            </w:pPr>
            <w:r>
              <w:rPr>
                <w:rFonts w:ascii="宋体" w:hint="eastAsia"/>
                <w:szCs w:val="21"/>
              </w:rPr>
              <w:t>【确定】按钮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p w14:paraId="1775C702" w14:textId="1D5FB86A" w:rsidR="000100B3" w:rsidRPr="009909E3" w:rsidRDefault="000100B3" w:rsidP="005605E3">
            <w:pPr>
              <w:pStyle w:val="21"/>
              <w:spacing w:line="360" w:lineRule="auto"/>
              <w:ind w:firstLineChars="0" w:firstLine="0"/>
              <w:rPr>
                <w:rFonts w:ascii="宋体"/>
                <w:szCs w:val="21"/>
              </w:rPr>
            </w:pPr>
            <w:r>
              <w:rPr>
                <w:rFonts w:ascii="宋体"/>
                <w:szCs w:val="21"/>
              </w:rPr>
              <w:t>2.</w:t>
            </w:r>
            <w:r>
              <w:rPr>
                <w:rFonts w:ascii="宋体" w:hint="eastAsia"/>
                <w:szCs w:val="21"/>
              </w:rPr>
              <w:t>选中</w:t>
            </w:r>
            <w:r>
              <w:rPr>
                <w:rFonts w:ascii="宋体"/>
                <w:szCs w:val="21"/>
              </w:rPr>
              <w:t>多条</w:t>
            </w:r>
            <w:r>
              <w:rPr>
                <w:rFonts w:ascii="宋体" w:hint="eastAsia"/>
                <w:szCs w:val="21"/>
              </w:rPr>
              <w:t>查询</w:t>
            </w:r>
            <w:r>
              <w:rPr>
                <w:rFonts w:ascii="宋体"/>
                <w:szCs w:val="21"/>
              </w:rPr>
              <w:t>列表的数据</w:t>
            </w:r>
            <w:r w:rsidR="009909E3">
              <w:rPr>
                <w:rFonts w:ascii="宋体" w:hint="eastAsia"/>
                <w:szCs w:val="21"/>
              </w:rPr>
              <w:t>，</w:t>
            </w:r>
            <w:r w:rsidR="009909E3">
              <w:rPr>
                <w:rFonts w:ascii="宋体"/>
                <w:szCs w:val="21"/>
              </w:rPr>
              <w:t>点击该按钮则进行弹框提示</w:t>
            </w:r>
            <w:r w:rsidR="009909E3">
              <w:rPr>
                <w:rFonts w:ascii="宋体" w:hint="eastAsia"/>
                <w:szCs w:val="21"/>
              </w:rPr>
              <w:t>，</w:t>
            </w:r>
            <w:r w:rsidR="009909E3">
              <w:rPr>
                <w:rFonts w:ascii="宋体"/>
                <w:szCs w:val="21"/>
              </w:rPr>
              <w:t>如下图</w:t>
            </w:r>
            <w:r w:rsidR="009909E3">
              <w:rPr>
                <w:rFonts w:ascii="宋体" w:hint="eastAsia"/>
                <w:szCs w:val="21"/>
              </w:rPr>
              <w:t>所示</w:t>
            </w:r>
            <w:r w:rsidR="009909E3">
              <w:rPr>
                <w:rFonts w:ascii="宋体"/>
                <w:szCs w:val="21"/>
              </w:rPr>
              <w:t>：</w:t>
            </w:r>
            <w:r w:rsidR="009909E3">
              <w:rPr>
                <w:noProof/>
              </w:rPr>
              <w:drawing>
                <wp:inline distT="0" distB="0" distL="0" distR="0" wp14:anchorId="7C327313" wp14:editId="41FA43E5">
                  <wp:extent cx="1975006" cy="1247775"/>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82238" cy="1252344"/>
                          </a:xfrm>
                          <a:prstGeom prst="rect">
                            <a:avLst/>
                          </a:prstGeom>
                        </pic:spPr>
                      </pic:pic>
                    </a:graphicData>
                  </a:graphic>
                </wp:inline>
              </w:drawing>
            </w:r>
          </w:p>
          <w:p w14:paraId="1162EE47" w14:textId="3860C9E9" w:rsidR="009909E3" w:rsidRDefault="009909E3" w:rsidP="005605E3">
            <w:pPr>
              <w:pStyle w:val="21"/>
              <w:numPr>
                <w:ilvl w:val="0"/>
                <w:numId w:val="31"/>
              </w:numPr>
              <w:spacing w:line="360" w:lineRule="auto"/>
              <w:ind w:firstLineChars="0"/>
              <w:rPr>
                <w:rFonts w:ascii="宋体"/>
                <w:szCs w:val="21"/>
              </w:rPr>
            </w:pPr>
            <w:r>
              <w:rPr>
                <w:rFonts w:ascii="宋体" w:hint="eastAsia"/>
                <w:szCs w:val="21"/>
              </w:rPr>
              <w:t>弹框文案</w:t>
            </w:r>
            <w:r>
              <w:rPr>
                <w:rFonts w:ascii="宋体"/>
                <w:szCs w:val="21"/>
              </w:rPr>
              <w:t>描述：</w:t>
            </w:r>
            <w:r>
              <w:rPr>
                <w:rFonts w:ascii="宋体" w:hint="eastAsia"/>
                <w:color w:val="00B050"/>
                <w:szCs w:val="21"/>
              </w:rPr>
              <w:t>每次只能</w:t>
            </w:r>
            <w:r>
              <w:rPr>
                <w:rFonts w:ascii="宋体"/>
                <w:color w:val="00B050"/>
                <w:szCs w:val="21"/>
              </w:rPr>
              <w:t>选择一条数据修改！</w:t>
            </w:r>
          </w:p>
          <w:p w14:paraId="062091F5" w14:textId="1B5BD6B6" w:rsidR="009909E3" w:rsidRPr="009909E3" w:rsidRDefault="009909E3" w:rsidP="005605E3">
            <w:pPr>
              <w:pStyle w:val="21"/>
              <w:numPr>
                <w:ilvl w:val="0"/>
                <w:numId w:val="31"/>
              </w:numPr>
              <w:spacing w:line="360" w:lineRule="auto"/>
              <w:ind w:firstLineChars="0"/>
              <w:rPr>
                <w:rFonts w:ascii="宋体"/>
                <w:szCs w:val="21"/>
              </w:rPr>
            </w:pPr>
            <w:r>
              <w:rPr>
                <w:rFonts w:ascii="宋体" w:hint="eastAsia"/>
                <w:szCs w:val="21"/>
              </w:rPr>
              <w:t>【确定】按钮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p w14:paraId="7F59E623" w14:textId="77777777" w:rsidR="000100B3" w:rsidRDefault="000100B3" w:rsidP="005605E3">
            <w:pPr>
              <w:pStyle w:val="21"/>
              <w:spacing w:line="360" w:lineRule="auto"/>
              <w:ind w:firstLineChars="0" w:firstLine="0"/>
            </w:pPr>
            <w:r>
              <w:rPr>
                <w:rFonts w:ascii="宋体"/>
                <w:szCs w:val="21"/>
              </w:rPr>
              <w:t>3.</w:t>
            </w:r>
            <w:r>
              <w:rPr>
                <w:rFonts w:ascii="宋体" w:hint="eastAsia"/>
                <w:szCs w:val="21"/>
              </w:rPr>
              <w:t>选中</w:t>
            </w:r>
            <w:r>
              <w:rPr>
                <w:rFonts w:ascii="宋体"/>
                <w:szCs w:val="21"/>
              </w:rPr>
              <w:t>一条查询列表的数据</w:t>
            </w:r>
            <w:r w:rsidR="00365F1E">
              <w:rPr>
                <w:rFonts w:ascii="宋体" w:hint="eastAsia"/>
                <w:szCs w:val="21"/>
              </w:rPr>
              <w:t>，</w:t>
            </w:r>
            <w:r w:rsidR="00365F1E">
              <w:rPr>
                <w:rFonts w:ascii="宋体"/>
                <w:szCs w:val="21"/>
              </w:rPr>
              <w:t>进行判断</w:t>
            </w:r>
            <w:r w:rsidR="002A01E9">
              <w:rPr>
                <w:rFonts w:ascii="宋体" w:hint="eastAsia"/>
                <w:szCs w:val="21"/>
              </w:rPr>
              <w:t>该条</w:t>
            </w:r>
            <w:r w:rsidR="002A01E9">
              <w:rPr>
                <w:rFonts w:ascii="宋体"/>
                <w:szCs w:val="21"/>
              </w:rPr>
              <w:t>数据状态是否为</w:t>
            </w:r>
            <w:r w:rsidR="002A01E9">
              <w:rPr>
                <w:rFonts w:hint="eastAsia"/>
              </w:rPr>
              <w:t>“已保存”或者“已下线”状态</w:t>
            </w:r>
            <w:r w:rsidR="002A01E9">
              <w:t>的数据</w:t>
            </w:r>
            <w:r w:rsidR="002A01E9">
              <w:rPr>
                <w:rFonts w:hint="eastAsia"/>
              </w:rPr>
              <w:t>：</w:t>
            </w:r>
          </w:p>
          <w:p w14:paraId="24F4A268" w14:textId="77777777" w:rsidR="002A01E9" w:rsidRPr="002A01E9" w:rsidRDefault="002A01E9" w:rsidP="005605E3">
            <w:pPr>
              <w:pStyle w:val="21"/>
              <w:numPr>
                <w:ilvl w:val="0"/>
                <w:numId w:val="32"/>
              </w:numPr>
              <w:spacing w:line="360" w:lineRule="auto"/>
              <w:ind w:firstLineChars="0"/>
              <w:rPr>
                <w:rFonts w:ascii="宋体"/>
                <w:szCs w:val="21"/>
              </w:rPr>
            </w:pPr>
            <w:r>
              <w:rPr>
                <w:rFonts w:ascii="宋体" w:hint="eastAsia"/>
                <w:szCs w:val="21"/>
              </w:rPr>
              <w:t>若为</w:t>
            </w:r>
            <w:r>
              <w:rPr>
                <w:rFonts w:hint="eastAsia"/>
              </w:rPr>
              <w:t>“已保存”或者“已下线”状态</w:t>
            </w:r>
            <w:r>
              <w:t>的数据</w:t>
            </w:r>
            <w:r>
              <w:rPr>
                <w:rFonts w:hint="eastAsia"/>
              </w:rPr>
              <w:t>，</w:t>
            </w:r>
            <w:r>
              <w:t>点击，那么进入到对应的该条数据的编辑页面，带出该数据最后</w:t>
            </w:r>
            <w:r>
              <w:rPr>
                <w:rFonts w:hint="eastAsia"/>
              </w:rPr>
              <w:t>一次</w:t>
            </w:r>
            <w:r>
              <w:t>保存的数据进行编辑操作；</w:t>
            </w:r>
          </w:p>
          <w:p w14:paraId="26A9E2E6" w14:textId="77777777" w:rsidR="002A01E9" w:rsidRPr="002A01E9" w:rsidRDefault="002A01E9" w:rsidP="005605E3">
            <w:pPr>
              <w:pStyle w:val="21"/>
              <w:numPr>
                <w:ilvl w:val="0"/>
                <w:numId w:val="32"/>
              </w:numPr>
              <w:spacing w:line="360" w:lineRule="auto"/>
              <w:ind w:firstLineChars="0"/>
              <w:rPr>
                <w:rFonts w:ascii="宋体"/>
                <w:szCs w:val="21"/>
              </w:rPr>
            </w:pPr>
            <w:r>
              <w:rPr>
                <w:rFonts w:ascii="宋体" w:hint="eastAsia"/>
                <w:szCs w:val="21"/>
              </w:rPr>
              <w:t>若不为</w:t>
            </w:r>
            <w:r>
              <w:rPr>
                <w:rFonts w:hint="eastAsia"/>
              </w:rPr>
              <w:t>“已保存”或者“已下线”状态</w:t>
            </w:r>
            <w:r>
              <w:t>的数据</w:t>
            </w:r>
            <w:r>
              <w:rPr>
                <w:rFonts w:hint="eastAsia"/>
              </w:rPr>
              <w:t>，</w:t>
            </w:r>
            <w:r>
              <w:t>点击，</w:t>
            </w:r>
            <w:r>
              <w:rPr>
                <w:rFonts w:hint="eastAsia"/>
              </w:rPr>
              <w:t>则在</w:t>
            </w:r>
            <w:r>
              <w:t>当前页面进行弹框提示，如下图所示：</w:t>
            </w:r>
            <w:r>
              <w:rPr>
                <w:noProof/>
              </w:rPr>
              <w:lastRenderedPageBreak/>
              <w:drawing>
                <wp:inline distT="0" distB="0" distL="0" distR="0" wp14:anchorId="64665239" wp14:editId="2A840B15">
                  <wp:extent cx="2171700" cy="1386547"/>
                  <wp:effectExtent l="0" t="0" r="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78238" cy="1390721"/>
                          </a:xfrm>
                          <a:prstGeom prst="rect">
                            <a:avLst/>
                          </a:prstGeom>
                        </pic:spPr>
                      </pic:pic>
                    </a:graphicData>
                  </a:graphic>
                </wp:inline>
              </w:drawing>
            </w:r>
          </w:p>
          <w:p w14:paraId="626F6F48" w14:textId="77777777" w:rsidR="002A01E9" w:rsidRPr="002A01E9" w:rsidRDefault="002A01E9" w:rsidP="005605E3">
            <w:pPr>
              <w:pStyle w:val="21"/>
              <w:spacing w:line="360" w:lineRule="auto"/>
              <w:ind w:left="420" w:firstLineChars="0" w:firstLine="0"/>
              <w:rPr>
                <w:color w:val="00B050"/>
              </w:rPr>
            </w:pPr>
            <w:r>
              <w:rPr>
                <w:rFonts w:hint="eastAsia"/>
              </w:rPr>
              <w:t>弹框</w:t>
            </w:r>
            <w:r>
              <w:t>文案</w:t>
            </w:r>
            <w:r>
              <w:rPr>
                <w:rFonts w:hint="eastAsia"/>
              </w:rPr>
              <w:t>描述</w:t>
            </w:r>
            <w:r>
              <w:t>：</w:t>
            </w:r>
            <w:r w:rsidRPr="002A01E9">
              <w:rPr>
                <w:rFonts w:hint="eastAsia"/>
                <w:color w:val="00B050"/>
              </w:rPr>
              <w:t>只能修改“已保存”或者“已下架”状态的数据！</w:t>
            </w:r>
          </w:p>
          <w:p w14:paraId="4317589F" w14:textId="2C5DE0FF" w:rsidR="002A01E9" w:rsidRPr="002A01E9" w:rsidRDefault="002A01E9" w:rsidP="005605E3">
            <w:pPr>
              <w:pStyle w:val="21"/>
              <w:spacing w:line="360" w:lineRule="auto"/>
              <w:ind w:left="420" w:firstLineChars="0" w:firstLine="0"/>
              <w:rPr>
                <w:rFonts w:ascii="宋体"/>
                <w:szCs w:val="21"/>
              </w:rPr>
            </w:pPr>
            <w:r>
              <w:rPr>
                <w:rFonts w:ascii="宋体" w:hint="eastAsia"/>
                <w:szCs w:val="21"/>
              </w:rPr>
              <w:t>【确定】按钮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tc>
      </w:tr>
      <w:tr w:rsidR="00B52050" w14:paraId="34E81DC7" w14:textId="77777777" w:rsidTr="004414B2">
        <w:tc>
          <w:tcPr>
            <w:tcW w:w="1526" w:type="dxa"/>
          </w:tcPr>
          <w:p w14:paraId="2F9FEB04" w14:textId="577AA547" w:rsidR="00B52050" w:rsidRDefault="00B52050" w:rsidP="005605E3">
            <w:pPr>
              <w:spacing w:line="360" w:lineRule="auto"/>
            </w:pPr>
            <w:r>
              <w:rPr>
                <w:rFonts w:hint="eastAsia"/>
              </w:rPr>
              <w:lastRenderedPageBreak/>
              <w:t>【删除】</w:t>
            </w:r>
          </w:p>
        </w:tc>
        <w:tc>
          <w:tcPr>
            <w:tcW w:w="6237" w:type="dxa"/>
          </w:tcPr>
          <w:p w14:paraId="4CE0E7A8" w14:textId="77777777" w:rsidR="008B3EBE" w:rsidRDefault="008B3EBE" w:rsidP="005605E3">
            <w:pPr>
              <w:pStyle w:val="21"/>
              <w:spacing w:line="360" w:lineRule="auto"/>
              <w:ind w:firstLineChars="0" w:firstLine="0"/>
              <w:rPr>
                <w:rFonts w:ascii="宋体"/>
                <w:szCs w:val="21"/>
              </w:rPr>
            </w:pPr>
            <w:r>
              <w:rPr>
                <w:rFonts w:ascii="宋体" w:hint="eastAsia"/>
                <w:szCs w:val="21"/>
              </w:rPr>
              <w:t>点击</w:t>
            </w:r>
            <w:r>
              <w:rPr>
                <w:rFonts w:ascii="宋体"/>
                <w:szCs w:val="21"/>
              </w:rPr>
              <w:t>，进行校验：</w:t>
            </w:r>
          </w:p>
          <w:p w14:paraId="6B240008" w14:textId="53FDCFD2" w:rsidR="008B3EBE" w:rsidRPr="008B3EBE" w:rsidRDefault="008B3EBE" w:rsidP="005605E3">
            <w:pPr>
              <w:pStyle w:val="21"/>
              <w:spacing w:line="360" w:lineRule="auto"/>
              <w:ind w:firstLineChars="0" w:firstLine="0"/>
              <w:rPr>
                <w:rFonts w:ascii="宋体"/>
                <w:szCs w:val="21"/>
              </w:rPr>
            </w:pPr>
            <w:r>
              <w:rPr>
                <w:rFonts w:ascii="宋体" w:hint="eastAsia"/>
                <w:szCs w:val="21"/>
              </w:rPr>
              <w:t>1.未</w:t>
            </w:r>
            <w:r>
              <w:rPr>
                <w:rFonts w:ascii="宋体"/>
                <w:szCs w:val="21"/>
              </w:rPr>
              <w:t>选中</w:t>
            </w:r>
            <w:r>
              <w:rPr>
                <w:rFonts w:ascii="宋体" w:hint="eastAsia"/>
                <w:szCs w:val="21"/>
              </w:rPr>
              <w:t>查询</w:t>
            </w:r>
            <w:r>
              <w:rPr>
                <w:rFonts w:ascii="宋体"/>
                <w:szCs w:val="21"/>
              </w:rPr>
              <w:t>列表的数据</w:t>
            </w:r>
            <w:r>
              <w:rPr>
                <w:rFonts w:ascii="宋体" w:hint="eastAsia"/>
                <w:szCs w:val="21"/>
              </w:rPr>
              <w:t>，</w:t>
            </w:r>
            <w:r>
              <w:rPr>
                <w:rFonts w:ascii="宋体"/>
                <w:szCs w:val="21"/>
              </w:rPr>
              <w:t>点击该按钮则进行弹框提示</w:t>
            </w:r>
            <w:r>
              <w:rPr>
                <w:rFonts w:ascii="宋体" w:hint="eastAsia"/>
                <w:szCs w:val="21"/>
              </w:rPr>
              <w:t>，</w:t>
            </w:r>
            <w:r>
              <w:rPr>
                <w:rFonts w:ascii="宋体"/>
                <w:szCs w:val="21"/>
              </w:rPr>
              <w:t>如下图所示：</w:t>
            </w:r>
            <w:r>
              <w:rPr>
                <w:noProof/>
              </w:rPr>
              <w:drawing>
                <wp:inline distT="0" distB="0" distL="0" distR="0" wp14:anchorId="4B1A9F0E" wp14:editId="575E0D7E">
                  <wp:extent cx="1685925" cy="131640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90221" cy="1319761"/>
                          </a:xfrm>
                          <a:prstGeom prst="rect">
                            <a:avLst/>
                          </a:prstGeom>
                        </pic:spPr>
                      </pic:pic>
                    </a:graphicData>
                  </a:graphic>
                </wp:inline>
              </w:drawing>
            </w:r>
          </w:p>
          <w:p w14:paraId="5F22113D" w14:textId="69681F7A" w:rsidR="008B3EBE" w:rsidRDefault="008B3EBE" w:rsidP="005605E3">
            <w:pPr>
              <w:pStyle w:val="21"/>
              <w:numPr>
                <w:ilvl w:val="0"/>
                <w:numId w:val="31"/>
              </w:numPr>
              <w:spacing w:line="360" w:lineRule="auto"/>
              <w:ind w:firstLineChars="0"/>
              <w:rPr>
                <w:rFonts w:ascii="宋体"/>
                <w:szCs w:val="21"/>
              </w:rPr>
            </w:pPr>
            <w:r>
              <w:rPr>
                <w:rFonts w:ascii="宋体" w:hint="eastAsia"/>
                <w:szCs w:val="21"/>
              </w:rPr>
              <w:t>弹框文案</w:t>
            </w:r>
            <w:r>
              <w:rPr>
                <w:rFonts w:ascii="宋体"/>
                <w:szCs w:val="21"/>
              </w:rPr>
              <w:t>描述：</w:t>
            </w:r>
            <w:r w:rsidRPr="00E3216A">
              <w:rPr>
                <w:rFonts w:ascii="宋体"/>
                <w:color w:val="00B050"/>
                <w:szCs w:val="21"/>
              </w:rPr>
              <w:t>请选择一条数据</w:t>
            </w:r>
            <w:r>
              <w:rPr>
                <w:rFonts w:ascii="宋体" w:hint="eastAsia"/>
                <w:color w:val="00B050"/>
                <w:szCs w:val="21"/>
              </w:rPr>
              <w:t>删除</w:t>
            </w:r>
            <w:r w:rsidRPr="00E3216A">
              <w:rPr>
                <w:rFonts w:ascii="宋体"/>
                <w:color w:val="00B050"/>
                <w:szCs w:val="21"/>
              </w:rPr>
              <w:t>！</w:t>
            </w:r>
          </w:p>
          <w:p w14:paraId="38FC4560" w14:textId="77777777" w:rsidR="008B3EBE" w:rsidRPr="00E3216A" w:rsidRDefault="008B3EBE" w:rsidP="005605E3">
            <w:pPr>
              <w:pStyle w:val="21"/>
              <w:numPr>
                <w:ilvl w:val="0"/>
                <w:numId w:val="31"/>
              </w:numPr>
              <w:spacing w:line="360" w:lineRule="auto"/>
              <w:ind w:firstLineChars="0"/>
              <w:rPr>
                <w:rFonts w:ascii="宋体"/>
                <w:szCs w:val="21"/>
              </w:rPr>
            </w:pPr>
            <w:r>
              <w:rPr>
                <w:rFonts w:ascii="宋体" w:hint="eastAsia"/>
                <w:szCs w:val="21"/>
              </w:rPr>
              <w:t>【确定】按钮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p w14:paraId="40FE4326" w14:textId="63656775" w:rsidR="008B3EBE" w:rsidRPr="002E18E1" w:rsidRDefault="008B3EBE" w:rsidP="005605E3">
            <w:pPr>
              <w:pStyle w:val="21"/>
              <w:spacing w:line="360" w:lineRule="auto"/>
              <w:ind w:firstLineChars="0" w:firstLine="0"/>
              <w:rPr>
                <w:rFonts w:ascii="宋体"/>
                <w:szCs w:val="21"/>
              </w:rPr>
            </w:pPr>
            <w:r>
              <w:rPr>
                <w:rFonts w:ascii="宋体"/>
                <w:szCs w:val="21"/>
              </w:rPr>
              <w:t>2.</w:t>
            </w:r>
            <w:r>
              <w:rPr>
                <w:rFonts w:ascii="宋体" w:hint="eastAsia"/>
                <w:szCs w:val="21"/>
              </w:rPr>
              <w:t>选中</w:t>
            </w:r>
            <w:r>
              <w:rPr>
                <w:rFonts w:ascii="宋体"/>
                <w:szCs w:val="21"/>
              </w:rPr>
              <w:t>多条</w:t>
            </w:r>
            <w:r>
              <w:rPr>
                <w:rFonts w:ascii="宋体" w:hint="eastAsia"/>
                <w:szCs w:val="21"/>
              </w:rPr>
              <w:t>查询</w:t>
            </w:r>
            <w:r>
              <w:rPr>
                <w:rFonts w:ascii="宋体"/>
                <w:szCs w:val="21"/>
              </w:rPr>
              <w:t>列表的数据</w:t>
            </w:r>
            <w:r>
              <w:rPr>
                <w:rFonts w:ascii="宋体" w:hint="eastAsia"/>
                <w:szCs w:val="21"/>
              </w:rPr>
              <w:t>，</w:t>
            </w:r>
            <w:r>
              <w:rPr>
                <w:rFonts w:ascii="宋体"/>
                <w:szCs w:val="21"/>
              </w:rPr>
              <w:t>点击该按钮则进行弹框提示</w:t>
            </w:r>
            <w:r>
              <w:rPr>
                <w:rFonts w:ascii="宋体" w:hint="eastAsia"/>
                <w:szCs w:val="21"/>
              </w:rPr>
              <w:t>，</w:t>
            </w:r>
            <w:r>
              <w:rPr>
                <w:rFonts w:ascii="宋体"/>
                <w:szCs w:val="21"/>
              </w:rPr>
              <w:t>如下图</w:t>
            </w:r>
            <w:r>
              <w:rPr>
                <w:rFonts w:ascii="宋体" w:hint="eastAsia"/>
                <w:szCs w:val="21"/>
              </w:rPr>
              <w:t>所示</w:t>
            </w:r>
            <w:r>
              <w:rPr>
                <w:rFonts w:ascii="宋体"/>
                <w:szCs w:val="21"/>
              </w:rPr>
              <w:t>：</w:t>
            </w:r>
            <w:r w:rsidR="002E18E1">
              <w:rPr>
                <w:noProof/>
              </w:rPr>
              <w:drawing>
                <wp:inline distT="0" distB="0" distL="0" distR="0" wp14:anchorId="443ED97B" wp14:editId="3A2A25B1">
                  <wp:extent cx="2476500" cy="151447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76500" cy="1514475"/>
                          </a:xfrm>
                          <a:prstGeom prst="rect">
                            <a:avLst/>
                          </a:prstGeom>
                        </pic:spPr>
                      </pic:pic>
                    </a:graphicData>
                  </a:graphic>
                </wp:inline>
              </w:drawing>
            </w:r>
          </w:p>
          <w:p w14:paraId="7562E962" w14:textId="67B98CDA" w:rsidR="008B3EBE" w:rsidRDefault="008B3EBE" w:rsidP="005605E3">
            <w:pPr>
              <w:pStyle w:val="21"/>
              <w:numPr>
                <w:ilvl w:val="0"/>
                <w:numId w:val="31"/>
              </w:numPr>
              <w:spacing w:line="360" w:lineRule="auto"/>
              <w:ind w:firstLineChars="0"/>
              <w:rPr>
                <w:rFonts w:ascii="宋体"/>
                <w:szCs w:val="21"/>
              </w:rPr>
            </w:pPr>
            <w:r>
              <w:rPr>
                <w:rFonts w:ascii="宋体" w:hint="eastAsia"/>
                <w:szCs w:val="21"/>
              </w:rPr>
              <w:t>弹框文案</w:t>
            </w:r>
            <w:r>
              <w:rPr>
                <w:rFonts w:ascii="宋体"/>
                <w:szCs w:val="21"/>
              </w:rPr>
              <w:t>描述：</w:t>
            </w:r>
            <w:r>
              <w:rPr>
                <w:rFonts w:ascii="宋体" w:hint="eastAsia"/>
                <w:color w:val="00B050"/>
                <w:szCs w:val="21"/>
              </w:rPr>
              <w:t>每次只能</w:t>
            </w:r>
            <w:r>
              <w:rPr>
                <w:rFonts w:ascii="宋体"/>
                <w:color w:val="00B050"/>
                <w:szCs w:val="21"/>
              </w:rPr>
              <w:t>选择一条数据</w:t>
            </w:r>
            <w:r w:rsidR="002E18E1">
              <w:rPr>
                <w:rFonts w:ascii="宋体" w:hint="eastAsia"/>
                <w:color w:val="00B050"/>
                <w:szCs w:val="21"/>
              </w:rPr>
              <w:t>删除</w:t>
            </w:r>
            <w:r>
              <w:rPr>
                <w:rFonts w:ascii="宋体"/>
                <w:color w:val="00B050"/>
                <w:szCs w:val="21"/>
              </w:rPr>
              <w:t>！</w:t>
            </w:r>
          </w:p>
          <w:p w14:paraId="6EA059F9" w14:textId="77777777" w:rsidR="008B3EBE" w:rsidRPr="009909E3" w:rsidRDefault="008B3EBE" w:rsidP="005605E3">
            <w:pPr>
              <w:pStyle w:val="21"/>
              <w:numPr>
                <w:ilvl w:val="0"/>
                <w:numId w:val="31"/>
              </w:numPr>
              <w:spacing w:line="360" w:lineRule="auto"/>
              <w:ind w:firstLineChars="0"/>
              <w:rPr>
                <w:rFonts w:ascii="宋体"/>
                <w:szCs w:val="21"/>
              </w:rPr>
            </w:pPr>
            <w:r>
              <w:rPr>
                <w:rFonts w:ascii="宋体" w:hint="eastAsia"/>
                <w:szCs w:val="21"/>
              </w:rPr>
              <w:t>【确定】按钮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p w14:paraId="18A88B96" w14:textId="77777777" w:rsidR="008B3EBE" w:rsidRDefault="008B3EBE" w:rsidP="005605E3">
            <w:pPr>
              <w:pStyle w:val="21"/>
              <w:spacing w:line="360" w:lineRule="auto"/>
              <w:ind w:firstLineChars="0" w:firstLine="0"/>
            </w:pPr>
            <w:r>
              <w:rPr>
                <w:rFonts w:ascii="宋体"/>
                <w:szCs w:val="21"/>
              </w:rPr>
              <w:t>3.</w:t>
            </w:r>
            <w:r>
              <w:rPr>
                <w:rFonts w:ascii="宋体" w:hint="eastAsia"/>
                <w:szCs w:val="21"/>
              </w:rPr>
              <w:t>选中</w:t>
            </w:r>
            <w:r>
              <w:rPr>
                <w:rFonts w:ascii="宋体"/>
                <w:szCs w:val="21"/>
              </w:rPr>
              <w:t>一条查询列表的数据</w:t>
            </w:r>
            <w:r>
              <w:rPr>
                <w:rFonts w:ascii="宋体" w:hint="eastAsia"/>
                <w:szCs w:val="21"/>
              </w:rPr>
              <w:t>，</w:t>
            </w:r>
            <w:r>
              <w:rPr>
                <w:rFonts w:ascii="宋体"/>
                <w:szCs w:val="21"/>
              </w:rPr>
              <w:t>进行判断</w:t>
            </w:r>
            <w:r>
              <w:rPr>
                <w:rFonts w:ascii="宋体" w:hint="eastAsia"/>
                <w:szCs w:val="21"/>
              </w:rPr>
              <w:t>该条</w:t>
            </w:r>
            <w:r>
              <w:rPr>
                <w:rFonts w:ascii="宋体"/>
                <w:szCs w:val="21"/>
              </w:rPr>
              <w:t>数据状态是否为</w:t>
            </w:r>
            <w:r>
              <w:rPr>
                <w:rFonts w:hint="eastAsia"/>
              </w:rPr>
              <w:t>“已保存”或者“已下线”状态</w:t>
            </w:r>
            <w:r>
              <w:t>的数据</w:t>
            </w:r>
            <w:r>
              <w:rPr>
                <w:rFonts w:hint="eastAsia"/>
              </w:rPr>
              <w:t>：</w:t>
            </w:r>
          </w:p>
          <w:p w14:paraId="14FFC326" w14:textId="511FE8F5" w:rsidR="008B3EBE" w:rsidRPr="002E18E1" w:rsidRDefault="008B3EBE" w:rsidP="005605E3">
            <w:pPr>
              <w:pStyle w:val="21"/>
              <w:numPr>
                <w:ilvl w:val="0"/>
                <w:numId w:val="32"/>
              </w:numPr>
              <w:spacing w:line="360" w:lineRule="auto"/>
              <w:ind w:firstLineChars="0"/>
              <w:rPr>
                <w:rFonts w:ascii="宋体"/>
                <w:szCs w:val="21"/>
              </w:rPr>
            </w:pPr>
            <w:r>
              <w:rPr>
                <w:rFonts w:ascii="宋体" w:hint="eastAsia"/>
                <w:szCs w:val="21"/>
              </w:rPr>
              <w:t>若为</w:t>
            </w:r>
            <w:r>
              <w:rPr>
                <w:rFonts w:hint="eastAsia"/>
              </w:rPr>
              <w:t>“已保存”或者“已下线”状态</w:t>
            </w:r>
            <w:r>
              <w:t>的数据</w:t>
            </w:r>
            <w:r>
              <w:rPr>
                <w:rFonts w:hint="eastAsia"/>
              </w:rPr>
              <w:t>，</w:t>
            </w:r>
            <w:r w:rsidR="002E18E1">
              <w:t>点击，</w:t>
            </w:r>
            <w:r w:rsidR="002E18E1">
              <w:rPr>
                <w:rFonts w:hint="eastAsia"/>
              </w:rPr>
              <w:t>那么</w:t>
            </w:r>
            <w:r w:rsidR="002E18E1">
              <w:t>当前弹框进行提示</w:t>
            </w:r>
            <w:r w:rsidR="002E18E1">
              <w:rPr>
                <w:rFonts w:hint="eastAsia"/>
              </w:rPr>
              <w:t>，</w:t>
            </w:r>
            <w:r w:rsidR="002E18E1">
              <w:t>页面如下图所示：</w:t>
            </w:r>
            <w:r w:rsidR="002E18E1">
              <w:rPr>
                <w:noProof/>
              </w:rPr>
              <w:lastRenderedPageBreak/>
              <w:drawing>
                <wp:inline distT="0" distB="0" distL="0" distR="0" wp14:anchorId="5038CD9A" wp14:editId="1CF8AFF6">
                  <wp:extent cx="2190750" cy="1425726"/>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93983" cy="1427830"/>
                          </a:xfrm>
                          <a:prstGeom prst="rect">
                            <a:avLst/>
                          </a:prstGeom>
                        </pic:spPr>
                      </pic:pic>
                    </a:graphicData>
                  </a:graphic>
                </wp:inline>
              </w:drawing>
            </w:r>
          </w:p>
          <w:p w14:paraId="0B8321F9" w14:textId="2E401D69" w:rsidR="002E18E1" w:rsidRDefault="002E18E1" w:rsidP="005605E3">
            <w:pPr>
              <w:pStyle w:val="21"/>
              <w:spacing w:line="360" w:lineRule="auto"/>
              <w:ind w:left="420" w:firstLineChars="0" w:firstLine="0"/>
            </w:pPr>
            <w:r>
              <w:rPr>
                <w:rFonts w:hint="eastAsia"/>
              </w:rPr>
              <w:t>弹框文案</w:t>
            </w:r>
            <w:r>
              <w:t>描述：</w:t>
            </w:r>
            <w:r w:rsidRPr="002E18E1">
              <w:rPr>
                <w:rFonts w:hint="eastAsia"/>
                <w:color w:val="00B050"/>
              </w:rPr>
              <w:t>您确认需要删除选中的数据吗？</w:t>
            </w:r>
          </w:p>
          <w:p w14:paraId="6CB51504" w14:textId="5CFBF2FE" w:rsidR="002E18E1" w:rsidRDefault="002E18E1" w:rsidP="005605E3">
            <w:pPr>
              <w:pStyle w:val="21"/>
              <w:spacing w:line="360" w:lineRule="auto"/>
              <w:ind w:left="420" w:firstLineChars="0" w:firstLine="0"/>
              <w:rPr>
                <w:rFonts w:ascii="宋体"/>
                <w:szCs w:val="21"/>
              </w:rPr>
            </w:pPr>
            <w:r>
              <w:rPr>
                <w:rFonts w:ascii="宋体" w:hint="eastAsia"/>
                <w:szCs w:val="21"/>
              </w:rPr>
              <w:t>【取消】按钮</w:t>
            </w:r>
            <w:r>
              <w:rPr>
                <w:rFonts w:ascii="宋体"/>
                <w:szCs w:val="21"/>
              </w:rPr>
              <w:t>：点击，关闭该弹框；</w:t>
            </w:r>
          </w:p>
          <w:p w14:paraId="6BB3FDC9" w14:textId="3FE994D7" w:rsidR="003C55B6" w:rsidRPr="003C55B6" w:rsidRDefault="002E18E1" w:rsidP="005605E3">
            <w:pPr>
              <w:pStyle w:val="21"/>
              <w:spacing w:line="360" w:lineRule="auto"/>
              <w:rPr>
                <w:rFonts w:ascii="宋体"/>
                <w:szCs w:val="21"/>
              </w:rPr>
            </w:pPr>
            <w:r>
              <w:rPr>
                <w:rFonts w:ascii="宋体" w:hint="eastAsia"/>
                <w:szCs w:val="21"/>
              </w:rPr>
              <w:t>【确定】按钮</w:t>
            </w:r>
            <w:r>
              <w:rPr>
                <w:rFonts w:ascii="宋体"/>
                <w:szCs w:val="21"/>
              </w:rPr>
              <w:t>：点击进行删除数据，</w:t>
            </w:r>
            <w:r w:rsidR="003C55B6">
              <w:rPr>
                <w:rFonts w:ascii="宋体" w:hint="eastAsia"/>
                <w:szCs w:val="21"/>
              </w:rPr>
              <w:t>（1）</w:t>
            </w:r>
            <w:r>
              <w:rPr>
                <w:rFonts w:ascii="宋体"/>
                <w:szCs w:val="21"/>
              </w:rPr>
              <w:t>若删除成功</w:t>
            </w:r>
            <w:r>
              <w:rPr>
                <w:rFonts w:ascii="宋体" w:hint="eastAsia"/>
                <w:szCs w:val="21"/>
              </w:rPr>
              <w:t>，</w:t>
            </w:r>
            <w:r>
              <w:rPr>
                <w:rFonts w:ascii="宋体"/>
                <w:szCs w:val="21"/>
              </w:rPr>
              <w:t>则</w:t>
            </w:r>
            <w:r>
              <w:rPr>
                <w:rFonts w:ascii="宋体" w:hint="eastAsia"/>
                <w:szCs w:val="21"/>
              </w:rPr>
              <w:t>当前</w:t>
            </w:r>
            <w:r>
              <w:rPr>
                <w:rFonts w:ascii="宋体"/>
                <w:szCs w:val="21"/>
              </w:rPr>
              <w:t>页面进行toast提醒</w:t>
            </w:r>
            <w:r>
              <w:rPr>
                <w:rFonts w:ascii="宋体" w:hint="eastAsia"/>
                <w:szCs w:val="21"/>
              </w:rPr>
              <w:t>2</w:t>
            </w:r>
            <w:r>
              <w:rPr>
                <w:rFonts w:ascii="宋体"/>
                <w:szCs w:val="21"/>
              </w:rPr>
              <w:t>s后消失，提示语：</w:t>
            </w:r>
            <w:r w:rsidR="00AF253B">
              <w:rPr>
                <w:rFonts w:ascii="宋体"/>
                <w:color w:val="00B050"/>
                <w:szCs w:val="21"/>
              </w:rPr>
              <w:t>删除成功</w:t>
            </w:r>
            <w:r w:rsidR="00AF253B">
              <w:rPr>
                <w:rFonts w:ascii="宋体" w:hint="eastAsia"/>
                <w:color w:val="00B050"/>
                <w:szCs w:val="21"/>
              </w:rPr>
              <w:t xml:space="preserve">    </w:t>
            </w:r>
            <w:r w:rsidR="00AF253B" w:rsidRPr="00AF253B">
              <w:rPr>
                <w:rFonts w:ascii="宋体" w:hint="eastAsia"/>
                <w:szCs w:val="21"/>
              </w:rPr>
              <w:t>样式如图</w:t>
            </w:r>
            <w:r w:rsidR="00AF253B">
              <w:rPr>
                <w:rFonts w:ascii="宋体" w:hint="eastAsia"/>
                <w:szCs w:val="21"/>
              </w:rPr>
              <w:t>所示</w:t>
            </w:r>
            <w:r w:rsidR="00AF253B">
              <w:rPr>
                <w:rFonts w:ascii="宋体"/>
                <w:szCs w:val="21"/>
              </w:rPr>
              <w:t>：</w:t>
            </w:r>
            <w:r w:rsidR="00AF253B">
              <w:rPr>
                <w:noProof/>
              </w:rPr>
              <w:drawing>
                <wp:inline distT="0" distB="0" distL="0" distR="0" wp14:anchorId="682787CC" wp14:editId="4F919572">
                  <wp:extent cx="1209301" cy="6667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8127" cy="688157"/>
                          </a:xfrm>
                          <a:prstGeom prst="rect">
                            <a:avLst/>
                          </a:prstGeom>
                        </pic:spPr>
                      </pic:pic>
                    </a:graphicData>
                  </a:graphic>
                </wp:inline>
              </w:drawing>
            </w:r>
            <w:r w:rsidR="00AF253B">
              <w:rPr>
                <w:rFonts w:ascii="宋体" w:hint="eastAsia"/>
                <w:szCs w:val="21"/>
              </w:rPr>
              <w:t>，</w:t>
            </w:r>
            <w:r>
              <w:rPr>
                <w:rFonts w:ascii="宋体"/>
                <w:szCs w:val="21"/>
              </w:rPr>
              <w:t>同时</w:t>
            </w:r>
            <w:r>
              <w:rPr>
                <w:rFonts w:ascii="宋体" w:hint="eastAsia"/>
                <w:szCs w:val="21"/>
              </w:rPr>
              <w:t>当前</w:t>
            </w:r>
            <w:r>
              <w:rPr>
                <w:rFonts w:ascii="宋体"/>
                <w:szCs w:val="21"/>
              </w:rPr>
              <w:t>列表页面进行</w:t>
            </w:r>
            <w:r>
              <w:rPr>
                <w:rFonts w:ascii="宋体" w:hint="eastAsia"/>
                <w:szCs w:val="21"/>
              </w:rPr>
              <w:t>小</w:t>
            </w:r>
            <w:r>
              <w:rPr>
                <w:rFonts w:ascii="宋体"/>
                <w:szCs w:val="21"/>
              </w:rPr>
              <w:t>动效</w:t>
            </w:r>
            <w:r>
              <w:rPr>
                <w:rFonts w:ascii="宋体" w:hint="eastAsia"/>
                <w:szCs w:val="21"/>
              </w:rPr>
              <w:t>展示</w:t>
            </w:r>
            <w:r>
              <w:rPr>
                <w:rFonts w:ascii="宋体"/>
                <w:szCs w:val="21"/>
              </w:rPr>
              <w:t>，数据整体往上移，如果</w:t>
            </w:r>
            <w:r w:rsidR="003F7515">
              <w:rPr>
                <w:rFonts w:ascii="宋体" w:hint="eastAsia"/>
                <w:szCs w:val="21"/>
              </w:rPr>
              <w:t>分页</w:t>
            </w:r>
            <w:r w:rsidR="003F7515">
              <w:rPr>
                <w:rFonts w:ascii="宋体"/>
                <w:szCs w:val="21"/>
              </w:rPr>
              <w:t>查询还有数据，则补充数据到当前页面保持</w:t>
            </w:r>
            <w:r w:rsidR="003F7515">
              <w:rPr>
                <w:rFonts w:ascii="宋体" w:hint="eastAsia"/>
                <w:szCs w:val="21"/>
              </w:rPr>
              <w:t>当前</w:t>
            </w:r>
            <w:r w:rsidR="003F7515">
              <w:rPr>
                <w:rFonts w:ascii="宋体"/>
                <w:szCs w:val="21"/>
              </w:rPr>
              <w:t>查询列表</w:t>
            </w:r>
            <w:r w:rsidR="003F7515">
              <w:rPr>
                <w:rFonts w:ascii="宋体" w:hint="eastAsia"/>
                <w:szCs w:val="21"/>
              </w:rPr>
              <w:t>个数</w:t>
            </w:r>
            <w:r w:rsidR="003F7515">
              <w:rPr>
                <w:rFonts w:ascii="宋体"/>
                <w:szCs w:val="21"/>
              </w:rPr>
              <w:t>依旧不变；</w:t>
            </w:r>
            <w:r w:rsidR="003C55B6">
              <w:rPr>
                <w:rFonts w:ascii="宋体" w:hint="eastAsia"/>
                <w:szCs w:val="21"/>
              </w:rPr>
              <w:t>（2）若</w:t>
            </w:r>
            <w:r w:rsidR="003C55B6">
              <w:rPr>
                <w:rFonts w:ascii="宋体"/>
                <w:szCs w:val="21"/>
              </w:rPr>
              <w:t>删除失败，当前页面进行toast提示</w:t>
            </w:r>
            <w:r w:rsidR="003C55B6">
              <w:rPr>
                <w:rFonts w:ascii="宋体" w:hint="eastAsia"/>
                <w:szCs w:val="21"/>
              </w:rPr>
              <w:t>2</w:t>
            </w:r>
            <w:r w:rsidR="003C55B6">
              <w:rPr>
                <w:rFonts w:ascii="宋体"/>
                <w:szCs w:val="21"/>
              </w:rPr>
              <w:t>s</w:t>
            </w:r>
            <w:r w:rsidR="003C55B6">
              <w:rPr>
                <w:rFonts w:ascii="宋体" w:hint="eastAsia"/>
                <w:szCs w:val="21"/>
              </w:rPr>
              <w:t>后</w:t>
            </w:r>
            <w:r w:rsidR="003C55B6">
              <w:rPr>
                <w:rFonts w:ascii="宋体"/>
                <w:szCs w:val="21"/>
              </w:rPr>
              <w:t>消失，文案：</w:t>
            </w:r>
            <w:r w:rsidR="003C55B6" w:rsidRPr="007C3C4A">
              <w:rPr>
                <w:rFonts w:ascii="宋体"/>
                <w:color w:val="00B050"/>
                <w:szCs w:val="21"/>
              </w:rPr>
              <w:t>删除</w:t>
            </w:r>
            <w:r w:rsidR="003C55B6" w:rsidRPr="007C3C4A">
              <w:rPr>
                <w:rFonts w:ascii="宋体" w:hint="eastAsia"/>
                <w:color w:val="00B050"/>
                <w:szCs w:val="21"/>
              </w:rPr>
              <w:t>失败</w:t>
            </w:r>
            <w:r w:rsidR="003C55B6">
              <w:rPr>
                <w:rFonts w:ascii="宋体" w:hint="eastAsia"/>
                <w:color w:val="00B050"/>
                <w:szCs w:val="21"/>
              </w:rPr>
              <w:t>，如有问题</w:t>
            </w:r>
            <w:r w:rsidR="003C55B6">
              <w:rPr>
                <w:rFonts w:ascii="宋体"/>
                <w:color w:val="00B050"/>
                <w:szCs w:val="21"/>
              </w:rPr>
              <w:t>请联系管理员。</w:t>
            </w:r>
          </w:p>
          <w:p w14:paraId="48A5DC0E" w14:textId="1F4C5F7F" w:rsidR="002E18E1" w:rsidRPr="002E18E1" w:rsidRDefault="003C55B6" w:rsidP="005605E3">
            <w:pPr>
              <w:pStyle w:val="21"/>
              <w:spacing w:line="360" w:lineRule="auto"/>
              <w:ind w:left="420" w:firstLineChars="0" w:firstLine="0"/>
              <w:rPr>
                <w:rFonts w:ascii="宋体"/>
                <w:szCs w:val="21"/>
              </w:rPr>
            </w:pPr>
            <w:r>
              <w:rPr>
                <w:rFonts w:ascii="宋体" w:hint="eastAsia"/>
                <w:szCs w:val="21"/>
              </w:rPr>
              <w:t>如图</w:t>
            </w:r>
            <w:r>
              <w:rPr>
                <w:rFonts w:ascii="宋体"/>
                <w:szCs w:val="21"/>
              </w:rPr>
              <w:t>所示：</w:t>
            </w:r>
            <w:r>
              <w:rPr>
                <w:noProof/>
              </w:rPr>
              <w:drawing>
                <wp:inline distT="0" distB="0" distL="0" distR="0" wp14:anchorId="655C55E2" wp14:editId="22579F16">
                  <wp:extent cx="2419350" cy="715148"/>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2641" cy="719077"/>
                          </a:xfrm>
                          <a:prstGeom prst="rect">
                            <a:avLst/>
                          </a:prstGeom>
                        </pic:spPr>
                      </pic:pic>
                    </a:graphicData>
                  </a:graphic>
                </wp:inline>
              </w:drawing>
            </w:r>
            <w:r w:rsidR="00067998">
              <w:rPr>
                <w:rFonts w:ascii="宋体" w:hint="eastAsia"/>
                <w:szCs w:val="21"/>
              </w:rPr>
              <w:t>。</w:t>
            </w:r>
          </w:p>
          <w:p w14:paraId="32EE517C" w14:textId="62318F86" w:rsidR="008B3EBE" w:rsidRPr="002A01E9" w:rsidRDefault="008B3EBE" w:rsidP="005605E3">
            <w:pPr>
              <w:pStyle w:val="21"/>
              <w:numPr>
                <w:ilvl w:val="0"/>
                <w:numId w:val="32"/>
              </w:numPr>
              <w:spacing w:line="360" w:lineRule="auto"/>
              <w:ind w:firstLineChars="0"/>
              <w:rPr>
                <w:rFonts w:ascii="宋体"/>
                <w:szCs w:val="21"/>
              </w:rPr>
            </w:pPr>
            <w:r>
              <w:rPr>
                <w:rFonts w:ascii="宋体" w:hint="eastAsia"/>
                <w:szCs w:val="21"/>
              </w:rPr>
              <w:t>若不为</w:t>
            </w:r>
            <w:r>
              <w:rPr>
                <w:rFonts w:hint="eastAsia"/>
              </w:rPr>
              <w:t>“已保存”或者“已下线”状态</w:t>
            </w:r>
            <w:r>
              <w:t>的数据</w:t>
            </w:r>
            <w:r>
              <w:rPr>
                <w:rFonts w:hint="eastAsia"/>
              </w:rPr>
              <w:t>，</w:t>
            </w:r>
            <w:r>
              <w:t>点击，</w:t>
            </w:r>
            <w:r>
              <w:rPr>
                <w:rFonts w:hint="eastAsia"/>
              </w:rPr>
              <w:t>则在</w:t>
            </w:r>
            <w:r>
              <w:t>当前页面进行弹框提示，如下图所示：</w:t>
            </w:r>
            <w:r w:rsidR="00F9170C">
              <w:rPr>
                <w:noProof/>
              </w:rPr>
              <w:drawing>
                <wp:inline distT="0" distB="0" distL="0" distR="0" wp14:anchorId="225BF201" wp14:editId="1C2DEB09">
                  <wp:extent cx="2162175" cy="1369928"/>
                  <wp:effectExtent l="0" t="0" r="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65151" cy="1371813"/>
                          </a:xfrm>
                          <a:prstGeom prst="rect">
                            <a:avLst/>
                          </a:prstGeom>
                        </pic:spPr>
                      </pic:pic>
                    </a:graphicData>
                  </a:graphic>
                </wp:inline>
              </w:drawing>
            </w:r>
          </w:p>
          <w:p w14:paraId="7BB8E33A" w14:textId="60E30CB2" w:rsidR="008B3EBE" w:rsidRPr="002A01E9" w:rsidRDefault="008B3EBE" w:rsidP="005605E3">
            <w:pPr>
              <w:pStyle w:val="21"/>
              <w:spacing w:line="360" w:lineRule="auto"/>
              <w:ind w:left="420" w:firstLineChars="0" w:firstLine="0"/>
              <w:rPr>
                <w:color w:val="00B050"/>
              </w:rPr>
            </w:pPr>
            <w:r>
              <w:rPr>
                <w:rFonts w:hint="eastAsia"/>
              </w:rPr>
              <w:t>弹框</w:t>
            </w:r>
            <w:r>
              <w:t>文案</w:t>
            </w:r>
            <w:r>
              <w:rPr>
                <w:rFonts w:hint="eastAsia"/>
              </w:rPr>
              <w:t>描述</w:t>
            </w:r>
            <w:r>
              <w:t>：</w:t>
            </w:r>
            <w:r w:rsidRPr="002A01E9">
              <w:rPr>
                <w:rFonts w:hint="eastAsia"/>
                <w:color w:val="00B050"/>
              </w:rPr>
              <w:t>只能</w:t>
            </w:r>
            <w:r w:rsidR="00F9170C">
              <w:rPr>
                <w:rFonts w:hint="eastAsia"/>
                <w:color w:val="00B050"/>
              </w:rPr>
              <w:t>删除</w:t>
            </w:r>
            <w:r w:rsidRPr="002A01E9">
              <w:rPr>
                <w:rFonts w:hint="eastAsia"/>
                <w:color w:val="00B050"/>
              </w:rPr>
              <w:t>“已保存”或者“已下架”状态的数据！</w:t>
            </w:r>
          </w:p>
          <w:p w14:paraId="2507BCF1" w14:textId="7EF21876" w:rsidR="00B52050" w:rsidRDefault="008B3EBE" w:rsidP="005605E3">
            <w:pPr>
              <w:pStyle w:val="21"/>
              <w:spacing w:line="360" w:lineRule="auto"/>
              <w:ind w:firstLineChars="150" w:firstLine="315"/>
              <w:rPr>
                <w:rFonts w:ascii="宋体"/>
                <w:szCs w:val="21"/>
              </w:rPr>
            </w:pPr>
            <w:r>
              <w:rPr>
                <w:rFonts w:ascii="宋体" w:hint="eastAsia"/>
                <w:szCs w:val="21"/>
              </w:rPr>
              <w:t>【确定】按钮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tc>
      </w:tr>
      <w:tr w:rsidR="00B52050" w14:paraId="630C7936" w14:textId="77777777" w:rsidTr="004414B2">
        <w:tc>
          <w:tcPr>
            <w:tcW w:w="1526" w:type="dxa"/>
          </w:tcPr>
          <w:p w14:paraId="2350958D" w14:textId="4ED3A5D9" w:rsidR="00B52050" w:rsidRDefault="00B52050" w:rsidP="005605E3">
            <w:pPr>
              <w:spacing w:line="360" w:lineRule="auto"/>
            </w:pPr>
            <w:r>
              <w:rPr>
                <w:rFonts w:hint="eastAsia"/>
              </w:rPr>
              <w:lastRenderedPageBreak/>
              <w:t>【预览】</w:t>
            </w:r>
          </w:p>
        </w:tc>
        <w:tc>
          <w:tcPr>
            <w:tcW w:w="6237" w:type="dxa"/>
          </w:tcPr>
          <w:p w14:paraId="41B5D148" w14:textId="0E744169" w:rsidR="009E1D97" w:rsidRDefault="008B3EBE" w:rsidP="005605E3">
            <w:pPr>
              <w:pStyle w:val="21"/>
              <w:spacing w:line="360" w:lineRule="auto"/>
              <w:ind w:firstLineChars="0" w:firstLine="0"/>
              <w:rPr>
                <w:rFonts w:ascii="宋体"/>
                <w:szCs w:val="21"/>
              </w:rPr>
            </w:pPr>
            <w:r>
              <w:rPr>
                <w:rFonts w:ascii="宋体" w:hint="eastAsia"/>
                <w:szCs w:val="21"/>
              </w:rPr>
              <w:t>点击</w:t>
            </w:r>
            <w:r>
              <w:rPr>
                <w:rFonts w:ascii="宋体"/>
                <w:szCs w:val="21"/>
              </w:rPr>
              <w:t>，</w:t>
            </w:r>
          </w:p>
          <w:p w14:paraId="55A404B8" w14:textId="6571F78A" w:rsidR="009E1D97" w:rsidRPr="00EC49A1" w:rsidRDefault="009E1D97" w:rsidP="005605E3">
            <w:pPr>
              <w:pStyle w:val="21"/>
              <w:spacing w:line="360" w:lineRule="auto"/>
              <w:ind w:firstLineChars="0" w:firstLine="0"/>
              <w:rPr>
                <w:rFonts w:ascii="宋体"/>
                <w:szCs w:val="21"/>
              </w:rPr>
            </w:pPr>
            <w:r>
              <w:rPr>
                <w:rFonts w:ascii="宋体"/>
                <w:szCs w:val="21"/>
              </w:rPr>
              <w:lastRenderedPageBreak/>
              <w:t>1.</w:t>
            </w:r>
            <w:r>
              <w:rPr>
                <w:rFonts w:ascii="宋体" w:hint="eastAsia"/>
                <w:szCs w:val="21"/>
              </w:rPr>
              <w:t>如果</w:t>
            </w:r>
            <w:r>
              <w:rPr>
                <w:rFonts w:ascii="宋体"/>
                <w:szCs w:val="21"/>
              </w:rPr>
              <w:t>数据设置了销售流程，那么点击在当前页面</w:t>
            </w:r>
            <w:r>
              <w:rPr>
                <w:rFonts w:ascii="宋体" w:hint="eastAsia"/>
                <w:szCs w:val="21"/>
              </w:rPr>
              <w:t>进行</w:t>
            </w:r>
            <w:r>
              <w:rPr>
                <w:rFonts w:ascii="宋体"/>
                <w:szCs w:val="21"/>
              </w:rPr>
              <w:t>预览销售流程</w:t>
            </w:r>
            <w:r w:rsidR="00EC49A1">
              <w:rPr>
                <w:rFonts w:ascii="宋体" w:hint="eastAsia"/>
                <w:szCs w:val="21"/>
              </w:rPr>
              <w:t>，</w:t>
            </w:r>
            <w:r w:rsidR="00EC49A1">
              <w:rPr>
                <w:rFonts w:ascii="宋体"/>
                <w:szCs w:val="21"/>
              </w:rPr>
              <w:t>样式如图所示：</w:t>
            </w:r>
            <w:r w:rsidR="00EC49A1">
              <w:rPr>
                <w:noProof/>
              </w:rPr>
              <w:drawing>
                <wp:inline distT="0" distB="0" distL="0" distR="0" wp14:anchorId="7E32A1CA" wp14:editId="54F8C083">
                  <wp:extent cx="2000250" cy="420052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04069" cy="4208545"/>
                          </a:xfrm>
                          <a:prstGeom prst="rect">
                            <a:avLst/>
                          </a:prstGeom>
                        </pic:spPr>
                      </pic:pic>
                    </a:graphicData>
                  </a:graphic>
                </wp:inline>
              </w:drawing>
            </w:r>
            <w:r w:rsidR="00EC49A1">
              <w:rPr>
                <w:rFonts w:ascii="宋体" w:hint="eastAsia"/>
                <w:szCs w:val="21"/>
              </w:rPr>
              <w:t>，此处</w:t>
            </w:r>
            <w:r w:rsidR="00EC49A1">
              <w:rPr>
                <w:rFonts w:ascii="宋体"/>
                <w:szCs w:val="21"/>
              </w:rPr>
              <w:t>的预览样式同下方新增销售流程里的预览相同，此处不再赘述，</w:t>
            </w:r>
            <w:r w:rsidR="00EC49A1">
              <w:rPr>
                <w:rFonts w:ascii="宋体" w:hint="eastAsia"/>
                <w:szCs w:val="21"/>
              </w:rPr>
              <w:t>详情</w:t>
            </w:r>
            <w:r w:rsidR="00EC49A1">
              <w:rPr>
                <w:rFonts w:ascii="宋体"/>
                <w:szCs w:val="21"/>
              </w:rPr>
              <w:t>参考下方描述；</w:t>
            </w:r>
          </w:p>
          <w:p w14:paraId="5AD0BBAF" w14:textId="564B09CE" w:rsidR="009E1D97" w:rsidRDefault="009E1D97" w:rsidP="005605E3">
            <w:pPr>
              <w:pStyle w:val="21"/>
              <w:spacing w:line="360" w:lineRule="auto"/>
              <w:ind w:firstLineChars="0" w:firstLine="0"/>
              <w:rPr>
                <w:rFonts w:ascii="宋体"/>
                <w:szCs w:val="21"/>
              </w:rPr>
            </w:pPr>
            <w:r>
              <w:rPr>
                <w:rFonts w:ascii="宋体" w:hint="eastAsia"/>
                <w:szCs w:val="21"/>
              </w:rPr>
              <w:t>2. 如果</w:t>
            </w:r>
            <w:r>
              <w:rPr>
                <w:rFonts w:ascii="宋体"/>
                <w:szCs w:val="21"/>
              </w:rPr>
              <w:t>数据</w:t>
            </w:r>
            <w:r>
              <w:rPr>
                <w:rFonts w:ascii="宋体" w:hint="eastAsia"/>
                <w:szCs w:val="21"/>
              </w:rPr>
              <w:t>未</w:t>
            </w:r>
            <w:r>
              <w:rPr>
                <w:rFonts w:ascii="宋体"/>
                <w:szCs w:val="21"/>
              </w:rPr>
              <w:t>设置销售流程</w:t>
            </w:r>
            <w:r>
              <w:rPr>
                <w:rFonts w:ascii="宋体" w:hint="eastAsia"/>
                <w:szCs w:val="21"/>
              </w:rPr>
              <w:t>，</w:t>
            </w:r>
            <w:r>
              <w:rPr>
                <w:rFonts w:ascii="宋体"/>
                <w:szCs w:val="21"/>
              </w:rPr>
              <w:t>那么</w:t>
            </w:r>
            <w:r>
              <w:rPr>
                <w:rFonts w:ascii="宋体" w:hint="eastAsia"/>
                <w:szCs w:val="21"/>
              </w:rPr>
              <w:t>点击</w:t>
            </w:r>
            <w:r>
              <w:rPr>
                <w:rFonts w:ascii="宋体"/>
                <w:szCs w:val="21"/>
              </w:rPr>
              <w:t>，在当前页面进行</w:t>
            </w:r>
            <w:r>
              <w:rPr>
                <w:rFonts w:ascii="宋体" w:hint="eastAsia"/>
                <w:szCs w:val="21"/>
              </w:rPr>
              <w:t>弹出</w:t>
            </w:r>
            <w:r>
              <w:rPr>
                <w:rFonts w:ascii="宋体"/>
                <w:szCs w:val="21"/>
              </w:rPr>
              <w:t>提示</w:t>
            </w:r>
            <w:r w:rsidR="004749BB">
              <w:rPr>
                <w:rFonts w:ascii="宋体" w:hint="eastAsia"/>
                <w:szCs w:val="21"/>
              </w:rPr>
              <w:t>，</w:t>
            </w:r>
            <w:r w:rsidR="004749BB">
              <w:rPr>
                <w:rFonts w:ascii="宋体"/>
                <w:szCs w:val="21"/>
              </w:rPr>
              <w:t>如图所示：</w:t>
            </w:r>
            <w:r w:rsidR="004749BB">
              <w:rPr>
                <w:noProof/>
              </w:rPr>
              <w:drawing>
                <wp:inline distT="0" distB="0" distL="0" distR="0" wp14:anchorId="17C3FC54" wp14:editId="5FFB02C2">
                  <wp:extent cx="2228850" cy="13716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34346" cy="1374982"/>
                          </a:xfrm>
                          <a:prstGeom prst="rect">
                            <a:avLst/>
                          </a:prstGeom>
                        </pic:spPr>
                      </pic:pic>
                    </a:graphicData>
                  </a:graphic>
                </wp:inline>
              </w:drawing>
            </w:r>
          </w:p>
          <w:p w14:paraId="3BA5BB99" w14:textId="467FF691" w:rsidR="004749BB" w:rsidRDefault="004749BB" w:rsidP="005605E3">
            <w:pPr>
              <w:pStyle w:val="21"/>
              <w:numPr>
                <w:ilvl w:val="0"/>
                <w:numId w:val="32"/>
              </w:numPr>
              <w:spacing w:line="360" w:lineRule="auto"/>
              <w:ind w:firstLineChars="0"/>
              <w:rPr>
                <w:rFonts w:ascii="宋体"/>
                <w:szCs w:val="21"/>
              </w:rPr>
            </w:pPr>
            <w:r>
              <w:rPr>
                <w:rFonts w:ascii="宋体" w:hint="eastAsia"/>
                <w:szCs w:val="21"/>
              </w:rPr>
              <w:t>弹框</w:t>
            </w:r>
            <w:r>
              <w:rPr>
                <w:rFonts w:ascii="宋体"/>
                <w:szCs w:val="21"/>
              </w:rPr>
              <w:t>文案描述：</w:t>
            </w:r>
            <w:r w:rsidRPr="00FC652A">
              <w:rPr>
                <w:rFonts w:ascii="宋体" w:hint="eastAsia"/>
                <w:color w:val="00B050"/>
                <w:szCs w:val="21"/>
              </w:rPr>
              <w:t>该数据未设置销售流程，请先进行修改添加销售流程！</w:t>
            </w:r>
          </w:p>
          <w:p w14:paraId="65860F79" w14:textId="4909B4E1" w:rsidR="00B52050" w:rsidRPr="00FC652A" w:rsidRDefault="00FC652A" w:rsidP="005605E3">
            <w:pPr>
              <w:pStyle w:val="21"/>
              <w:numPr>
                <w:ilvl w:val="0"/>
                <w:numId w:val="32"/>
              </w:numPr>
              <w:spacing w:line="360" w:lineRule="auto"/>
              <w:ind w:firstLineChars="0"/>
              <w:rPr>
                <w:rFonts w:ascii="宋体"/>
                <w:szCs w:val="21"/>
              </w:rPr>
            </w:pPr>
            <w:r>
              <w:rPr>
                <w:rFonts w:ascii="宋体" w:hint="eastAsia"/>
                <w:szCs w:val="21"/>
              </w:rPr>
              <w:t>【确定】按钮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tc>
      </w:tr>
      <w:tr w:rsidR="004B066F" w14:paraId="57CAB072" w14:textId="77777777" w:rsidTr="004414B2">
        <w:tc>
          <w:tcPr>
            <w:tcW w:w="1526" w:type="dxa"/>
          </w:tcPr>
          <w:p w14:paraId="6CE72DE7" w14:textId="77777777" w:rsidR="004B066F" w:rsidRDefault="004B066F" w:rsidP="005605E3">
            <w:pPr>
              <w:spacing w:line="360" w:lineRule="auto"/>
            </w:pPr>
            <w:r>
              <w:rPr>
                <w:noProof/>
              </w:rPr>
              <w:lastRenderedPageBreak/>
              <w:drawing>
                <wp:inline distT="0" distB="0" distL="0" distR="0" wp14:anchorId="5BE79401" wp14:editId="2AEA0A19">
                  <wp:extent cx="295275" cy="390525"/>
                  <wp:effectExtent l="19050" t="19050" r="28575" b="285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5275" cy="390525"/>
                          </a:xfrm>
                          <a:prstGeom prst="rect">
                            <a:avLst/>
                          </a:prstGeom>
                          <a:ln>
                            <a:solidFill>
                              <a:schemeClr val="accent1"/>
                            </a:solidFill>
                          </a:ln>
                        </pic:spPr>
                      </pic:pic>
                    </a:graphicData>
                  </a:graphic>
                </wp:inline>
              </w:drawing>
            </w:r>
          </w:p>
          <w:p w14:paraId="48F2A708" w14:textId="77777777" w:rsidR="004B066F" w:rsidRDefault="004B066F" w:rsidP="005605E3">
            <w:pPr>
              <w:spacing w:line="360" w:lineRule="auto"/>
            </w:pPr>
            <w:r>
              <w:rPr>
                <w:rFonts w:hint="eastAsia"/>
              </w:rPr>
              <w:lastRenderedPageBreak/>
              <w:t>或</w:t>
            </w:r>
          </w:p>
          <w:p w14:paraId="0649995E" w14:textId="4BC57E9D" w:rsidR="004B066F" w:rsidRDefault="004B066F" w:rsidP="005605E3">
            <w:pPr>
              <w:spacing w:line="360" w:lineRule="auto"/>
            </w:pPr>
            <w:r>
              <w:rPr>
                <w:noProof/>
              </w:rPr>
              <w:drawing>
                <wp:inline distT="0" distB="0" distL="0" distR="0" wp14:anchorId="7297394E" wp14:editId="5610F6BE">
                  <wp:extent cx="247650" cy="295275"/>
                  <wp:effectExtent l="19050" t="19050" r="19050" b="285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7650" cy="295275"/>
                          </a:xfrm>
                          <a:prstGeom prst="rect">
                            <a:avLst/>
                          </a:prstGeom>
                          <a:ln>
                            <a:solidFill>
                              <a:schemeClr val="accent1"/>
                            </a:solidFill>
                          </a:ln>
                        </pic:spPr>
                      </pic:pic>
                    </a:graphicData>
                  </a:graphic>
                </wp:inline>
              </w:drawing>
            </w:r>
          </w:p>
        </w:tc>
        <w:tc>
          <w:tcPr>
            <w:tcW w:w="6237" w:type="dxa"/>
          </w:tcPr>
          <w:p w14:paraId="6D6ECACE" w14:textId="77777777" w:rsidR="004B066F" w:rsidRDefault="009410A9" w:rsidP="005605E3">
            <w:pPr>
              <w:pStyle w:val="21"/>
              <w:spacing w:line="360" w:lineRule="auto"/>
              <w:ind w:firstLineChars="0" w:firstLine="0"/>
              <w:rPr>
                <w:rFonts w:ascii="宋体"/>
                <w:szCs w:val="21"/>
              </w:rPr>
            </w:pPr>
            <w:r>
              <w:rPr>
                <w:rFonts w:ascii="宋体" w:hint="eastAsia"/>
                <w:szCs w:val="21"/>
              </w:rPr>
              <w:lastRenderedPageBreak/>
              <w:t>1.</w:t>
            </w:r>
            <w:r>
              <w:rPr>
                <w:rFonts w:ascii="宋体"/>
                <w:szCs w:val="21"/>
              </w:rPr>
              <w:t>查询列表</w:t>
            </w:r>
            <w:r>
              <w:rPr>
                <w:rFonts w:ascii="宋体" w:hint="eastAsia"/>
                <w:szCs w:val="21"/>
              </w:rPr>
              <w:t>查询出</w:t>
            </w:r>
            <w:r>
              <w:rPr>
                <w:rFonts w:ascii="宋体"/>
                <w:szCs w:val="21"/>
              </w:rPr>
              <w:t>数据，那么</w:t>
            </w:r>
            <w:r>
              <w:rPr>
                <w:rFonts w:ascii="宋体" w:hint="eastAsia"/>
                <w:szCs w:val="21"/>
              </w:rPr>
              <w:t>查询页面</w:t>
            </w:r>
            <w:r>
              <w:rPr>
                <w:rFonts w:ascii="宋体"/>
                <w:szCs w:val="21"/>
              </w:rPr>
              <w:t>默认的样式数据前边均会有</w:t>
            </w:r>
            <w:r>
              <w:rPr>
                <w:rFonts w:ascii="宋体"/>
                <w:szCs w:val="21"/>
              </w:rPr>
              <w:lastRenderedPageBreak/>
              <w:t>该icon</w:t>
            </w:r>
            <w:r>
              <w:rPr>
                <w:noProof/>
              </w:rPr>
              <w:drawing>
                <wp:inline distT="0" distB="0" distL="0" distR="0" wp14:anchorId="7A66F4FF" wp14:editId="5AD1CACE">
                  <wp:extent cx="295275" cy="390525"/>
                  <wp:effectExtent l="19050" t="19050" r="28575" b="285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5275" cy="390525"/>
                          </a:xfrm>
                          <a:prstGeom prst="rect">
                            <a:avLst/>
                          </a:prstGeom>
                          <a:ln>
                            <a:solidFill>
                              <a:schemeClr val="accent1"/>
                            </a:solidFill>
                          </a:ln>
                        </pic:spPr>
                      </pic:pic>
                    </a:graphicData>
                  </a:graphic>
                </wp:inline>
              </w:drawing>
            </w:r>
          </w:p>
          <w:p w14:paraId="1F8BA100" w14:textId="382A55B6" w:rsidR="006748EF" w:rsidRDefault="00073198" w:rsidP="005605E3">
            <w:pPr>
              <w:pStyle w:val="21"/>
              <w:spacing w:line="360" w:lineRule="auto"/>
              <w:ind w:firstLineChars="0" w:firstLine="0"/>
              <w:rPr>
                <w:rFonts w:ascii="宋体"/>
                <w:szCs w:val="21"/>
              </w:rPr>
            </w:pPr>
            <w:r>
              <w:rPr>
                <w:rFonts w:ascii="宋体"/>
                <w:szCs w:val="21"/>
              </w:rPr>
              <w:t>2.</w:t>
            </w:r>
            <w:r>
              <w:rPr>
                <w:rFonts w:ascii="宋体" w:hint="eastAsia"/>
                <w:szCs w:val="21"/>
              </w:rPr>
              <w:t>单击</w:t>
            </w:r>
            <w:r>
              <w:rPr>
                <w:rFonts w:ascii="宋体"/>
                <w:szCs w:val="21"/>
              </w:rPr>
              <w:t>该</w:t>
            </w:r>
            <w:r>
              <w:rPr>
                <w:noProof/>
              </w:rPr>
              <w:drawing>
                <wp:inline distT="0" distB="0" distL="0" distR="0" wp14:anchorId="09330E66" wp14:editId="06BC2005">
                  <wp:extent cx="295275" cy="390525"/>
                  <wp:effectExtent l="19050" t="19050" r="28575" b="285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5275" cy="390525"/>
                          </a:xfrm>
                          <a:prstGeom prst="rect">
                            <a:avLst/>
                          </a:prstGeom>
                          <a:ln>
                            <a:solidFill>
                              <a:schemeClr val="accent1"/>
                            </a:solidFill>
                          </a:ln>
                        </pic:spPr>
                      </pic:pic>
                    </a:graphicData>
                  </a:graphic>
                </wp:inline>
              </w:drawing>
            </w:r>
            <w:r>
              <w:rPr>
                <w:rFonts w:ascii="宋体" w:hint="eastAsia"/>
                <w:szCs w:val="21"/>
              </w:rPr>
              <w:t>icon</w:t>
            </w:r>
            <w:r>
              <w:rPr>
                <w:rFonts w:ascii="宋体"/>
                <w:szCs w:val="21"/>
              </w:rPr>
              <w:t>后，变为</w:t>
            </w:r>
            <w:r>
              <w:rPr>
                <w:noProof/>
              </w:rPr>
              <w:drawing>
                <wp:inline distT="0" distB="0" distL="0" distR="0" wp14:anchorId="383665D4" wp14:editId="19ED5900">
                  <wp:extent cx="247650" cy="295275"/>
                  <wp:effectExtent l="19050" t="19050" r="19050" b="285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7650" cy="295275"/>
                          </a:xfrm>
                          <a:prstGeom prst="rect">
                            <a:avLst/>
                          </a:prstGeom>
                          <a:ln>
                            <a:solidFill>
                              <a:schemeClr val="accent1"/>
                            </a:solidFill>
                          </a:ln>
                        </pic:spPr>
                      </pic:pic>
                    </a:graphicData>
                  </a:graphic>
                </wp:inline>
              </w:drawing>
            </w:r>
            <w:r>
              <w:rPr>
                <w:rFonts w:ascii="宋体" w:hint="eastAsia"/>
                <w:szCs w:val="21"/>
              </w:rPr>
              <w:t>，该条数据</w:t>
            </w:r>
            <w:r>
              <w:rPr>
                <w:rFonts w:ascii="宋体"/>
                <w:szCs w:val="21"/>
              </w:rPr>
              <w:t>设置了销售流程的样式</w:t>
            </w:r>
            <w:r>
              <w:rPr>
                <w:rFonts w:ascii="宋体" w:hint="eastAsia"/>
                <w:szCs w:val="21"/>
              </w:rPr>
              <w:t>，</w:t>
            </w:r>
            <w:r>
              <w:rPr>
                <w:rFonts w:ascii="宋体"/>
                <w:szCs w:val="21"/>
              </w:rPr>
              <w:t>此时在该条数据下方展示出</w:t>
            </w:r>
            <w:r>
              <w:rPr>
                <w:rFonts w:ascii="宋体" w:hint="eastAsia"/>
                <w:szCs w:val="21"/>
              </w:rPr>
              <w:t>设置</w:t>
            </w:r>
            <w:r>
              <w:rPr>
                <w:rFonts w:ascii="宋体"/>
                <w:szCs w:val="21"/>
              </w:rPr>
              <w:t>的销售流程</w:t>
            </w:r>
            <w:r>
              <w:rPr>
                <w:rFonts w:ascii="宋体" w:hint="eastAsia"/>
                <w:szCs w:val="21"/>
              </w:rPr>
              <w:t>，</w:t>
            </w:r>
            <w:r>
              <w:rPr>
                <w:rFonts w:ascii="宋体"/>
                <w:szCs w:val="21"/>
              </w:rPr>
              <w:t>如</w:t>
            </w:r>
            <w:r>
              <w:rPr>
                <w:rFonts w:ascii="宋体" w:hint="eastAsia"/>
                <w:szCs w:val="21"/>
              </w:rPr>
              <w:t>下图</w:t>
            </w:r>
            <w:r>
              <w:rPr>
                <w:rFonts w:ascii="宋体"/>
                <w:szCs w:val="21"/>
              </w:rPr>
              <w:t>所示：</w:t>
            </w:r>
            <w:r>
              <w:rPr>
                <w:noProof/>
              </w:rPr>
              <w:drawing>
                <wp:inline distT="0" distB="0" distL="0" distR="0" wp14:anchorId="0AB24C34" wp14:editId="75221C9C">
                  <wp:extent cx="3823335" cy="779145"/>
                  <wp:effectExtent l="0" t="0" r="5715"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23335" cy="779145"/>
                          </a:xfrm>
                          <a:prstGeom prst="rect">
                            <a:avLst/>
                          </a:prstGeom>
                        </pic:spPr>
                      </pic:pic>
                    </a:graphicData>
                  </a:graphic>
                </wp:inline>
              </w:drawing>
            </w:r>
          </w:p>
          <w:p w14:paraId="353CC821" w14:textId="6962DE3C" w:rsidR="00073198" w:rsidRPr="00073198" w:rsidRDefault="00073198" w:rsidP="005605E3">
            <w:pPr>
              <w:pStyle w:val="21"/>
              <w:spacing w:line="360" w:lineRule="auto"/>
              <w:ind w:firstLineChars="0" w:firstLine="0"/>
              <w:rPr>
                <w:rFonts w:ascii="宋体"/>
                <w:szCs w:val="21"/>
              </w:rPr>
            </w:pPr>
            <w:r>
              <w:rPr>
                <w:rFonts w:ascii="宋体"/>
                <w:szCs w:val="21"/>
              </w:rPr>
              <w:t>3.</w:t>
            </w:r>
            <w:r>
              <w:rPr>
                <w:rFonts w:ascii="宋体" w:hint="eastAsia"/>
                <w:szCs w:val="21"/>
              </w:rPr>
              <w:t>如果</w:t>
            </w:r>
            <w:r>
              <w:rPr>
                <w:rFonts w:ascii="宋体"/>
                <w:szCs w:val="21"/>
              </w:rPr>
              <w:t>该条数据</w:t>
            </w:r>
            <w:r>
              <w:rPr>
                <w:rFonts w:ascii="宋体" w:hint="eastAsia"/>
                <w:szCs w:val="21"/>
              </w:rPr>
              <w:t>未</w:t>
            </w:r>
            <w:r>
              <w:rPr>
                <w:rFonts w:ascii="宋体"/>
                <w:szCs w:val="21"/>
              </w:rPr>
              <w:t>设置销售流程，那么</w:t>
            </w:r>
            <w:r>
              <w:rPr>
                <w:rFonts w:ascii="宋体" w:hint="eastAsia"/>
                <w:szCs w:val="21"/>
              </w:rPr>
              <w:t>点击</w:t>
            </w:r>
            <w:r>
              <w:rPr>
                <w:rFonts w:ascii="宋体"/>
                <w:szCs w:val="21"/>
              </w:rPr>
              <w:t>该</w:t>
            </w:r>
            <w:r>
              <w:rPr>
                <w:noProof/>
              </w:rPr>
              <w:drawing>
                <wp:inline distT="0" distB="0" distL="0" distR="0" wp14:anchorId="11DB5EAB" wp14:editId="27CB921A">
                  <wp:extent cx="295275" cy="390525"/>
                  <wp:effectExtent l="19050" t="19050" r="28575" b="285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5275" cy="390525"/>
                          </a:xfrm>
                          <a:prstGeom prst="rect">
                            <a:avLst/>
                          </a:prstGeom>
                          <a:ln>
                            <a:solidFill>
                              <a:schemeClr val="accent1"/>
                            </a:solidFill>
                          </a:ln>
                        </pic:spPr>
                      </pic:pic>
                    </a:graphicData>
                  </a:graphic>
                </wp:inline>
              </w:drawing>
            </w:r>
            <w:r>
              <w:rPr>
                <w:rFonts w:ascii="宋体" w:hint="eastAsia"/>
                <w:szCs w:val="21"/>
              </w:rPr>
              <w:t>icon</w:t>
            </w:r>
            <w:r>
              <w:rPr>
                <w:rFonts w:ascii="宋体"/>
                <w:szCs w:val="21"/>
              </w:rPr>
              <w:t>后，变为</w:t>
            </w:r>
            <w:r>
              <w:rPr>
                <w:noProof/>
              </w:rPr>
              <w:drawing>
                <wp:inline distT="0" distB="0" distL="0" distR="0" wp14:anchorId="47B0A9F7" wp14:editId="5F753D3F">
                  <wp:extent cx="247650" cy="295275"/>
                  <wp:effectExtent l="19050" t="19050" r="19050" b="285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7650" cy="295275"/>
                          </a:xfrm>
                          <a:prstGeom prst="rect">
                            <a:avLst/>
                          </a:prstGeom>
                          <a:ln>
                            <a:solidFill>
                              <a:schemeClr val="accent1"/>
                            </a:solidFill>
                          </a:ln>
                        </pic:spPr>
                      </pic:pic>
                    </a:graphicData>
                  </a:graphic>
                </wp:inline>
              </w:drawing>
            </w:r>
            <w:r>
              <w:rPr>
                <w:rFonts w:ascii="宋体" w:hint="eastAsia"/>
                <w:szCs w:val="21"/>
              </w:rPr>
              <w:t>，则</w:t>
            </w:r>
            <w:r>
              <w:rPr>
                <w:rFonts w:ascii="宋体"/>
                <w:szCs w:val="21"/>
              </w:rPr>
              <w:t>在该条数据下方</w:t>
            </w:r>
            <w:r>
              <w:rPr>
                <w:rFonts w:ascii="宋体" w:hint="eastAsia"/>
                <w:szCs w:val="21"/>
              </w:rPr>
              <w:t>进行</w:t>
            </w:r>
            <w:r>
              <w:rPr>
                <w:rFonts w:ascii="宋体"/>
                <w:szCs w:val="21"/>
              </w:rPr>
              <w:t>提示语展示，如下图所示：</w:t>
            </w:r>
            <w:r>
              <w:rPr>
                <w:noProof/>
              </w:rPr>
              <w:drawing>
                <wp:inline distT="0" distB="0" distL="0" distR="0" wp14:anchorId="10F485BB" wp14:editId="0FBB19EC">
                  <wp:extent cx="3823335" cy="683260"/>
                  <wp:effectExtent l="19050" t="19050" r="24765" b="215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23335" cy="683260"/>
                          </a:xfrm>
                          <a:prstGeom prst="rect">
                            <a:avLst/>
                          </a:prstGeom>
                          <a:ln>
                            <a:solidFill>
                              <a:schemeClr val="accent1"/>
                            </a:solidFill>
                          </a:ln>
                        </pic:spPr>
                      </pic:pic>
                    </a:graphicData>
                  </a:graphic>
                </wp:inline>
              </w:drawing>
            </w:r>
          </w:p>
          <w:p w14:paraId="508D4CDE" w14:textId="7C727CAF" w:rsidR="006748EF" w:rsidRPr="00073198" w:rsidRDefault="00055CE2" w:rsidP="005605E3">
            <w:pPr>
              <w:pStyle w:val="21"/>
              <w:spacing w:line="360" w:lineRule="auto"/>
              <w:ind w:firstLineChars="0" w:firstLine="0"/>
              <w:rPr>
                <w:rFonts w:ascii="宋体"/>
                <w:szCs w:val="21"/>
              </w:rPr>
            </w:pPr>
            <w:r>
              <w:rPr>
                <w:rFonts w:ascii="宋体" w:hint="eastAsia"/>
                <w:szCs w:val="21"/>
              </w:rPr>
              <w:t>提示语</w:t>
            </w:r>
            <w:r>
              <w:rPr>
                <w:rFonts w:ascii="宋体"/>
                <w:szCs w:val="21"/>
              </w:rPr>
              <w:t>描述为：</w:t>
            </w:r>
            <w:r w:rsidRPr="00055CE2">
              <w:rPr>
                <w:rFonts w:ascii="宋体"/>
                <w:color w:val="00B050"/>
                <w:szCs w:val="21"/>
              </w:rPr>
              <w:t>请先设置销售流程</w:t>
            </w:r>
          </w:p>
        </w:tc>
      </w:tr>
    </w:tbl>
    <w:p w14:paraId="4796ECFD" w14:textId="77777777" w:rsidR="00921DF4" w:rsidRDefault="00921DF4" w:rsidP="005605E3">
      <w:pPr>
        <w:spacing w:line="360" w:lineRule="auto"/>
      </w:pPr>
    </w:p>
    <w:p w14:paraId="040E73D7" w14:textId="3CD1C58F" w:rsidR="00921DF4" w:rsidRDefault="00F77488" w:rsidP="005605E3">
      <w:pPr>
        <w:pStyle w:val="21"/>
        <w:numPr>
          <w:ilvl w:val="0"/>
          <w:numId w:val="29"/>
        </w:numPr>
        <w:spacing w:line="360" w:lineRule="auto"/>
        <w:ind w:left="0" w:firstLineChars="0" w:firstLine="0"/>
      </w:pPr>
      <w:r>
        <w:rPr>
          <w:rFonts w:ascii="宋体" w:hint="eastAsia"/>
          <w:szCs w:val="21"/>
        </w:rPr>
        <w:t>点击【新增】按钮</w:t>
      </w:r>
      <w:r w:rsidR="008F521C">
        <w:rPr>
          <w:rFonts w:ascii="宋体" w:hint="eastAsia"/>
          <w:szCs w:val="21"/>
        </w:rPr>
        <w:t>或者勾选一条状态为</w:t>
      </w:r>
      <w:r w:rsidR="008F521C">
        <w:rPr>
          <w:rFonts w:hint="eastAsia"/>
        </w:rPr>
        <w:t>“已保存”</w:t>
      </w:r>
      <w:r w:rsidR="008F521C">
        <w:rPr>
          <w:rFonts w:hint="eastAsia"/>
        </w:rPr>
        <w:t xml:space="preserve">/ </w:t>
      </w:r>
      <w:r w:rsidR="008F521C">
        <w:rPr>
          <w:rFonts w:hint="eastAsia"/>
        </w:rPr>
        <w:t>“已下线”的数据</w:t>
      </w:r>
      <w:r w:rsidR="00A3249A">
        <w:rPr>
          <w:rFonts w:hint="eastAsia"/>
        </w:rPr>
        <w:t>进行修改</w:t>
      </w:r>
      <w:r w:rsidR="008F521C">
        <w:rPr>
          <w:rFonts w:hint="eastAsia"/>
        </w:rPr>
        <w:t>，</w:t>
      </w:r>
      <w:r>
        <w:rPr>
          <w:rFonts w:ascii="宋体" w:hint="eastAsia"/>
          <w:szCs w:val="21"/>
        </w:rPr>
        <w:t>进入</w:t>
      </w:r>
      <w:r>
        <w:rPr>
          <w:rFonts w:ascii="宋体"/>
          <w:szCs w:val="21"/>
        </w:rPr>
        <w:t>到新增</w:t>
      </w:r>
      <w:r w:rsidR="008F521C">
        <w:rPr>
          <w:rFonts w:ascii="宋体" w:hint="eastAsia"/>
          <w:szCs w:val="21"/>
        </w:rPr>
        <w:t>/修改</w:t>
      </w:r>
      <w:r>
        <w:rPr>
          <w:rFonts w:ascii="宋体"/>
          <w:szCs w:val="21"/>
        </w:rPr>
        <w:t>销售流程页面</w:t>
      </w:r>
      <w:r w:rsidR="00921DF4">
        <w:rPr>
          <w:rFonts w:ascii="宋体" w:hint="eastAsia"/>
          <w:szCs w:val="21"/>
        </w:rPr>
        <w:t>，</w:t>
      </w:r>
      <w:r w:rsidR="00921DF4">
        <w:t>页面如下所示：</w:t>
      </w:r>
    </w:p>
    <w:p w14:paraId="0905E6EF" w14:textId="0342F0CF" w:rsidR="008F521C" w:rsidRDefault="007A53CE" w:rsidP="005605E3">
      <w:pPr>
        <w:spacing w:line="360" w:lineRule="auto"/>
        <w:rPr>
          <w:color w:val="FF0000"/>
        </w:rPr>
      </w:pPr>
      <w:r>
        <w:rPr>
          <w:noProof/>
        </w:rPr>
        <w:drawing>
          <wp:inline distT="0" distB="0" distL="0" distR="0" wp14:anchorId="16FB7F68" wp14:editId="4445D8CC">
            <wp:extent cx="6254123" cy="26670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58473" cy="2668855"/>
                    </a:xfrm>
                    <a:prstGeom prst="rect">
                      <a:avLst/>
                    </a:prstGeom>
                  </pic:spPr>
                </pic:pic>
              </a:graphicData>
            </a:graphic>
          </wp:inline>
        </w:drawing>
      </w:r>
    </w:p>
    <w:p w14:paraId="1AEAA054" w14:textId="76018E31" w:rsidR="008F521C" w:rsidRPr="008F521C" w:rsidRDefault="008F521C" w:rsidP="005605E3">
      <w:pPr>
        <w:spacing w:line="360" w:lineRule="auto"/>
      </w:pPr>
      <w:r>
        <w:rPr>
          <w:rFonts w:hint="eastAsia"/>
        </w:rPr>
        <w:t>或者</w:t>
      </w:r>
    </w:p>
    <w:p w14:paraId="2F33A725" w14:textId="1425298F" w:rsidR="00D52C65" w:rsidRPr="00F77488" w:rsidRDefault="00EC5974" w:rsidP="005605E3">
      <w:pPr>
        <w:spacing w:line="360" w:lineRule="auto"/>
        <w:rPr>
          <w:color w:val="FF0000"/>
        </w:rPr>
      </w:pPr>
      <w:r>
        <w:rPr>
          <w:noProof/>
        </w:rPr>
        <w:lastRenderedPageBreak/>
        <w:drawing>
          <wp:inline distT="0" distB="0" distL="0" distR="0" wp14:anchorId="70B80453" wp14:editId="1263F5F8">
            <wp:extent cx="6349490" cy="38100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57364" cy="3814725"/>
                    </a:xfrm>
                    <a:prstGeom prst="rect">
                      <a:avLst/>
                    </a:prstGeom>
                  </pic:spPr>
                </pic:pic>
              </a:graphicData>
            </a:graphic>
          </wp:inline>
        </w:drawing>
      </w:r>
    </w:p>
    <w:tbl>
      <w:tblPr>
        <w:tblW w:w="77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6237"/>
      </w:tblGrid>
      <w:tr w:rsidR="00921DF4" w14:paraId="7FAB16C6" w14:textId="77777777" w:rsidTr="004414B2">
        <w:tc>
          <w:tcPr>
            <w:tcW w:w="1526" w:type="dxa"/>
          </w:tcPr>
          <w:p w14:paraId="4C0BD602" w14:textId="77777777" w:rsidR="00921DF4" w:rsidRDefault="00921DF4" w:rsidP="005605E3">
            <w:pPr>
              <w:spacing w:line="360" w:lineRule="auto"/>
            </w:pPr>
            <w:r>
              <w:rPr>
                <w:rFonts w:hint="eastAsia"/>
              </w:rPr>
              <w:t>按钮</w:t>
            </w:r>
          </w:p>
        </w:tc>
        <w:tc>
          <w:tcPr>
            <w:tcW w:w="6237" w:type="dxa"/>
          </w:tcPr>
          <w:p w14:paraId="7D1DEA1B" w14:textId="77777777" w:rsidR="00921DF4" w:rsidRDefault="00921DF4" w:rsidP="005605E3">
            <w:pPr>
              <w:spacing w:line="360" w:lineRule="auto"/>
            </w:pPr>
            <w:r>
              <w:rPr>
                <w:rFonts w:hint="eastAsia"/>
              </w:rPr>
              <w:t>事件</w:t>
            </w:r>
          </w:p>
        </w:tc>
      </w:tr>
      <w:tr w:rsidR="00921DF4" w14:paraId="29D36141" w14:textId="77777777" w:rsidTr="004414B2">
        <w:tc>
          <w:tcPr>
            <w:tcW w:w="1526" w:type="dxa"/>
          </w:tcPr>
          <w:p w14:paraId="6195ABA1" w14:textId="4CD4C3FD" w:rsidR="00921DF4" w:rsidRDefault="00641493" w:rsidP="005605E3">
            <w:pPr>
              <w:spacing w:line="360" w:lineRule="auto"/>
            </w:pPr>
            <w:r>
              <w:rPr>
                <w:rFonts w:hint="eastAsia"/>
              </w:rPr>
              <w:t>【返回】</w:t>
            </w:r>
          </w:p>
        </w:tc>
        <w:tc>
          <w:tcPr>
            <w:tcW w:w="6237" w:type="dxa"/>
          </w:tcPr>
          <w:p w14:paraId="45E62983" w14:textId="12F012C1" w:rsidR="00921DF4" w:rsidRDefault="00641493" w:rsidP="005605E3">
            <w:pPr>
              <w:spacing w:line="360" w:lineRule="auto"/>
            </w:pPr>
            <w:r>
              <w:rPr>
                <w:rFonts w:hint="eastAsia"/>
              </w:rPr>
              <w:t>点击，返回到查询列表页面</w:t>
            </w:r>
          </w:p>
        </w:tc>
      </w:tr>
      <w:tr w:rsidR="00921DF4" w14:paraId="11957FFB" w14:textId="77777777" w:rsidTr="004414B2">
        <w:tc>
          <w:tcPr>
            <w:tcW w:w="1526" w:type="dxa"/>
          </w:tcPr>
          <w:p w14:paraId="2D46CC36" w14:textId="23CB91F2" w:rsidR="00921DF4" w:rsidRDefault="00641493" w:rsidP="005605E3">
            <w:pPr>
              <w:spacing w:line="360" w:lineRule="auto"/>
            </w:pPr>
            <w:r>
              <w:rPr>
                <w:rFonts w:hint="eastAsia"/>
              </w:rPr>
              <w:t>【重置】</w:t>
            </w:r>
          </w:p>
        </w:tc>
        <w:tc>
          <w:tcPr>
            <w:tcW w:w="6237" w:type="dxa"/>
          </w:tcPr>
          <w:p w14:paraId="26A1BD3C" w14:textId="77777777" w:rsidR="00921DF4" w:rsidRDefault="00162490" w:rsidP="005605E3">
            <w:pPr>
              <w:pStyle w:val="21"/>
              <w:spacing w:line="360" w:lineRule="auto"/>
              <w:ind w:firstLineChars="0" w:firstLine="0"/>
              <w:rPr>
                <w:rFonts w:ascii="宋体"/>
                <w:szCs w:val="21"/>
              </w:rPr>
            </w:pPr>
            <w:r>
              <w:rPr>
                <w:rFonts w:ascii="宋体" w:hint="eastAsia"/>
                <w:szCs w:val="21"/>
              </w:rPr>
              <w:t>1.</w:t>
            </w:r>
            <w:r w:rsidR="008F521C">
              <w:rPr>
                <w:rFonts w:ascii="宋体" w:hint="eastAsia"/>
                <w:szCs w:val="21"/>
              </w:rPr>
              <w:t>如果当前页面未进行</w:t>
            </w:r>
            <w:r w:rsidR="00636545">
              <w:rPr>
                <w:rFonts w:ascii="宋体" w:hint="eastAsia"/>
                <w:szCs w:val="21"/>
              </w:rPr>
              <w:t>录入内容或者修改内容，那么该按钮置灰不可点击；</w:t>
            </w:r>
          </w:p>
          <w:p w14:paraId="1015060B" w14:textId="016269D1" w:rsidR="00636545" w:rsidRPr="00636545" w:rsidRDefault="00636545" w:rsidP="005605E3">
            <w:pPr>
              <w:pStyle w:val="21"/>
              <w:spacing w:line="360" w:lineRule="auto"/>
              <w:ind w:firstLineChars="0" w:firstLine="0"/>
              <w:rPr>
                <w:rFonts w:ascii="宋体"/>
                <w:szCs w:val="21"/>
              </w:rPr>
            </w:pPr>
            <w:r>
              <w:rPr>
                <w:rFonts w:ascii="宋体"/>
                <w:szCs w:val="21"/>
              </w:rPr>
              <w:t>2.</w:t>
            </w:r>
            <w:r>
              <w:rPr>
                <w:rFonts w:ascii="宋体" w:hint="eastAsia"/>
                <w:szCs w:val="21"/>
              </w:rPr>
              <w:t>如果当前页面已进行录入内容或者修改了内容，那么该按钮</w:t>
            </w:r>
            <w:r w:rsidR="00A53D12">
              <w:rPr>
                <w:rFonts w:ascii="宋体" w:hint="eastAsia"/>
                <w:szCs w:val="21"/>
              </w:rPr>
              <w:t>为高亮可点击，点击后，则该页面的内容重置为初始状态或者</w:t>
            </w:r>
            <w:r w:rsidR="00794629">
              <w:rPr>
                <w:rFonts w:ascii="宋体" w:hint="eastAsia"/>
                <w:szCs w:val="21"/>
              </w:rPr>
              <w:t>最新一次保存的内容。</w:t>
            </w:r>
          </w:p>
        </w:tc>
      </w:tr>
      <w:tr w:rsidR="00641493" w14:paraId="24C8A06E" w14:textId="77777777" w:rsidTr="004414B2">
        <w:tc>
          <w:tcPr>
            <w:tcW w:w="1526" w:type="dxa"/>
          </w:tcPr>
          <w:p w14:paraId="169852C6" w14:textId="444948CA" w:rsidR="00641493" w:rsidRDefault="00641493" w:rsidP="005605E3">
            <w:pPr>
              <w:spacing w:line="360" w:lineRule="auto"/>
            </w:pPr>
            <w:r>
              <w:rPr>
                <w:rFonts w:hint="eastAsia"/>
              </w:rPr>
              <w:t>【预览】</w:t>
            </w:r>
          </w:p>
        </w:tc>
        <w:tc>
          <w:tcPr>
            <w:tcW w:w="6237" w:type="dxa"/>
          </w:tcPr>
          <w:p w14:paraId="07C2895A" w14:textId="1805548A" w:rsidR="00641493" w:rsidRDefault="00D0097A" w:rsidP="005605E3">
            <w:pPr>
              <w:pStyle w:val="21"/>
              <w:spacing w:line="360" w:lineRule="auto"/>
              <w:ind w:firstLineChars="0" w:firstLine="0"/>
              <w:rPr>
                <w:rFonts w:ascii="宋体"/>
                <w:szCs w:val="21"/>
              </w:rPr>
            </w:pPr>
            <w:r>
              <w:rPr>
                <w:rFonts w:ascii="宋体" w:hint="eastAsia"/>
                <w:szCs w:val="21"/>
              </w:rPr>
              <w:t>1</w:t>
            </w:r>
            <w:r>
              <w:rPr>
                <w:rFonts w:ascii="宋体"/>
                <w:szCs w:val="21"/>
              </w:rPr>
              <w:t>.</w:t>
            </w:r>
            <w:r>
              <w:rPr>
                <w:rFonts w:ascii="宋体" w:hint="eastAsia"/>
                <w:szCs w:val="21"/>
              </w:rPr>
              <w:t>如果未自定义添加</w:t>
            </w:r>
            <w:r w:rsidR="000D414B">
              <w:rPr>
                <w:rFonts w:ascii="宋体" w:hint="eastAsia"/>
                <w:szCs w:val="21"/>
              </w:rPr>
              <w:t>销售</w:t>
            </w:r>
            <w:r>
              <w:rPr>
                <w:rFonts w:ascii="宋体" w:hint="eastAsia"/>
                <w:szCs w:val="21"/>
              </w:rPr>
              <w:t>步骤，那么</w:t>
            </w:r>
            <w:r w:rsidR="008638F4">
              <w:rPr>
                <w:rFonts w:ascii="宋体" w:hint="eastAsia"/>
                <w:szCs w:val="21"/>
              </w:rPr>
              <w:t>该按钮</w:t>
            </w:r>
            <w:r w:rsidR="001279D3">
              <w:rPr>
                <w:rFonts w:ascii="宋体" w:hint="eastAsia"/>
                <w:szCs w:val="21"/>
              </w:rPr>
              <w:t>为灰色不可点击；</w:t>
            </w:r>
          </w:p>
          <w:p w14:paraId="3E07D7DD" w14:textId="2CA3165B" w:rsidR="001279D3" w:rsidRDefault="001279D3" w:rsidP="005605E3">
            <w:pPr>
              <w:pStyle w:val="21"/>
              <w:spacing w:line="360" w:lineRule="auto"/>
              <w:ind w:firstLineChars="0" w:firstLine="0"/>
              <w:rPr>
                <w:rFonts w:ascii="宋体"/>
                <w:szCs w:val="21"/>
              </w:rPr>
            </w:pPr>
            <w:r>
              <w:rPr>
                <w:rFonts w:ascii="宋体"/>
                <w:szCs w:val="21"/>
              </w:rPr>
              <w:t>2.</w:t>
            </w:r>
            <w:r>
              <w:rPr>
                <w:rFonts w:ascii="宋体" w:hint="eastAsia"/>
                <w:szCs w:val="21"/>
              </w:rPr>
              <w:t>如果已自定义添加</w:t>
            </w:r>
            <w:r w:rsidR="000D414B">
              <w:rPr>
                <w:rFonts w:ascii="宋体" w:hint="eastAsia"/>
                <w:szCs w:val="21"/>
              </w:rPr>
              <w:t>销售</w:t>
            </w:r>
            <w:r>
              <w:rPr>
                <w:rFonts w:ascii="宋体" w:hint="eastAsia"/>
                <w:szCs w:val="21"/>
              </w:rPr>
              <w:t>步骤</w:t>
            </w:r>
            <w:r w:rsidR="007813CC">
              <w:rPr>
                <w:rFonts w:ascii="宋体" w:hint="eastAsia"/>
                <w:szCs w:val="21"/>
              </w:rPr>
              <w:t>（步骤</w:t>
            </w:r>
            <w:r w:rsidR="005A707D">
              <w:rPr>
                <w:rFonts w:ascii="宋体" w:hint="eastAsia"/>
                <w:szCs w:val="21"/>
              </w:rPr>
              <w:t>≥1个</w:t>
            </w:r>
            <w:r w:rsidR="007813CC">
              <w:rPr>
                <w:rFonts w:ascii="宋体" w:hint="eastAsia"/>
                <w:szCs w:val="21"/>
              </w:rPr>
              <w:t>）</w:t>
            </w:r>
            <w:r>
              <w:rPr>
                <w:rFonts w:ascii="宋体" w:hint="eastAsia"/>
                <w:szCs w:val="21"/>
              </w:rPr>
              <w:t>，那么该按钮高亮可点击</w:t>
            </w:r>
            <w:r w:rsidR="00794AB5">
              <w:rPr>
                <w:rFonts w:ascii="宋体" w:hint="eastAsia"/>
                <w:szCs w:val="21"/>
              </w:rPr>
              <w:t>，点击进行前端销售流程的步骤预览</w:t>
            </w:r>
            <w:r w:rsidR="00741A87">
              <w:rPr>
                <w:rFonts w:ascii="宋体" w:hint="eastAsia"/>
                <w:szCs w:val="21"/>
              </w:rPr>
              <w:t>，</w:t>
            </w:r>
            <w:r w:rsidR="00741A87">
              <w:rPr>
                <w:rFonts w:ascii="宋体"/>
                <w:szCs w:val="21"/>
              </w:rPr>
              <w:t>最终实现样式以</w:t>
            </w:r>
            <w:r w:rsidR="00741A87">
              <w:rPr>
                <w:rFonts w:ascii="宋体" w:hint="eastAsia"/>
                <w:szCs w:val="21"/>
              </w:rPr>
              <w:t>UI设计</w:t>
            </w:r>
            <w:r w:rsidR="00741A87">
              <w:rPr>
                <w:rFonts w:ascii="宋体"/>
                <w:szCs w:val="21"/>
              </w:rPr>
              <w:t>为准</w:t>
            </w:r>
            <w:r w:rsidR="00741A87">
              <w:rPr>
                <w:rFonts w:ascii="宋体" w:hint="eastAsia"/>
                <w:szCs w:val="21"/>
              </w:rPr>
              <w:t>。</w:t>
            </w:r>
          </w:p>
          <w:p w14:paraId="0289C70B" w14:textId="434438BF" w:rsidR="001279D3" w:rsidRDefault="00794AB5" w:rsidP="005605E3">
            <w:pPr>
              <w:pStyle w:val="21"/>
              <w:numPr>
                <w:ilvl w:val="0"/>
                <w:numId w:val="39"/>
              </w:numPr>
              <w:spacing w:line="360" w:lineRule="auto"/>
              <w:ind w:firstLineChars="0"/>
              <w:rPr>
                <w:rFonts w:ascii="宋体"/>
                <w:szCs w:val="21"/>
              </w:rPr>
            </w:pPr>
            <w:r>
              <w:rPr>
                <w:rFonts w:ascii="宋体" w:hint="eastAsia"/>
                <w:szCs w:val="21"/>
              </w:rPr>
              <w:t>如果自定义添加的步骤未设置对应的分类，那么点击进行预览的样式如图所示：</w:t>
            </w:r>
          </w:p>
          <w:p w14:paraId="30C81168" w14:textId="2B41D99F" w:rsidR="00794AB5" w:rsidRDefault="00794AB5" w:rsidP="005605E3">
            <w:pPr>
              <w:pStyle w:val="21"/>
              <w:spacing w:line="360" w:lineRule="auto"/>
              <w:ind w:left="420" w:firstLineChars="0" w:firstLine="0"/>
              <w:rPr>
                <w:rFonts w:ascii="宋体"/>
                <w:szCs w:val="21"/>
              </w:rPr>
            </w:pPr>
            <w:r>
              <w:rPr>
                <w:noProof/>
              </w:rPr>
              <w:lastRenderedPageBreak/>
              <w:drawing>
                <wp:inline distT="0" distB="0" distL="0" distR="0" wp14:anchorId="5E28FD44" wp14:editId="3B4E1879">
                  <wp:extent cx="1971675" cy="414051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75066" cy="4147640"/>
                          </a:xfrm>
                          <a:prstGeom prst="rect">
                            <a:avLst/>
                          </a:prstGeom>
                        </pic:spPr>
                      </pic:pic>
                    </a:graphicData>
                  </a:graphic>
                </wp:inline>
              </w:drawing>
            </w:r>
          </w:p>
          <w:p w14:paraId="18466143" w14:textId="2FB0589A" w:rsidR="00B34708" w:rsidRDefault="00D22622" w:rsidP="005605E3">
            <w:pPr>
              <w:pStyle w:val="21"/>
              <w:spacing w:line="360" w:lineRule="auto"/>
              <w:ind w:left="420" w:firstLineChars="0" w:firstLine="0"/>
              <w:rPr>
                <w:rFonts w:ascii="宋体"/>
                <w:szCs w:val="21"/>
              </w:rPr>
            </w:pPr>
            <w:r>
              <w:rPr>
                <w:rFonts w:ascii="宋体" w:hint="eastAsia"/>
                <w:szCs w:val="21"/>
              </w:rPr>
              <w:t>（1）</w:t>
            </w:r>
            <w:r w:rsidR="00B34708">
              <w:rPr>
                <w:rFonts w:ascii="宋体" w:hint="eastAsia"/>
                <w:szCs w:val="21"/>
              </w:rPr>
              <w:t>文案描述：</w:t>
            </w:r>
          </w:p>
          <w:p w14:paraId="166E37B4" w14:textId="77777777" w:rsidR="00B34708" w:rsidRPr="00B34708" w:rsidRDefault="00B34708" w:rsidP="005605E3">
            <w:pPr>
              <w:pStyle w:val="21"/>
              <w:spacing w:line="360" w:lineRule="auto"/>
              <w:rPr>
                <w:rFonts w:ascii="宋体"/>
                <w:color w:val="00B050"/>
                <w:szCs w:val="21"/>
              </w:rPr>
            </w:pPr>
            <w:r w:rsidRPr="00B34708">
              <w:rPr>
                <w:rFonts w:ascii="宋体" w:hint="eastAsia"/>
                <w:color w:val="00B050"/>
                <w:szCs w:val="21"/>
              </w:rPr>
              <w:t>由于未对该步骤设置元素，故无数据。</w:t>
            </w:r>
          </w:p>
          <w:p w14:paraId="16C6D343" w14:textId="6400F641" w:rsidR="00B34708" w:rsidRPr="00B34708" w:rsidRDefault="00B34708" w:rsidP="005605E3">
            <w:pPr>
              <w:pStyle w:val="21"/>
              <w:spacing w:line="360" w:lineRule="auto"/>
              <w:ind w:left="420" w:firstLineChars="0" w:firstLine="0"/>
              <w:rPr>
                <w:rFonts w:ascii="宋体"/>
                <w:color w:val="00B050"/>
                <w:szCs w:val="21"/>
              </w:rPr>
            </w:pPr>
            <w:r w:rsidRPr="00B34708">
              <w:rPr>
                <w:rFonts w:ascii="宋体" w:hint="eastAsia"/>
                <w:color w:val="00B050"/>
                <w:szCs w:val="21"/>
              </w:rPr>
              <w:t>请先设置对应的元素信息！</w:t>
            </w:r>
          </w:p>
          <w:p w14:paraId="13F3FDC6" w14:textId="04AB4D78" w:rsidR="00B34708" w:rsidRDefault="00D22622" w:rsidP="005605E3">
            <w:pPr>
              <w:pStyle w:val="21"/>
              <w:spacing w:line="360" w:lineRule="auto"/>
              <w:ind w:left="420" w:firstLineChars="0" w:firstLine="0"/>
              <w:rPr>
                <w:rFonts w:ascii="宋体"/>
                <w:szCs w:val="21"/>
              </w:rPr>
            </w:pPr>
            <w:r>
              <w:rPr>
                <w:rFonts w:ascii="宋体" w:hint="eastAsia"/>
                <w:szCs w:val="21"/>
              </w:rPr>
              <w:t>（2）</w:t>
            </w:r>
            <w:r w:rsidR="00B34708">
              <w:rPr>
                <w:rFonts w:ascii="宋体" w:hint="eastAsia"/>
                <w:szCs w:val="21"/>
              </w:rPr>
              <w:t>标题展示出：自定义步骤的名称</w:t>
            </w:r>
          </w:p>
          <w:p w14:paraId="18BB2A19" w14:textId="10298F20" w:rsidR="00B34708" w:rsidRDefault="00D22622" w:rsidP="005605E3">
            <w:pPr>
              <w:pStyle w:val="21"/>
              <w:spacing w:line="360" w:lineRule="auto"/>
              <w:ind w:left="420" w:firstLineChars="0" w:firstLine="0"/>
              <w:rPr>
                <w:rFonts w:ascii="宋体"/>
                <w:szCs w:val="21"/>
              </w:rPr>
            </w:pPr>
            <w:r>
              <w:rPr>
                <w:rFonts w:ascii="宋体" w:hint="eastAsia"/>
                <w:szCs w:val="21"/>
              </w:rPr>
              <w:t>（3）</w:t>
            </w:r>
            <w:r w:rsidR="00B34708">
              <w:rPr>
                <w:rFonts w:ascii="宋体" w:hint="eastAsia"/>
                <w:szCs w:val="21"/>
              </w:rPr>
              <w:t>【上一步】按钮：如果为第一个步骤，那么无该按钮；有该按钮时，点击，返回到上个步骤页面；</w:t>
            </w:r>
          </w:p>
          <w:p w14:paraId="6B8A7FA5" w14:textId="7E630893" w:rsidR="00B34708" w:rsidRDefault="00D22622" w:rsidP="005605E3">
            <w:pPr>
              <w:pStyle w:val="21"/>
              <w:spacing w:line="360" w:lineRule="auto"/>
              <w:ind w:left="420" w:firstLineChars="0" w:firstLine="0"/>
              <w:rPr>
                <w:rFonts w:ascii="宋体"/>
                <w:szCs w:val="21"/>
              </w:rPr>
            </w:pPr>
            <w:r>
              <w:rPr>
                <w:rFonts w:ascii="宋体" w:hint="eastAsia"/>
                <w:szCs w:val="21"/>
              </w:rPr>
              <w:t>（4）</w:t>
            </w:r>
            <w:r w:rsidR="00B34708">
              <w:rPr>
                <w:rFonts w:ascii="宋体" w:hint="eastAsia"/>
                <w:szCs w:val="21"/>
              </w:rPr>
              <w:t>【下一步】按钮：如果为最后一个步骤，那么无该按钮；有该按钮时，点击，进入到下个步骤页面。</w:t>
            </w:r>
          </w:p>
          <w:p w14:paraId="7A7F5293" w14:textId="0A3B7437" w:rsidR="00794AB5" w:rsidRDefault="00794AB5" w:rsidP="005605E3">
            <w:pPr>
              <w:pStyle w:val="21"/>
              <w:numPr>
                <w:ilvl w:val="0"/>
                <w:numId w:val="39"/>
              </w:numPr>
              <w:spacing w:line="360" w:lineRule="auto"/>
              <w:ind w:firstLineChars="0"/>
              <w:rPr>
                <w:rFonts w:ascii="宋体"/>
                <w:szCs w:val="21"/>
              </w:rPr>
            </w:pPr>
            <w:r>
              <w:rPr>
                <w:rFonts w:ascii="宋体" w:hint="eastAsia"/>
                <w:szCs w:val="21"/>
              </w:rPr>
              <w:t>如果自定义添加的步骤已设置对应的分类</w:t>
            </w:r>
            <w:r w:rsidR="009C44CC">
              <w:rPr>
                <w:rFonts w:ascii="宋体" w:hint="eastAsia"/>
                <w:szCs w:val="21"/>
              </w:rPr>
              <w:t>、</w:t>
            </w:r>
            <w:r>
              <w:rPr>
                <w:rFonts w:ascii="宋体" w:hint="eastAsia"/>
                <w:szCs w:val="21"/>
              </w:rPr>
              <w:t>元素</w:t>
            </w:r>
            <w:r w:rsidR="009C44CC">
              <w:rPr>
                <w:rFonts w:ascii="宋体" w:hint="eastAsia"/>
                <w:szCs w:val="21"/>
              </w:rPr>
              <w:t>有</w:t>
            </w:r>
            <w:r w:rsidR="009C44CC">
              <w:rPr>
                <w:rFonts w:ascii="宋体"/>
                <w:szCs w:val="21"/>
              </w:rPr>
              <w:t>任意一个为显示、</w:t>
            </w:r>
            <w:r w:rsidR="009C44CC">
              <w:rPr>
                <w:rFonts w:ascii="宋体" w:hint="eastAsia"/>
                <w:szCs w:val="21"/>
              </w:rPr>
              <w:t>且</w:t>
            </w:r>
            <w:r w:rsidR="009C44CC">
              <w:rPr>
                <w:rFonts w:ascii="宋体"/>
                <w:szCs w:val="21"/>
              </w:rPr>
              <w:t>该</w:t>
            </w:r>
            <w:r w:rsidR="009C44CC">
              <w:rPr>
                <w:rFonts w:ascii="宋体" w:hint="eastAsia"/>
                <w:szCs w:val="21"/>
              </w:rPr>
              <w:t>显示</w:t>
            </w:r>
            <w:r w:rsidR="009C44CC">
              <w:rPr>
                <w:rFonts w:ascii="宋体"/>
                <w:szCs w:val="21"/>
              </w:rPr>
              <w:t>的元素属性的必录项</w:t>
            </w:r>
            <w:r w:rsidR="009C44CC">
              <w:rPr>
                <w:rFonts w:ascii="宋体" w:hint="eastAsia"/>
                <w:szCs w:val="21"/>
              </w:rPr>
              <w:t>已</w:t>
            </w:r>
            <w:r w:rsidR="009C44CC">
              <w:rPr>
                <w:rFonts w:ascii="宋体"/>
                <w:szCs w:val="21"/>
              </w:rPr>
              <w:t>设置</w:t>
            </w:r>
            <w:r>
              <w:rPr>
                <w:rFonts w:ascii="宋体" w:hint="eastAsia"/>
                <w:szCs w:val="21"/>
              </w:rPr>
              <w:t>，那么点击进行预览的样式如图所示：</w:t>
            </w:r>
          </w:p>
          <w:p w14:paraId="38B9DE44" w14:textId="70BA31D2" w:rsidR="00C63379" w:rsidRDefault="00C63379" w:rsidP="005605E3">
            <w:pPr>
              <w:pStyle w:val="21"/>
              <w:spacing w:line="360" w:lineRule="auto"/>
              <w:ind w:left="420" w:firstLineChars="0" w:firstLine="0"/>
              <w:rPr>
                <w:rFonts w:ascii="宋体"/>
                <w:szCs w:val="21"/>
              </w:rPr>
            </w:pPr>
            <w:r>
              <w:rPr>
                <w:noProof/>
              </w:rPr>
              <w:lastRenderedPageBreak/>
              <w:drawing>
                <wp:inline distT="0" distB="0" distL="0" distR="0" wp14:anchorId="191B5963" wp14:editId="55D23D1E">
                  <wp:extent cx="1975304" cy="4148137"/>
                  <wp:effectExtent l="0" t="0" r="635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84757" cy="4167989"/>
                          </a:xfrm>
                          <a:prstGeom prst="rect">
                            <a:avLst/>
                          </a:prstGeom>
                        </pic:spPr>
                      </pic:pic>
                    </a:graphicData>
                  </a:graphic>
                </wp:inline>
              </w:drawing>
            </w:r>
          </w:p>
          <w:p w14:paraId="3E833114" w14:textId="1F08C526" w:rsidR="00AF53A0" w:rsidRPr="00AF53A0" w:rsidRDefault="00AF53A0" w:rsidP="005605E3">
            <w:pPr>
              <w:pStyle w:val="21"/>
              <w:spacing w:line="360" w:lineRule="auto"/>
              <w:ind w:left="420" w:firstLineChars="0" w:firstLine="0"/>
              <w:rPr>
                <w:rFonts w:ascii="宋体"/>
                <w:szCs w:val="21"/>
              </w:rPr>
            </w:pPr>
            <w:r>
              <w:rPr>
                <w:rFonts w:ascii="宋体" w:hint="eastAsia"/>
                <w:szCs w:val="21"/>
              </w:rPr>
              <w:t>（1）</w:t>
            </w:r>
            <w:r w:rsidR="00872BE0">
              <w:rPr>
                <w:rFonts w:ascii="宋体" w:hint="eastAsia"/>
                <w:szCs w:val="21"/>
              </w:rPr>
              <w:t>列出</w:t>
            </w:r>
            <w:r w:rsidR="00DD1101">
              <w:rPr>
                <w:rFonts w:ascii="宋体" w:hint="eastAsia"/>
                <w:szCs w:val="21"/>
              </w:rPr>
              <w:t>设置显示的元素及设置好的元素的属性也带出，例如上图的“姓名”后边的“文本框”以及文本框里的“默认值”（请输入投保人姓名）；</w:t>
            </w:r>
          </w:p>
          <w:p w14:paraId="09EA1A35" w14:textId="619E00E7" w:rsidR="00346C79" w:rsidRDefault="00346C79" w:rsidP="005605E3">
            <w:pPr>
              <w:pStyle w:val="21"/>
              <w:numPr>
                <w:ilvl w:val="0"/>
                <w:numId w:val="39"/>
              </w:numPr>
              <w:spacing w:line="360" w:lineRule="auto"/>
              <w:ind w:firstLineChars="0"/>
              <w:rPr>
                <w:rFonts w:ascii="宋体"/>
                <w:szCs w:val="21"/>
              </w:rPr>
            </w:pPr>
            <w:r>
              <w:rPr>
                <w:rFonts w:ascii="宋体" w:hint="eastAsia"/>
                <w:szCs w:val="21"/>
              </w:rPr>
              <w:t>如果自定义添加的步骤已设置对应的分类</w:t>
            </w:r>
            <w:r w:rsidR="009B4D00">
              <w:rPr>
                <w:rFonts w:ascii="宋体" w:hint="eastAsia"/>
                <w:szCs w:val="21"/>
              </w:rPr>
              <w:t>且该步骤的所有分类的元素均为隐藏</w:t>
            </w:r>
            <w:r>
              <w:rPr>
                <w:rFonts w:ascii="宋体" w:hint="eastAsia"/>
                <w:szCs w:val="21"/>
              </w:rPr>
              <w:t>，那么点击进行预览的样式如图所示：</w:t>
            </w:r>
          </w:p>
          <w:p w14:paraId="05958FF6" w14:textId="4658AB99" w:rsidR="00C63379" w:rsidRDefault="00C63379" w:rsidP="005605E3">
            <w:pPr>
              <w:pStyle w:val="21"/>
              <w:spacing w:line="360" w:lineRule="auto"/>
              <w:ind w:left="420" w:firstLineChars="0" w:firstLine="0"/>
              <w:rPr>
                <w:rFonts w:ascii="宋体"/>
                <w:szCs w:val="21"/>
              </w:rPr>
            </w:pPr>
            <w:r>
              <w:rPr>
                <w:noProof/>
              </w:rPr>
              <w:lastRenderedPageBreak/>
              <w:drawing>
                <wp:inline distT="0" distB="0" distL="0" distR="0" wp14:anchorId="6F83AC88" wp14:editId="54EADE8A">
                  <wp:extent cx="1933575" cy="406050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41223" cy="4076568"/>
                          </a:xfrm>
                          <a:prstGeom prst="rect">
                            <a:avLst/>
                          </a:prstGeom>
                        </pic:spPr>
                      </pic:pic>
                    </a:graphicData>
                  </a:graphic>
                </wp:inline>
              </w:drawing>
            </w:r>
          </w:p>
          <w:p w14:paraId="0F103D10" w14:textId="77777777" w:rsidR="00587B64" w:rsidRDefault="00587B64" w:rsidP="005605E3">
            <w:pPr>
              <w:pStyle w:val="21"/>
              <w:spacing w:line="360" w:lineRule="auto"/>
              <w:ind w:left="420" w:firstLineChars="0" w:firstLine="0"/>
              <w:rPr>
                <w:rFonts w:ascii="宋体"/>
                <w:szCs w:val="21"/>
              </w:rPr>
            </w:pPr>
            <w:r>
              <w:rPr>
                <w:rFonts w:ascii="宋体" w:hint="eastAsia"/>
                <w:szCs w:val="21"/>
              </w:rPr>
              <w:t>（1）文案描述：</w:t>
            </w:r>
          </w:p>
          <w:p w14:paraId="52BBF0C3" w14:textId="21F6983B" w:rsidR="00587B64" w:rsidRPr="00587B64" w:rsidRDefault="00587B64" w:rsidP="005605E3">
            <w:pPr>
              <w:pStyle w:val="21"/>
              <w:spacing w:line="360" w:lineRule="auto"/>
              <w:ind w:left="420" w:firstLineChars="0" w:firstLine="0"/>
              <w:rPr>
                <w:rFonts w:ascii="宋体"/>
                <w:color w:val="00B050"/>
                <w:szCs w:val="21"/>
              </w:rPr>
            </w:pPr>
            <w:r w:rsidRPr="00587B64">
              <w:rPr>
                <w:rFonts w:ascii="宋体" w:hint="eastAsia"/>
                <w:color w:val="00B050"/>
                <w:szCs w:val="21"/>
              </w:rPr>
              <w:t>该步骤元素均设置为“隐藏”，无法在此处预览。</w:t>
            </w:r>
          </w:p>
          <w:p w14:paraId="3CBCA1D5" w14:textId="764B02B5" w:rsidR="009C44CC" w:rsidRDefault="009C44CC" w:rsidP="005605E3">
            <w:pPr>
              <w:pStyle w:val="21"/>
              <w:numPr>
                <w:ilvl w:val="0"/>
                <w:numId w:val="39"/>
              </w:numPr>
              <w:spacing w:line="360" w:lineRule="auto"/>
              <w:ind w:firstLineChars="0"/>
              <w:rPr>
                <w:rFonts w:ascii="宋体"/>
                <w:szCs w:val="21"/>
              </w:rPr>
            </w:pPr>
            <w:r>
              <w:rPr>
                <w:rFonts w:ascii="宋体" w:hint="eastAsia"/>
                <w:szCs w:val="21"/>
              </w:rPr>
              <w:t>如果自定义添加的步骤已设置对应的分类且该步骤的某个分类的元素为显示</w:t>
            </w:r>
            <w:r>
              <w:rPr>
                <w:rFonts w:ascii="宋体"/>
                <w:szCs w:val="21"/>
              </w:rPr>
              <w:t>且显示的元素未设置元素属性</w:t>
            </w:r>
            <w:r>
              <w:rPr>
                <w:rFonts w:ascii="宋体" w:hint="eastAsia"/>
                <w:szCs w:val="21"/>
              </w:rPr>
              <w:t>，那么点击进行预览的样式如图所示：</w:t>
            </w:r>
          </w:p>
          <w:p w14:paraId="36B3CF18" w14:textId="3252DC91" w:rsidR="009C44CC" w:rsidRDefault="00D66633" w:rsidP="005605E3">
            <w:pPr>
              <w:pStyle w:val="21"/>
              <w:spacing w:line="360" w:lineRule="auto"/>
              <w:ind w:left="420" w:firstLineChars="0" w:firstLine="0"/>
              <w:rPr>
                <w:rFonts w:ascii="宋体"/>
                <w:szCs w:val="21"/>
              </w:rPr>
            </w:pPr>
            <w:r>
              <w:rPr>
                <w:noProof/>
              </w:rPr>
              <w:lastRenderedPageBreak/>
              <w:drawing>
                <wp:inline distT="0" distB="0" distL="0" distR="0" wp14:anchorId="2FE47607" wp14:editId="440CE270">
                  <wp:extent cx="2066925" cy="4340542"/>
                  <wp:effectExtent l="0" t="0" r="0" b="317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68738" cy="4344348"/>
                          </a:xfrm>
                          <a:prstGeom prst="rect">
                            <a:avLst/>
                          </a:prstGeom>
                        </pic:spPr>
                      </pic:pic>
                    </a:graphicData>
                  </a:graphic>
                </wp:inline>
              </w:drawing>
            </w:r>
          </w:p>
          <w:p w14:paraId="3D57ACCB" w14:textId="30E85D47" w:rsidR="00D66633" w:rsidRDefault="00D66633" w:rsidP="005605E3">
            <w:pPr>
              <w:pStyle w:val="21"/>
              <w:spacing w:line="360" w:lineRule="auto"/>
              <w:ind w:left="420" w:firstLineChars="0" w:firstLine="0"/>
              <w:rPr>
                <w:rFonts w:ascii="宋体"/>
                <w:szCs w:val="21"/>
              </w:rPr>
            </w:pPr>
            <w:r>
              <w:rPr>
                <w:rFonts w:ascii="宋体" w:hint="eastAsia"/>
                <w:szCs w:val="21"/>
              </w:rPr>
              <w:t>注：</w:t>
            </w:r>
            <w:r>
              <w:rPr>
                <w:rFonts w:ascii="宋体"/>
                <w:szCs w:val="21"/>
              </w:rPr>
              <w:t>只显示</w:t>
            </w:r>
            <w:r>
              <w:rPr>
                <w:rFonts w:ascii="宋体" w:hint="eastAsia"/>
                <w:szCs w:val="21"/>
              </w:rPr>
              <w:t>设置为“显示”</w:t>
            </w:r>
            <w:r>
              <w:rPr>
                <w:rFonts w:ascii="宋体"/>
                <w:szCs w:val="21"/>
              </w:rPr>
              <w:t>的</w:t>
            </w:r>
            <w:r>
              <w:rPr>
                <w:rFonts w:ascii="宋体" w:hint="eastAsia"/>
                <w:szCs w:val="21"/>
              </w:rPr>
              <w:t>元素</w:t>
            </w:r>
            <w:r>
              <w:rPr>
                <w:rFonts w:ascii="宋体"/>
                <w:szCs w:val="21"/>
              </w:rPr>
              <w:t>名称</w:t>
            </w:r>
            <w:r>
              <w:rPr>
                <w:rFonts w:ascii="宋体" w:hint="eastAsia"/>
                <w:szCs w:val="21"/>
              </w:rPr>
              <w:t>；</w:t>
            </w:r>
          </w:p>
          <w:p w14:paraId="582F68E1" w14:textId="4D90B663" w:rsidR="009B4D00" w:rsidRDefault="009B4D00" w:rsidP="005605E3">
            <w:pPr>
              <w:pStyle w:val="21"/>
              <w:numPr>
                <w:ilvl w:val="0"/>
                <w:numId w:val="39"/>
              </w:numPr>
              <w:spacing w:line="360" w:lineRule="auto"/>
              <w:ind w:firstLineChars="0"/>
              <w:rPr>
                <w:rFonts w:ascii="宋体"/>
                <w:szCs w:val="21"/>
              </w:rPr>
            </w:pPr>
            <w:r>
              <w:rPr>
                <w:rFonts w:ascii="宋体" w:hint="eastAsia"/>
                <w:szCs w:val="21"/>
              </w:rPr>
              <w:t>如果自定义添加的步骤已设置对应的分类且该步骤的某个分类的元素均为隐藏，那么点击进行预览的样式如图所示：</w:t>
            </w:r>
          </w:p>
          <w:p w14:paraId="43B1CC15" w14:textId="0C3ADA84" w:rsidR="00C63379" w:rsidRDefault="00C63379" w:rsidP="005605E3">
            <w:pPr>
              <w:pStyle w:val="21"/>
              <w:spacing w:line="360" w:lineRule="auto"/>
              <w:ind w:left="420" w:firstLineChars="0" w:firstLine="0"/>
              <w:rPr>
                <w:rFonts w:ascii="宋体"/>
                <w:szCs w:val="21"/>
              </w:rPr>
            </w:pPr>
            <w:r>
              <w:rPr>
                <w:noProof/>
              </w:rPr>
              <w:lastRenderedPageBreak/>
              <w:drawing>
                <wp:inline distT="0" distB="0" distL="0" distR="0" wp14:anchorId="6E23064E" wp14:editId="3A164980">
                  <wp:extent cx="1945822" cy="40862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50783" cy="4096644"/>
                          </a:xfrm>
                          <a:prstGeom prst="rect">
                            <a:avLst/>
                          </a:prstGeom>
                        </pic:spPr>
                      </pic:pic>
                    </a:graphicData>
                  </a:graphic>
                </wp:inline>
              </w:drawing>
            </w:r>
          </w:p>
          <w:p w14:paraId="70BDBA80" w14:textId="441B2C62" w:rsidR="00587B64" w:rsidRDefault="00587B64" w:rsidP="005605E3">
            <w:pPr>
              <w:pStyle w:val="21"/>
              <w:spacing w:line="360" w:lineRule="auto"/>
              <w:ind w:left="420" w:firstLineChars="0" w:firstLine="0"/>
              <w:rPr>
                <w:rFonts w:ascii="宋体"/>
                <w:szCs w:val="21"/>
              </w:rPr>
            </w:pPr>
            <w:r>
              <w:rPr>
                <w:rFonts w:ascii="宋体" w:hint="eastAsia"/>
                <w:szCs w:val="21"/>
              </w:rPr>
              <w:t>（1）列出分类的设置显示的元素及设置好的元素的属性也带出</w:t>
            </w:r>
          </w:p>
          <w:p w14:paraId="6227B51B" w14:textId="1C8D916A" w:rsidR="00587B64" w:rsidRDefault="00587B64" w:rsidP="005605E3">
            <w:pPr>
              <w:pStyle w:val="21"/>
              <w:spacing w:line="360" w:lineRule="auto"/>
              <w:ind w:left="420" w:firstLineChars="0" w:firstLine="0"/>
              <w:rPr>
                <w:rFonts w:ascii="宋体"/>
                <w:szCs w:val="21"/>
              </w:rPr>
            </w:pPr>
            <w:r>
              <w:rPr>
                <w:rFonts w:ascii="宋体" w:hint="eastAsia"/>
                <w:szCs w:val="21"/>
              </w:rPr>
              <w:t>（2）如果某个分类的元素全部为隐藏，那么对应位置的文案描述：</w:t>
            </w:r>
          </w:p>
          <w:p w14:paraId="48DDAD94" w14:textId="2FF5C501" w:rsidR="00587B64" w:rsidRPr="00587B64" w:rsidRDefault="00587B64" w:rsidP="005605E3">
            <w:pPr>
              <w:pStyle w:val="21"/>
              <w:spacing w:line="360" w:lineRule="auto"/>
              <w:ind w:left="420" w:firstLineChars="0" w:firstLine="0"/>
              <w:rPr>
                <w:rFonts w:ascii="宋体"/>
                <w:color w:val="00B050"/>
                <w:szCs w:val="21"/>
              </w:rPr>
            </w:pPr>
            <w:r w:rsidRPr="00587B64">
              <w:rPr>
                <w:rFonts w:ascii="宋体" w:hint="eastAsia"/>
                <w:color w:val="00B050"/>
                <w:szCs w:val="21"/>
              </w:rPr>
              <w:t>该分类的元素均设置为“隐藏”，无法在此处预览。</w:t>
            </w:r>
          </w:p>
          <w:p w14:paraId="1A216A59" w14:textId="787B5AA3" w:rsidR="00C63379" w:rsidRDefault="00C63379" w:rsidP="005605E3">
            <w:pPr>
              <w:pStyle w:val="21"/>
              <w:numPr>
                <w:ilvl w:val="0"/>
                <w:numId w:val="39"/>
              </w:numPr>
              <w:spacing w:line="360" w:lineRule="auto"/>
              <w:ind w:firstLineChars="0"/>
              <w:rPr>
                <w:rFonts w:ascii="宋体"/>
                <w:szCs w:val="21"/>
              </w:rPr>
            </w:pPr>
            <w:r>
              <w:rPr>
                <w:rFonts w:ascii="宋体" w:hint="eastAsia"/>
                <w:szCs w:val="21"/>
              </w:rPr>
              <w:t>如果自定义添加的步骤设置的信息是通过</w:t>
            </w:r>
            <w:r w:rsidR="005D52CD">
              <w:rPr>
                <w:noProof/>
              </w:rPr>
              <w:drawing>
                <wp:inline distT="0" distB="0" distL="0" distR="0" wp14:anchorId="2AB757D7" wp14:editId="56B1A7B3">
                  <wp:extent cx="2380952" cy="342857"/>
                  <wp:effectExtent l="0" t="0" r="635"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80952" cy="342857"/>
                          </a:xfrm>
                          <a:prstGeom prst="rect">
                            <a:avLst/>
                          </a:prstGeom>
                        </pic:spPr>
                      </pic:pic>
                    </a:graphicData>
                  </a:graphic>
                </wp:inline>
              </w:drawing>
            </w:r>
            <w:r>
              <w:rPr>
                <w:rFonts w:ascii="宋体" w:hint="eastAsia"/>
                <w:szCs w:val="21"/>
              </w:rPr>
              <w:t>且数据</w:t>
            </w:r>
            <w:r w:rsidRPr="00C63379">
              <w:rPr>
                <w:rFonts w:ascii="宋体" w:hint="eastAsia"/>
                <w:szCs w:val="21"/>
              </w:rPr>
              <w:t>由实现方法获取</w:t>
            </w:r>
            <w:r>
              <w:rPr>
                <w:rFonts w:ascii="宋体" w:hint="eastAsia"/>
                <w:szCs w:val="21"/>
              </w:rPr>
              <w:t>，那么点击进行预览的样式如图所示：</w:t>
            </w:r>
          </w:p>
          <w:p w14:paraId="088B8B80" w14:textId="66F72CD5" w:rsidR="00C63379" w:rsidRDefault="00BB5735" w:rsidP="005605E3">
            <w:pPr>
              <w:pStyle w:val="21"/>
              <w:spacing w:line="360" w:lineRule="auto"/>
              <w:ind w:left="420" w:firstLineChars="0" w:firstLine="0"/>
              <w:rPr>
                <w:rFonts w:ascii="宋体"/>
                <w:szCs w:val="21"/>
              </w:rPr>
            </w:pPr>
            <w:r>
              <w:rPr>
                <w:noProof/>
              </w:rPr>
              <w:lastRenderedPageBreak/>
              <w:drawing>
                <wp:inline distT="0" distB="0" distL="0" distR="0" wp14:anchorId="33A39F82" wp14:editId="4D926189">
                  <wp:extent cx="1976437" cy="4150518"/>
                  <wp:effectExtent l="0" t="0" r="508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81705" cy="4161580"/>
                          </a:xfrm>
                          <a:prstGeom prst="rect">
                            <a:avLst/>
                          </a:prstGeom>
                        </pic:spPr>
                      </pic:pic>
                    </a:graphicData>
                  </a:graphic>
                </wp:inline>
              </w:drawing>
            </w:r>
          </w:p>
          <w:p w14:paraId="495A998A" w14:textId="18370F41" w:rsidR="00F30017" w:rsidRDefault="00F30017" w:rsidP="005605E3">
            <w:pPr>
              <w:pStyle w:val="21"/>
              <w:spacing w:line="360" w:lineRule="auto"/>
              <w:ind w:left="420" w:firstLineChars="0" w:firstLine="0"/>
              <w:rPr>
                <w:rFonts w:ascii="宋体"/>
                <w:szCs w:val="21"/>
              </w:rPr>
            </w:pPr>
            <w:r>
              <w:rPr>
                <w:rFonts w:ascii="宋体" w:hint="eastAsia"/>
                <w:szCs w:val="21"/>
              </w:rPr>
              <w:t>（</w:t>
            </w:r>
            <w:r>
              <w:rPr>
                <w:rFonts w:ascii="宋体"/>
                <w:szCs w:val="21"/>
              </w:rPr>
              <w:t>1</w:t>
            </w:r>
            <w:r>
              <w:rPr>
                <w:rFonts w:ascii="宋体" w:hint="eastAsia"/>
                <w:szCs w:val="21"/>
              </w:rPr>
              <w:t>）文案描述：</w:t>
            </w:r>
          </w:p>
          <w:p w14:paraId="546E1088" w14:textId="77777777" w:rsidR="00FE59F0" w:rsidRPr="00FE59F0" w:rsidRDefault="00FE59F0" w:rsidP="005605E3">
            <w:pPr>
              <w:pStyle w:val="21"/>
              <w:spacing w:line="360" w:lineRule="auto"/>
              <w:ind w:left="420"/>
              <w:rPr>
                <w:rFonts w:ascii="宋体"/>
                <w:color w:val="00B050"/>
                <w:szCs w:val="21"/>
              </w:rPr>
            </w:pPr>
            <w:r w:rsidRPr="00FE59F0">
              <w:rPr>
                <w:rFonts w:ascii="宋体" w:hint="eastAsia"/>
                <w:color w:val="00B050"/>
                <w:szCs w:val="21"/>
              </w:rPr>
              <w:t>由于未对该步骤设置元素，故无数据。</w:t>
            </w:r>
          </w:p>
          <w:p w14:paraId="337FCFFB" w14:textId="1D7D231D" w:rsidR="00F30017" w:rsidRDefault="00FE59F0" w:rsidP="005605E3">
            <w:pPr>
              <w:pStyle w:val="21"/>
              <w:spacing w:line="360" w:lineRule="auto"/>
              <w:ind w:left="420" w:firstLineChars="400" w:firstLine="840"/>
              <w:rPr>
                <w:rFonts w:ascii="宋体"/>
                <w:szCs w:val="21"/>
              </w:rPr>
            </w:pPr>
            <w:r w:rsidRPr="00FE59F0">
              <w:rPr>
                <w:rFonts w:ascii="宋体" w:hint="eastAsia"/>
                <w:color w:val="00B050"/>
                <w:szCs w:val="21"/>
              </w:rPr>
              <w:t>请先设置对应的元素信息！</w:t>
            </w:r>
          </w:p>
          <w:p w14:paraId="4B68AE1C" w14:textId="19E29D7D" w:rsidR="00C63379" w:rsidRDefault="00EB68CA" w:rsidP="005605E3">
            <w:pPr>
              <w:pStyle w:val="21"/>
              <w:numPr>
                <w:ilvl w:val="0"/>
                <w:numId w:val="39"/>
              </w:numPr>
              <w:spacing w:line="360" w:lineRule="auto"/>
              <w:ind w:firstLineChars="0"/>
              <w:rPr>
                <w:rFonts w:ascii="宋体"/>
                <w:szCs w:val="21"/>
              </w:rPr>
            </w:pPr>
            <w:r>
              <w:rPr>
                <w:rFonts w:ascii="宋体" w:hint="eastAsia"/>
                <w:szCs w:val="21"/>
              </w:rPr>
              <w:t>由于“字段类型”有“</w:t>
            </w:r>
            <w:r>
              <w:rPr>
                <w:rFonts w:ascii="宋体"/>
                <w:szCs w:val="21"/>
              </w:rPr>
              <w:t>CA</w:t>
            </w:r>
            <w:r>
              <w:rPr>
                <w:rFonts w:ascii="宋体" w:hint="eastAsia"/>
                <w:szCs w:val="21"/>
              </w:rPr>
              <w:t>签名”，下面截图展示C</w:t>
            </w:r>
            <w:r>
              <w:rPr>
                <w:rFonts w:ascii="宋体"/>
                <w:szCs w:val="21"/>
              </w:rPr>
              <w:t>A</w:t>
            </w:r>
            <w:r>
              <w:rPr>
                <w:rFonts w:ascii="宋体" w:hint="eastAsia"/>
                <w:szCs w:val="21"/>
              </w:rPr>
              <w:t>签名的样式及通过</w:t>
            </w:r>
            <w:r w:rsidR="00D14DEF">
              <w:rPr>
                <w:rFonts w:ascii="宋体" w:hint="eastAsia"/>
                <w:szCs w:val="21"/>
              </w:rPr>
              <w:t>实现方法获取的复选框的样式：</w:t>
            </w:r>
          </w:p>
          <w:p w14:paraId="7B15234C" w14:textId="25C08E84" w:rsidR="00BB5735" w:rsidRDefault="00EB68CA" w:rsidP="005605E3">
            <w:pPr>
              <w:pStyle w:val="21"/>
              <w:spacing w:line="360" w:lineRule="auto"/>
              <w:ind w:left="420" w:firstLineChars="0" w:firstLine="0"/>
              <w:rPr>
                <w:rFonts w:ascii="宋体"/>
                <w:szCs w:val="21"/>
              </w:rPr>
            </w:pPr>
            <w:r>
              <w:rPr>
                <w:noProof/>
              </w:rPr>
              <w:lastRenderedPageBreak/>
              <w:drawing>
                <wp:inline distT="0" distB="0" distL="0" distR="0" wp14:anchorId="461222C1" wp14:editId="3B8CBCF6">
                  <wp:extent cx="1961696" cy="4119562"/>
                  <wp:effectExtent l="0" t="0" r="63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67002" cy="4130706"/>
                          </a:xfrm>
                          <a:prstGeom prst="rect">
                            <a:avLst/>
                          </a:prstGeom>
                        </pic:spPr>
                      </pic:pic>
                    </a:graphicData>
                  </a:graphic>
                </wp:inline>
              </w:drawing>
            </w:r>
          </w:p>
          <w:p w14:paraId="67282A14" w14:textId="20F8F5A3" w:rsidR="00D14DEF" w:rsidRDefault="00D14DEF" w:rsidP="005605E3">
            <w:pPr>
              <w:pStyle w:val="21"/>
              <w:spacing w:line="360" w:lineRule="auto"/>
              <w:ind w:left="420" w:firstLineChars="0" w:firstLine="0"/>
              <w:rPr>
                <w:rFonts w:ascii="宋体"/>
                <w:szCs w:val="21"/>
              </w:rPr>
            </w:pPr>
            <w:r>
              <w:rPr>
                <w:rFonts w:ascii="宋体" w:hint="eastAsia"/>
                <w:szCs w:val="21"/>
              </w:rPr>
              <w:t>（1）C</w:t>
            </w:r>
            <w:r>
              <w:rPr>
                <w:rFonts w:ascii="宋体"/>
                <w:szCs w:val="21"/>
              </w:rPr>
              <w:t>A</w:t>
            </w:r>
            <w:r>
              <w:rPr>
                <w:rFonts w:ascii="宋体" w:hint="eastAsia"/>
                <w:szCs w:val="21"/>
              </w:rPr>
              <w:t>签字，以一个较大的占位符表示一下，且表上“CA签字”，如上图所示；</w:t>
            </w:r>
          </w:p>
          <w:p w14:paraId="09F430E8" w14:textId="2CBA65F9" w:rsidR="00D14DEF" w:rsidRPr="00D14DEF" w:rsidRDefault="00D14DEF" w:rsidP="005605E3">
            <w:pPr>
              <w:pStyle w:val="21"/>
              <w:spacing w:line="360" w:lineRule="auto"/>
              <w:ind w:left="420" w:firstLineChars="0" w:firstLine="0"/>
              <w:rPr>
                <w:rFonts w:ascii="宋体"/>
                <w:szCs w:val="21"/>
              </w:rPr>
            </w:pPr>
            <w:r>
              <w:rPr>
                <w:rFonts w:ascii="宋体" w:hint="eastAsia"/>
                <w:szCs w:val="21"/>
              </w:rPr>
              <w:t>（2</w:t>
            </w:r>
            <w:r w:rsidR="008600BA">
              <w:rPr>
                <w:rFonts w:ascii="宋体" w:hint="eastAsia"/>
                <w:szCs w:val="21"/>
              </w:rPr>
              <w:t>）复选框也是设置的有</w:t>
            </w:r>
            <w:r>
              <w:rPr>
                <w:rFonts w:ascii="宋体" w:hint="eastAsia"/>
                <w:szCs w:val="21"/>
              </w:rPr>
              <w:t>实现方法获取，那么文字描述同上方相同，此处不再赘述；</w:t>
            </w:r>
          </w:p>
          <w:p w14:paraId="06D42758" w14:textId="52DE2505" w:rsidR="00BB5735" w:rsidRDefault="00D14DEF" w:rsidP="005605E3">
            <w:pPr>
              <w:pStyle w:val="21"/>
              <w:numPr>
                <w:ilvl w:val="0"/>
                <w:numId w:val="39"/>
              </w:numPr>
              <w:spacing w:line="360" w:lineRule="auto"/>
              <w:ind w:firstLineChars="0"/>
              <w:rPr>
                <w:rFonts w:ascii="宋体"/>
                <w:szCs w:val="21"/>
              </w:rPr>
            </w:pPr>
            <w:r>
              <w:rPr>
                <w:rFonts w:ascii="宋体" w:hint="eastAsia"/>
                <w:szCs w:val="21"/>
              </w:rPr>
              <w:t>由于“字段类型”有“影像”，下面截图展示影像的样式：</w:t>
            </w:r>
          </w:p>
          <w:p w14:paraId="52746668" w14:textId="5A223D46" w:rsidR="00EB68CA" w:rsidRDefault="00EB68CA" w:rsidP="005605E3">
            <w:pPr>
              <w:pStyle w:val="21"/>
              <w:spacing w:line="360" w:lineRule="auto"/>
              <w:ind w:left="420" w:firstLineChars="0" w:firstLine="0"/>
              <w:rPr>
                <w:rFonts w:ascii="宋体"/>
                <w:szCs w:val="21"/>
              </w:rPr>
            </w:pPr>
            <w:r>
              <w:rPr>
                <w:noProof/>
              </w:rPr>
              <w:lastRenderedPageBreak/>
              <w:drawing>
                <wp:inline distT="0" distB="0" distL="0" distR="0" wp14:anchorId="24659802" wp14:editId="56455413">
                  <wp:extent cx="1995714" cy="4191000"/>
                  <wp:effectExtent l="0" t="0" r="508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98265" cy="4196356"/>
                          </a:xfrm>
                          <a:prstGeom prst="rect">
                            <a:avLst/>
                          </a:prstGeom>
                        </pic:spPr>
                      </pic:pic>
                    </a:graphicData>
                  </a:graphic>
                </wp:inline>
              </w:drawing>
            </w:r>
          </w:p>
          <w:p w14:paraId="69747975" w14:textId="346472D8" w:rsidR="00EB68CA" w:rsidRDefault="00D14DEF" w:rsidP="005605E3">
            <w:pPr>
              <w:pStyle w:val="21"/>
              <w:spacing w:line="360" w:lineRule="auto"/>
              <w:ind w:left="420" w:firstLineChars="100" w:firstLine="210"/>
              <w:rPr>
                <w:rFonts w:ascii="宋体"/>
                <w:szCs w:val="21"/>
              </w:rPr>
            </w:pPr>
            <w:r>
              <w:rPr>
                <w:rFonts w:ascii="宋体" w:hint="eastAsia"/>
                <w:szCs w:val="21"/>
              </w:rPr>
              <w:t>（1）影像，以一个较大的占位符表示一下，且表上“影像件上传”，如上图所示；</w:t>
            </w:r>
          </w:p>
          <w:p w14:paraId="45882545" w14:textId="77777777" w:rsidR="00D063D0" w:rsidRDefault="00D063D0" w:rsidP="005605E3">
            <w:pPr>
              <w:pStyle w:val="21"/>
              <w:numPr>
                <w:ilvl w:val="0"/>
                <w:numId w:val="39"/>
              </w:numPr>
              <w:spacing w:line="360" w:lineRule="auto"/>
              <w:ind w:firstLineChars="0"/>
              <w:rPr>
                <w:rFonts w:ascii="宋体"/>
                <w:szCs w:val="21"/>
              </w:rPr>
            </w:pPr>
            <w:r>
              <w:rPr>
                <w:rFonts w:ascii="宋体" w:hint="eastAsia"/>
                <w:szCs w:val="21"/>
              </w:rPr>
              <w:t>如果</w:t>
            </w:r>
            <w:r>
              <w:rPr>
                <w:rFonts w:ascii="宋体"/>
                <w:szCs w:val="21"/>
              </w:rPr>
              <w:t>预览时，有</w:t>
            </w:r>
            <w:r>
              <w:rPr>
                <w:rFonts w:ascii="宋体" w:hint="eastAsia"/>
                <w:szCs w:val="21"/>
              </w:rPr>
              <w:t>试卷</w:t>
            </w:r>
            <w:r>
              <w:rPr>
                <w:rFonts w:ascii="宋体"/>
                <w:szCs w:val="21"/>
              </w:rPr>
              <w:t>，试卷的样式如下图所示：</w:t>
            </w:r>
          </w:p>
          <w:p w14:paraId="13E3D609" w14:textId="77777777" w:rsidR="00D063D0" w:rsidRDefault="00D063D0" w:rsidP="005605E3">
            <w:pPr>
              <w:pStyle w:val="21"/>
              <w:spacing w:line="360" w:lineRule="auto"/>
              <w:ind w:firstLineChars="0" w:firstLine="0"/>
              <w:rPr>
                <w:rFonts w:ascii="宋体"/>
                <w:szCs w:val="21"/>
              </w:rPr>
            </w:pPr>
            <w:r>
              <w:rPr>
                <w:noProof/>
              </w:rPr>
              <w:lastRenderedPageBreak/>
              <w:drawing>
                <wp:inline distT="0" distB="0" distL="0" distR="0" wp14:anchorId="2C55811B" wp14:editId="2BAFD750">
                  <wp:extent cx="2028825" cy="4260532"/>
                  <wp:effectExtent l="0" t="0" r="0" b="698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31102" cy="4265313"/>
                          </a:xfrm>
                          <a:prstGeom prst="rect">
                            <a:avLst/>
                          </a:prstGeom>
                        </pic:spPr>
                      </pic:pic>
                    </a:graphicData>
                  </a:graphic>
                </wp:inline>
              </w:drawing>
            </w:r>
          </w:p>
          <w:p w14:paraId="6CAC305F" w14:textId="43FD8752" w:rsidR="00D063D0" w:rsidRPr="00D063D0" w:rsidRDefault="00D063D0" w:rsidP="005605E3">
            <w:pPr>
              <w:pStyle w:val="21"/>
              <w:spacing w:line="360" w:lineRule="auto"/>
              <w:ind w:firstLineChars="0" w:firstLine="0"/>
              <w:rPr>
                <w:rFonts w:ascii="宋体"/>
                <w:szCs w:val="21"/>
              </w:rPr>
            </w:pPr>
            <w:r>
              <w:rPr>
                <w:rFonts w:ascii="宋体" w:hint="eastAsia"/>
                <w:szCs w:val="21"/>
              </w:rPr>
              <w:t>展示出</w:t>
            </w:r>
            <w:r>
              <w:rPr>
                <w:rFonts w:ascii="宋体"/>
                <w:szCs w:val="21"/>
              </w:rPr>
              <w:t>试卷名称</w:t>
            </w:r>
            <w:r>
              <w:rPr>
                <w:rFonts w:ascii="宋体" w:hint="eastAsia"/>
                <w:szCs w:val="21"/>
              </w:rPr>
              <w:t>＋</w:t>
            </w:r>
            <w:r>
              <w:rPr>
                <w:rFonts w:ascii="宋体"/>
                <w:szCs w:val="21"/>
              </w:rPr>
              <w:t>题目名称即可；</w:t>
            </w:r>
          </w:p>
        </w:tc>
      </w:tr>
      <w:tr w:rsidR="00641493" w14:paraId="1E5239DD" w14:textId="77777777" w:rsidTr="004414B2">
        <w:tc>
          <w:tcPr>
            <w:tcW w:w="1526" w:type="dxa"/>
          </w:tcPr>
          <w:p w14:paraId="5B3CCA2F" w14:textId="36A1E548" w:rsidR="00641493" w:rsidRDefault="00641493" w:rsidP="005605E3">
            <w:pPr>
              <w:spacing w:line="360" w:lineRule="auto"/>
            </w:pPr>
            <w:r>
              <w:rPr>
                <w:rFonts w:hint="eastAsia"/>
              </w:rPr>
              <w:lastRenderedPageBreak/>
              <w:t>【保存】</w:t>
            </w:r>
          </w:p>
        </w:tc>
        <w:tc>
          <w:tcPr>
            <w:tcW w:w="6237" w:type="dxa"/>
          </w:tcPr>
          <w:p w14:paraId="2EB5BA7D" w14:textId="77777777" w:rsidR="00684FD1" w:rsidRDefault="00684FD1" w:rsidP="005605E3">
            <w:pPr>
              <w:pStyle w:val="21"/>
              <w:spacing w:line="360" w:lineRule="auto"/>
              <w:ind w:firstLineChars="0" w:firstLine="0"/>
              <w:rPr>
                <w:rFonts w:ascii="宋体"/>
                <w:szCs w:val="21"/>
              </w:rPr>
            </w:pPr>
            <w:r>
              <w:rPr>
                <w:rFonts w:ascii="宋体" w:hint="eastAsia"/>
                <w:szCs w:val="21"/>
              </w:rPr>
              <w:t>1.如果当前页面未进行录入内容或者修改内容，那么该按钮置灰不可点击；</w:t>
            </w:r>
          </w:p>
          <w:p w14:paraId="7A695AD7" w14:textId="32DE7207" w:rsidR="0044272C" w:rsidRDefault="00684FD1" w:rsidP="005605E3">
            <w:pPr>
              <w:pStyle w:val="21"/>
              <w:spacing w:line="360" w:lineRule="auto"/>
              <w:ind w:firstLineChars="0" w:firstLine="0"/>
              <w:rPr>
                <w:rFonts w:ascii="宋体"/>
                <w:szCs w:val="21"/>
              </w:rPr>
            </w:pPr>
            <w:r>
              <w:rPr>
                <w:rFonts w:ascii="宋体"/>
                <w:szCs w:val="21"/>
              </w:rPr>
              <w:t>2.</w:t>
            </w:r>
            <w:r>
              <w:rPr>
                <w:rFonts w:ascii="宋体" w:hint="eastAsia"/>
                <w:szCs w:val="21"/>
              </w:rPr>
              <w:t>如果当前页面已进行录入内容或者修改了内容，那么该按钮为高亮可点击，点击后，</w:t>
            </w:r>
            <w:r w:rsidR="0044272C">
              <w:rPr>
                <w:rFonts w:ascii="宋体" w:hint="eastAsia"/>
                <w:szCs w:val="21"/>
              </w:rPr>
              <w:t>则进行</w:t>
            </w:r>
            <w:r w:rsidR="0044272C">
              <w:rPr>
                <w:rFonts w:ascii="宋体"/>
                <w:szCs w:val="21"/>
              </w:rPr>
              <w:t>判断：</w:t>
            </w:r>
          </w:p>
          <w:p w14:paraId="36CED75A" w14:textId="68A99644" w:rsidR="0044272C" w:rsidRDefault="0044272C" w:rsidP="005605E3">
            <w:pPr>
              <w:pStyle w:val="21"/>
              <w:numPr>
                <w:ilvl w:val="2"/>
                <w:numId w:val="39"/>
              </w:numPr>
              <w:spacing w:line="360" w:lineRule="auto"/>
              <w:ind w:left="483" w:firstLineChars="0"/>
              <w:rPr>
                <w:rFonts w:ascii="宋体"/>
                <w:szCs w:val="21"/>
              </w:rPr>
            </w:pPr>
            <w:r>
              <w:rPr>
                <w:rFonts w:ascii="宋体" w:hint="eastAsia"/>
                <w:szCs w:val="21"/>
              </w:rPr>
              <w:t>如果</w:t>
            </w:r>
            <w:r>
              <w:rPr>
                <w:rFonts w:ascii="宋体"/>
                <w:szCs w:val="21"/>
              </w:rPr>
              <w:t>必录项有未录入的</w:t>
            </w:r>
            <w:r>
              <w:rPr>
                <w:rFonts w:ascii="宋体" w:hint="eastAsia"/>
                <w:szCs w:val="21"/>
              </w:rPr>
              <w:t>或者录入</w:t>
            </w:r>
            <w:r>
              <w:rPr>
                <w:rFonts w:ascii="宋体"/>
                <w:szCs w:val="21"/>
              </w:rPr>
              <w:t>数据</w:t>
            </w:r>
            <w:r>
              <w:rPr>
                <w:rFonts w:ascii="宋体" w:hint="eastAsia"/>
                <w:szCs w:val="21"/>
              </w:rPr>
              <w:t>校验</w:t>
            </w:r>
            <w:r>
              <w:rPr>
                <w:rFonts w:ascii="宋体"/>
                <w:szCs w:val="21"/>
              </w:rPr>
              <w:t>有误的，</w:t>
            </w:r>
            <w:r>
              <w:rPr>
                <w:rFonts w:ascii="宋体" w:hint="eastAsia"/>
                <w:szCs w:val="21"/>
              </w:rPr>
              <w:t>那么点击</w:t>
            </w:r>
            <w:r>
              <w:rPr>
                <w:rFonts w:ascii="宋体"/>
                <w:szCs w:val="21"/>
              </w:rPr>
              <w:t>该按钮，则</w:t>
            </w:r>
            <w:r>
              <w:rPr>
                <w:rFonts w:ascii="宋体" w:hint="eastAsia"/>
                <w:szCs w:val="21"/>
              </w:rPr>
              <w:t>提示</w:t>
            </w:r>
            <w:r>
              <w:rPr>
                <w:rFonts w:ascii="宋体"/>
                <w:szCs w:val="21"/>
              </w:rPr>
              <w:t>样式同现有的后台管理系统的错误提示相同，</w:t>
            </w:r>
            <w:r>
              <w:rPr>
                <w:rFonts w:ascii="宋体" w:hint="eastAsia"/>
                <w:szCs w:val="21"/>
              </w:rPr>
              <w:t>样式</w:t>
            </w:r>
            <w:r>
              <w:rPr>
                <w:rFonts w:ascii="宋体"/>
                <w:szCs w:val="21"/>
              </w:rPr>
              <w:t>此处不</w:t>
            </w:r>
            <w:r>
              <w:rPr>
                <w:rFonts w:ascii="宋体" w:hint="eastAsia"/>
                <w:szCs w:val="21"/>
              </w:rPr>
              <w:t>再</w:t>
            </w:r>
            <w:r>
              <w:rPr>
                <w:rFonts w:ascii="宋体"/>
                <w:szCs w:val="21"/>
              </w:rPr>
              <w:t>赘述，提示语具体见</w:t>
            </w:r>
            <w:r>
              <w:rPr>
                <w:rFonts w:ascii="宋体" w:hint="eastAsia"/>
                <w:szCs w:val="21"/>
              </w:rPr>
              <w:t>“3.</w:t>
            </w:r>
            <w:r w:rsidR="004F5C54">
              <w:rPr>
                <w:rFonts w:ascii="宋体"/>
                <w:szCs w:val="21"/>
              </w:rPr>
              <w:t>2</w:t>
            </w:r>
            <w:r>
              <w:rPr>
                <w:rFonts w:ascii="宋体" w:hint="eastAsia"/>
                <w:szCs w:val="21"/>
              </w:rPr>
              <w:t>.4 提示语”所描述；</w:t>
            </w:r>
          </w:p>
          <w:p w14:paraId="38286B3E" w14:textId="77777777" w:rsidR="0044272C" w:rsidRDefault="0044272C" w:rsidP="005605E3">
            <w:pPr>
              <w:pStyle w:val="21"/>
              <w:numPr>
                <w:ilvl w:val="2"/>
                <w:numId w:val="39"/>
              </w:numPr>
              <w:spacing w:line="360" w:lineRule="auto"/>
              <w:ind w:left="483" w:firstLineChars="0"/>
              <w:rPr>
                <w:rFonts w:ascii="宋体"/>
                <w:szCs w:val="21"/>
              </w:rPr>
            </w:pPr>
            <w:r>
              <w:rPr>
                <w:rFonts w:ascii="宋体" w:hint="eastAsia"/>
                <w:szCs w:val="21"/>
              </w:rPr>
              <w:t>如果</w:t>
            </w:r>
            <w:r>
              <w:rPr>
                <w:rFonts w:ascii="宋体"/>
                <w:szCs w:val="21"/>
              </w:rPr>
              <w:t>必录项</w:t>
            </w:r>
            <w:r>
              <w:rPr>
                <w:rFonts w:ascii="宋体" w:hint="eastAsia"/>
                <w:szCs w:val="21"/>
              </w:rPr>
              <w:t>均录入且</w:t>
            </w:r>
            <w:r>
              <w:rPr>
                <w:rFonts w:ascii="宋体"/>
                <w:szCs w:val="21"/>
              </w:rPr>
              <w:t>录入数据校验无误，那么</w:t>
            </w:r>
            <w:r>
              <w:rPr>
                <w:rFonts w:ascii="宋体" w:hint="eastAsia"/>
                <w:szCs w:val="21"/>
              </w:rPr>
              <w:t>点击</w:t>
            </w:r>
            <w:r>
              <w:rPr>
                <w:rFonts w:ascii="宋体"/>
                <w:szCs w:val="21"/>
              </w:rPr>
              <w:t>该</w:t>
            </w:r>
            <w:r>
              <w:rPr>
                <w:rFonts w:ascii="宋体" w:hint="eastAsia"/>
                <w:szCs w:val="21"/>
              </w:rPr>
              <w:t>按钮</w:t>
            </w:r>
          </w:p>
          <w:p w14:paraId="01A6F14F" w14:textId="4FF1FC41" w:rsidR="0044272C" w:rsidRDefault="0044272C" w:rsidP="005605E3">
            <w:pPr>
              <w:pStyle w:val="21"/>
              <w:spacing w:line="360" w:lineRule="auto"/>
              <w:rPr>
                <w:rFonts w:ascii="宋体"/>
                <w:szCs w:val="21"/>
              </w:rPr>
            </w:pPr>
            <w:r>
              <w:rPr>
                <w:rFonts w:ascii="宋体" w:hint="eastAsia"/>
                <w:szCs w:val="21"/>
              </w:rPr>
              <w:t>a</w:t>
            </w:r>
            <w:r>
              <w:rPr>
                <w:rFonts w:ascii="宋体"/>
                <w:szCs w:val="21"/>
              </w:rPr>
              <w:t>.</w:t>
            </w:r>
            <w:r>
              <w:rPr>
                <w:rFonts w:ascii="宋体" w:hint="eastAsia"/>
                <w:szCs w:val="21"/>
              </w:rPr>
              <w:t>若</w:t>
            </w:r>
            <w:r>
              <w:rPr>
                <w:rFonts w:ascii="宋体"/>
                <w:szCs w:val="21"/>
              </w:rPr>
              <w:t>数据进行保存至数据库</w:t>
            </w:r>
            <w:r>
              <w:rPr>
                <w:rFonts w:ascii="宋体" w:hint="eastAsia"/>
                <w:szCs w:val="21"/>
              </w:rPr>
              <w:t>成功，那么</w:t>
            </w:r>
            <w:r>
              <w:rPr>
                <w:rFonts w:ascii="宋体"/>
                <w:szCs w:val="21"/>
              </w:rPr>
              <w:t>当前页面进行toast提示</w:t>
            </w:r>
            <w:r>
              <w:rPr>
                <w:rFonts w:ascii="宋体" w:hint="eastAsia"/>
                <w:szCs w:val="21"/>
              </w:rPr>
              <w:t>2</w:t>
            </w:r>
            <w:r>
              <w:rPr>
                <w:rFonts w:ascii="宋体"/>
                <w:szCs w:val="21"/>
              </w:rPr>
              <w:t>s后</w:t>
            </w:r>
            <w:r>
              <w:rPr>
                <w:rFonts w:ascii="宋体" w:hint="eastAsia"/>
                <w:szCs w:val="21"/>
              </w:rPr>
              <w:t>消失</w:t>
            </w:r>
            <w:r w:rsidR="004F5C54">
              <w:rPr>
                <w:rFonts w:ascii="宋体" w:hint="eastAsia"/>
                <w:szCs w:val="21"/>
              </w:rPr>
              <w:t>且返回至查询列表页面</w:t>
            </w:r>
            <w:r>
              <w:rPr>
                <w:rFonts w:ascii="宋体"/>
                <w:szCs w:val="21"/>
              </w:rPr>
              <w:t>，提示语：</w:t>
            </w:r>
            <w:r w:rsidRPr="00086815">
              <w:rPr>
                <w:rFonts w:ascii="宋体"/>
                <w:color w:val="00B050"/>
                <w:szCs w:val="21"/>
              </w:rPr>
              <w:t>保存成功</w:t>
            </w:r>
          </w:p>
          <w:p w14:paraId="7C84179F" w14:textId="77777777" w:rsidR="0044272C" w:rsidRPr="00D009CF" w:rsidRDefault="0044272C" w:rsidP="005605E3">
            <w:pPr>
              <w:pStyle w:val="21"/>
              <w:spacing w:line="360" w:lineRule="auto"/>
              <w:ind w:left="420" w:firstLineChars="0" w:firstLine="0"/>
              <w:rPr>
                <w:rFonts w:ascii="宋体"/>
                <w:szCs w:val="21"/>
              </w:rPr>
            </w:pPr>
            <w:r>
              <w:rPr>
                <w:rFonts w:ascii="宋体"/>
                <w:szCs w:val="21"/>
              </w:rPr>
              <w:t>提示样式如图所示：</w:t>
            </w:r>
            <w:r>
              <w:rPr>
                <w:noProof/>
              </w:rPr>
              <w:drawing>
                <wp:inline distT="0" distB="0" distL="0" distR="0" wp14:anchorId="1FC1F4AF" wp14:editId="6ED4B038">
                  <wp:extent cx="1157474" cy="638175"/>
                  <wp:effectExtent l="0" t="0" r="508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62699" cy="641056"/>
                          </a:xfrm>
                          <a:prstGeom prst="rect">
                            <a:avLst/>
                          </a:prstGeom>
                        </pic:spPr>
                      </pic:pic>
                    </a:graphicData>
                  </a:graphic>
                </wp:inline>
              </w:drawing>
            </w:r>
          </w:p>
          <w:p w14:paraId="728B2A3E" w14:textId="5E04A157" w:rsidR="0044272C" w:rsidRPr="00734474" w:rsidRDefault="0044272C" w:rsidP="005605E3">
            <w:pPr>
              <w:pStyle w:val="21"/>
              <w:spacing w:line="360" w:lineRule="auto"/>
              <w:ind w:firstLineChars="0"/>
              <w:rPr>
                <w:rFonts w:ascii="宋体"/>
                <w:szCs w:val="21"/>
              </w:rPr>
            </w:pPr>
            <w:r>
              <w:rPr>
                <w:rFonts w:ascii="宋体"/>
                <w:szCs w:val="21"/>
              </w:rPr>
              <w:t>b</w:t>
            </w:r>
            <w:r>
              <w:rPr>
                <w:rFonts w:ascii="宋体" w:hint="eastAsia"/>
                <w:szCs w:val="21"/>
              </w:rPr>
              <w:t>.若</w:t>
            </w:r>
            <w:r>
              <w:rPr>
                <w:rFonts w:ascii="宋体"/>
                <w:szCs w:val="21"/>
              </w:rPr>
              <w:t>数据保存失败，那么当前页面进行toast</w:t>
            </w:r>
            <w:r>
              <w:rPr>
                <w:rFonts w:ascii="宋体" w:hint="eastAsia"/>
                <w:szCs w:val="21"/>
              </w:rPr>
              <w:t>提醒2</w:t>
            </w:r>
            <w:r>
              <w:rPr>
                <w:rFonts w:ascii="宋体"/>
                <w:szCs w:val="21"/>
              </w:rPr>
              <w:t>s后消失</w:t>
            </w:r>
            <w:r w:rsidR="004F5C54">
              <w:rPr>
                <w:rFonts w:ascii="宋体" w:hint="eastAsia"/>
                <w:szCs w:val="21"/>
              </w:rPr>
              <w:lastRenderedPageBreak/>
              <w:t>且停留在当前页面继续操作</w:t>
            </w:r>
            <w:r>
              <w:rPr>
                <w:rFonts w:ascii="宋体" w:hint="eastAsia"/>
                <w:szCs w:val="21"/>
              </w:rPr>
              <w:t>，</w:t>
            </w:r>
            <w:r>
              <w:rPr>
                <w:rFonts w:ascii="宋体"/>
                <w:szCs w:val="21"/>
              </w:rPr>
              <w:t>文案：</w:t>
            </w:r>
            <w:r w:rsidRPr="007E4D66">
              <w:rPr>
                <w:rFonts w:ascii="宋体"/>
                <w:color w:val="00B050"/>
                <w:szCs w:val="21"/>
              </w:rPr>
              <w:t>保存失败</w:t>
            </w:r>
            <w:r>
              <w:rPr>
                <w:rFonts w:ascii="宋体" w:hint="eastAsia"/>
                <w:color w:val="00B050"/>
                <w:szCs w:val="21"/>
              </w:rPr>
              <w:t>，如有问题</w:t>
            </w:r>
            <w:r>
              <w:rPr>
                <w:rFonts w:ascii="宋体"/>
                <w:color w:val="00B050"/>
                <w:szCs w:val="21"/>
              </w:rPr>
              <w:t>请联系管理员。</w:t>
            </w:r>
          </w:p>
          <w:p w14:paraId="46254198" w14:textId="63008838" w:rsidR="00684FD1" w:rsidRDefault="0044272C" w:rsidP="005605E3">
            <w:pPr>
              <w:pStyle w:val="21"/>
              <w:spacing w:line="360" w:lineRule="auto"/>
              <w:ind w:firstLineChars="300" w:firstLine="630"/>
              <w:rPr>
                <w:rFonts w:ascii="宋体"/>
                <w:szCs w:val="21"/>
              </w:rPr>
            </w:pPr>
            <w:r>
              <w:rPr>
                <w:rFonts w:ascii="宋体" w:hint="eastAsia"/>
                <w:szCs w:val="21"/>
              </w:rPr>
              <w:t>如图</w:t>
            </w:r>
            <w:r>
              <w:rPr>
                <w:rFonts w:ascii="宋体"/>
                <w:szCs w:val="21"/>
              </w:rPr>
              <w:t>所示：</w:t>
            </w:r>
            <w:r>
              <w:rPr>
                <w:noProof/>
              </w:rPr>
              <w:drawing>
                <wp:inline distT="0" distB="0" distL="0" distR="0" wp14:anchorId="70793B98" wp14:editId="75F01BBE">
                  <wp:extent cx="2343150" cy="692623"/>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62514" cy="698347"/>
                          </a:xfrm>
                          <a:prstGeom prst="rect">
                            <a:avLst/>
                          </a:prstGeom>
                        </pic:spPr>
                      </pic:pic>
                    </a:graphicData>
                  </a:graphic>
                </wp:inline>
              </w:drawing>
            </w:r>
          </w:p>
        </w:tc>
      </w:tr>
      <w:tr w:rsidR="003575E1" w14:paraId="74363944" w14:textId="77777777" w:rsidTr="004414B2">
        <w:tc>
          <w:tcPr>
            <w:tcW w:w="1526" w:type="dxa"/>
          </w:tcPr>
          <w:p w14:paraId="3AE81205" w14:textId="52FD325B" w:rsidR="003575E1" w:rsidRDefault="003575E1" w:rsidP="005605E3">
            <w:pPr>
              <w:spacing w:line="360" w:lineRule="auto"/>
            </w:pPr>
            <w:r>
              <w:rPr>
                <w:rFonts w:hint="eastAsia"/>
              </w:rPr>
              <w:lastRenderedPageBreak/>
              <w:t>【发布】</w:t>
            </w:r>
          </w:p>
        </w:tc>
        <w:tc>
          <w:tcPr>
            <w:tcW w:w="6237" w:type="dxa"/>
          </w:tcPr>
          <w:p w14:paraId="49B1999E" w14:textId="5EF13B22" w:rsidR="003575E1" w:rsidRDefault="003575E1" w:rsidP="005605E3">
            <w:pPr>
              <w:pStyle w:val="21"/>
              <w:spacing w:line="360" w:lineRule="auto"/>
              <w:ind w:firstLineChars="0" w:firstLine="0"/>
              <w:rPr>
                <w:rFonts w:ascii="宋体"/>
                <w:szCs w:val="21"/>
              </w:rPr>
            </w:pPr>
            <w:r>
              <w:rPr>
                <w:rFonts w:ascii="宋体" w:hint="eastAsia"/>
                <w:szCs w:val="21"/>
              </w:rPr>
              <w:t>1.如果当前页面未进行录入内容或者修改内容</w:t>
            </w:r>
            <w:r w:rsidR="00D36DDA">
              <w:rPr>
                <w:rFonts w:ascii="宋体" w:hint="eastAsia"/>
                <w:szCs w:val="21"/>
              </w:rPr>
              <w:t>且自定义添加步骤为空</w:t>
            </w:r>
            <w:r>
              <w:rPr>
                <w:rFonts w:ascii="宋体" w:hint="eastAsia"/>
                <w:szCs w:val="21"/>
              </w:rPr>
              <w:t>，那么该按钮置灰不可点击；</w:t>
            </w:r>
          </w:p>
          <w:p w14:paraId="3D5F1306" w14:textId="0D6D3BD2" w:rsidR="003575E1" w:rsidRDefault="003575E1" w:rsidP="005605E3">
            <w:pPr>
              <w:pStyle w:val="21"/>
              <w:spacing w:line="360" w:lineRule="auto"/>
              <w:ind w:firstLineChars="0" w:firstLine="0"/>
              <w:rPr>
                <w:rFonts w:ascii="宋体"/>
                <w:szCs w:val="21"/>
              </w:rPr>
            </w:pPr>
            <w:r>
              <w:rPr>
                <w:rFonts w:ascii="宋体"/>
                <w:szCs w:val="21"/>
              </w:rPr>
              <w:t>2.</w:t>
            </w:r>
            <w:r>
              <w:rPr>
                <w:rFonts w:ascii="宋体" w:hint="eastAsia"/>
                <w:szCs w:val="21"/>
              </w:rPr>
              <w:t>如果当前页面已进行录入内容或者修改了内容</w:t>
            </w:r>
            <w:r w:rsidR="00D36DDA">
              <w:rPr>
                <w:rFonts w:ascii="宋体" w:hint="eastAsia"/>
                <w:szCs w:val="21"/>
              </w:rPr>
              <w:t>且自定义添加步骤不为空</w:t>
            </w:r>
            <w:r>
              <w:rPr>
                <w:rFonts w:ascii="宋体" w:hint="eastAsia"/>
                <w:szCs w:val="21"/>
              </w:rPr>
              <w:t>，那么该按钮为高亮可点击，点击后，则进行</w:t>
            </w:r>
            <w:r>
              <w:rPr>
                <w:rFonts w:ascii="宋体"/>
                <w:szCs w:val="21"/>
              </w:rPr>
              <w:t>判断：</w:t>
            </w:r>
          </w:p>
          <w:p w14:paraId="036991BE" w14:textId="77777777" w:rsidR="003575E1" w:rsidRDefault="003575E1" w:rsidP="005605E3">
            <w:pPr>
              <w:pStyle w:val="21"/>
              <w:numPr>
                <w:ilvl w:val="2"/>
                <w:numId w:val="39"/>
              </w:numPr>
              <w:spacing w:line="360" w:lineRule="auto"/>
              <w:ind w:left="483" w:firstLineChars="0"/>
              <w:rPr>
                <w:rFonts w:ascii="宋体"/>
                <w:szCs w:val="21"/>
              </w:rPr>
            </w:pPr>
            <w:r>
              <w:rPr>
                <w:rFonts w:ascii="宋体" w:hint="eastAsia"/>
                <w:szCs w:val="21"/>
              </w:rPr>
              <w:t>如果</w:t>
            </w:r>
            <w:r>
              <w:rPr>
                <w:rFonts w:ascii="宋体"/>
                <w:szCs w:val="21"/>
              </w:rPr>
              <w:t>必录项有未录入的</w:t>
            </w:r>
            <w:r>
              <w:rPr>
                <w:rFonts w:ascii="宋体" w:hint="eastAsia"/>
                <w:szCs w:val="21"/>
              </w:rPr>
              <w:t>或者录入</w:t>
            </w:r>
            <w:r>
              <w:rPr>
                <w:rFonts w:ascii="宋体"/>
                <w:szCs w:val="21"/>
              </w:rPr>
              <w:t>数据</w:t>
            </w:r>
            <w:r>
              <w:rPr>
                <w:rFonts w:ascii="宋体" w:hint="eastAsia"/>
                <w:szCs w:val="21"/>
              </w:rPr>
              <w:t>校验</w:t>
            </w:r>
            <w:r>
              <w:rPr>
                <w:rFonts w:ascii="宋体"/>
                <w:szCs w:val="21"/>
              </w:rPr>
              <w:t>有误的，</w:t>
            </w:r>
            <w:r>
              <w:rPr>
                <w:rFonts w:ascii="宋体" w:hint="eastAsia"/>
                <w:szCs w:val="21"/>
              </w:rPr>
              <w:t>那么点击</w:t>
            </w:r>
            <w:r>
              <w:rPr>
                <w:rFonts w:ascii="宋体"/>
                <w:szCs w:val="21"/>
              </w:rPr>
              <w:t>该按钮，则</w:t>
            </w:r>
            <w:r>
              <w:rPr>
                <w:rFonts w:ascii="宋体" w:hint="eastAsia"/>
                <w:szCs w:val="21"/>
              </w:rPr>
              <w:t>提示</w:t>
            </w:r>
            <w:r>
              <w:rPr>
                <w:rFonts w:ascii="宋体"/>
                <w:szCs w:val="21"/>
              </w:rPr>
              <w:t>样式同现有的后台管理系统的错误提示相同，</w:t>
            </w:r>
            <w:r>
              <w:rPr>
                <w:rFonts w:ascii="宋体" w:hint="eastAsia"/>
                <w:szCs w:val="21"/>
              </w:rPr>
              <w:t>样式</w:t>
            </w:r>
            <w:r>
              <w:rPr>
                <w:rFonts w:ascii="宋体"/>
                <w:szCs w:val="21"/>
              </w:rPr>
              <w:t>此处不</w:t>
            </w:r>
            <w:r>
              <w:rPr>
                <w:rFonts w:ascii="宋体" w:hint="eastAsia"/>
                <w:szCs w:val="21"/>
              </w:rPr>
              <w:t>再</w:t>
            </w:r>
            <w:r>
              <w:rPr>
                <w:rFonts w:ascii="宋体"/>
                <w:szCs w:val="21"/>
              </w:rPr>
              <w:t>赘述，提示语具体见</w:t>
            </w:r>
            <w:r>
              <w:rPr>
                <w:rFonts w:ascii="宋体" w:hint="eastAsia"/>
                <w:szCs w:val="21"/>
              </w:rPr>
              <w:t>“3.</w:t>
            </w:r>
            <w:r>
              <w:rPr>
                <w:rFonts w:ascii="宋体"/>
                <w:szCs w:val="21"/>
              </w:rPr>
              <w:t>2</w:t>
            </w:r>
            <w:r>
              <w:rPr>
                <w:rFonts w:ascii="宋体" w:hint="eastAsia"/>
                <w:szCs w:val="21"/>
              </w:rPr>
              <w:t>.4 提示语”所描述；</w:t>
            </w:r>
          </w:p>
          <w:p w14:paraId="0408E139" w14:textId="77777777" w:rsidR="003575E1" w:rsidRDefault="003575E1" w:rsidP="005605E3">
            <w:pPr>
              <w:pStyle w:val="21"/>
              <w:numPr>
                <w:ilvl w:val="2"/>
                <w:numId w:val="39"/>
              </w:numPr>
              <w:spacing w:line="360" w:lineRule="auto"/>
              <w:ind w:left="483" w:firstLineChars="0"/>
              <w:rPr>
                <w:rFonts w:ascii="宋体"/>
                <w:szCs w:val="21"/>
              </w:rPr>
            </w:pPr>
            <w:r>
              <w:rPr>
                <w:rFonts w:ascii="宋体" w:hint="eastAsia"/>
                <w:szCs w:val="21"/>
              </w:rPr>
              <w:t>如果</w:t>
            </w:r>
            <w:r>
              <w:rPr>
                <w:rFonts w:ascii="宋体"/>
                <w:szCs w:val="21"/>
              </w:rPr>
              <w:t>必录项</w:t>
            </w:r>
            <w:r>
              <w:rPr>
                <w:rFonts w:ascii="宋体" w:hint="eastAsia"/>
                <w:szCs w:val="21"/>
              </w:rPr>
              <w:t>均录入且</w:t>
            </w:r>
            <w:r>
              <w:rPr>
                <w:rFonts w:ascii="宋体"/>
                <w:szCs w:val="21"/>
              </w:rPr>
              <w:t>录入数据校验无误，那么</w:t>
            </w:r>
            <w:r>
              <w:rPr>
                <w:rFonts w:ascii="宋体" w:hint="eastAsia"/>
                <w:szCs w:val="21"/>
              </w:rPr>
              <w:t>点击</w:t>
            </w:r>
            <w:r>
              <w:rPr>
                <w:rFonts w:ascii="宋体"/>
                <w:szCs w:val="21"/>
              </w:rPr>
              <w:t>该</w:t>
            </w:r>
            <w:r>
              <w:rPr>
                <w:rFonts w:ascii="宋体" w:hint="eastAsia"/>
                <w:szCs w:val="21"/>
              </w:rPr>
              <w:t>按钮</w:t>
            </w:r>
          </w:p>
          <w:p w14:paraId="63B4E7D9" w14:textId="02DA10C3" w:rsidR="003575E1" w:rsidRDefault="003575E1" w:rsidP="005605E3">
            <w:pPr>
              <w:pStyle w:val="21"/>
              <w:spacing w:line="360" w:lineRule="auto"/>
              <w:rPr>
                <w:rFonts w:ascii="宋体"/>
                <w:szCs w:val="21"/>
              </w:rPr>
            </w:pPr>
            <w:r>
              <w:rPr>
                <w:rFonts w:ascii="宋体" w:hint="eastAsia"/>
                <w:szCs w:val="21"/>
              </w:rPr>
              <w:t>a</w:t>
            </w:r>
            <w:r>
              <w:rPr>
                <w:rFonts w:ascii="宋体"/>
                <w:szCs w:val="21"/>
              </w:rPr>
              <w:t>.</w:t>
            </w:r>
            <w:r>
              <w:rPr>
                <w:rFonts w:ascii="宋体" w:hint="eastAsia"/>
                <w:szCs w:val="21"/>
              </w:rPr>
              <w:t>若</w:t>
            </w:r>
            <w:r>
              <w:rPr>
                <w:rFonts w:ascii="宋体"/>
                <w:szCs w:val="21"/>
              </w:rPr>
              <w:t>数据进行保存至数据库</w:t>
            </w:r>
            <w:r>
              <w:rPr>
                <w:rFonts w:ascii="宋体" w:hint="eastAsia"/>
                <w:szCs w:val="21"/>
              </w:rPr>
              <w:t>成功，那么</w:t>
            </w:r>
            <w:r>
              <w:rPr>
                <w:rFonts w:ascii="宋体"/>
                <w:szCs w:val="21"/>
              </w:rPr>
              <w:t>当前页面进行toast提示</w:t>
            </w:r>
            <w:r>
              <w:rPr>
                <w:rFonts w:ascii="宋体" w:hint="eastAsia"/>
                <w:szCs w:val="21"/>
              </w:rPr>
              <w:t>2</w:t>
            </w:r>
            <w:r>
              <w:rPr>
                <w:rFonts w:ascii="宋体"/>
                <w:szCs w:val="21"/>
              </w:rPr>
              <w:t>s后</w:t>
            </w:r>
            <w:r>
              <w:rPr>
                <w:rFonts w:ascii="宋体" w:hint="eastAsia"/>
                <w:szCs w:val="21"/>
              </w:rPr>
              <w:t>消失且返回至查询列表页面</w:t>
            </w:r>
            <w:r>
              <w:rPr>
                <w:rFonts w:ascii="宋体"/>
                <w:szCs w:val="21"/>
              </w:rPr>
              <w:t>，提示语：</w:t>
            </w:r>
            <w:r w:rsidR="0092408A">
              <w:rPr>
                <w:rFonts w:ascii="宋体" w:hint="eastAsia"/>
                <w:color w:val="00B050"/>
                <w:szCs w:val="21"/>
              </w:rPr>
              <w:t>发布</w:t>
            </w:r>
            <w:r w:rsidRPr="00086815">
              <w:rPr>
                <w:rFonts w:ascii="宋体"/>
                <w:color w:val="00B050"/>
                <w:szCs w:val="21"/>
              </w:rPr>
              <w:t>成功</w:t>
            </w:r>
          </w:p>
          <w:p w14:paraId="74080F0C" w14:textId="16A5D191" w:rsidR="003575E1" w:rsidRDefault="003575E1" w:rsidP="005605E3">
            <w:pPr>
              <w:pStyle w:val="21"/>
              <w:spacing w:line="360" w:lineRule="auto"/>
              <w:ind w:firstLineChars="0"/>
              <w:rPr>
                <w:rFonts w:ascii="宋体"/>
                <w:szCs w:val="21"/>
              </w:rPr>
            </w:pPr>
            <w:r>
              <w:rPr>
                <w:rFonts w:ascii="宋体"/>
                <w:szCs w:val="21"/>
              </w:rPr>
              <w:t>b</w:t>
            </w:r>
            <w:r>
              <w:rPr>
                <w:rFonts w:ascii="宋体" w:hint="eastAsia"/>
                <w:szCs w:val="21"/>
              </w:rPr>
              <w:t>.若</w:t>
            </w:r>
            <w:r>
              <w:rPr>
                <w:rFonts w:ascii="宋体"/>
                <w:szCs w:val="21"/>
              </w:rPr>
              <w:t>数据保存失败，那么当前页面进行toast</w:t>
            </w:r>
            <w:r>
              <w:rPr>
                <w:rFonts w:ascii="宋体" w:hint="eastAsia"/>
                <w:szCs w:val="21"/>
              </w:rPr>
              <w:t>提醒2</w:t>
            </w:r>
            <w:r>
              <w:rPr>
                <w:rFonts w:ascii="宋体"/>
                <w:szCs w:val="21"/>
              </w:rPr>
              <w:t>s后消失</w:t>
            </w:r>
            <w:r>
              <w:rPr>
                <w:rFonts w:ascii="宋体" w:hint="eastAsia"/>
                <w:szCs w:val="21"/>
              </w:rPr>
              <w:t>且停留在当前页面继续操作，</w:t>
            </w:r>
            <w:r>
              <w:rPr>
                <w:rFonts w:ascii="宋体"/>
                <w:szCs w:val="21"/>
              </w:rPr>
              <w:t>文案：</w:t>
            </w:r>
            <w:r w:rsidR="0092408A">
              <w:rPr>
                <w:rFonts w:ascii="宋体" w:hint="eastAsia"/>
                <w:color w:val="00B050"/>
                <w:szCs w:val="21"/>
              </w:rPr>
              <w:t>发布</w:t>
            </w:r>
            <w:r w:rsidRPr="007E4D66">
              <w:rPr>
                <w:rFonts w:ascii="宋体"/>
                <w:color w:val="00B050"/>
                <w:szCs w:val="21"/>
              </w:rPr>
              <w:t>失败</w:t>
            </w:r>
            <w:r>
              <w:rPr>
                <w:rFonts w:ascii="宋体" w:hint="eastAsia"/>
                <w:color w:val="00B050"/>
                <w:szCs w:val="21"/>
              </w:rPr>
              <w:t>，如有问题</w:t>
            </w:r>
            <w:r>
              <w:rPr>
                <w:rFonts w:ascii="宋体"/>
                <w:color w:val="00B050"/>
                <w:szCs w:val="21"/>
              </w:rPr>
              <w:t>请联系管理员。</w:t>
            </w:r>
          </w:p>
        </w:tc>
      </w:tr>
    </w:tbl>
    <w:p w14:paraId="2F5B8B90" w14:textId="77777777" w:rsidR="00921DF4" w:rsidRDefault="00921DF4" w:rsidP="005605E3">
      <w:pPr>
        <w:spacing w:line="360" w:lineRule="auto"/>
      </w:pPr>
    </w:p>
    <w:p w14:paraId="6605E2CF" w14:textId="3C64501B" w:rsidR="00921DF4" w:rsidRDefault="004B3DB8" w:rsidP="005605E3">
      <w:pPr>
        <w:pStyle w:val="21"/>
        <w:numPr>
          <w:ilvl w:val="0"/>
          <w:numId w:val="29"/>
        </w:numPr>
        <w:spacing w:line="360" w:lineRule="auto"/>
        <w:ind w:left="0" w:firstLineChars="0" w:firstLine="0"/>
      </w:pPr>
      <w:r>
        <w:rPr>
          <w:rFonts w:hint="eastAsia"/>
        </w:rPr>
        <w:t>在</w:t>
      </w:r>
      <w:r w:rsidR="00393997">
        <w:rPr>
          <w:rFonts w:hint="eastAsia"/>
        </w:rPr>
        <w:t>“销售流程设置”</w:t>
      </w:r>
      <w:r w:rsidR="002E201E">
        <w:rPr>
          <w:rFonts w:hint="eastAsia"/>
        </w:rPr>
        <w:t>小标题的左</w:t>
      </w:r>
      <w:r w:rsidR="00393997">
        <w:rPr>
          <w:rFonts w:hint="eastAsia"/>
        </w:rPr>
        <w:t>下方</w:t>
      </w:r>
      <w:r w:rsidR="002E201E">
        <w:rPr>
          <w:rFonts w:hint="eastAsia"/>
        </w:rPr>
        <w:t>，为“</w:t>
      </w:r>
      <w:r w:rsidR="00972861">
        <w:rPr>
          <w:rFonts w:hint="eastAsia"/>
        </w:rPr>
        <w:t>自定义添加步骤</w:t>
      </w:r>
      <w:r w:rsidR="002E201E">
        <w:rPr>
          <w:rFonts w:hint="eastAsia"/>
        </w:rPr>
        <w:t>”</w:t>
      </w:r>
      <w:r w:rsidR="00972861">
        <w:rPr>
          <w:rFonts w:hint="eastAsia"/>
        </w:rPr>
        <w:t>，如图所示：</w:t>
      </w:r>
    </w:p>
    <w:p w14:paraId="78BA8645" w14:textId="7A09284E" w:rsidR="00972861" w:rsidRDefault="001B077A" w:rsidP="005605E3">
      <w:pPr>
        <w:pStyle w:val="21"/>
        <w:spacing w:line="360" w:lineRule="auto"/>
        <w:ind w:firstLineChars="0" w:firstLine="0"/>
      </w:pPr>
      <w:r>
        <w:rPr>
          <w:noProof/>
        </w:rPr>
        <w:drawing>
          <wp:inline distT="0" distB="0" distL="0" distR="0" wp14:anchorId="1AAE5FF2" wp14:editId="0A53E1E4">
            <wp:extent cx="2595856" cy="526606"/>
            <wp:effectExtent l="19050" t="19050" r="14605" b="260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23012" cy="532115"/>
                    </a:xfrm>
                    <a:prstGeom prst="rect">
                      <a:avLst/>
                    </a:prstGeom>
                    <a:ln>
                      <a:solidFill>
                        <a:schemeClr val="accent1"/>
                      </a:solidFill>
                    </a:ln>
                  </pic:spPr>
                </pic:pic>
              </a:graphicData>
            </a:graphic>
          </wp:inline>
        </w:drawing>
      </w:r>
      <w:r>
        <w:rPr>
          <w:noProof/>
        </w:rPr>
        <w:drawing>
          <wp:inline distT="0" distB="0" distL="0" distR="0" wp14:anchorId="72583FC7" wp14:editId="169555CC">
            <wp:extent cx="2595856" cy="1957734"/>
            <wp:effectExtent l="19050" t="19050" r="14605" b="2349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12575" cy="1970343"/>
                    </a:xfrm>
                    <a:prstGeom prst="rect">
                      <a:avLst/>
                    </a:prstGeom>
                    <a:ln>
                      <a:solidFill>
                        <a:schemeClr val="accent1"/>
                      </a:solidFill>
                    </a:ln>
                  </pic:spPr>
                </pic:pic>
              </a:graphicData>
            </a:graphic>
          </wp:inline>
        </w:drawing>
      </w:r>
    </w:p>
    <w:p w14:paraId="4C5C3730" w14:textId="3CCF7106" w:rsidR="001B077A" w:rsidRDefault="001B077A" w:rsidP="005605E3">
      <w:pPr>
        <w:pStyle w:val="21"/>
        <w:spacing w:line="360" w:lineRule="auto"/>
      </w:pPr>
      <w:r>
        <w:rPr>
          <w:rFonts w:hint="eastAsia"/>
        </w:rPr>
        <w:t>（图一：无销售流程的初始样式）</w:t>
      </w:r>
      <w:r>
        <w:rPr>
          <w:rFonts w:hint="eastAsia"/>
        </w:rPr>
        <w:t xml:space="preserve"> </w:t>
      </w:r>
      <w:r>
        <w:t xml:space="preserve">        </w:t>
      </w:r>
      <w:r>
        <w:rPr>
          <w:rFonts w:hint="eastAsia"/>
        </w:rPr>
        <w:t>（图二：有销售流程的步骤样式）</w:t>
      </w:r>
    </w:p>
    <w:p w14:paraId="7D2FC3A6" w14:textId="415A6964" w:rsidR="006F366D" w:rsidRDefault="006F366D" w:rsidP="005605E3">
      <w:pPr>
        <w:pStyle w:val="21"/>
        <w:spacing w:line="360" w:lineRule="auto"/>
        <w:ind w:firstLineChars="0" w:firstLine="0"/>
        <w:rPr>
          <w:color w:val="FF0000"/>
        </w:rPr>
      </w:pPr>
      <w:r w:rsidRPr="006F366D">
        <w:rPr>
          <w:rFonts w:hint="eastAsia"/>
          <w:color w:val="FF0000"/>
        </w:rPr>
        <w:t>注：（</w:t>
      </w:r>
      <w:r w:rsidRPr="006F366D">
        <w:rPr>
          <w:rFonts w:hint="eastAsia"/>
          <w:color w:val="FF0000"/>
        </w:rPr>
        <w:t>1</w:t>
      </w:r>
      <w:r w:rsidRPr="006F366D">
        <w:rPr>
          <w:rFonts w:hint="eastAsia"/>
          <w:color w:val="FF0000"/>
        </w:rPr>
        <w:t>）</w:t>
      </w:r>
      <w:r w:rsidR="00D45801">
        <w:rPr>
          <w:rFonts w:hint="eastAsia"/>
          <w:color w:val="FF0000"/>
        </w:rPr>
        <w:t>当</w:t>
      </w:r>
      <w:r w:rsidR="00765155">
        <w:rPr>
          <w:rFonts w:hint="eastAsia"/>
          <w:color w:val="FF0000"/>
        </w:rPr>
        <w:t>进入“新增</w:t>
      </w:r>
      <w:r w:rsidR="00765155">
        <w:rPr>
          <w:rFonts w:hint="eastAsia"/>
          <w:color w:val="FF0000"/>
        </w:rPr>
        <w:t>/</w:t>
      </w:r>
      <w:r w:rsidR="00765155">
        <w:rPr>
          <w:rFonts w:hint="eastAsia"/>
          <w:color w:val="FF0000"/>
        </w:rPr>
        <w:t>修改销售流程”页面且</w:t>
      </w:r>
      <w:r w:rsidR="00933103">
        <w:rPr>
          <w:rFonts w:hint="eastAsia"/>
          <w:color w:val="FF0000"/>
        </w:rPr>
        <w:t>无销售流程的</w:t>
      </w:r>
      <w:r w:rsidR="002936FB">
        <w:rPr>
          <w:rFonts w:hint="eastAsia"/>
          <w:color w:val="FF0000"/>
        </w:rPr>
        <w:t>步骤</w:t>
      </w:r>
      <w:r w:rsidR="00933103">
        <w:rPr>
          <w:rFonts w:hint="eastAsia"/>
          <w:color w:val="FF0000"/>
        </w:rPr>
        <w:t>时，样式如上图图一所示，</w:t>
      </w:r>
      <w:r w:rsidR="00933103">
        <w:rPr>
          <w:rFonts w:hint="eastAsia"/>
          <w:color w:val="FF0000"/>
        </w:rPr>
        <w:lastRenderedPageBreak/>
        <w:t>左边展示一个</w:t>
      </w:r>
      <w:r w:rsidR="00933103">
        <w:rPr>
          <w:rFonts w:hint="eastAsia"/>
          <w:color w:val="FF0000"/>
        </w:rPr>
        <w:t>icon</w:t>
      </w:r>
      <w:r w:rsidR="00933103">
        <w:rPr>
          <w:noProof/>
        </w:rPr>
        <w:drawing>
          <wp:inline distT="0" distB="0" distL="0" distR="0" wp14:anchorId="457F592B" wp14:editId="418C9C44">
            <wp:extent cx="142857" cy="152381"/>
            <wp:effectExtent l="0" t="0" r="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2857" cy="152381"/>
                    </a:xfrm>
                    <a:prstGeom prst="rect">
                      <a:avLst/>
                    </a:prstGeom>
                  </pic:spPr>
                </pic:pic>
              </a:graphicData>
            </a:graphic>
          </wp:inline>
        </w:drawing>
      </w:r>
      <w:r w:rsidR="00933103">
        <w:rPr>
          <w:rFonts w:hint="eastAsia"/>
          <w:color w:val="FF0000"/>
        </w:rPr>
        <w:t>，</w:t>
      </w:r>
      <w:r w:rsidR="00933103">
        <w:rPr>
          <w:rFonts w:hint="eastAsia"/>
          <w:color w:val="FF0000"/>
        </w:rPr>
        <w:t>icon</w:t>
      </w:r>
      <w:r w:rsidR="00933103">
        <w:rPr>
          <w:rFonts w:hint="eastAsia"/>
          <w:color w:val="FF0000"/>
        </w:rPr>
        <w:t>右边是一个单行文本框，且单行文本框里的默认值为：</w:t>
      </w:r>
      <w:r w:rsidR="00933103" w:rsidRPr="00933103">
        <w:rPr>
          <w:rFonts w:hint="eastAsia"/>
          <w:color w:val="00B050"/>
        </w:rPr>
        <w:t>自定义添加步骤</w:t>
      </w:r>
    </w:p>
    <w:p w14:paraId="7D426652" w14:textId="775C6361" w:rsidR="002936FB" w:rsidRPr="000F1179" w:rsidRDefault="00933103" w:rsidP="005605E3">
      <w:pPr>
        <w:pStyle w:val="21"/>
        <w:spacing w:line="360" w:lineRule="auto"/>
        <w:ind w:firstLineChars="0"/>
        <w:rPr>
          <w:rFonts w:ascii="宋体"/>
          <w:color w:val="FF0000"/>
          <w:szCs w:val="21"/>
        </w:rPr>
      </w:pPr>
      <w:r>
        <w:rPr>
          <w:rFonts w:hint="eastAsia"/>
          <w:color w:val="FF0000"/>
        </w:rPr>
        <w:t>（</w:t>
      </w:r>
      <w:r>
        <w:rPr>
          <w:rFonts w:hint="eastAsia"/>
          <w:color w:val="FF0000"/>
        </w:rPr>
        <w:t>2</w:t>
      </w:r>
      <w:r>
        <w:rPr>
          <w:rFonts w:hint="eastAsia"/>
          <w:color w:val="FF0000"/>
        </w:rPr>
        <w:t>）</w:t>
      </w:r>
      <w:r w:rsidR="002936FB">
        <w:rPr>
          <w:noProof/>
        </w:rPr>
        <w:drawing>
          <wp:inline distT="0" distB="0" distL="0" distR="0" wp14:anchorId="5A8E6BF1" wp14:editId="24CFEB39">
            <wp:extent cx="1714286" cy="238095"/>
            <wp:effectExtent l="0" t="0" r="63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14286" cy="238095"/>
                    </a:xfrm>
                    <a:prstGeom prst="rect">
                      <a:avLst/>
                    </a:prstGeom>
                  </pic:spPr>
                </pic:pic>
              </a:graphicData>
            </a:graphic>
          </wp:inline>
        </w:drawing>
      </w:r>
      <w:r w:rsidR="002936FB">
        <w:rPr>
          <w:rFonts w:hint="eastAsia"/>
          <w:color w:val="FF0000"/>
        </w:rPr>
        <w:t>点击该文本框，进行录入销售流程步骤名称，此时样式变为如图所示：</w:t>
      </w:r>
      <w:r w:rsidR="002936FB">
        <w:rPr>
          <w:noProof/>
        </w:rPr>
        <w:drawing>
          <wp:inline distT="0" distB="0" distL="0" distR="0" wp14:anchorId="7E905217" wp14:editId="01AA25C9">
            <wp:extent cx="1714286" cy="495238"/>
            <wp:effectExtent l="0" t="0" r="635"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14286" cy="495238"/>
                    </a:xfrm>
                    <a:prstGeom prst="rect">
                      <a:avLst/>
                    </a:prstGeom>
                  </pic:spPr>
                </pic:pic>
              </a:graphicData>
            </a:graphic>
          </wp:inline>
        </w:drawing>
      </w:r>
      <w:r w:rsidR="002936FB">
        <w:rPr>
          <w:rFonts w:hint="eastAsia"/>
          <w:color w:val="FF0000"/>
        </w:rPr>
        <w:t>；文本框变</w:t>
      </w:r>
      <w:r w:rsidR="002936FB" w:rsidRPr="000F1179">
        <w:rPr>
          <w:rFonts w:hint="eastAsia"/>
          <w:color w:val="FF0000"/>
        </w:rPr>
        <w:t>为</w:t>
      </w:r>
      <w:r w:rsidR="002936FB" w:rsidRPr="000F1179">
        <w:rPr>
          <w:rFonts w:ascii="宋体"/>
          <w:color w:val="FF0000"/>
          <w:szCs w:val="21"/>
        </w:rPr>
        <w:t>蓝色，原有</w:t>
      </w:r>
      <w:r w:rsidR="002936FB" w:rsidRPr="000F1179">
        <w:rPr>
          <w:rFonts w:ascii="宋体" w:hint="eastAsia"/>
          <w:color w:val="FF0000"/>
          <w:szCs w:val="21"/>
        </w:rPr>
        <w:t>默认值在用户未录入内容时依然展示在文本框中</w:t>
      </w:r>
      <w:r w:rsidR="002936FB" w:rsidRPr="000F1179">
        <w:rPr>
          <w:rFonts w:ascii="宋体"/>
          <w:color w:val="FF0000"/>
          <w:szCs w:val="21"/>
        </w:rPr>
        <w:t>，</w:t>
      </w:r>
      <w:r w:rsidR="002936FB" w:rsidRPr="000F1179">
        <w:rPr>
          <w:rFonts w:ascii="宋体" w:hint="eastAsia"/>
          <w:color w:val="FF0000"/>
          <w:szCs w:val="21"/>
        </w:rPr>
        <w:t>同时在</w:t>
      </w:r>
      <w:r w:rsidR="002936FB" w:rsidRPr="000F1179">
        <w:rPr>
          <w:rFonts w:ascii="宋体"/>
          <w:color w:val="FF0000"/>
          <w:szCs w:val="21"/>
        </w:rPr>
        <w:t>文本框</w:t>
      </w:r>
      <w:r w:rsidR="002936FB" w:rsidRPr="000F1179">
        <w:rPr>
          <w:rFonts w:ascii="宋体" w:hint="eastAsia"/>
          <w:color w:val="FF0000"/>
          <w:szCs w:val="21"/>
        </w:rPr>
        <w:t>下边展示两个操作</w:t>
      </w:r>
      <w:r w:rsidR="002936FB" w:rsidRPr="000F1179">
        <w:rPr>
          <w:noProof/>
          <w:color w:val="FF0000"/>
        </w:rPr>
        <w:drawing>
          <wp:inline distT="0" distB="0" distL="0" distR="0" wp14:anchorId="52F472C0" wp14:editId="06E31A60">
            <wp:extent cx="723810" cy="161905"/>
            <wp:effectExtent l="0" t="0" r="63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23810" cy="161905"/>
                    </a:xfrm>
                    <a:prstGeom prst="rect">
                      <a:avLst/>
                    </a:prstGeom>
                  </pic:spPr>
                </pic:pic>
              </a:graphicData>
            </a:graphic>
          </wp:inline>
        </w:drawing>
      </w:r>
      <w:r w:rsidR="002936FB" w:rsidRPr="000F1179">
        <w:rPr>
          <w:rFonts w:ascii="宋体" w:hint="eastAsia"/>
          <w:color w:val="FF0000"/>
          <w:szCs w:val="21"/>
        </w:rPr>
        <w:t>；</w:t>
      </w:r>
    </w:p>
    <w:p w14:paraId="1FC73E9C" w14:textId="27933E6F" w:rsidR="002936FB" w:rsidRPr="000F1179" w:rsidRDefault="002936FB" w:rsidP="005605E3">
      <w:pPr>
        <w:pStyle w:val="21"/>
        <w:numPr>
          <w:ilvl w:val="0"/>
          <w:numId w:val="41"/>
        </w:numPr>
        <w:spacing w:line="360" w:lineRule="auto"/>
        <w:ind w:firstLineChars="0"/>
        <w:rPr>
          <w:rFonts w:ascii="宋体"/>
          <w:color w:val="FF0000"/>
          <w:szCs w:val="21"/>
        </w:rPr>
      </w:pPr>
      <w:r w:rsidRPr="000F1179">
        <w:rPr>
          <w:rFonts w:ascii="宋体" w:hint="eastAsia"/>
          <w:color w:val="FF0000"/>
          <w:szCs w:val="21"/>
        </w:rPr>
        <w:t>如果该文本框未录入任何信息时，“保存”操作的样式为灰色不可点击，如图</w:t>
      </w:r>
      <w:r w:rsidRPr="000F1179">
        <w:rPr>
          <w:noProof/>
          <w:color w:val="FF0000"/>
        </w:rPr>
        <w:drawing>
          <wp:inline distT="0" distB="0" distL="0" distR="0" wp14:anchorId="69389FA8" wp14:editId="3C51F1CF">
            <wp:extent cx="276190" cy="16190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6190" cy="161905"/>
                    </a:xfrm>
                    <a:prstGeom prst="rect">
                      <a:avLst/>
                    </a:prstGeom>
                  </pic:spPr>
                </pic:pic>
              </a:graphicData>
            </a:graphic>
          </wp:inline>
        </w:drawing>
      </w:r>
      <w:r w:rsidRPr="000F1179">
        <w:rPr>
          <w:rFonts w:ascii="宋体" w:hint="eastAsia"/>
          <w:color w:val="FF0000"/>
          <w:szCs w:val="21"/>
        </w:rPr>
        <w:t>；</w:t>
      </w:r>
    </w:p>
    <w:p w14:paraId="56CEE996" w14:textId="75712E7B" w:rsidR="002936FB" w:rsidRDefault="002936FB" w:rsidP="005605E3">
      <w:pPr>
        <w:pStyle w:val="21"/>
        <w:numPr>
          <w:ilvl w:val="0"/>
          <w:numId w:val="41"/>
        </w:numPr>
        <w:spacing w:line="360" w:lineRule="auto"/>
        <w:ind w:firstLineChars="0"/>
        <w:rPr>
          <w:rFonts w:ascii="宋体"/>
          <w:color w:val="FF0000"/>
          <w:szCs w:val="21"/>
        </w:rPr>
      </w:pPr>
      <w:r w:rsidRPr="000F1179">
        <w:rPr>
          <w:rFonts w:ascii="宋体" w:hint="eastAsia"/>
          <w:color w:val="FF0000"/>
          <w:szCs w:val="21"/>
        </w:rPr>
        <w:t>如果该文本框已录入信息时，“保存”操作的样式为高亮可点击，如图</w:t>
      </w:r>
      <w:r w:rsidRPr="000F1179">
        <w:rPr>
          <w:noProof/>
          <w:color w:val="FF0000"/>
        </w:rPr>
        <w:drawing>
          <wp:inline distT="0" distB="0" distL="0" distR="0" wp14:anchorId="5EC97943" wp14:editId="723DE5EA">
            <wp:extent cx="276190" cy="16190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6190" cy="161905"/>
                    </a:xfrm>
                    <a:prstGeom prst="rect">
                      <a:avLst/>
                    </a:prstGeom>
                  </pic:spPr>
                </pic:pic>
              </a:graphicData>
            </a:graphic>
          </wp:inline>
        </w:drawing>
      </w:r>
      <w:r w:rsidRPr="000F1179">
        <w:rPr>
          <w:rFonts w:ascii="宋体" w:hint="eastAsia"/>
          <w:color w:val="FF0000"/>
          <w:szCs w:val="21"/>
        </w:rPr>
        <w:t>；</w:t>
      </w:r>
    </w:p>
    <w:p w14:paraId="06C2DFC4" w14:textId="1316A8F5" w:rsidR="007A5DFF" w:rsidRPr="00F412AA" w:rsidRDefault="007A5DFF" w:rsidP="005605E3">
      <w:pPr>
        <w:pStyle w:val="21"/>
        <w:spacing w:line="360" w:lineRule="auto"/>
        <w:ind w:left="420" w:firstLineChars="0"/>
        <w:rPr>
          <w:rFonts w:ascii="宋体"/>
          <w:color w:val="FF0000"/>
          <w:szCs w:val="21"/>
        </w:rPr>
      </w:pPr>
      <w:r w:rsidRPr="00F412AA">
        <w:rPr>
          <w:rFonts w:ascii="宋体"/>
          <w:color w:val="FF0000"/>
          <w:szCs w:val="21"/>
        </w:rPr>
        <w:t>点击</w:t>
      </w:r>
      <w:r w:rsidRPr="00F412AA">
        <w:rPr>
          <w:noProof/>
          <w:color w:val="FF0000"/>
        </w:rPr>
        <w:drawing>
          <wp:inline distT="0" distB="0" distL="0" distR="0" wp14:anchorId="2CAE4A25" wp14:editId="355F323A">
            <wp:extent cx="276190" cy="16190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6190" cy="161905"/>
                    </a:xfrm>
                    <a:prstGeom prst="rect">
                      <a:avLst/>
                    </a:prstGeom>
                  </pic:spPr>
                </pic:pic>
              </a:graphicData>
            </a:graphic>
          </wp:inline>
        </w:drawing>
      </w:r>
      <w:r w:rsidRPr="00F412AA">
        <w:rPr>
          <w:rFonts w:ascii="宋体" w:hint="eastAsia"/>
          <w:color w:val="FF0000"/>
          <w:szCs w:val="21"/>
        </w:rPr>
        <w:t>，</w:t>
      </w:r>
      <w:r w:rsidRPr="00F412AA">
        <w:rPr>
          <w:rFonts w:ascii="宋体"/>
          <w:color w:val="FF0000"/>
          <w:szCs w:val="21"/>
        </w:rPr>
        <w:t>则</w:t>
      </w:r>
      <w:r w:rsidRPr="00F412AA">
        <w:rPr>
          <w:rFonts w:ascii="宋体" w:hint="eastAsia"/>
          <w:color w:val="FF0000"/>
          <w:szCs w:val="21"/>
        </w:rPr>
        <w:t>进行</w:t>
      </w:r>
      <w:r w:rsidRPr="00F412AA">
        <w:rPr>
          <w:rFonts w:ascii="宋体"/>
          <w:color w:val="FF0000"/>
          <w:szCs w:val="21"/>
        </w:rPr>
        <w:t>保存数据</w:t>
      </w:r>
      <w:r w:rsidR="00AC11B4">
        <w:rPr>
          <w:rFonts w:ascii="宋体" w:hint="eastAsia"/>
          <w:color w:val="FF0000"/>
          <w:szCs w:val="21"/>
        </w:rPr>
        <w:t>，该输入框回到初始的样式（即下方无</w:t>
      </w:r>
      <w:r w:rsidR="00AC11B4" w:rsidRPr="000F1179">
        <w:rPr>
          <w:noProof/>
          <w:color w:val="FF0000"/>
        </w:rPr>
        <w:drawing>
          <wp:inline distT="0" distB="0" distL="0" distR="0" wp14:anchorId="119A96F0" wp14:editId="729D2EBB">
            <wp:extent cx="723810" cy="161905"/>
            <wp:effectExtent l="0" t="0" r="63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23810" cy="161905"/>
                    </a:xfrm>
                    <a:prstGeom prst="rect">
                      <a:avLst/>
                    </a:prstGeom>
                  </pic:spPr>
                </pic:pic>
              </a:graphicData>
            </a:graphic>
          </wp:inline>
        </w:drawing>
      </w:r>
      <w:r w:rsidR="00AC11B4">
        <w:rPr>
          <w:rFonts w:ascii="宋体" w:hint="eastAsia"/>
          <w:color w:val="FF0000"/>
          <w:szCs w:val="21"/>
        </w:rPr>
        <w:t>操作）</w:t>
      </w:r>
      <w:r w:rsidRPr="00F412AA">
        <w:rPr>
          <w:rFonts w:ascii="宋体" w:hint="eastAsia"/>
          <w:color w:val="FF0000"/>
          <w:szCs w:val="21"/>
        </w:rPr>
        <w:t>：</w:t>
      </w:r>
    </w:p>
    <w:p w14:paraId="7D0F16A6" w14:textId="78DF5CB2" w:rsidR="007A5DFF" w:rsidRPr="007A5DFF" w:rsidRDefault="007A5DFF" w:rsidP="005605E3">
      <w:pPr>
        <w:pStyle w:val="21"/>
        <w:spacing w:line="360" w:lineRule="auto"/>
        <w:ind w:left="562" w:firstLineChars="100" w:firstLine="210"/>
        <w:rPr>
          <w:rFonts w:ascii="宋体"/>
          <w:szCs w:val="21"/>
        </w:rPr>
      </w:pPr>
      <w:r w:rsidRPr="00F412AA">
        <w:rPr>
          <w:rFonts w:ascii="宋体"/>
          <w:color w:val="FF0000"/>
          <w:szCs w:val="21"/>
        </w:rPr>
        <w:t>a</w:t>
      </w:r>
      <w:r w:rsidRPr="00F412AA">
        <w:rPr>
          <w:rFonts w:ascii="宋体" w:hint="eastAsia"/>
          <w:color w:val="FF0000"/>
          <w:szCs w:val="21"/>
        </w:rPr>
        <w:t>．</w:t>
      </w:r>
      <w:r w:rsidRPr="00F412AA">
        <w:rPr>
          <w:rFonts w:ascii="宋体"/>
          <w:color w:val="FF0000"/>
          <w:szCs w:val="21"/>
        </w:rPr>
        <w:t>若数据保存成功，那么当前页面进行toast</w:t>
      </w:r>
      <w:r w:rsidRPr="00F412AA">
        <w:rPr>
          <w:rFonts w:ascii="宋体" w:hint="eastAsia"/>
          <w:color w:val="FF0000"/>
          <w:szCs w:val="21"/>
        </w:rPr>
        <w:t>提醒2</w:t>
      </w:r>
      <w:r w:rsidRPr="00F412AA">
        <w:rPr>
          <w:rFonts w:ascii="宋体"/>
          <w:color w:val="FF0000"/>
          <w:szCs w:val="21"/>
        </w:rPr>
        <w:t>s后消失，文案：</w:t>
      </w:r>
      <w:r w:rsidRPr="007E4D66">
        <w:rPr>
          <w:rFonts w:ascii="宋体"/>
          <w:color w:val="00B050"/>
          <w:szCs w:val="21"/>
        </w:rPr>
        <w:t>保存成功！</w:t>
      </w:r>
    </w:p>
    <w:p w14:paraId="46E4E434" w14:textId="4D068B88" w:rsidR="007A5DFF" w:rsidRPr="00D009CF" w:rsidRDefault="007A5DFF" w:rsidP="005605E3">
      <w:pPr>
        <w:pStyle w:val="21"/>
        <w:spacing w:line="360" w:lineRule="auto"/>
        <w:ind w:left="840" w:firstLineChars="100" w:firstLine="210"/>
        <w:rPr>
          <w:rFonts w:ascii="宋体"/>
          <w:szCs w:val="21"/>
        </w:rPr>
      </w:pPr>
      <w:r w:rsidRPr="00F412AA">
        <w:rPr>
          <w:rFonts w:ascii="宋体" w:hint="eastAsia"/>
          <w:color w:val="FF0000"/>
          <w:szCs w:val="21"/>
        </w:rPr>
        <w:t>如图所示</w:t>
      </w:r>
      <w:r w:rsidRPr="00F412AA">
        <w:rPr>
          <w:rFonts w:ascii="宋体"/>
          <w:color w:val="FF0000"/>
          <w:szCs w:val="21"/>
        </w:rPr>
        <w:t>：</w:t>
      </w:r>
      <w:r>
        <w:rPr>
          <w:noProof/>
        </w:rPr>
        <w:drawing>
          <wp:inline distT="0" distB="0" distL="0" distR="0" wp14:anchorId="6C8F5D70" wp14:editId="4FE70F11">
            <wp:extent cx="875397" cy="482651"/>
            <wp:effectExtent l="0" t="0" r="127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94917" cy="493413"/>
                    </a:xfrm>
                    <a:prstGeom prst="rect">
                      <a:avLst/>
                    </a:prstGeom>
                  </pic:spPr>
                </pic:pic>
              </a:graphicData>
            </a:graphic>
          </wp:inline>
        </w:drawing>
      </w:r>
      <w:r w:rsidRPr="00F412AA">
        <w:rPr>
          <w:rFonts w:ascii="宋体" w:hint="eastAsia"/>
          <w:color w:val="FF0000"/>
          <w:szCs w:val="21"/>
        </w:rPr>
        <w:t>；</w:t>
      </w:r>
    </w:p>
    <w:p w14:paraId="56136925" w14:textId="675C7D91" w:rsidR="007A5DFF" w:rsidRDefault="007A5DFF" w:rsidP="005605E3">
      <w:pPr>
        <w:pStyle w:val="21"/>
        <w:spacing w:line="360" w:lineRule="auto"/>
        <w:ind w:left="562" w:firstLineChars="100" w:firstLine="210"/>
        <w:rPr>
          <w:rFonts w:ascii="宋体"/>
          <w:color w:val="00B050"/>
          <w:szCs w:val="21"/>
        </w:rPr>
      </w:pPr>
      <w:r w:rsidRPr="00F412AA">
        <w:rPr>
          <w:rFonts w:ascii="宋体" w:hint="eastAsia"/>
          <w:color w:val="FF0000"/>
          <w:szCs w:val="21"/>
        </w:rPr>
        <w:t>b</w:t>
      </w:r>
      <w:r w:rsidRPr="00F412AA">
        <w:rPr>
          <w:rFonts w:ascii="宋体"/>
          <w:color w:val="FF0000"/>
          <w:szCs w:val="21"/>
        </w:rPr>
        <w:t>.</w:t>
      </w:r>
      <w:r w:rsidRPr="00F412AA">
        <w:rPr>
          <w:rFonts w:ascii="宋体" w:hint="eastAsia"/>
          <w:color w:val="FF0000"/>
          <w:szCs w:val="21"/>
        </w:rPr>
        <w:t>若</w:t>
      </w:r>
      <w:r w:rsidRPr="00F412AA">
        <w:rPr>
          <w:rFonts w:ascii="宋体"/>
          <w:color w:val="FF0000"/>
          <w:szCs w:val="21"/>
        </w:rPr>
        <w:t>数据保存失败，那么当前页面进行toast</w:t>
      </w:r>
      <w:r w:rsidRPr="00F412AA">
        <w:rPr>
          <w:rFonts w:ascii="宋体" w:hint="eastAsia"/>
          <w:color w:val="FF0000"/>
          <w:szCs w:val="21"/>
        </w:rPr>
        <w:t>提醒2</w:t>
      </w:r>
      <w:r w:rsidRPr="00F412AA">
        <w:rPr>
          <w:rFonts w:ascii="宋体"/>
          <w:color w:val="FF0000"/>
          <w:szCs w:val="21"/>
        </w:rPr>
        <w:t>s后消失</w:t>
      </w:r>
      <w:r w:rsidR="005C6A56">
        <w:rPr>
          <w:rFonts w:ascii="宋体" w:hint="eastAsia"/>
          <w:color w:val="FF0000"/>
          <w:szCs w:val="21"/>
        </w:rPr>
        <w:t>，</w:t>
      </w:r>
      <w:r w:rsidRPr="00F412AA">
        <w:rPr>
          <w:rFonts w:ascii="宋体"/>
          <w:color w:val="FF0000"/>
          <w:szCs w:val="21"/>
        </w:rPr>
        <w:t>文案：</w:t>
      </w:r>
      <w:r w:rsidRPr="007E4D66">
        <w:rPr>
          <w:rFonts w:ascii="宋体"/>
          <w:color w:val="00B050"/>
          <w:szCs w:val="21"/>
        </w:rPr>
        <w:t>保存失败</w:t>
      </w:r>
      <w:r>
        <w:rPr>
          <w:rFonts w:ascii="宋体" w:hint="eastAsia"/>
          <w:color w:val="00B050"/>
          <w:szCs w:val="21"/>
        </w:rPr>
        <w:t>，如有问题</w:t>
      </w:r>
      <w:r>
        <w:rPr>
          <w:rFonts w:ascii="宋体"/>
          <w:color w:val="00B050"/>
          <w:szCs w:val="21"/>
        </w:rPr>
        <w:t>请联系管理员。</w:t>
      </w:r>
    </w:p>
    <w:p w14:paraId="12112D35" w14:textId="471DC9B0" w:rsidR="007A5DFF" w:rsidRDefault="007A5DFF" w:rsidP="005605E3">
      <w:pPr>
        <w:pStyle w:val="21"/>
        <w:spacing w:line="360" w:lineRule="auto"/>
        <w:ind w:left="840" w:firstLineChars="100" w:firstLine="210"/>
        <w:rPr>
          <w:rFonts w:ascii="宋体"/>
          <w:color w:val="FF0000"/>
          <w:szCs w:val="21"/>
        </w:rPr>
      </w:pPr>
      <w:r w:rsidRPr="00F412AA">
        <w:rPr>
          <w:rFonts w:ascii="宋体" w:hint="eastAsia"/>
          <w:color w:val="FF0000"/>
          <w:szCs w:val="21"/>
        </w:rPr>
        <w:t>如图</w:t>
      </w:r>
      <w:r w:rsidRPr="00F412AA">
        <w:rPr>
          <w:rFonts w:ascii="宋体"/>
          <w:color w:val="FF0000"/>
          <w:szCs w:val="21"/>
        </w:rPr>
        <w:t>所示：</w:t>
      </w:r>
      <w:r w:rsidRPr="00F412AA">
        <w:rPr>
          <w:noProof/>
          <w:color w:val="FF0000"/>
        </w:rPr>
        <w:drawing>
          <wp:inline distT="0" distB="0" distL="0" distR="0" wp14:anchorId="55FE1F9D" wp14:editId="5935EEBA">
            <wp:extent cx="1781130" cy="526493"/>
            <wp:effectExtent l="0" t="0" r="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16044" cy="536813"/>
                    </a:xfrm>
                    <a:prstGeom prst="rect">
                      <a:avLst/>
                    </a:prstGeom>
                  </pic:spPr>
                </pic:pic>
              </a:graphicData>
            </a:graphic>
          </wp:inline>
        </w:drawing>
      </w:r>
      <w:r w:rsidR="00F412AA">
        <w:rPr>
          <w:rFonts w:ascii="宋体" w:hint="eastAsia"/>
          <w:color w:val="FF0000"/>
          <w:szCs w:val="21"/>
        </w:rPr>
        <w:t>；</w:t>
      </w:r>
    </w:p>
    <w:p w14:paraId="2E308DAF" w14:textId="4E7D149F" w:rsidR="00A33948" w:rsidRPr="00A33948" w:rsidRDefault="00A33948" w:rsidP="005605E3">
      <w:pPr>
        <w:pStyle w:val="21"/>
        <w:spacing w:line="360" w:lineRule="auto"/>
        <w:rPr>
          <w:rFonts w:ascii="宋体"/>
          <w:color w:val="FF0000"/>
          <w:szCs w:val="21"/>
        </w:rPr>
      </w:pPr>
      <w:r>
        <w:rPr>
          <w:rFonts w:ascii="宋体" w:hint="eastAsia"/>
          <w:color w:val="FF0000"/>
          <w:szCs w:val="21"/>
        </w:rPr>
        <w:t xml:space="preserve"> </w:t>
      </w:r>
      <w:r>
        <w:rPr>
          <w:rFonts w:ascii="宋体"/>
          <w:color w:val="FF0000"/>
          <w:szCs w:val="21"/>
        </w:rPr>
        <w:t xml:space="preserve">  c.</w:t>
      </w:r>
      <w:r>
        <w:rPr>
          <w:rFonts w:ascii="宋体" w:hint="eastAsia"/>
          <w:color w:val="FF0000"/>
          <w:szCs w:val="21"/>
        </w:rPr>
        <w:t>销售步骤</w:t>
      </w:r>
      <w:r>
        <w:rPr>
          <w:rFonts w:ascii="宋体"/>
          <w:color w:val="FF0000"/>
          <w:szCs w:val="21"/>
        </w:rPr>
        <w:t>的</w:t>
      </w:r>
      <w:r>
        <w:rPr>
          <w:rFonts w:ascii="宋体" w:hint="eastAsia"/>
          <w:color w:val="FF0000"/>
          <w:szCs w:val="21"/>
        </w:rPr>
        <w:t>名称</w:t>
      </w:r>
      <w:r>
        <w:rPr>
          <w:rFonts w:ascii="宋体"/>
          <w:color w:val="FF0000"/>
          <w:szCs w:val="21"/>
        </w:rPr>
        <w:t>不能重复，点击【</w:t>
      </w:r>
      <w:r>
        <w:rPr>
          <w:rFonts w:ascii="宋体" w:hint="eastAsia"/>
          <w:color w:val="FF0000"/>
          <w:szCs w:val="21"/>
        </w:rPr>
        <w:t>保存</w:t>
      </w:r>
      <w:r>
        <w:rPr>
          <w:rFonts w:ascii="宋体"/>
          <w:color w:val="FF0000"/>
          <w:szCs w:val="21"/>
        </w:rPr>
        <w:t>】</w:t>
      </w:r>
      <w:r>
        <w:rPr>
          <w:rFonts w:ascii="宋体" w:hint="eastAsia"/>
          <w:color w:val="FF0000"/>
          <w:szCs w:val="21"/>
        </w:rPr>
        <w:t>时</w:t>
      </w:r>
      <w:r>
        <w:rPr>
          <w:rFonts w:ascii="宋体"/>
          <w:color w:val="FF0000"/>
          <w:szCs w:val="21"/>
        </w:rPr>
        <w:t>，校验录入的名称相同，</w:t>
      </w:r>
      <w:r>
        <w:rPr>
          <w:rFonts w:ascii="宋体" w:hint="eastAsia"/>
          <w:color w:val="FF0000"/>
          <w:szCs w:val="21"/>
        </w:rPr>
        <w:t>则在</w:t>
      </w:r>
      <w:r w:rsidRPr="00F412AA">
        <w:rPr>
          <w:rFonts w:ascii="宋体"/>
          <w:color w:val="FF0000"/>
          <w:szCs w:val="21"/>
        </w:rPr>
        <w:t>当前页面进行toast</w:t>
      </w:r>
      <w:r w:rsidRPr="00F412AA">
        <w:rPr>
          <w:rFonts w:ascii="宋体" w:hint="eastAsia"/>
          <w:color w:val="FF0000"/>
          <w:szCs w:val="21"/>
        </w:rPr>
        <w:t>提醒2</w:t>
      </w:r>
      <w:r w:rsidRPr="00F412AA">
        <w:rPr>
          <w:rFonts w:ascii="宋体"/>
          <w:color w:val="FF0000"/>
          <w:szCs w:val="21"/>
        </w:rPr>
        <w:t>s后消失</w:t>
      </w:r>
      <w:r>
        <w:rPr>
          <w:rFonts w:ascii="宋体" w:hint="eastAsia"/>
          <w:color w:val="FF0000"/>
          <w:szCs w:val="21"/>
        </w:rPr>
        <w:t>，</w:t>
      </w:r>
      <w:r w:rsidRPr="00F412AA">
        <w:rPr>
          <w:rFonts w:ascii="宋体"/>
          <w:color w:val="FF0000"/>
          <w:szCs w:val="21"/>
        </w:rPr>
        <w:t>文案：</w:t>
      </w:r>
      <w:r>
        <w:rPr>
          <w:rFonts w:ascii="宋体" w:hint="eastAsia"/>
          <w:color w:val="00B050"/>
          <w:szCs w:val="21"/>
        </w:rPr>
        <w:t>步骤名称</w:t>
      </w:r>
      <w:r>
        <w:rPr>
          <w:rFonts w:ascii="宋体"/>
          <w:color w:val="00B050"/>
          <w:szCs w:val="21"/>
        </w:rPr>
        <w:t>已经存在，不能重复。</w:t>
      </w:r>
      <w:r w:rsidRPr="00A33948">
        <w:rPr>
          <w:rFonts w:ascii="宋体" w:hint="eastAsia"/>
          <w:color w:val="FF0000"/>
          <w:szCs w:val="21"/>
        </w:rPr>
        <w:t>此时清空掉</w:t>
      </w:r>
      <w:r>
        <w:rPr>
          <w:rFonts w:ascii="宋体" w:hint="eastAsia"/>
          <w:color w:val="FF0000"/>
          <w:szCs w:val="21"/>
        </w:rPr>
        <w:t>已经</w:t>
      </w:r>
      <w:r>
        <w:rPr>
          <w:rFonts w:ascii="宋体"/>
          <w:color w:val="FF0000"/>
          <w:szCs w:val="21"/>
        </w:rPr>
        <w:t>录入的内容，输入框变为</w:t>
      </w:r>
      <w:r>
        <w:rPr>
          <w:noProof/>
        </w:rPr>
        <w:drawing>
          <wp:inline distT="0" distB="0" distL="0" distR="0" wp14:anchorId="5E115291" wp14:editId="599966E8">
            <wp:extent cx="1714286" cy="495238"/>
            <wp:effectExtent l="0" t="0" r="635"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14286" cy="495238"/>
                    </a:xfrm>
                    <a:prstGeom prst="rect">
                      <a:avLst/>
                    </a:prstGeom>
                  </pic:spPr>
                </pic:pic>
              </a:graphicData>
            </a:graphic>
          </wp:inline>
        </w:drawing>
      </w:r>
      <w:r>
        <w:rPr>
          <w:rFonts w:ascii="宋体" w:hint="eastAsia"/>
          <w:color w:val="FF0000"/>
          <w:szCs w:val="21"/>
        </w:rPr>
        <w:t>，</w:t>
      </w:r>
      <w:r>
        <w:rPr>
          <w:rFonts w:ascii="宋体"/>
          <w:color w:val="FF0000"/>
          <w:szCs w:val="21"/>
        </w:rPr>
        <w:t>继续录入内容。</w:t>
      </w:r>
    </w:p>
    <w:p w14:paraId="57F4D20B" w14:textId="51BA1A43" w:rsidR="001B077A" w:rsidRDefault="002936FB" w:rsidP="005605E3">
      <w:pPr>
        <w:pStyle w:val="21"/>
        <w:numPr>
          <w:ilvl w:val="0"/>
          <w:numId w:val="41"/>
        </w:numPr>
        <w:spacing w:line="360" w:lineRule="auto"/>
        <w:ind w:firstLineChars="0"/>
        <w:rPr>
          <w:rFonts w:ascii="宋体"/>
          <w:color w:val="FF0000"/>
          <w:szCs w:val="21"/>
        </w:rPr>
      </w:pPr>
      <w:r w:rsidRPr="000F1179">
        <w:rPr>
          <w:rFonts w:ascii="宋体" w:hint="eastAsia"/>
          <w:color w:val="FF0000"/>
          <w:szCs w:val="21"/>
        </w:rPr>
        <w:t>点击</w:t>
      </w:r>
      <w:r w:rsidRPr="000F1179">
        <w:rPr>
          <w:noProof/>
          <w:color w:val="FF0000"/>
        </w:rPr>
        <w:drawing>
          <wp:inline distT="0" distB="0" distL="0" distR="0" wp14:anchorId="43B6184E" wp14:editId="3BCF38CF">
            <wp:extent cx="276190" cy="16190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6190" cy="161905"/>
                    </a:xfrm>
                    <a:prstGeom prst="rect">
                      <a:avLst/>
                    </a:prstGeom>
                  </pic:spPr>
                </pic:pic>
              </a:graphicData>
            </a:graphic>
          </wp:inline>
        </w:drawing>
      </w:r>
      <w:r w:rsidRPr="000F1179">
        <w:rPr>
          <w:rFonts w:ascii="宋体" w:hint="eastAsia"/>
          <w:color w:val="FF0000"/>
          <w:szCs w:val="21"/>
        </w:rPr>
        <w:t>，则无论是否录入了信息，均代表该数据不进行保存，</w:t>
      </w:r>
      <w:r w:rsidR="000F1179">
        <w:rPr>
          <w:rFonts w:ascii="宋体" w:hint="eastAsia"/>
          <w:color w:val="FF0000"/>
          <w:szCs w:val="21"/>
        </w:rPr>
        <w:t>该</w:t>
      </w:r>
      <w:r w:rsidR="000F1179">
        <w:rPr>
          <w:noProof/>
        </w:rPr>
        <w:drawing>
          <wp:inline distT="0" distB="0" distL="0" distR="0" wp14:anchorId="5B524ED8" wp14:editId="75BB9AAA">
            <wp:extent cx="1714286" cy="495238"/>
            <wp:effectExtent l="19050" t="19050" r="19685" b="196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14286" cy="495238"/>
                    </a:xfrm>
                    <a:prstGeom prst="rect">
                      <a:avLst/>
                    </a:prstGeom>
                    <a:ln>
                      <a:solidFill>
                        <a:schemeClr val="accent1"/>
                      </a:solidFill>
                    </a:ln>
                  </pic:spPr>
                </pic:pic>
              </a:graphicData>
            </a:graphic>
          </wp:inline>
        </w:drawing>
      </w:r>
      <w:r w:rsidR="000F1179">
        <w:rPr>
          <w:rFonts w:ascii="宋体" w:hint="eastAsia"/>
          <w:color w:val="FF0000"/>
          <w:szCs w:val="21"/>
        </w:rPr>
        <w:t>样式恢复至最初样式</w:t>
      </w:r>
      <w:r w:rsidR="000F1179">
        <w:rPr>
          <w:noProof/>
        </w:rPr>
        <w:drawing>
          <wp:inline distT="0" distB="0" distL="0" distR="0" wp14:anchorId="203F435C" wp14:editId="01DA7047">
            <wp:extent cx="1714286" cy="238095"/>
            <wp:effectExtent l="0" t="0" r="63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14286" cy="238095"/>
                    </a:xfrm>
                    <a:prstGeom prst="rect">
                      <a:avLst/>
                    </a:prstGeom>
                  </pic:spPr>
                </pic:pic>
              </a:graphicData>
            </a:graphic>
          </wp:inline>
        </w:drawing>
      </w:r>
      <w:r w:rsidR="000F1179">
        <w:rPr>
          <w:rFonts w:ascii="宋体" w:hint="eastAsia"/>
          <w:color w:val="FF0000"/>
          <w:szCs w:val="21"/>
        </w:rPr>
        <w:t>（下方无“保存”、“取消”操作）；</w:t>
      </w:r>
    </w:p>
    <w:p w14:paraId="203145EA" w14:textId="31116B68" w:rsidR="00835B7A" w:rsidRDefault="00835B7A" w:rsidP="005605E3">
      <w:pPr>
        <w:pStyle w:val="21"/>
        <w:numPr>
          <w:ilvl w:val="0"/>
          <w:numId w:val="41"/>
        </w:numPr>
        <w:spacing w:line="360" w:lineRule="auto"/>
        <w:ind w:firstLineChars="0"/>
        <w:rPr>
          <w:rFonts w:ascii="宋体"/>
          <w:color w:val="FF0000"/>
          <w:szCs w:val="21"/>
        </w:rPr>
      </w:pPr>
      <w:r>
        <w:rPr>
          <w:rFonts w:ascii="宋体" w:hint="eastAsia"/>
          <w:color w:val="FF0000"/>
          <w:szCs w:val="21"/>
        </w:rPr>
        <w:t>如果在文本框里录入了内容，当删除完文本框的内容，那么文本框里的默认值“</w:t>
      </w:r>
      <w:r w:rsidRPr="00933103">
        <w:rPr>
          <w:rFonts w:hint="eastAsia"/>
          <w:color w:val="00B050"/>
        </w:rPr>
        <w:t>自定义添加步骤</w:t>
      </w:r>
      <w:r>
        <w:rPr>
          <w:rFonts w:ascii="宋体" w:hint="eastAsia"/>
          <w:color w:val="FF0000"/>
          <w:szCs w:val="21"/>
        </w:rPr>
        <w:t>”展示出来；</w:t>
      </w:r>
    </w:p>
    <w:p w14:paraId="0C5BA749" w14:textId="7BDB3BC3" w:rsidR="00174C7B" w:rsidRPr="00F93D31" w:rsidRDefault="00174C7B" w:rsidP="005605E3">
      <w:pPr>
        <w:pStyle w:val="21"/>
        <w:spacing w:line="360" w:lineRule="auto"/>
        <w:ind w:left="420" w:firstLineChars="0" w:firstLine="0"/>
        <w:rPr>
          <w:rFonts w:ascii="宋体"/>
          <w:color w:val="FF0000"/>
          <w:szCs w:val="21"/>
        </w:rPr>
      </w:pPr>
      <w:r>
        <w:rPr>
          <w:rFonts w:ascii="宋体" w:hint="eastAsia"/>
          <w:color w:val="FF0000"/>
          <w:szCs w:val="21"/>
        </w:rPr>
        <w:t>（3）</w:t>
      </w:r>
      <w:r w:rsidR="005C6A56">
        <w:rPr>
          <w:rFonts w:ascii="宋体" w:hint="eastAsia"/>
          <w:color w:val="FF0000"/>
          <w:szCs w:val="21"/>
        </w:rPr>
        <w:t>当添加步骤名称，且数据保存成功</w:t>
      </w:r>
      <w:r w:rsidR="00C35FF7">
        <w:rPr>
          <w:rFonts w:ascii="宋体" w:hint="eastAsia"/>
          <w:color w:val="FF0000"/>
          <w:szCs w:val="21"/>
        </w:rPr>
        <w:t>后，样式如上图图二所示</w:t>
      </w:r>
      <w:r w:rsidR="00F93D31">
        <w:rPr>
          <w:rFonts w:ascii="宋体" w:hint="eastAsia"/>
          <w:color w:val="FF0000"/>
          <w:szCs w:val="21"/>
        </w:rPr>
        <w:t>；最先添加的步骤在</w:t>
      </w:r>
      <w:r w:rsidR="00F93D31">
        <w:rPr>
          <w:rFonts w:ascii="宋体" w:hint="eastAsia"/>
          <w:color w:val="FF0000"/>
          <w:szCs w:val="21"/>
        </w:rPr>
        <w:lastRenderedPageBreak/>
        <w:t>前端页面展示的优先级越高，可通过</w:t>
      </w:r>
      <w:r w:rsidR="00F93D31">
        <w:rPr>
          <w:noProof/>
        </w:rPr>
        <w:drawing>
          <wp:inline distT="0" distB="0" distL="0" distR="0" wp14:anchorId="0B80FFED" wp14:editId="6EE6DDA5">
            <wp:extent cx="400000" cy="142857"/>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0000" cy="142857"/>
                    </a:xfrm>
                    <a:prstGeom prst="rect">
                      <a:avLst/>
                    </a:prstGeom>
                  </pic:spPr>
                </pic:pic>
              </a:graphicData>
            </a:graphic>
          </wp:inline>
        </w:drawing>
      </w:r>
      <w:r w:rsidR="00F93D31">
        <w:rPr>
          <w:rFonts w:ascii="宋体" w:hint="eastAsia"/>
          <w:color w:val="FF0000"/>
          <w:szCs w:val="21"/>
        </w:rPr>
        <w:t>进行调整步骤顺序；</w:t>
      </w:r>
    </w:p>
    <w:p w14:paraId="5863A003" w14:textId="32F34391" w:rsidR="00F93D31" w:rsidRDefault="00F93D31" w:rsidP="005605E3">
      <w:pPr>
        <w:pStyle w:val="21"/>
        <w:spacing w:line="360" w:lineRule="auto"/>
        <w:ind w:left="420" w:firstLineChars="0" w:firstLine="0"/>
        <w:rPr>
          <w:rFonts w:ascii="宋体"/>
          <w:color w:val="FF0000"/>
          <w:szCs w:val="21"/>
        </w:rPr>
      </w:pPr>
      <w:r>
        <w:rPr>
          <w:rFonts w:ascii="宋体" w:hint="eastAsia"/>
          <w:color w:val="FF0000"/>
          <w:szCs w:val="21"/>
        </w:rPr>
        <w:t>（4）</w:t>
      </w:r>
      <w:r w:rsidR="00C22CA6">
        <w:rPr>
          <w:noProof/>
        </w:rPr>
        <w:drawing>
          <wp:inline distT="0" distB="0" distL="0" distR="0" wp14:anchorId="3CBF13A8" wp14:editId="17EB5470">
            <wp:extent cx="1269759" cy="1702018"/>
            <wp:effectExtent l="19050" t="19050" r="26035" b="1270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79179" cy="1714645"/>
                    </a:xfrm>
                    <a:prstGeom prst="rect">
                      <a:avLst/>
                    </a:prstGeom>
                    <a:ln>
                      <a:solidFill>
                        <a:schemeClr val="accent1"/>
                      </a:solidFill>
                    </a:ln>
                  </pic:spPr>
                </pic:pic>
              </a:graphicData>
            </a:graphic>
          </wp:inline>
        </w:drawing>
      </w:r>
      <w:r w:rsidR="00954771">
        <w:rPr>
          <w:rFonts w:ascii="宋体" w:hint="eastAsia"/>
          <w:color w:val="FF0000"/>
          <w:szCs w:val="21"/>
        </w:rPr>
        <w:t>，已经设置添加的步骤，左边会从上至下的</w:t>
      </w:r>
      <w:r w:rsidR="00264E83">
        <w:rPr>
          <w:rFonts w:ascii="宋体" w:hint="eastAsia"/>
          <w:color w:val="FF0000"/>
          <w:szCs w:val="21"/>
        </w:rPr>
        <w:t>进行</w:t>
      </w:r>
      <w:r w:rsidR="00954771">
        <w:rPr>
          <w:rFonts w:ascii="宋体" w:hint="eastAsia"/>
          <w:color w:val="FF0000"/>
          <w:szCs w:val="21"/>
        </w:rPr>
        <w:t>排序，然后左边的原点为蓝色，如果箭头下边依然是步骤的名称，那么箭头也为蓝色，</w:t>
      </w:r>
      <w:r w:rsidR="00B416E4">
        <w:rPr>
          <w:rFonts w:ascii="宋体" w:hint="eastAsia"/>
          <w:color w:val="FF0000"/>
          <w:szCs w:val="21"/>
        </w:rPr>
        <w:t>如图所示：</w:t>
      </w:r>
      <w:r w:rsidR="00B416E4">
        <w:rPr>
          <w:noProof/>
        </w:rPr>
        <w:drawing>
          <wp:inline distT="0" distB="0" distL="0" distR="0" wp14:anchorId="27CA0B5F" wp14:editId="15B26DA0">
            <wp:extent cx="1239075" cy="659083"/>
            <wp:effectExtent l="19050" t="19050" r="18415" b="273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50514" cy="665167"/>
                    </a:xfrm>
                    <a:prstGeom prst="rect">
                      <a:avLst/>
                    </a:prstGeom>
                    <a:ln>
                      <a:solidFill>
                        <a:schemeClr val="accent1"/>
                      </a:solidFill>
                    </a:ln>
                  </pic:spPr>
                </pic:pic>
              </a:graphicData>
            </a:graphic>
          </wp:inline>
        </w:drawing>
      </w:r>
      <w:r w:rsidR="00B416E4">
        <w:rPr>
          <w:rFonts w:ascii="宋体" w:hint="eastAsia"/>
          <w:color w:val="FF0000"/>
          <w:szCs w:val="21"/>
        </w:rPr>
        <w:t>；</w:t>
      </w:r>
      <w:r w:rsidR="00954771">
        <w:rPr>
          <w:rFonts w:ascii="宋体" w:hint="eastAsia"/>
          <w:color w:val="FF0000"/>
          <w:szCs w:val="21"/>
        </w:rPr>
        <w:t>如果箭头下一步是初始的</w:t>
      </w:r>
      <w:r w:rsidR="00954771">
        <w:rPr>
          <w:noProof/>
        </w:rPr>
        <w:drawing>
          <wp:inline distT="0" distB="0" distL="0" distR="0" wp14:anchorId="29B9BD98" wp14:editId="55AB26FE">
            <wp:extent cx="1714286" cy="238095"/>
            <wp:effectExtent l="0" t="0" r="63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14286" cy="238095"/>
                    </a:xfrm>
                    <a:prstGeom prst="rect">
                      <a:avLst/>
                    </a:prstGeom>
                  </pic:spPr>
                </pic:pic>
              </a:graphicData>
            </a:graphic>
          </wp:inline>
        </w:drawing>
      </w:r>
      <w:r w:rsidR="00954771">
        <w:rPr>
          <w:rFonts w:ascii="宋体" w:hint="eastAsia"/>
          <w:color w:val="FF0000"/>
          <w:szCs w:val="21"/>
        </w:rPr>
        <w:t>则箭头为灰色（因为没有下一步了），如图所示：</w:t>
      </w:r>
      <w:r w:rsidR="00954771">
        <w:rPr>
          <w:noProof/>
        </w:rPr>
        <w:drawing>
          <wp:inline distT="0" distB="0" distL="0" distR="0" wp14:anchorId="3AB86CD6" wp14:editId="5EBFF141">
            <wp:extent cx="1222089" cy="656548"/>
            <wp:effectExtent l="19050" t="19050" r="16510" b="1079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239153" cy="665715"/>
                    </a:xfrm>
                    <a:prstGeom prst="rect">
                      <a:avLst/>
                    </a:prstGeom>
                    <a:ln>
                      <a:solidFill>
                        <a:schemeClr val="accent1"/>
                      </a:solidFill>
                    </a:ln>
                  </pic:spPr>
                </pic:pic>
              </a:graphicData>
            </a:graphic>
          </wp:inline>
        </w:drawing>
      </w:r>
      <w:r w:rsidR="00954771">
        <w:rPr>
          <w:rFonts w:ascii="宋体" w:hint="eastAsia"/>
          <w:color w:val="FF0000"/>
          <w:szCs w:val="21"/>
        </w:rPr>
        <w:t>，并且标注出“</w:t>
      </w:r>
      <w:r w:rsidR="00954771" w:rsidRPr="00954771">
        <w:rPr>
          <w:rFonts w:ascii="宋体" w:hint="eastAsia"/>
          <w:color w:val="00B050"/>
          <w:szCs w:val="21"/>
        </w:rPr>
        <w:t>下一步</w:t>
      </w:r>
      <w:r w:rsidR="00954771">
        <w:rPr>
          <w:rFonts w:ascii="宋体" w:hint="eastAsia"/>
          <w:color w:val="FF0000"/>
          <w:szCs w:val="21"/>
        </w:rPr>
        <w:t>”的字样</w:t>
      </w:r>
      <w:r w:rsidR="00216DFC">
        <w:rPr>
          <w:rFonts w:ascii="宋体" w:hint="eastAsia"/>
          <w:color w:val="FF0000"/>
          <w:szCs w:val="21"/>
        </w:rPr>
        <w:t>。</w:t>
      </w:r>
    </w:p>
    <w:p w14:paraId="3973CEE5" w14:textId="45B2F3BB" w:rsidR="00A20388" w:rsidRDefault="00A20388" w:rsidP="005605E3">
      <w:pPr>
        <w:pStyle w:val="21"/>
        <w:spacing w:line="360" w:lineRule="auto"/>
        <w:ind w:left="420" w:firstLineChars="0" w:firstLine="0"/>
        <w:rPr>
          <w:rFonts w:ascii="宋体"/>
          <w:color w:val="FF0000"/>
          <w:szCs w:val="21"/>
        </w:rPr>
      </w:pPr>
      <w:r>
        <w:rPr>
          <w:rFonts w:ascii="宋体" w:hint="eastAsia"/>
          <w:color w:val="FF0000"/>
          <w:szCs w:val="21"/>
        </w:rPr>
        <w:t>（5）对于已经设置了的步骤，可以进行调整顺序、进行编辑：</w:t>
      </w:r>
    </w:p>
    <w:p w14:paraId="7D3D318F" w14:textId="68CCDB7C" w:rsidR="00A20388" w:rsidRDefault="00BC2A26" w:rsidP="005605E3">
      <w:pPr>
        <w:pStyle w:val="21"/>
        <w:numPr>
          <w:ilvl w:val="0"/>
          <w:numId w:val="42"/>
        </w:numPr>
        <w:spacing w:line="360" w:lineRule="auto"/>
        <w:ind w:firstLineChars="0"/>
        <w:rPr>
          <w:rFonts w:ascii="宋体"/>
          <w:color w:val="FF0000"/>
          <w:szCs w:val="21"/>
        </w:rPr>
      </w:pPr>
      <w:r>
        <w:rPr>
          <w:rFonts w:ascii="宋体" w:hint="eastAsia"/>
          <w:color w:val="FF0000"/>
          <w:szCs w:val="21"/>
        </w:rPr>
        <w:t>当只设置了一个步骤，那么该条数据不能进行顺序的调整，如图所示：</w:t>
      </w:r>
      <w:r>
        <w:rPr>
          <w:noProof/>
        </w:rPr>
        <w:drawing>
          <wp:inline distT="0" distB="0" distL="0" distR="0" wp14:anchorId="31A0C294" wp14:editId="069BE90D">
            <wp:extent cx="1226423" cy="658877"/>
            <wp:effectExtent l="19050" t="19050" r="12065" b="273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236836" cy="664471"/>
                    </a:xfrm>
                    <a:prstGeom prst="rect">
                      <a:avLst/>
                    </a:prstGeom>
                    <a:ln>
                      <a:solidFill>
                        <a:schemeClr val="accent1"/>
                      </a:solidFill>
                    </a:ln>
                  </pic:spPr>
                </pic:pic>
              </a:graphicData>
            </a:graphic>
          </wp:inline>
        </w:drawing>
      </w:r>
      <w:r>
        <w:rPr>
          <w:rFonts w:ascii="宋体" w:hint="eastAsia"/>
          <w:color w:val="FF0000"/>
          <w:szCs w:val="21"/>
        </w:rPr>
        <w:t>，调整位置的箭头均为灰色，不可点击；</w:t>
      </w:r>
    </w:p>
    <w:p w14:paraId="160D0515" w14:textId="1E171778" w:rsidR="00807D73" w:rsidRDefault="00807D73" w:rsidP="005605E3">
      <w:pPr>
        <w:pStyle w:val="21"/>
        <w:numPr>
          <w:ilvl w:val="0"/>
          <w:numId w:val="42"/>
        </w:numPr>
        <w:spacing w:line="360" w:lineRule="auto"/>
        <w:ind w:firstLineChars="0"/>
        <w:rPr>
          <w:rFonts w:ascii="宋体"/>
          <w:color w:val="FF0000"/>
          <w:szCs w:val="21"/>
        </w:rPr>
      </w:pPr>
      <w:r>
        <w:rPr>
          <w:rFonts w:ascii="宋体" w:hint="eastAsia"/>
          <w:color w:val="FF0000"/>
          <w:szCs w:val="21"/>
        </w:rPr>
        <w:t>当设置多个步骤时，进行判断，如果该条数据是第一步，那么该条数据只能往下调整位置，如图所示：</w:t>
      </w:r>
      <w:r>
        <w:rPr>
          <w:noProof/>
        </w:rPr>
        <w:drawing>
          <wp:inline distT="0" distB="0" distL="0" distR="0" wp14:anchorId="3BFB44B6" wp14:editId="3CBE9D96">
            <wp:extent cx="1152751" cy="613165"/>
            <wp:effectExtent l="19050" t="19050" r="9525" b="158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167046" cy="620769"/>
                    </a:xfrm>
                    <a:prstGeom prst="rect">
                      <a:avLst/>
                    </a:prstGeom>
                    <a:ln>
                      <a:solidFill>
                        <a:schemeClr val="accent1"/>
                      </a:solidFill>
                    </a:ln>
                  </pic:spPr>
                </pic:pic>
              </a:graphicData>
            </a:graphic>
          </wp:inline>
        </w:drawing>
      </w:r>
      <w:r>
        <w:rPr>
          <w:rFonts w:ascii="宋体" w:hint="eastAsia"/>
          <w:color w:val="FF0000"/>
          <w:szCs w:val="21"/>
        </w:rPr>
        <w:t>，向上调整位置的箭头为灰色不可点击；点击</w:t>
      </w:r>
      <w:r>
        <w:rPr>
          <w:noProof/>
        </w:rPr>
        <w:drawing>
          <wp:inline distT="0" distB="0" distL="0" distR="0" wp14:anchorId="48CCD32B" wp14:editId="74CDFA79">
            <wp:extent cx="152381" cy="142857"/>
            <wp:effectExtent l="0" t="0" r="63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2381" cy="142857"/>
                    </a:xfrm>
                    <a:prstGeom prst="rect">
                      <a:avLst/>
                    </a:prstGeom>
                  </pic:spPr>
                </pic:pic>
              </a:graphicData>
            </a:graphic>
          </wp:inline>
        </w:drawing>
      </w:r>
      <w:r>
        <w:rPr>
          <w:rFonts w:ascii="宋体" w:hint="eastAsia"/>
          <w:color w:val="FF0000"/>
          <w:szCs w:val="21"/>
        </w:rPr>
        <w:t>，则把该步骤的顺序与下一个步骤的顺序进行一个交换</w:t>
      </w:r>
      <w:r w:rsidR="003903C4">
        <w:rPr>
          <w:rFonts w:ascii="宋体" w:hint="eastAsia"/>
          <w:color w:val="FF0000"/>
          <w:szCs w:val="21"/>
        </w:rPr>
        <w:t>；</w:t>
      </w:r>
    </w:p>
    <w:p w14:paraId="76EC25DD" w14:textId="7733446F" w:rsidR="00EE3843" w:rsidRDefault="00EE3843" w:rsidP="005605E3">
      <w:pPr>
        <w:pStyle w:val="21"/>
        <w:numPr>
          <w:ilvl w:val="0"/>
          <w:numId w:val="42"/>
        </w:numPr>
        <w:spacing w:line="360" w:lineRule="auto"/>
        <w:ind w:firstLineChars="0"/>
        <w:rPr>
          <w:rFonts w:ascii="宋体"/>
          <w:color w:val="FF0000"/>
          <w:szCs w:val="21"/>
        </w:rPr>
      </w:pPr>
      <w:r>
        <w:rPr>
          <w:rFonts w:ascii="宋体" w:hint="eastAsia"/>
          <w:color w:val="FF0000"/>
          <w:szCs w:val="21"/>
        </w:rPr>
        <w:t>当设置多个步骤时，进行判断，如果该条数据是</w:t>
      </w:r>
      <w:r>
        <w:rPr>
          <w:noProof/>
        </w:rPr>
        <w:drawing>
          <wp:inline distT="0" distB="0" distL="0" distR="0" wp14:anchorId="406C9481" wp14:editId="2089F301">
            <wp:extent cx="1714286" cy="238095"/>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14286" cy="238095"/>
                    </a:xfrm>
                    <a:prstGeom prst="rect">
                      <a:avLst/>
                    </a:prstGeom>
                  </pic:spPr>
                </pic:pic>
              </a:graphicData>
            </a:graphic>
          </wp:inline>
        </w:drawing>
      </w:r>
      <w:r>
        <w:rPr>
          <w:rFonts w:ascii="宋体" w:hint="eastAsia"/>
          <w:color w:val="FF0000"/>
          <w:szCs w:val="21"/>
        </w:rPr>
        <w:t>它上边挨着的一条数据（即当前最后的一个步骤），那么该条数据只能往上调整位置，如图所示：</w:t>
      </w:r>
      <w:r>
        <w:rPr>
          <w:noProof/>
        </w:rPr>
        <w:drawing>
          <wp:inline distT="0" distB="0" distL="0" distR="0" wp14:anchorId="6F28EE53" wp14:editId="612F99AE">
            <wp:extent cx="1200421" cy="644907"/>
            <wp:effectExtent l="19050" t="19050" r="19050" b="222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213177" cy="651760"/>
                    </a:xfrm>
                    <a:prstGeom prst="rect">
                      <a:avLst/>
                    </a:prstGeom>
                    <a:ln>
                      <a:solidFill>
                        <a:schemeClr val="accent1"/>
                      </a:solidFill>
                    </a:ln>
                  </pic:spPr>
                </pic:pic>
              </a:graphicData>
            </a:graphic>
          </wp:inline>
        </w:drawing>
      </w:r>
      <w:r>
        <w:rPr>
          <w:rFonts w:ascii="宋体" w:hint="eastAsia"/>
          <w:color w:val="FF0000"/>
          <w:szCs w:val="21"/>
        </w:rPr>
        <w:t>，向下调整位置的箭头为灰色不可点击；点击</w:t>
      </w:r>
      <w:r>
        <w:rPr>
          <w:noProof/>
        </w:rPr>
        <w:drawing>
          <wp:inline distT="0" distB="0" distL="0" distR="0" wp14:anchorId="3FF46CE9" wp14:editId="1F0307E7">
            <wp:extent cx="152381" cy="142857"/>
            <wp:effectExtent l="0" t="0" r="63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2381" cy="142857"/>
                    </a:xfrm>
                    <a:prstGeom prst="rect">
                      <a:avLst/>
                    </a:prstGeom>
                  </pic:spPr>
                </pic:pic>
              </a:graphicData>
            </a:graphic>
          </wp:inline>
        </w:drawing>
      </w:r>
      <w:r>
        <w:rPr>
          <w:rFonts w:ascii="宋体" w:hint="eastAsia"/>
          <w:color w:val="FF0000"/>
          <w:szCs w:val="21"/>
        </w:rPr>
        <w:t>，则把该步骤的顺序与上一个步骤的顺序进行一个交换；</w:t>
      </w:r>
    </w:p>
    <w:p w14:paraId="04D55D0D" w14:textId="430EFB53" w:rsidR="00EE3843" w:rsidRDefault="00886EF3" w:rsidP="005605E3">
      <w:pPr>
        <w:pStyle w:val="21"/>
        <w:numPr>
          <w:ilvl w:val="0"/>
          <w:numId w:val="42"/>
        </w:numPr>
        <w:spacing w:line="360" w:lineRule="auto"/>
        <w:ind w:firstLineChars="0"/>
        <w:rPr>
          <w:rFonts w:ascii="宋体"/>
          <w:color w:val="FF0000"/>
          <w:szCs w:val="21"/>
        </w:rPr>
      </w:pPr>
      <w:r>
        <w:rPr>
          <w:rFonts w:ascii="宋体" w:hint="eastAsia"/>
          <w:color w:val="FF0000"/>
          <w:szCs w:val="21"/>
        </w:rPr>
        <w:lastRenderedPageBreak/>
        <w:t>如果该条数据不是第一步骤，也不是最后一个步骤，那么该条数据的样式如图所示：</w:t>
      </w:r>
      <w:r>
        <w:rPr>
          <w:noProof/>
        </w:rPr>
        <w:drawing>
          <wp:inline distT="0" distB="0" distL="0" distR="0" wp14:anchorId="1F840418" wp14:editId="72AC6662">
            <wp:extent cx="1261092" cy="543343"/>
            <wp:effectExtent l="19050" t="19050" r="15875" b="285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67315" cy="546024"/>
                    </a:xfrm>
                    <a:prstGeom prst="rect">
                      <a:avLst/>
                    </a:prstGeom>
                    <a:ln>
                      <a:solidFill>
                        <a:schemeClr val="accent1"/>
                      </a:solidFill>
                    </a:ln>
                  </pic:spPr>
                </pic:pic>
              </a:graphicData>
            </a:graphic>
          </wp:inline>
        </w:drawing>
      </w:r>
      <w:r>
        <w:rPr>
          <w:rFonts w:ascii="宋体" w:hint="eastAsia"/>
          <w:color w:val="FF0000"/>
          <w:szCs w:val="21"/>
        </w:rPr>
        <w:t>，可以进行上下位置的调整；</w:t>
      </w:r>
    </w:p>
    <w:p w14:paraId="290D6BD8" w14:textId="17167043" w:rsidR="00260F21" w:rsidRDefault="00A95547" w:rsidP="005605E3">
      <w:pPr>
        <w:pStyle w:val="21"/>
        <w:numPr>
          <w:ilvl w:val="0"/>
          <w:numId w:val="42"/>
        </w:numPr>
        <w:spacing w:line="360" w:lineRule="auto"/>
        <w:ind w:firstLineChars="0"/>
        <w:rPr>
          <w:rFonts w:ascii="宋体"/>
          <w:color w:val="FF0000"/>
          <w:szCs w:val="21"/>
        </w:rPr>
      </w:pPr>
      <w:r>
        <w:rPr>
          <w:rFonts w:ascii="宋体" w:hint="eastAsia"/>
          <w:color w:val="FF0000"/>
          <w:szCs w:val="21"/>
        </w:rPr>
        <w:t>点击任意一个步骤名字下方的</w:t>
      </w:r>
      <w:r>
        <w:rPr>
          <w:noProof/>
        </w:rPr>
        <w:drawing>
          <wp:inline distT="0" distB="0" distL="0" distR="0" wp14:anchorId="6FAE9C79" wp14:editId="18B5B356">
            <wp:extent cx="276190" cy="16190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6190" cy="161905"/>
                    </a:xfrm>
                    <a:prstGeom prst="rect">
                      <a:avLst/>
                    </a:prstGeom>
                  </pic:spPr>
                </pic:pic>
              </a:graphicData>
            </a:graphic>
          </wp:inline>
        </w:drawing>
      </w:r>
      <w:r>
        <w:rPr>
          <w:rFonts w:ascii="宋体" w:hint="eastAsia"/>
          <w:color w:val="FF0000"/>
          <w:szCs w:val="21"/>
        </w:rPr>
        <w:t>，则是对该条数据的步骤名称进行修改，点击后，原本名称位置变</w:t>
      </w:r>
      <w:r w:rsidRPr="00407225">
        <w:rPr>
          <w:rFonts w:ascii="宋体" w:hint="eastAsia"/>
          <w:color w:val="FF0000"/>
          <w:szCs w:val="21"/>
        </w:rPr>
        <w:t>为文本框，</w:t>
      </w:r>
      <w:r w:rsidR="00260F21" w:rsidRPr="00407225">
        <w:rPr>
          <w:rFonts w:ascii="宋体"/>
          <w:color w:val="FF0000"/>
          <w:szCs w:val="21"/>
        </w:rPr>
        <w:t>文本框颜色为蓝色，原有</w:t>
      </w:r>
      <w:r w:rsidR="00260F21" w:rsidRPr="00407225">
        <w:rPr>
          <w:rFonts w:ascii="宋体" w:hint="eastAsia"/>
          <w:color w:val="FF0000"/>
          <w:szCs w:val="21"/>
        </w:rPr>
        <w:t>数据</w:t>
      </w:r>
      <w:r w:rsidR="00260F21" w:rsidRPr="00407225">
        <w:rPr>
          <w:rFonts w:ascii="宋体"/>
          <w:color w:val="FF0000"/>
          <w:szCs w:val="21"/>
        </w:rPr>
        <w:t>展示</w:t>
      </w:r>
      <w:r w:rsidR="00260F21" w:rsidRPr="00407225">
        <w:rPr>
          <w:rFonts w:ascii="宋体" w:hint="eastAsia"/>
          <w:color w:val="FF0000"/>
          <w:szCs w:val="21"/>
        </w:rPr>
        <w:t>完整</w:t>
      </w:r>
      <w:r w:rsidR="00260F21" w:rsidRPr="00407225">
        <w:rPr>
          <w:rFonts w:ascii="宋体"/>
          <w:color w:val="FF0000"/>
          <w:szCs w:val="21"/>
        </w:rPr>
        <w:t>在文本框中，</w:t>
      </w:r>
      <w:r w:rsidRPr="00407225">
        <w:rPr>
          <w:rFonts w:ascii="宋体" w:hint="eastAsia"/>
          <w:color w:val="FF0000"/>
          <w:szCs w:val="21"/>
        </w:rPr>
        <w:t>样</w:t>
      </w:r>
      <w:r>
        <w:rPr>
          <w:rFonts w:ascii="宋体" w:hint="eastAsia"/>
          <w:color w:val="FF0000"/>
          <w:szCs w:val="21"/>
        </w:rPr>
        <w:t>式如图所示：</w:t>
      </w:r>
      <w:r w:rsidR="00345FBF">
        <w:rPr>
          <w:noProof/>
        </w:rPr>
        <w:drawing>
          <wp:inline distT="0" distB="0" distL="0" distR="0" wp14:anchorId="0F10FC73" wp14:editId="6E9B536B">
            <wp:extent cx="1282760" cy="552679"/>
            <wp:effectExtent l="19050" t="19050" r="12700" b="190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319874" cy="568670"/>
                    </a:xfrm>
                    <a:prstGeom prst="rect">
                      <a:avLst/>
                    </a:prstGeom>
                    <a:ln>
                      <a:solidFill>
                        <a:schemeClr val="accent1"/>
                      </a:solidFill>
                    </a:ln>
                  </pic:spPr>
                </pic:pic>
              </a:graphicData>
            </a:graphic>
          </wp:inline>
        </w:drawing>
      </w:r>
      <w:r w:rsidR="007F5045">
        <w:rPr>
          <w:rFonts w:ascii="宋体" w:hint="eastAsia"/>
          <w:color w:val="FF0000"/>
          <w:szCs w:val="21"/>
        </w:rPr>
        <w:t>，</w:t>
      </w:r>
      <w:r w:rsidR="007F5045">
        <w:rPr>
          <w:noProof/>
        </w:rPr>
        <w:drawing>
          <wp:inline distT="0" distB="0" distL="0" distR="0" wp14:anchorId="11D1C4F2" wp14:editId="377D3834">
            <wp:extent cx="276190" cy="1619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6190" cy="161905"/>
                    </a:xfrm>
                    <a:prstGeom prst="rect">
                      <a:avLst/>
                    </a:prstGeom>
                  </pic:spPr>
                </pic:pic>
              </a:graphicData>
            </a:graphic>
          </wp:inline>
        </w:drawing>
      </w:r>
      <w:r w:rsidR="007F5045">
        <w:rPr>
          <w:rFonts w:ascii="宋体" w:hint="eastAsia"/>
          <w:color w:val="FF0000"/>
          <w:szCs w:val="21"/>
        </w:rPr>
        <w:t>操作变为</w:t>
      </w:r>
      <w:r w:rsidR="007F5045">
        <w:rPr>
          <w:noProof/>
        </w:rPr>
        <w:drawing>
          <wp:inline distT="0" distB="0" distL="0" distR="0" wp14:anchorId="079C560F" wp14:editId="139E44A2">
            <wp:extent cx="647619" cy="161905"/>
            <wp:effectExtent l="0" t="0" r="63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7619" cy="161905"/>
                    </a:xfrm>
                    <a:prstGeom prst="rect">
                      <a:avLst/>
                    </a:prstGeom>
                  </pic:spPr>
                </pic:pic>
              </a:graphicData>
            </a:graphic>
          </wp:inline>
        </w:drawing>
      </w:r>
      <w:r w:rsidR="001568F7">
        <w:rPr>
          <w:rFonts w:ascii="宋体" w:hint="eastAsia"/>
          <w:color w:val="FF0000"/>
          <w:szCs w:val="21"/>
        </w:rPr>
        <w:t>操作</w:t>
      </w:r>
      <w:r w:rsidR="00345FBF">
        <w:rPr>
          <w:rFonts w:ascii="宋体" w:hint="eastAsia"/>
          <w:color w:val="FF0000"/>
          <w:szCs w:val="21"/>
        </w:rPr>
        <w:t>，且上下调整顺序的箭头也为灰色不可点击操作；</w:t>
      </w:r>
    </w:p>
    <w:p w14:paraId="4E62AC37" w14:textId="077B88C3" w:rsidR="00260F21" w:rsidRPr="007E4AE2" w:rsidRDefault="00260F21" w:rsidP="005605E3">
      <w:pPr>
        <w:pStyle w:val="21"/>
        <w:spacing w:line="360" w:lineRule="auto"/>
        <w:ind w:left="840" w:firstLineChars="0" w:firstLine="0"/>
        <w:rPr>
          <w:rFonts w:ascii="宋体"/>
          <w:color w:val="FF0000"/>
          <w:szCs w:val="21"/>
        </w:rPr>
      </w:pPr>
      <w:r w:rsidRPr="007E4AE2">
        <w:rPr>
          <w:rFonts w:ascii="宋体" w:hint="eastAsia"/>
          <w:color w:val="FF0000"/>
          <w:szCs w:val="21"/>
        </w:rPr>
        <w:t>（1）当文本框</w:t>
      </w:r>
      <w:r w:rsidRPr="007E4AE2">
        <w:rPr>
          <w:rFonts w:ascii="宋体"/>
          <w:color w:val="FF0000"/>
          <w:szCs w:val="21"/>
        </w:rPr>
        <w:t>的数据</w:t>
      </w:r>
      <w:r w:rsidRPr="007E4AE2">
        <w:rPr>
          <w:rFonts w:ascii="宋体" w:hint="eastAsia"/>
          <w:color w:val="FF0000"/>
          <w:szCs w:val="21"/>
        </w:rPr>
        <w:t>被删除完，</w:t>
      </w:r>
      <w:r w:rsidRPr="007E4AE2">
        <w:rPr>
          <w:rFonts w:ascii="宋体"/>
          <w:color w:val="FF0000"/>
          <w:szCs w:val="21"/>
        </w:rPr>
        <w:t>为空时，此时</w:t>
      </w:r>
      <w:r w:rsidRPr="007E4AE2">
        <w:rPr>
          <w:rFonts w:ascii="宋体" w:hint="eastAsia"/>
          <w:color w:val="FF0000"/>
          <w:szCs w:val="21"/>
        </w:rPr>
        <w:t>文本框</w:t>
      </w:r>
      <w:r w:rsidRPr="007E4AE2">
        <w:rPr>
          <w:rFonts w:ascii="宋体"/>
          <w:color w:val="FF0000"/>
          <w:szCs w:val="21"/>
        </w:rPr>
        <w:t>变为红色，且</w:t>
      </w:r>
      <w:r w:rsidRPr="007E4AE2">
        <w:rPr>
          <w:rFonts w:ascii="宋体" w:hint="eastAsia"/>
          <w:color w:val="FF0000"/>
          <w:szCs w:val="21"/>
        </w:rPr>
        <w:t>“保存”按钮置灰</w:t>
      </w:r>
      <w:r w:rsidRPr="007E4AE2">
        <w:rPr>
          <w:rFonts w:ascii="宋体"/>
          <w:color w:val="FF0000"/>
          <w:szCs w:val="21"/>
        </w:rPr>
        <w:t>不可点，如图所示：</w:t>
      </w:r>
      <w:r w:rsidRPr="007E4AE2">
        <w:rPr>
          <w:noProof/>
          <w:color w:val="FF0000"/>
        </w:rPr>
        <w:drawing>
          <wp:inline distT="0" distB="0" distL="0" distR="0" wp14:anchorId="721E0A14" wp14:editId="45F01B4F">
            <wp:extent cx="1343431" cy="578819"/>
            <wp:effectExtent l="19050" t="19050" r="9525" b="1206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365869" cy="588487"/>
                    </a:xfrm>
                    <a:prstGeom prst="rect">
                      <a:avLst/>
                    </a:prstGeom>
                    <a:ln>
                      <a:solidFill>
                        <a:schemeClr val="accent1"/>
                      </a:solidFill>
                    </a:ln>
                  </pic:spPr>
                </pic:pic>
              </a:graphicData>
            </a:graphic>
          </wp:inline>
        </w:drawing>
      </w:r>
      <w:r w:rsidR="009344CF" w:rsidRPr="007E4AE2">
        <w:rPr>
          <w:rFonts w:ascii="宋体" w:hint="eastAsia"/>
          <w:color w:val="FF0000"/>
          <w:szCs w:val="21"/>
        </w:rPr>
        <w:t>；</w:t>
      </w:r>
    </w:p>
    <w:p w14:paraId="4AFF991C" w14:textId="5AE20DB8" w:rsidR="00260F21" w:rsidRPr="007E4AE2" w:rsidRDefault="003A04F4" w:rsidP="005605E3">
      <w:pPr>
        <w:pStyle w:val="21"/>
        <w:spacing w:line="360" w:lineRule="auto"/>
        <w:ind w:firstLineChars="400" w:firstLine="840"/>
        <w:rPr>
          <w:rFonts w:ascii="宋体"/>
          <w:color w:val="FF0000"/>
          <w:szCs w:val="21"/>
        </w:rPr>
      </w:pPr>
      <w:r w:rsidRPr="007E4AE2">
        <w:rPr>
          <w:rFonts w:ascii="宋体" w:hint="eastAsia"/>
          <w:color w:val="FF0000"/>
          <w:szCs w:val="21"/>
        </w:rPr>
        <w:t>（2）</w:t>
      </w:r>
      <w:r w:rsidR="00260F21" w:rsidRPr="007E4AE2">
        <w:rPr>
          <w:rFonts w:ascii="宋体" w:hint="eastAsia"/>
          <w:color w:val="FF0000"/>
          <w:szCs w:val="21"/>
        </w:rPr>
        <w:t>当</w:t>
      </w:r>
      <w:r w:rsidR="00260F21" w:rsidRPr="007E4AE2">
        <w:rPr>
          <w:rFonts w:ascii="宋体"/>
          <w:color w:val="FF0000"/>
          <w:szCs w:val="21"/>
        </w:rPr>
        <w:t>点击</w:t>
      </w:r>
      <w:r w:rsidR="00260F21" w:rsidRPr="007E4AE2">
        <w:rPr>
          <w:noProof/>
          <w:color w:val="FF0000"/>
        </w:rPr>
        <w:drawing>
          <wp:inline distT="0" distB="0" distL="0" distR="0" wp14:anchorId="2D1FFC6A" wp14:editId="3F2331DE">
            <wp:extent cx="276190" cy="152381"/>
            <wp:effectExtent l="0" t="0" r="0" b="6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190" cy="152381"/>
                    </a:xfrm>
                    <a:prstGeom prst="rect">
                      <a:avLst/>
                    </a:prstGeom>
                  </pic:spPr>
                </pic:pic>
              </a:graphicData>
            </a:graphic>
          </wp:inline>
        </w:drawing>
      </w:r>
      <w:r w:rsidR="00260F21" w:rsidRPr="007E4AE2">
        <w:rPr>
          <w:rFonts w:ascii="宋体" w:hint="eastAsia"/>
          <w:color w:val="FF0000"/>
          <w:szCs w:val="21"/>
        </w:rPr>
        <w:t>时</w:t>
      </w:r>
      <w:r w:rsidR="00260F21" w:rsidRPr="007E4AE2">
        <w:rPr>
          <w:rFonts w:ascii="宋体"/>
          <w:color w:val="FF0000"/>
          <w:szCs w:val="21"/>
        </w:rPr>
        <w:t>，</w:t>
      </w:r>
      <w:r w:rsidR="00260F21" w:rsidRPr="007E4AE2">
        <w:rPr>
          <w:rFonts w:ascii="宋体" w:hint="eastAsia"/>
          <w:color w:val="FF0000"/>
          <w:szCs w:val="21"/>
        </w:rPr>
        <w:t>在当前</w:t>
      </w:r>
      <w:r w:rsidR="00260F21" w:rsidRPr="007E4AE2">
        <w:rPr>
          <w:rFonts w:ascii="宋体"/>
          <w:color w:val="FF0000"/>
          <w:szCs w:val="21"/>
        </w:rPr>
        <w:t>页面进行弹框提示</w:t>
      </w:r>
      <w:r w:rsidR="00260F21" w:rsidRPr="007E4AE2">
        <w:rPr>
          <w:rFonts w:ascii="宋体" w:hint="eastAsia"/>
          <w:color w:val="FF0000"/>
          <w:szCs w:val="21"/>
        </w:rPr>
        <w:t>，</w:t>
      </w:r>
      <w:r w:rsidR="00260F21" w:rsidRPr="007E4AE2">
        <w:rPr>
          <w:rFonts w:ascii="宋体"/>
          <w:color w:val="FF0000"/>
          <w:szCs w:val="21"/>
        </w:rPr>
        <w:t>如图所示：</w:t>
      </w:r>
    </w:p>
    <w:p w14:paraId="4AA197A5" w14:textId="13A0BD62" w:rsidR="00260F21" w:rsidRDefault="009344CF" w:rsidP="005605E3">
      <w:pPr>
        <w:pStyle w:val="21"/>
        <w:spacing w:line="360" w:lineRule="auto"/>
        <w:ind w:firstLineChars="400" w:firstLine="840"/>
        <w:rPr>
          <w:rFonts w:ascii="宋体"/>
          <w:szCs w:val="21"/>
        </w:rPr>
      </w:pPr>
      <w:r>
        <w:rPr>
          <w:noProof/>
        </w:rPr>
        <w:drawing>
          <wp:inline distT="0" distB="0" distL="0" distR="0" wp14:anchorId="188E0543" wp14:editId="67306A6B">
            <wp:extent cx="3622931" cy="1431987"/>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39265" cy="1438443"/>
                    </a:xfrm>
                    <a:prstGeom prst="rect">
                      <a:avLst/>
                    </a:prstGeom>
                  </pic:spPr>
                </pic:pic>
              </a:graphicData>
            </a:graphic>
          </wp:inline>
        </w:drawing>
      </w:r>
    </w:p>
    <w:p w14:paraId="344371EE" w14:textId="476F7DE3" w:rsidR="00260F21" w:rsidRPr="007E4AE2" w:rsidRDefault="00260F21" w:rsidP="005605E3">
      <w:pPr>
        <w:pStyle w:val="21"/>
        <w:numPr>
          <w:ilvl w:val="0"/>
          <w:numId w:val="43"/>
        </w:numPr>
        <w:spacing w:line="360" w:lineRule="auto"/>
        <w:ind w:firstLineChars="0"/>
        <w:rPr>
          <w:rFonts w:ascii="宋体"/>
          <w:color w:val="FF0000"/>
          <w:szCs w:val="21"/>
        </w:rPr>
      </w:pPr>
      <w:r w:rsidRPr="007E4AE2">
        <w:rPr>
          <w:rFonts w:ascii="宋体" w:hint="eastAsia"/>
          <w:color w:val="FF0000"/>
          <w:szCs w:val="21"/>
        </w:rPr>
        <w:t>弹框</w:t>
      </w:r>
      <w:r w:rsidRPr="007E4AE2">
        <w:rPr>
          <w:rFonts w:ascii="宋体"/>
          <w:color w:val="FF0000"/>
          <w:szCs w:val="21"/>
        </w:rPr>
        <w:t>提示语</w:t>
      </w:r>
      <w:r w:rsidRPr="007E4AE2">
        <w:rPr>
          <w:rFonts w:ascii="宋体" w:hint="eastAsia"/>
          <w:color w:val="FF0000"/>
          <w:szCs w:val="21"/>
        </w:rPr>
        <w:t>描述</w:t>
      </w:r>
      <w:r w:rsidRPr="007E4AE2">
        <w:rPr>
          <w:rFonts w:ascii="宋体"/>
          <w:color w:val="FF0000"/>
          <w:szCs w:val="21"/>
        </w:rPr>
        <w:t>：</w:t>
      </w:r>
    </w:p>
    <w:p w14:paraId="7D5DAA0F" w14:textId="77777777" w:rsidR="009344CF" w:rsidRPr="009344CF" w:rsidRDefault="009344CF" w:rsidP="005605E3">
      <w:pPr>
        <w:pStyle w:val="21"/>
        <w:spacing w:line="360" w:lineRule="auto"/>
        <w:ind w:left="420"/>
        <w:rPr>
          <w:rFonts w:ascii="宋体"/>
          <w:color w:val="00B050"/>
          <w:szCs w:val="21"/>
        </w:rPr>
      </w:pPr>
      <w:r w:rsidRPr="009344CF">
        <w:rPr>
          <w:rFonts w:ascii="宋体" w:hint="eastAsia"/>
          <w:color w:val="00B050"/>
          <w:szCs w:val="21"/>
        </w:rPr>
        <w:t>删除该步骤时，对应已设置好的页面元素属性会一起删除。</w:t>
      </w:r>
    </w:p>
    <w:p w14:paraId="1B3D4057" w14:textId="0D51F212" w:rsidR="009344CF" w:rsidRPr="009344CF" w:rsidRDefault="009344CF" w:rsidP="005605E3">
      <w:pPr>
        <w:pStyle w:val="21"/>
        <w:spacing w:line="360" w:lineRule="auto"/>
        <w:ind w:left="420"/>
        <w:rPr>
          <w:rFonts w:ascii="宋体"/>
          <w:color w:val="00B050"/>
          <w:szCs w:val="21"/>
        </w:rPr>
      </w:pPr>
      <w:r w:rsidRPr="009344CF">
        <w:rPr>
          <w:rFonts w:ascii="宋体" w:hint="eastAsia"/>
          <w:color w:val="00B050"/>
          <w:szCs w:val="21"/>
        </w:rPr>
        <w:t>是否继续删除该数据？</w:t>
      </w:r>
    </w:p>
    <w:p w14:paraId="2F3A68F8" w14:textId="77777777" w:rsidR="00260F21" w:rsidRPr="007E4AE2" w:rsidRDefault="00260F21" w:rsidP="005605E3">
      <w:pPr>
        <w:pStyle w:val="21"/>
        <w:numPr>
          <w:ilvl w:val="0"/>
          <w:numId w:val="43"/>
        </w:numPr>
        <w:spacing w:line="360" w:lineRule="auto"/>
        <w:ind w:firstLineChars="0"/>
        <w:rPr>
          <w:rFonts w:ascii="宋体"/>
          <w:color w:val="FF0000"/>
          <w:szCs w:val="21"/>
        </w:rPr>
      </w:pPr>
      <w:r w:rsidRPr="007E4AE2">
        <w:rPr>
          <w:rFonts w:ascii="宋体" w:hint="eastAsia"/>
          <w:color w:val="FF0000"/>
          <w:szCs w:val="21"/>
        </w:rPr>
        <w:t>【关闭】按钮</w:t>
      </w:r>
      <w:r w:rsidRPr="007E4AE2">
        <w:rPr>
          <w:rFonts w:ascii="宋体"/>
          <w:color w:val="FF0000"/>
          <w:szCs w:val="21"/>
        </w:rPr>
        <w:t>：</w:t>
      </w:r>
      <w:r w:rsidRPr="007E4AE2">
        <w:rPr>
          <w:rFonts w:ascii="宋体" w:hint="eastAsia"/>
          <w:color w:val="FF0000"/>
          <w:szCs w:val="21"/>
        </w:rPr>
        <w:t>点击</w:t>
      </w:r>
      <w:r w:rsidRPr="007E4AE2">
        <w:rPr>
          <w:rFonts w:ascii="宋体"/>
          <w:color w:val="FF0000"/>
          <w:szCs w:val="21"/>
        </w:rPr>
        <w:t>，关闭该弹框</w:t>
      </w:r>
      <w:r w:rsidRPr="007E4AE2">
        <w:rPr>
          <w:rFonts w:ascii="宋体" w:hint="eastAsia"/>
          <w:color w:val="FF0000"/>
          <w:szCs w:val="21"/>
        </w:rPr>
        <w:t>；</w:t>
      </w:r>
    </w:p>
    <w:p w14:paraId="6ED9CAE2" w14:textId="7EB624CC" w:rsidR="00260F21" w:rsidRPr="007E4AE2" w:rsidRDefault="00260F21" w:rsidP="005605E3">
      <w:pPr>
        <w:pStyle w:val="21"/>
        <w:numPr>
          <w:ilvl w:val="0"/>
          <w:numId w:val="43"/>
        </w:numPr>
        <w:spacing w:line="360" w:lineRule="auto"/>
        <w:ind w:firstLineChars="0"/>
        <w:rPr>
          <w:rFonts w:ascii="宋体"/>
          <w:color w:val="FF0000"/>
          <w:szCs w:val="21"/>
        </w:rPr>
      </w:pPr>
      <w:r w:rsidRPr="007E4AE2">
        <w:rPr>
          <w:rFonts w:ascii="宋体" w:hint="eastAsia"/>
          <w:color w:val="FF0000"/>
          <w:szCs w:val="21"/>
        </w:rPr>
        <w:t>【删除】按钮</w:t>
      </w:r>
      <w:r w:rsidRPr="007E4AE2">
        <w:rPr>
          <w:rFonts w:ascii="宋体"/>
          <w:color w:val="FF0000"/>
          <w:szCs w:val="21"/>
        </w:rPr>
        <w:t>：</w:t>
      </w:r>
      <w:r w:rsidR="00A24EB0" w:rsidRPr="007E4AE2">
        <w:rPr>
          <w:rFonts w:ascii="宋体" w:hint="eastAsia"/>
          <w:color w:val="FF0000"/>
          <w:szCs w:val="21"/>
        </w:rPr>
        <w:t>点击，删除该步骤，如果该步骤有设置对应的信息将一起被删除。</w:t>
      </w:r>
    </w:p>
    <w:p w14:paraId="43918C6E" w14:textId="4823D31D" w:rsidR="00260F21" w:rsidRDefault="00260F21" w:rsidP="005605E3">
      <w:pPr>
        <w:pStyle w:val="21"/>
        <w:numPr>
          <w:ilvl w:val="0"/>
          <w:numId w:val="43"/>
        </w:numPr>
        <w:spacing w:line="360" w:lineRule="auto"/>
        <w:ind w:firstLineChars="0"/>
        <w:rPr>
          <w:rFonts w:ascii="宋体"/>
          <w:color w:val="00B050"/>
          <w:szCs w:val="21"/>
        </w:rPr>
      </w:pPr>
      <w:r w:rsidRPr="007E4AE2">
        <w:rPr>
          <w:rFonts w:ascii="宋体" w:hint="eastAsia"/>
          <w:color w:val="FF0000"/>
          <w:szCs w:val="21"/>
        </w:rPr>
        <w:t>若数据</w:t>
      </w:r>
      <w:r w:rsidRPr="007E4AE2">
        <w:rPr>
          <w:rFonts w:ascii="宋体"/>
          <w:color w:val="FF0000"/>
          <w:szCs w:val="21"/>
        </w:rPr>
        <w:t>删除成功时，当前页面进行toast提示</w:t>
      </w:r>
      <w:r w:rsidRPr="007E4AE2">
        <w:rPr>
          <w:rFonts w:ascii="宋体" w:hint="eastAsia"/>
          <w:color w:val="FF0000"/>
          <w:szCs w:val="21"/>
        </w:rPr>
        <w:t>2</w:t>
      </w:r>
      <w:r w:rsidRPr="007E4AE2">
        <w:rPr>
          <w:rFonts w:ascii="宋体"/>
          <w:color w:val="FF0000"/>
          <w:szCs w:val="21"/>
        </w:rPr>
        <w:t>s</w:t>
      </w:r>
      <w:r w:rsidRPr="007E4AE2">
        <w:rPr>
          <w:rFonts w:ascii="宋体" w:hint="eastAsia"/>
          <w:color w:val="FF0000"/>
          <w:szCs w:val="21"/>
        </w:rPr>
        <w:t>后</w:t>
      </w:r>
      <w:r w:rsidRPr="007E4AE2">
        <w:rPr>
          <w:rFonts w:ascii="宋体"/>
          <w:color w:val="FF0000"/>
          <w:szCs w:val="21"/>
        </w:rPr>
        <w:t>消失，文案：</w:t>
      </w:r>
      <w:r w:rsidRPr="007C3C4A">
        <w:rPr>
          <w:rFonts w:ascii="宋体"/>
          <w:color w:val="00B050"/>
          <w:szCs w:val="21"/>
        </w:rPr>
        <w:t>删除成功</w:t>
      </w:r>
    </w:p>
    <w:p w14:paraId="41C52ECE" w14:textId="77777777" w:rsidR="00260F21" w:rsidRPr="00E33CAB" w:rsidRDefault="00260F21" w:rsidP="005605E3">
      <w:pPr>
        <w:pStyle w:val="21"/>
        <w:spacing w:line="360" w:lineRule="auto"/>
        <w:ind w:firstLineChars="600" w:firstLine="1260"/>
        <w:rPr>
          <w:rFonts w:ascii="宋体"/>
          <w:szCs w:val="21"/>
        </w:rPr>
      </w:pPr>
      <w:r w:rsidRPr="007E4AE2">
        <w:rPr>
          <w:rFonts w:ascii="宋体" w:hint="eastAsia"/>
          <w:color w:val="FF0000"/>
          <w:szCs w:val="21"/>
        </w:rPr>
        <w:t>如图</w:t>
      </w:r>
      <w:r w:rsidRPr="007E4AE2">
        <w:rPr>
          <w:rFonts w:ascii="宋体"/>
          <w:color w:val="FF0000"/>
          <w:szCs w:val="21"/>
        </w:rPr>
        <w:t>所示：</w:t>
      </w:r>
      <w:r>
        <w:rPr>
          <w:noProof/>
        </w:rPr>
        <w:drawing>
          <wp:inline distT="0" distB="0" distL="0" distR="0" wp14:anchorId="12503083" wp14:editId="2961CBA9">
            <wp:extent cx="1209301" cy="66675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8127" cy="688157"/>
                    </a:xfrm>
                    <a:prstGeom prst="rect">
                      <a:avLst/>
                    </a:prstGeom>
                  </pic:spPr>
                </pic:pic>
              </a:graphicData>
            </a:graphic>
          </wp:inline>
        </w:drawing>
      </w:r>
    </w:p>
    <w:p w14:paraId="44A15C51" w14:textId="77777777" w:rsidR="00260F21" w:rsidRDefault="00260F21" w:rsidP="005605E3">
      <w:pPr>
        <w:pStyle w:val="21"/>
        <w:numPr>
          <w:ilvl w:val="0"/>
          <w:numId w:val="44"/>
        </w:numPr>
        <w:spacing w:line="360" w:lineRule="auto"/>
        <w:ind w:firstLineChars="0"/>
        <w:rPr>
          <w:rFonts w:ascii="宋体"/>
          <w:color w:val="00B050"/>
          <w:szCs w:val="21"/>
        </w:rPr>
      </w:pPr>
      <w:r w:rsidRPr="007E4AE2">
        <w:rPr>
          <w:rFonts w:ascii="宋体" w:hint="eastAsia"/>
          <w:color w:val="FF0000"/>
          <w:szCs w:val="21"/>
        </w:rPr>
        <w:lastRenderedPageBreak/>
        <w:t>若</w:t>
      </w:r>
      <w:r w:rsidRPr="007E4AE2">
        <w:rPr>
          <w:rFonts w:ascii="宋体"/>
          <w:color w:val="FF0000"/>
          <w:szCs w:val="21"/>
        </w:rPr>
        <w:t>数据删除失败时，当前页面进行toast提示</w:t>
      </w:r>
      <w:r w:rsidRPr="007E4AE2">
        <w:rPr>
          <w:rFonts w:ascii="宋体" w:hint="eastAsia"/>
          <w:color w:val="FF0000"/>
          <w:szCs w:val="21"/>
        </w:rPr>
        <w:t>2</w:t>
      </w:r>
      <w:r w:rsidRPr="007E4AE2">
        <w:rPr>
          <w:rFonts w:ascii="宋体"/>
          <w:color w:val="FF0000"/>
          <w:szCs w:val="21"/>
        </w:rPr>
        <w:t>s</w:t>
      </w:r>
      <w:r w:rsidRPr="007E4AE2">
        <w:rPr>
          <w:rFonts w:ascii="宋体" w:hint="eastAsia"/>
          <w:color w:val="FF0000"/>
          <w:szCs w:val="21"/>
        </w:rPr>
        <w:t>后</w:t>
      </w:r>
      <w:r w:rsidRPr="007E4AE2">
        <w:rPr>
          <w:rFonts w:ascii="宋体"/>
          <w:color w:val="FF0000"/>
          <w:szCs w:val="21"/>
        </w:rPr>
        <w:t>消失，文案：</w:t>
      </w:r>
      <w:r w:rsidRPr="007C3C4A">
        <w:rPr>
          <w:rFonts w:ascii="宋体"/>
          <w:color w:val="00B050"/>
          <w:szCs w:val="21"/>
        </w:rPr>
        <w:t>删除</w:t>
      </w:r>
      <w:r w:rsidRPr="007C3C4A">
        <w:rPr>
          <w:rFonts w:ascii="宋体" w:hint="eastAsia"/>
          <w:color w:val="00B050"/>
          <w:szCs w:val="21"/>
        </w:rPr>
        <w:t>失败</w:t>
      </w:r>
      <w:r>
        <w:rPr>
          <w:rFonts w:ascii="宋体" w:hint="eastAsia"/>
          <w:color w:val="00B050"/>
          <w:szCs w:val="21"/>
        </w:rPr>
        <w:t>，如有问题</w:t>
      </w:r>
      <w:r>
        <w:rPr>
          <w:rFonts w:ascii="宋体"/>
          <w:color w:val="00B050"/>
          <w:szCs w:val="21"/>
        </w:rPr>
        <w:t>请联系管理员。</w:t>
      </w:r>
    </w:p>
    <w:p w14:paraId="7D5F7433" w14:textId="77777777" w:rsidR="00260F21" w:rsidRPr="00E33CAB" w:rsidRDefault="00260F21" w:rsidP="005605E3">
      <w:pPr>
        <w:pStyle w:val="21"/>
        <w:spacing w:line="360" w:lineRule="auto"/>
        <w:ind w:firstLineChars="500" w:firstLine="1050"/>
        <w:rPr>
          <w:rFonts w:ascii="宋体"/>
          <w:szCs w:val="21"/>
        </w:rPr>
      </w:pPr>
      <w:r w:rsidRPr="007E4AE2">
        <w:rPr>
          <w:rFonts w:ascii="宋体" w:hint="eastAsia"/>
          <w:color w:val="FF0000"/>
          <w:szCs w:val="21"/>
        </w:rPr>
        <w:t>如图</w:t>
      </w:r>
      <w:r w:rsidRPr="007E4AE2">
        <w:rPr>
          <w:rFonts w:ascii="宋体"/>
          <w:color w:val="FF0000"/>
          <w:szCs w:val="21"/>
        </w:rPr>
        <w:t>所示：</w:t>
      </w:r>
      <w:r>
        <w:rPr>
          <w:noProof/>
        </w:rPr>
        <w:drawing>
          <wp:inline distT="0" distB="0" distL="0" distR="0" wp14:anchorId="27CEE378" wp14:editId="46F93A9A">
            <wp:extent cx="2419350" cy="715148"/>
            <wp:effectExtent l="0" t="0" r="0" b="889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2641" cy="719077"/>
                    </a:xfrm>
                    <a:prstGeom prst="rect">
                      <a:avLst/>
                    </a:prstGeom>
                  </pic:spPr>
                </pic:pic>
              </a:graphicData>
            </a:graphic>
          </wp:inline>
        </w:drawing>
      </w:r>
    </w:p>
    <w:p w14:paraId="51F9D47E" w14:textId="0EA986BD" w:rsidR="00260F21" w:rsidRPr="007E4AE2" w:rsidRDefault="00260F21" w:rsidP="005605E3">
      <w:pPr>
        <w:pStyle w:val="21"/>
        <w:numPr>
          <w:ilvl w:val="0"/>
          <w:numId w:val="44"/>
        </w:numPr>
        <w:spacing w:line="360" w:lineRule="auto"/>
        <w:ind w:firstLineChars="0"/>
        <w:rPr>
          <w:rFonts w:ascii="宋体"/>
          <w:color w:val="FF0000"/>
          <w:szCs w:val="21"/>
        </w:rPr>
      </w:pPr>
      <w:r w:rsidRPr="007E4AE2">
        <w:rPr>
          <w:rFonts w:ascii="宋体" w:hint="eastAsia"/>
          <w:color w:val="FF0000"/>
          <w:szCs w:val="21"/>
        </w:rPr>
        <w:t>如果</w:t>
      </w:r>
      <w:r w:rsidRPr="007E4AE2">
        <w:rPr>
          <w:rFonts w:ascii="宋体"/>
          <w:color w:val="FF0000"/>
          <w:szCs w:val="21"/>
        </w:rPr>
        <w:t>数据被删除</w:t>
      </w:r>
      <w:r w:rsidRPr="007E4AE2">
        <w:rPr>
          <w:rFonts w:ascii="宋体" w:hint="eastAsia"/>
          <w:color w:val="FF0000"/>
          <w:szCs w:val="21"/>
        </w:rPr>
        <w:t>成功</w:t>
      </w:r>
      <w:r w:rsidRPr="007E4AE2">
        <w:rPr>
          <w:rFonts w:ascii="宋体"/>
          <w:color w:val="FF0000"/>
          <w:szCs w:val="21"/>
        </w:rPr>
        <w:t>后</w:t>
      </w:r>
      <w:r w:rsidRPr="007E4AE2">
        <w:rPr>
          <w:rFonts w:ascii="宋体" w:hint="eastAsia"/>
          <w:color w:val="FF0000"/>
          <w:szCs w:val="21"/>
        </w:rPr>
        <w:t>，</w:t>
      </w:r>
      <w:r w:rsidRPr="007E4AE2">
        <w:rPr>
          <w:rFonts w:ascii="宋体"/>
          <w:color w:val="FF0000"/>
          <w:szCs w:val="21"/>
        </w:rPr>
        <w:t>那么会有</w:t>
      </w:r>
      <w:r w:rsidRPr="007E4AE2">
        <w:rPr>
          <w:rFonts w:ascii="宋体" w:hint="eastAsia"/>
          <w:color w:val="FF0000"/>
          <w:szCs w:val="21"/>
        </w:rPr>
        <w:t>小的</w:t>
      </w:r>
      <w:r w:rsidRPr="007E4AE2">
        <w:rPr>
          <w:rFonts w:ascii="宋体"/>
          <w:color w:val="FF0000"/>
          <w:szCs w:val="21"/>
        </w:rPr>
        <w:t>动效展示，被删除的数据</w:t>
      </w:r>
      <w:r w:rsidRPr="007E4AE2">
        <w:rPr>
          <w:rFonts w:ascii="宋体" w:hint="eastAsia"/>
          <w:color w:val="FF0000"/>
          <w:szCs w:val="21"/>
        </w:rPr>
        <w:t>消失</w:t>
      </w:r>
      <w:r w:rsidRPr="007E4AE2">
        <w:rPr>
          <w:rFonts w:ascii="宋体"/>
          <w:color w:val="FF0000"/>
          <w:szCs w:val="21"/>
        </w:rPr>
        <w:t>后，该条数据</w:t>
      </w:r>
      <w:r w:rsidRPr="007E4AE2">
        <w:rPr>
          <w:rFonts w:ascii="宋体" w:hint="eastAsia"/>
          <w:color w:val="FF0000"/>
          <w:szCs w:val="21"/>
        </w:rPr>
        <w:t>下</w:t>
      </w:r>
      <w:r w:rsidRPr="007E4AE2">
        <w:rPr>
          <w:rFonts w:ascii="宋体"/>
          <w:color w:val="FF0000"/>
          <w:szCs w:val="21"/>
        </w:rPr>
        <w:t>的其他数据集体</w:t>
      </w:r>
      <w:r w:rsidRPr="007E4AE2">
        <w:rPr>
          <w:rFonts w:ascii="宋体" w:hint="eastAsia"/>
          <w:color w:val="FF0000"/>
          <w:szCs w:val="21"/>
        </w:rPr>
        <w:t>往上</w:t>
      </w:r>
      <w:r w:rsidRPr="007E4AE2">
        <w:rPr>
          <w:rFonts w:ascii="宋体"/>
          <w:color w:val="FF0000"/>
          <w:szCs w:val="21"/>
        </w:rPr>
        <w:t>移动，让管理员感知到该条数据已经被删除了。</w:t>
      </w:r>
    </w:p>
    <w:p w14:paraId="7859CB4C" w14:textId="3F573BA4" w:rsidR="00260F21" w:rsidRPr="007E4AE2" w:rsidRDefault="003A04F4" w:rsidP="005605E3">
      <w:pPr>
        <w:pStyle w:val="21"/>
        <w:spacing w:line="360" w:lineRule="auto"/>
        <w:ind w:leftChars="270" w:left="567" w:firstLineChars="0" w:firstLine="0"/>
        <w:rPr>
          <w:rFonts w:ascii="宋体"/>
          <w:color w:val="FF0000"/>
          <w:szCs w:val="21"/>
        </w:rPr>
      </w:pPr>
      <w:r w:rsidRPr="007E4AE2">
        <w:rPr>
          <w:rFonts w:ascii="宋体" w:hint="eastAsia"/>
          <w:color w:val="FF0000"/>
          <w:szCs w:val="21"/>
        </w:rPr>
        <w:t>（3）</w:t>
      </w:r>
      <w:r w:rsidR="00260F21" w:rsidRPr="007E4AE2">
        <w:rPr>
          <w:rFonts w:ascii="宋体" w:hint="eastAsia"/>
          <w:color w:val="FF0000"/>
          <w:szCs w:val="21"/>
        </w:rPr>
        <w:t>点击</w:t>
      </w:r>
      <w:r w:rsidR="00260F21" w:rsidRPr="007E4AE2">
        <w:rPr>
          <w:noProof/>
          <w:color w:val="FF0000"/>
        </w:rPr>
        <w:drawing>
          <wp:inline distT="0" distB="0" distL="0" distR="0" wp14:anchorId="6249EEC6" wp14:editId="495A110C">
            <wp:extent cx="275590" cy="151765"/>
            <wp:effectExtent l="0" t="0" r="0" b="63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75590" cy="151765"/>
                    </a:xfrm>
                    <a:prstGeom prst="rect">
                      <a:avLst/>
                    </a:prstGeom>
                  </pic:spPr>
                </pic:pic>
              </a:graphicData>
            </a:graphic>
          </wp:inline>
        </w:drawing>
      </w:r>
      <w:r w:rsidR="00260F21" w:rsidRPr="007E4AE2">
        <w:rPr>
          <w:rFonts w:ascii="宋体" w:hint="eastAsia"/>
          <w:color w:val="FF0000"/>
          <w:szCs w:val="21"/>
        </w:rPr>
        <w:t>时</w:t>
      </w:r>
      <w:r w:rsidR="00260F21" w:rsidRPr="007E4AE2">
        <w:rPr>
          <w:rFonts w:ascii="宋体"/>
          <w:color w:val="FF0000"/>
          <w:szCs w:val="21"/>
        </w:rPr>
        <w:t>，</w:t>
      </w:r>
      <w:r w:rsidR="00260F21" w:rsidRPr="007E4AE2">
        <w:rPr>
          <w:rFonts w:ascii="宋体" w:hint="eastAsia"/>
          <w:color w:val="FF0000"/>
          <w:szCs w:val="21"/>
        </w:rPr>
        <w:t>那么保存</w:t>
      </w:r>
      <w:r w:rsidR="00260F21" w:rsidRPr="007E4AE2">
        <w:rPr>
          <w:rFonts w:ascii="宋体"/>
          <w:color w:val="FF0000"/>
          <w:szCs w:val="21"/>
        </w:rPr>
        <w:t>的该条数据的文本框消失，回到最初的状态，如图</w:t>
      </w:r>
      <w:r w:rsidR="00260F21" w:rsidRPr="007E4AE2">
        <w:rPr>
          <w:rFonts w:ascii="宋体" w:hint="eastAsia"/>
          <w:color w:val="FF0000"/>
          <w:szCs w:val="21"/>
        </w:rPr>
        <w:t>所示</w:t>
      </w:r>
      <w:r w:rsidR="00260F21" w:rsidRPr="007E4AE2">
        <w:rPr>
          <w:rFonts w:ascii="宋体"/>
          <w:color w:val="FF0000"/>
          <w:szCs w:val="21"/>
        </w:rPr>
        <w:t>：</w:t>
      </w:r>
      <w:r w:rsidRPr="007E4AE2">
        <w:rPr>
          <w:noProof/>
          <w:color w:val="FF0000"/>
        </w:rPr>
        <w:drawing>
          <wp:inline distT="0" distB="0" distL="0" distR="0" wp14:anchorId="1097D17B" wp14:editId="0FBF79C5">
            <wp:extent cx="1313096" cy="565749"/>
            <wp:effectExtent l="19050" t="19050" r="20955" b="2540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36570" cy="575863"/>
                    </a:xfrm>
                    <a:prstGeom prst="rect">
                      <a:avLst/>
                    </a:prstGeom>
                    <a:ln>
                      <a:solidFill>
                        <a:schemeClr val="accent1"/>
                      </a:solidFill>
                    </a:ln>
                  </pic:spPr>
                </pic:pic>
              </a:graphicData>
            </a:graphic>
          </wp:inline>
        </w:drawing>
      </w:r>
    </w:p>
    <w:p w14:paraId="27D92789" w14:textId="5FE78183" w:rsidR="00260F21" w:rsidRDefault="00260F21" w:rsidP="005605E3">
      <w:pPr>
        <w:pStyle w:val="21"/>
        <w:numPr>
          <w:ilvl w:val="0"/>
          <w:numId w:val="44"/>
        </w:numPr>
        <w:spacing w:line="360" w:lineRule="auto"/>
        <w:ind w:firstLineChars="0"/>
        <w:rPr>
          <w:rFonts w:ascii="宋体"/>
          <w:color w:val="00B050"/>
          <w:szCs w:val="21"/>
        </w:rPr>
      </w:pPr>
      <w:r w:rsidRPr="007E4AE2">
        <w:rPr>
          <w:rFonts w:ascii="宋体"/>
          <w:color w:val="FF0000"/>
          <w:szCs w:val="21"/>
        </w:rPr>
        <w:t>同时</w:t>
      </w:r>
      <w:r w:rsidRPr="007E4AE2">
        <w:rPr>
          <w:rFonts w:ascii="宋体" w:hint="eastAsia"/>
          <w:color w:val="FF0000"/>
          <w:szCs w:val="21"/>
        </w:rPr>
        <w:t>若</w:t>
      </w:r>
      <w:r w:rsidRPr="007E4AE2">
        <w:rPr>
          <w:rFonts w:ascii="宋体"/>
          <w:color w:val="FF0000"/>
          <w:szCs w:val="21"/>
        </w:rPr>
        <w:t>数据保存成功，当前页面进行toast提示</w:t>
      </w:r>
      <w:r w:rsidRPr="007E4AE2">
        <w:rPr>
          <w:rFonts w:ascii="宋体" w:hint="eastAsia"/>
          <w:color w:val="FF0000"/>
          <w:szCs w:val="21"/>
        </w:rPr>
        <w:t>2</w:t>
      </w:r>
      <w:r w:rsidRPr="007E4AE2">
        <w:rPr>
          <w:rFonts w:ascii="宋体"/>
          <w:color w:val="FF0000"/>
          <w:szCs w:val="21"/>
        </w:rPr>
        <w:t>s</w:t>
      </w:r>
      <w:r w:rsidRPr="007E4AE2">
        <w:rPr>
          <w:rFonts w:ascii="宋体" w:hint="eastAsia"/>
          <w:color w:val="FF0000"/>
          <w:szCs w:val="21"/>
        </w:rPr>
        <w:t>后</w:t>
      </w:r>
      <w:r w:rsidRPr="007E4AE2">
        <w:rPr>
          <w:rFonts w:ascii="宋体"/>
          <w:color w:val="FF0000"/>
          <w:szCs w:val="21"/>
        </w:rPr>
        <w:t>消失，文案：</w:t>
      </w:r>
      <w:r w:rsidRPr="007C3C4A">
        <w:rPr>
          <w:rFonts w:ascii="宋体" w:hint="eastAsia"/>
          <w:color w:val="00B050"/>
          <w:szCs w:val="21"/>
        </w:rPr>
        <w:t>保存成功！</w:t>
      </w:r>
    </w:p>
    <w:p w14:paraId="50CE6F3C" w14:textId="77777777" w:rsidR="00260F21" w:rsidRPr="007E4AE2" w:rsidRDefault="00260F21" w:rsidP="005605E3">
      <w:pPr>
        <w:pStyle w:val="21"/>
        <w:spacing w:line="360" w:lineRule="auto"/>
        <w:ind w:firstLineChars="600" w:firstLine="1260"/>
        <w:rPr>
          <w:rFonts w:ascii="宋体"/>
          <w:color w:val="FF0000"/>
          <w:szCs w:val="21"/>
        </w:rPr>
      </w:pPr>
      <w:r w:rsidRPr="007E4AE2">
        <w:rPr>
          <w:rFonts w:ascii="宋体" w:hint="eastAsia"/>
          <w:color w:val="FF0000"/>
          <w:szCs w:val="21"/>
        </w:rPr>
        <w:t>如图</w:t>
      </w:r>
      <w:r w:rsidRPr="007E4AE2">
        <w:rPr>
          <w:rFonts w:ascii="宋体"/>
          <w:color w:val="FF0000"/>
          <w:szCs w:val="21"/>
        </w:rPr>
        <w:t>所示：</w:t>
      </w:r>
      <w:r w:rsidRPr="007E4AE2">
        <w:rPr>
          <w:noProof/>
          <w:color w:val="FF0000"/>
        </w:rPr>
        <w:drawing>
          <wp:inline distT="0" distB="0" distL="0" distR="0" wp14:anchorId="79A90808" wp14:editId="64A60A53">
            <wp:extent cx="1076325" cy="593433"/>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93743" cy="603037"/>
                    </a:xfrm>
                    <a:prstGeom prst="rect">
                      <a:avLst/>
                    </a:prstGeom>
                  </pic:spPr>
                </pic:pic>
              </a:graphicData>
            </a:graphic>
          </wp:inline>
        </w:drawing>
      </w:r>
    </w:p>
    <w:p w14:paraId="1A8E410B" w14:textId="0E998DF8" w:rsidR="00260F21" w:rsidRPr="00066632" w:rsidRDefault="00260F21" w:rsidP="005605E3">
      <w:pPr>
        <w:pStyle w:val="21"/>
        <w:numPr>
          <w:ilvl w:val="0"/>
          <w:numId w:val="44"/>
        </w:numPr>
        <w:spacing w:line="360" w:lineRule="auto"/>
        <w:ind w:firstLineChars="0"/>
        <w:rPr>
          <w:rFonts w:ascii="宋体"/>
          <w:szCs w:val="21"/>
        </w:rPr>
      </w:pPr>
      <w:r w:rsidRPr="007E4AE2">
        <w:rPr>
          <w:rFonts w:ascii="宋体"/>
          <w:color w:val="FF0000"/>
          <w:szCs w:val="21"/>
        </w:rPr>
        <w:t>同时</w:t>
      </w:r>
      <w:r w:rsidRPr="007E4AE2">
        <w:rPr>
          <w:rFonts w:ascii="宋体" w:hint="eastAsia"/>
          <w:color w:val="FF0000"/>
          <w:szCs w:val="21"/>
        </w:rPr>
        <w:t>若</w:t>
      </w:r>
      <w:r w:rsidRPr="007E4AE2">
        <w:rPr>
          <w:rFonts w:ascii="宋体"/>
          <w:color w:val="FF0000"/>
          <w:szCs w:val="21"/>
        </w:rPr>
        <w:t>数据保存失败，那么当前页面进行toast</w:t>
      </w:r>
      <w:r w:rsidRPr="007E4AE2">
        <w:rPr>
          <w:rFonts w:ascii="宋体" w:hint="eastAsia"/>
          <w:color w:val="FF0000"/>
          <w:szCs w:val="21"/>
        </w:rPr>
        <w:t>提醒2</w:t>
      </w:r>
      <w:r w:rsidRPr="007E4AE2">
        <w:rPr>
          <w:rFonts w:ascii="宋体"/>
          <w:color w:val="FF0000"/>
          <w:szCs w:val="21"/>
        </w:rPr>
        <w:t>s后消失</w:t>
      </w:r>
      <w:r w:rsidRPr="007E4AE2">
        <w:rPr>
          <w:rFonts w:ascii="宋体" w:hint="eastAsia"/>
          <w:color w:val="FF0000"/>
          <w:szCs w:val="21"/>
        </w:rPr>
        <w:t>，</w:t>
      </w:r>
      <w:r w:rsidRPr="007E4AE2">
        <w:rPr>
          <w:rFonts w:ascii="宋体"/>
          <w:color w:val="FF0000"/>
          <w:szCs w:val="21"/>
        </w:rPr>
        <w:t>文案：</w:t>
      </w:r>
      <w:r w:rsidRPr="0083577A">
        <w:rPr>
          <w:rFonts w:ascii="宋体"/>
          <w:color w:val="00B050"/>
          <w:szCs w:val="21"/>
        </w:rPr>
        <w:t>保存失败</w:t>
      </w:r>
      <w:r w:rsidRPr="0083577A">
        <w:rPr>
          <w:rFonts w:ascii="宋体" w:hint="eastAsia"/>
          <w:color w:val="00B050"/>
          <w:szCs w:val="21"/>
        </w:rPr>
        <w:t>，如有问题</w:t>
      </w:r>
      <w:r w:rsidRPr="0083577A">
        <w:rPr>
          <w:rFonts w:ascii="宋体"/>
          <w:color w:val="00B050"/>
          <w:szCs w:val="21"/>
        </w:rPr>
        <w:t>请联系管理员。</w:t>
      </w:r>
    </w:p>
    <w:p w14:paraId="729186F9" w14:textId="2D7837D0" w:rsidR="00260F21" w:rsidRPr="007E4AE2" w:rsidRDefault="00260F21" w:rsidP="005605E3">
      <w:pPr>
        <w:pStyle w:val="21"/>
        <w:spacing w:line="360" w:lineRule="auto"/>
        <w:ind w:left="1192" w:firstLineChars="0" w:firstLine="0"/>
        <w:rPr>
          <w:rFonts w:ascii="宋体"/>
          <w:color w:val="FF0000"/>
          <w:szCs w:val="21"/>
        </w:rPr>
      </w:pPr>
      <w:r w:rsidRPr="007E4AE2">
        <w:rPr>
          <w:rFonts w:ascii="宋体" w:hint="eastAsia"/>
          <w:color w:val="FF0000"/>
          <w:szCs w:val="21"/>
        </w:rPr>
        <w:t>如图</w:t>
      </w:r>
      <w:r w:rsidRPr="007E4AE2">
        <w:rPr>
          <w:rFonts w:ascii="宋体"/>
          <w:color w:val="FF0000"/>
          <w:szCs w:val="21"/>
        </w:rPr>
        <w:t>所示：</w:t>
      </w:r>
      <w:r w:rsidRPr="007E4AE2">
        <w:rPr>
          <w:rFonts w:ascii="宋体"/>
          <w:noProof/>
          <w:color w:val="FF0000"/>
          <w:szCs w:val="21"/>
        </w:rPr>
        <w:drawing>
          <wp:inline distT="0" distB="0" distL="0" distR="0" wp14:anchorId="50E6EFE3" wp14:editId="468DBA38">
            <wp:extent cx="2305050" cy="681361"/>
            <wp:effectExtent l="0" t="0" r="0" b="444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0734" cy="691909"/>
                    </a:xfrm>
                    <a:prstGeom prst="rect">
                      <a:avLst/>
                    </a:prstGeom>
                  </pic:spPr>
                </pic:pic>
              </a:graphicData>
            </a:graphic>
          </wp:inline>
        </w:drawing>
      </w:r>
    </w:p>
    <w:p w14:paraId="4948AD26" w14:textId="56A18AF9" w:rsidR="00EC0D89" w:rsidRDefault="00972861" w:rsidP="005605E3">
      <w:pPr>
        <w:pStyle w:val="21"/>
        <w:numPr>
          <w:ilvl w:val="0"/>
          <w:numId w:val="29"/>
        </w:numPr>
        <w:spacing w:line="360" w:lineRule="auto"/>
        <w:ind w:left="0" w:firstLineChars="0" w:firstLine="0"/>
      </w:pPr>
      <w:r>
        <w:rPr>
          <w:rFonts w:hint="eastAsia"/>
        </w:rPr>
        <w:t>点击某个销售步骤的名字</w:t>
      </w:r>
      <w:r w:rsidR="009D7B7C">
        <w:rPr>
          <w:rFonts w:hint="eastAsia"/>
        </w:rPr>
        <w:t>如图</w:t>
      </w:r>
      <w:r w:rsidR="00460634">
        <w:rPr>
          <w:rFonts w:hint="eastAsia"/>
          <w:noProof/>
        </w:rPr>
        <w:t>红色区域</w:t>
      </w:r>
      <w:r w:rsidR="00460634">
        <w:rPr>
          <w:noProof/>
        </w:rPr>
        <w:drawing>
          <wp:inline distT="0" distB="0" distL="0" distR="0" wp14:anchorId="5BCB1F96" wp14:editId="278F5A53">
            <wp:extent cx="1555780" cy="249693"/>
            <wp:effectExtent l="19050" t="19050" r="25400" b="1714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50403" cy="264879"/>
                    </a:xfrm>
                    <a:prstGeom prst="rect">
                      <a:avLst/>
                    </a:prstGeom>
                    <a:ln>
                      <a:solidFill>
                        <a:schemeClr val="accent1"/>
                      </a:solidFill>
                    </a:ln>
                  </pic:spPr>
                </pic:pic>
              </a:graphicData>
            </a:graphic>
          </wp:inline>
        </w:drawing>
      </w:r>
      <w:r>
        <w:rPr>
          <w:rFonts w:hint="eastAsia"/>
        </w:rPr>
        <w:t>，则在左侧展示出一个区域且指到该名称处</w:t>
      </w:r>
      <w:r w:rsidR="00946453">
        <w:rPr>
          <w:rFonts w:hint="eastAsia"/>
        </w:rPr>
        <w:t>，该数据样式分类两种情况：（一）该销售步骤未设置页面信息；（二）该销售步骤已设置页面信息；</w:t>
      </w:r>
    </w:p>
    <w:p w14:paraId="0E5D657A" w14:textId="5135D50A" w:rsidR="00946453" w:rsidRPr="009650E9" w:rsidRDefault="00946453" w:rsidP="005605E3">
      <w:pPr>
        <w:pStyle w:val="21"/>
        <w:numPr>
          <w:ilvl w:val="0"/>
          <w:numId w:val="45"/>
        </w:numPr>
        <w:spacing w:line="360" w:lineRule="auto"/>
        <w:ind w:firstLineChars="0"/>
        <w:rPr>
          <w:b/>
        </w:rPr>
      </w:pPr>
      <w:r w:rsidRPr="009650E9">
        <w:rPr>
          <w:rFonts w:hint="eastAsia"/>
          <w:b/>
        </w:rPr>
        <w:t>该销售步骤未设置页面信息，样式如下图所示：</w:t>
      </w:r>
    </w:p>
    <w:p w14:paraId="193AB2FB" w14:textId="4DCFCE3F" w:rsidR="00946453" w:rsidRDefault="00BC7799" w:rsidP="005605E3">
      <w:pPr>
        <w:pStyle w:val="21"/>
        <w:spacing w:line="360" w:lineRule="auto"/>
        <w:ind w:firstLineChars="0" w:firstLine="0"/>
      </w:pPr>
      <w:r>
        <w:rPr>
          <w:noProof/>
        </w:rPr>
        <w:lastRenderedPageBreak/>
        <w:drawing>
          <wp:inline distT="0" distB="0" distL="0" distR="0" wp14:anchorId="3BC92707" wp14:editId="1A0F60FF">
            <wp:extent cx="5274310" cy="2155825"/>
            <wp:effectExtent l="19050" t="19050" r="21590" b="1587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155825"/>
                    </a:xfrm>
                    <a:prstGeom prst="rect">
                      <a:avLst/>
                    </a:prstGeom>
                    <a:ln>
                      <a:solidFill>
                        <a:schemeClr val="accent1"/>
                      </a:solidFill>
                    </a:ln>
                  </pic:spPr>
                </pic:pic>
              </a:graphicData>
            </a:graphic>
          </wp:inline>
        </w:drawing>
      </w:r>
    </w:p>
    <w:p w14:paraId="44624F13" w14:textId="1EAE5BE7" w:rsidR="002E22D2" w:rsidRDefault="002E22D2" w:rsidP="005605E3">
      <w:pPr>
        <w:pStyle w:val="21"/>
        <w:spacing w:line="360" w:lineRule="auto"/>
        <w:ind w:firstLineChars="0" w:firstLine="0"/>
        <w:rPr>
          <w:color w:val="FF0000"/>
        </w:rPr>
      </w:pPr>
      <w:r w:rsidRPr="002E22D2">
        <w:rPr>
          <w:rFonts w:hint="eastAsia"/>
          <w:color w:val="FF0000"/>
        </w:rPr>
        <w:t>注：（</w:t>
      </w:r>
      <w:r w:rsidRPr="002E22D2">
        <w:rPr>
          <w:rFonts w:hint="eastAsia"/>
          <w:color w:val="FF0000"/>
        </w:rPr>
        <w:t>1</w:t>
      </w:r>
      <w:r w:rsidRPr="002E22D2">
        <w:rPr>
          <w:rFonts w:hint="eastAsia"/>
          <w:color w:val="FF0000"/>
        </w:rPr>
        <w:t>）</w:t>
      </w:r>
      <w:r>
        <w:rPr>
          <w:rFonts w:hint="eastAsia"/>
          <w:color w:val="FF0000"/>
        </w:rPr>
        <w:t>由于</w:t>
      </w:r>
      <w:r w:rsidR="00EB72B7">
        <w:rPr>
          <w:rFonts w:hint="eastAsia"/>
          <w:color w:val="FF0000"/>
        </w:rPr>
        <w:t>该步骤还未设置信息，故使用文字进行提示用户如何操作，文案描述：</w:t>
      </w:r>
    </w:p>
    <w:p w14:paraId="4174AF4D" w14:textId="40C3F8C2" w:rsidR="00EB72B7" w:rsidRPr="00EB72B7" w:rsidRDefault="00EB72B7" w:rsidP="005605E3">
      <w:pPr>
        <w:pStyle w:val="21"/>
        <w:spacing w:line="360" w:lineRule="auto"/>
        <w:rPr>
          <w:color w:val="00B050"/>
        </w:rPr>
      </w:pPr>
      <w:r>
        <w:rPr>
          <w:color w:val="FF0000"/>
        </w:rPr>
        <w:t xml:space="preserve">        </w:t>
      </w:r>
      <w:r w:rsidRPr="00EB72B7">
        <w:rPr>
          <w:rFonts w:hint="eastAsia"/>
          <w:color w:val="00B050"/>
        </w:rPr>
        <w:t>该步骤还未设置页面信息！</w:t>
      </w:r>
    </w:p>
    <w:p w14:paraId="34760580" w14:textId="63E92BB9" w:rsidR="00EB72B7" w:rsidRPr="00EB72B7" w:rsidRDefault="00EB72B7" w:rsidP="005605E3">
      <w:pPr>
        <w:pStyle w:val="21"/>
        <w:spacing w:line="360" w:lineRule="auto"/>
        <w:ind w:firstLineChars="600" w:firstLine="1260"/>
        <w:rPr>
          <w:color w:val="00B050"/>
        </w:rPr>
      </w:pPr>
      <w:r w:rsidRPr="00EB72B7">
        <w:rPr>
          <w:rFonts w:hint="eastAsia"/>
          <w:color w:val="00B050"/>
        </w:rPr>
        <w:t>通过点击“添加分类”可选择已设置好的“</w:t>
      </w:r>
      <w:r w:rsidR="0094062A">
        <w:rPr>
          <w:rFonts w:hint="eastAsia"/>
          <w:color w:val="00B050"/>
        </w:rPr>
        <w:t>投保基础数据设置</w:t>
      </w:r>
      <w:r w:rsidRPr="00EB72B7">
        <w:rPr>
          <w:rFonts w:hint="eastAsia"/>
          <w:color w:val="00B050"/>
        </w:rPr>
        <w:t>”的通用数据；</w:t>
      </w:r>
    </w:p>
    <w:p w14:paraId="220877EC" w14:textId="0CAF319A" w:rsidR="00EB72B7" w:rsidRDefault="00EB72B7" w:rsidP="005605E3">
      <w:pPr>
        <w:pStyle w:val="21"/>
        <w:spacing w:line="360" w:lineRule="auto"/>
        <w:ind w:firstLineChars="600" w:firstLine="1260"/>
        <w:rPr>
          <w:color w:val="FF0000"/>
        </w:rPr>
      </w:pPr>
      <w:r w:rsidRPr="00EB72B7">
        <w:rPr>
          <w:rFonts w:hint="eastAsia"/>
          <w:color w:val="00B050"/>
        </w:rPr>
        <w:t>通过点击“自定义内容”可为页面设置差异化个性信息。</w:t>
      </w:r>
    </w:p>
    <w:p w14:paraId="380E959F" w14:textId="43BCF18E" w:rsidR="00EB72B7" w:rsidRDefault="00EB72B7" w:rsidP="005605E3">
      <w:pPr>
        <w:pStyle w:val="21"/>
        <w:spacing w:line="360" w:lineRule="auto"/>
      </w:pPr>
      <w:r>
        <w:rPr>
          <w:rFonts w:hint="eastAsia"/>
          <w:color w:val="FF0000"/>
        </w:rPr>
        <w:t>（</w:t>
      </w:r>
      <w:r>
        <w:rPr>
          <w:rFonts w:hint="eastAsia"/>
          <w:color w:val="FF0000"/>
        </w:rPr>
        <w:t>2</w:t>
      </w:r>
      <w:r>
        <w:rPr>
          <w:rFonts w:hint="eastAsia"/>
          <w:color w:val="FF0000"/>
        </w:rPr>
        <w:t>）</w:t>
      </w:r>
      <w:r w:rsidR="00CE2184">
        <w:rPr>
          <w:rFonts w:hint="eastAsia"/>
          <w:color w:val="FF0000"/>
        </w:rPr>
        <w:t>点击</w:t>
      </w:r>
      <w:r w:rsidR="00124427" w:rsidRPr="00124427">
        <w:rPr>
          <w:noProof/>
        </w:rPr>
        <w:t xml:space="preserve"> </w:t>
      </w:r>
      <w:r w:rsidR="00124427">
        <w:rPr>
          <w:noProof/>
        </w:rPr>
        <w:drawing>
          <wp:inline distT="0" distB="0" distL="0" distR="0" wp14:anchorId="44691066" wp14:editId="0DA6FA77">
            <wp:extent cx="2380952" cy="342857"/>
            <wp:effectExtent l="0" t="0" r="635"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80952" cy="342857"/>
                    </a:xfrm>
                    <a:prstGeom prst="rect">
                      <a:avLst/>
                    </a:prstGeom>
                  </pic:spPr>
                </pic:pic>
              </a:graphicData>
            </a:graphic>
          </wp:inline>
        </w:drawing>
      </w:r>
      <w:r w:rsidR="00CE2184">
        <w:rPr>
          <w:rFonts w:hint="eastAsia"/>
        </w:rPr>
        <w:t>在当前页面打开弹框，具体描述下方描述；</w:t>
      </w:r>
    </w:p>
    <w:p w14:paraId="0B028977" w14:textId="5A54D5C6" w:rsidR="00CE2184" w:rsidRPr="00EB72B7" w:rsidRDefault="00CE2184" w:rsidP="005605E3">
      <w:pPr>
        <w:pStyle w:val="21"/>
        <w:spacing w:line="360" w:lineRule="auto"/>
        <w:rPr>
          <w:color w:val="FF0000"/>
        </w:rPr>
      </w:pPr>
      <w:r>
        <w:rPr>
          <w:rFonts w:hint="eastAsia"/>
          <w:color w:val="FF0000"/>
        </w:rPr>
        <w:t>（</w:t>
      </w:r>
      <w:r>
        <w:rPr>
          <w:rFonts w:hint="eastAsia"/>
          <w:color w:val="FF0000"/>
        </w:rPr>
        <w:t>3</w:t>
      </w:r>
      <w:r>
        <w:rPr>
          <w:rFonts w:hint="eastAsia"/>
          <w:color w:val="FF0000"/>
        </w:rPr>
        <w:t>）点击</w:t>
      </w:r>
      <w:r w:rsidR="00124427" w:rsidRPr="00124427">
        <w:rPr>
          <w:noProof/>
        </w:rPr>
        <w:t xml:space="preserve"> </w:t>
      </w:r>
      <w:r w:rsidR="00124427">
        <w:rPr>
          <w:noProof/>
        </w:rPr>
        <w:drawing>
          <wp:inline distT="0" distB="0" distL="0" distR="0" wp14:anchorId="093457AF" wp14:editId="381490BE">
            <wp:extent cx="2380952" cy="342857"/>
            <wp:effectExtent l="0" t="0" r="63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80952" cy="342857"/>
                    </a:xfrm>
                    <a:prstGeom prst="rect">
                      <a:avLst/>
                    </a:prstGeom>
                  </pic:spPr>
                </pic:pic>
              </a:graphicData>
            </a:graphic>
          </wp:inline>
        </w:drawing>
      </w:r>
      <w:r>
        <w:rPr>
          <w:rFonts w:hint="eastAsia"/>
        </w:rPr>
        <w:t>在当前页面打开弹框，具体描述下方描述；</w:t>
      </w:r>
    </w:p>
    <w:p w14:paraId="5BA337ED" w14:textId="5556A66F" w:rsidR="00946453" w:rsidRPr="009650E9" w:rsidRDefault="00946453" w:rsidP="005605E3">
      <w:pPr>
        <w:pStyle w:val="21"/>
        <w:numPr>
          <w:ilvl w:val="0"/>
          <w:numId w:val="45"/>
        </w:numPr>
        <w:spacing w:line="360" w:lineRule="auto"/>
        <w:ind w:firstLineChars="0"/>
        <w:rPr>
          <w:b/>
        </w:rPr>
      </w:pPr>
      <w:r w:rsidRPr="009650E9">
        <w:rPr>
          <w:rFonts w:hint="eastAsia"/>
          <w:b/>
        </w:rPr>
        <w:t>该销售步骤已设置页面信息，样式如下图所示：</w:t>
      </w:r>
    </w:p>
    <w:p w14:paraId="783BC8E3" w14:textId="763F59D4" w:rsidR="00946453" w:rsidRDefault="00EC5974" w:rsidP="005605E3">
      <w:pPr>
        <w:pStyle w:val="21"/>
        <w:spacing w:line="360" w:lineRule="auto"/>
        <w:ind w:firstLineChars="0" w:firstLine="0"/>
      </w:pPr>
      <w:r>
        <w:rPr>
          <w:noProof/>
        </w:rPr>
        <w:drawing>
          <wp:inline distT="0" distB="0" distL="0" distR="0" wp14:anchorId="7766132C" wp14:editId="4D9F19A0">
            <wp:extent cx="6314738" cy="2667000"/>
            <wp:effectExtent l="19050" t="19050" r="10160" b="190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22513" cy="2670284"/>
                    </a:xfrm>
                    <a:prstGeom prst="rect">
                      <a:avLst/>
                    </a:prstGeom>
                    <a:ln>
                      <a:solidFill>
                        <a:schemeClr val="accent1"/>
                      </a:solidFill>
                    </a:ln>
                  </pic:spPr>
                </pic:pic>
              </a:graphicData>
            </a:graphic>
          </wp:inline>
        </w:drawing>
      </w:r>
    </w:p>
    <w:p w14:paraId="24E86CDD" w14:textId="073D6AD6" w:rsidR="009650E9" w:rsidRDefault="009650E9" w:rsidP="005605E3">
      <w:pPr>
        <w:pStyle w:val="21"/>
        <w:spacing w:line="360" w:lineRule="auto"/>
        <w:ind w:firstLineChars="0" w:firstLine="0"/>
        <w:rPr>
          <w:color w:val="FF0000"/>
        </w:rPr>
      </w:pPr>
      <w:r w:rsidRPr="009650E9">
        <w:rPr>
          <w:rFonts w:hint="eastAsia"/>
          <w:color w:val="FF0000"/>
        </w:rPr>
        <w:t>注：（</w:t>
      </w:r>
      <w:r w:rsidRPr="009650E9">
        <w:rPr>
          <w:rFonts w:hint="eastAsia"/>
          <w:color w:val="FF0000"/>
        </w:rPr>
        <w:t>1</w:t>
      </w:r>
      <w:r w:rsidRPr="009650E9">
        <w:rPr>
          <w:rFonts w:hint="eastAsia"/>
          <w:color w:val="FF0000"/>
        </w:rPr>
        <w:t>）</w:t>
      </w:r>
      <w:r w:rsidR="00275FAC">
        <w:rPr>
          <w:rFonts w:hint="eastAsia"/>
          <w:color w:val="FF0000"/>
        </w:rPr>
        <w:t>展示出用户</w:t>
      </w:r>
      <w:r w:rsidR="00E87133">
        <w:rPr>
          <w:rFonts w:hint="eastAsia"/>
          <w:color w:val="FF0000"/>
        </w:rPr>
        <w:t>最后一次保存的数据或者最新一次缓存的数据；</w:t>
      </w:r>
    </w:p>
    <w:p w14:paraId="5A385561" w14:textId="31676476" w:rsidR="00E87133" w:rsidRDefault="00E87133" w:rsidP="005605E3">
      <w:pPr>
        <w:pStyle w:val="21"/>
        <w:spacing w:line="360" w:lineRule="auto"/>
        <w:ind w:firstLineChars="0"/>
        <w:rPr>
          <w:color w:val="FF0000"/>
        </w:rPr>
      </w:pPr>
      <w:r>
        <w:rPr>
          <w:rFonts w:hint="eastAsia"/>
          <w:color w:val="FF0000"/>
        </w:rPr>
        <w:t>（</w:t>
      </w:r>
      <w:r>
        <w:rPr>
          <w:rFonts w:hint="eastAsia"/>
          <w:color w:val="FF0000"/>
        </w:rPr>
        <w:t>2</w:t>
      </w:r>
      <w:r>
        <w:rPr>
          <w:rFonts w:hint="eastAsia"/>
          <w:color w:val="FF0000"/>
        </w:rPr>
        <w:t>）如果用户点击切换销售步骤名称，在不离开该新增</w:t>
      </w:r>
      <w:r>
        <w:rPr>
          <w:rFonts w:hint="eastAsia"/>
          <w:color w:val="FF0000"/>
        </w:rPr>
        <w:t>/</w:t>
      </w:r>
      <w:r>
        <w:rPr>
          <w:rFonts w:hint="eastAsia"/>
          <w:color w:val="FF0000"/>
        </w:rPr>
        <w:t>修改销售流程页面情况下，需要缓存每个销售步骤设置的数据</w:t>
      </w:r>
      <w:r w:rsidR="00F04ABF">
        <w:rPr>
          <w:rFonts w:hint="eastAsia"/>
          <w:color w:val="FF0000"/>
        </w:rPr>
        <w:t>，</w:t>
      </w:r>
      <w:r w:rsidR="00F04ABF">
        <w:rPr>
          <w:color w:val="FF0000"/>
        </w:rPr>
        <w:t>切换销售流程的时候可以看到刚才设置的信息</w:t>
      </w:r>
      <w:r w:rsidR="00F04ABF">
        <w:rPr>
          <w:rFonts w:hint="eastAsia"/>
          <w:color w:val="FF0000"/>
        </w:rPr>
        <w:t>继续</w:t>
      </w:r>
      <w:r w:rsidR="00F04ABF">
        <w:rPr>
          <w:color w:val="FF0000"/>
        </w:rPr>
        <w:t>进行操</w:t>
      </w:r>
      <w:r w:rsidR="00F04ABF">
        <w:rPr>
          <w:color w:val="FF0000"/>
        </w:rPr>
        <w:lastRenderedPageBreak/>
        <w:t>作</w:t>
      </w:r>
      <w:r>
        <w:rPr>
          <w:rFonts w:hint="eastAsia"/>
          <w:color w:val="FF0000"/>
        </w:rPr>
        <w:t>；</w:t>
      </w:r>
    </w:p>
    <w:p w14:paraId="7CC88D96" w14:textId="71E845D2" w:rsidR="001A4FBA" w:rsidRDefault="00E87133" w:rsidP="005605E3">
      <w:pPr>
        <w:pStyle w:val="21"/>
        <w:spacing w:line="360" w:lineRule="auto"/>
        <w:ind w:firstLineChars="0"/>
        <w:rPr>
          <w:color w:val="FF0000"/>
        </w:rPr>
      </w:pPr>
      <w:r>
        <w:rPr>
          <w:rFonts w:hint="eastAsia"/>
          <w:color w:val="FF0000"/>
        </w:rPr>
        <w:t>（</w:t>
      </w:r>
      <w:r>
        <w:rPr>
          <w:rFonts w:hint="eastAsia"/>
          <w:color w:val="FF0000"/>
        </w:rPr>
        <w:t>3</w:t>
      </w:r>
      <w:r>
        <w:rPr>
          <w:rFonts w:hint="eastAsia"/>
          <w:color w:val="FF0000"/>
        </w:rPr>
        <w:t>）</w:t>
      </w:r>
      <w:r w:rsidR="00392F05">
        <w:rPr>
          <w:rFonts w:hint="eastAsia"/>
          <w:color w:val="FF0000"/>
        </w:rPr>
        <w:t>如果用户点击某个销售步骤名称进行设置信息，那么如果该页面的信息未设置完整，点击其他销售步骤名称时，</w:t>
      </w:r>
      <w:r w:rsidR="00392F05" w:rsidRPr="00276394">
        <w:rPr>
          <w:rFonts w:hint="eastAsia"/>
          <w:color w:val="FF0000"/>
          <w:highlight w:val="yellow"/>
        </w:rPr>
        <w:t>当前页面</w:t>
      </w:r>
      <w:r w:rsidR="00276394" w:rsidRPr="00276394">
        <w:rPr>
          <w:rFonts w:hint="eastAsia"/>
          <w:color w:val="FF0000"/>
          <w:highlight w:val="yellow"/>
        </w:rPr>
        <w:t>未</w:t>
      </w:r>
      <w:r w:rsidR="0013666F">
        <w:rPr>
          <w:rFonts w:hint="eastAsia"/>
          <w:color w:val="FF0000"/>
          <w:highlight w:val="yellow"/>
        </w:rPr>
        <w:t>进行</w:t>
      </w:r>
      <w:r w:rsidR="00276394" w:rsidRPr="00276394">
        <w:rPr>
          <w:rFonts w:hint="eastAsia"/>
          <w:color w:val="FF0000"/>
          <w:highlight w:val="yellow"/>
        </w:rPr>
        <w:t>设置元素属性的字段名称变为红</w:t>
      </w:r>
      <w:r w:rsidR="00276394" w:rsidRPr="00E225B6">
        <w:rPr>
          <w:rFonts w:hint="eastAsia"/>
          <w:color w:val="FF0000"/>
          <w:highlight w:val="yellow"/>
        </w:rPr>
        <w:t>色</w:t>
      </w:r>
      <w:r w:rsidR="00E7310B" w:rsidRPr="00E225B6">
        <w:rPr>
          <w:rFonts w:hint="eastAsia"/>
          <w:color w:val="FF0000"/>
          <w:highlight w:val="yellow"/>
        </w:rPr>
        <w:t>（无论</w:t>
      </w:r>
      <w:r w:rsidR="00E7310B" w:rsidRPr="00E225B6">
        <w:rPr>
          <w:color w:val="FF0000"/>
          <w:highlight w:val="yellow"/>
        </w:rPr>
        <w:t>该元素是设置为</w:t>
      </w:r>
      <w:r w:rsidR="00E7310B" w:rsidRPr="00E225B6">
        <w:rPr>
          <w:rFonts w:hint="eastAsia"/>
          <w:color w:val="FF0000"/>
          <w:highlight w:val="yellow"/>
        </w:rPr>
        <w:t>“显示”</w:t>
      </w:r>
      <w:r w:rsidR="00E7310B" w:rsidRPr="00E225B6">
        <w:rPr>
          <w:color w:val="FF0000"/>
          <w:highlight w:val="yellow"/>
        </w:rPr>
        <w:t>还是</w:t>
      </w:r>
      <w:r w:rsidR="00E7310B" w:rsidRPr="00E225B6">
        <w:rPr>
          <w:rFonts w:hint="eastAsia"/>
          <w:color w:val="FF0000"/>
          <w:highlight w:val="yellow"/>
        </w:rPr>
        <w:t>“</w:t>
      </w:r>
      <w:r w:rsidR="00E7310B" w:rsidRPr="00E225B6">
        <w:rPr>
          <w:color w:val="FF0000"/>
          <w:highlight w:val="yellow"/>
        </w:rPr>
        <w:t>隐藏</w:t>
      </w:r>
      <w:r w:rsidR="00E7310B" w:rsidRPr="00E225B6">
        <w:rPr>
          <w:rFonts w:hint="eastAsia"/>
          <w:color w:val="FF0000"/>
          <w:highlight w:val="yellow"/>
        </w:rPr>
        <w:t>”）</w:t>
      </w:r>
      <w:r w:rsidR="00276394">
        <w:rPr>
          <w:rFonts w:hint="eastAsia"/>
          <w:color w:val="FF0000"/>
        </w:rPr>
        <w:t>，同时当前页面</w:t>
      </w:r>
      <w:r w:rsidR="00392F05">
        <w:rPr>
          <w:rFonts w:hint="eastAsia"/>
          <w:color w:val="FF0000"/>
        </w:rPr>
        <w:t>进行弹框提示，</w:t>
      </w:r>
      <w:r w:rsidR="001A4FBA">
        <w:rPr>
          <w:rFonts w:hint="eastAsia"/>
          <w:color w:val="FF0000"/>
        </w:rPr>
        <w:t>弹框</w:t>
      </w:r>
      <w:r w:rsidR="00392F05">
        <w:rPr>
          <w:rFonts w:hint="eastAsia"/>
          <w:color w:val="FF0000"/>
        </w:rPr>
        <w:t>如图所示：</w:t>
      </w:r>
    </w:p>
    <w:p w14:paraId="56B43D65" w14:textId="735AC871" w:rsidR="001A4FBA" w:rsidRDefault="00392F05" w:rsidP="005605E3">
      <w:pPr>
        <w:pStyle w:val="21"/>
        <w:spacing w:line="360" w:lineRule="auto"/>
        <w:ind w:firstLineChars="0"/>
        <w:rPr>
          <w:color w:val="FF0000"/>
        </w:rPr>
      </w:pPr>
      <w:r>
        <w:rPr>
          <w:noProof/>
        </w:rPr>
        <w:drawing>
          <wp:inline distT="0" distB="0" distL="0" distR="0" wp14:anchorId="491B7575" wp14:editId="33EB1F35">
            <wp:extent cx="3124562" cy="1588614"/>
            <wp:effectExtent l="19050" t="19050" r="19050" b="1206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058" cy="1593951"/>
                    </a:xfrm>
                    <a:prstGeom prst="rect">
                      <a:avLst/>
                    </a:prstGeom>
                    <a:ln>
                      <a:solidFill>
                        <a:schemeClr val="accent1"/>
                      </a:solidFill>
                    </a:ln>
                  </pic:spPr>
                </pic:pic>
              </a:graphicData>
            </a:graphic>
          </wp:inline>
        </w:drawing>
      </w:r>
      <w:r w:rsidR="0006261B">
        <w:rPr>
          <w:rFonts w:hint="eastAsia"/>
          <w:color w:val="FF0000"/>
        </w:rPr>
        <w:t>；</w:t>
      </w:r>
    </w:p>
    <w:p w14:paraId="223FE480" w14:textId="102DBBCC" w:rsidR="001A4FBA" w:rsidRDefault="001A4FBA" w:rsidP="005605E3">
      <w:pPr>
        <w:pStyle w:val="21"/>
        <w:spacing w:line="360" w:lineRule="auto"/>
        <w:ind w:firstLineChars="0"/>
        <w:rPr>
          <w:color w:val="FF0000"/>
        </w:rPr>
      </w:pPr>
      <w:r>
        <w:rPr>
          <w:rFonts w:hint="eastAsia"/>
          <w:color w:val="FF0000"/>
        </w:rPr>
        <w:t>字段名称变为红色如</w:t>
      </w:r>
      <w:r w:rsidR="00282EFB">
        <w:rPr>
          <w:rFonts w:hint="eastAsia"/>
          <w:color w:val="FF0000"/>
        </w:rPr>
        <w:t>下</w:t>
      </w:r>
      <w:r>
        <w:rPr>
          <w:rFonts w:hint="eastAsia"/>
          <w:color w:val="FF0000"/>
        </w:rPr>
        <w:t>图所示：</w:t>
      </w:r>
    </w:p>
    <w:p w14:paraId="1658156E" w14:textId="3CD0DEB7" w:rsidR="00E87133" w:rsidRPr="001A4FBA" w:rsidRDefault="001A4FBA" w:rsidP="005605E3">
      <w:pPr>
        <w:pStyle w:val="21"/>
        <w:spacing w:line="360" w:lineRule="auto"/>
        <w:ind w:firstLineChars="0"/>
        <w:rPr>
          <w:color w:val="FF0000"/>
        </w:rPr>
      </w:pPr>
      <w:r>
        <w:rPr>
          <w:noProof/>
        </w:rPr>
        <w:drawing>
          <wp:inline distT="0" distB="0" distL="0" distR="0" wp14:anchorId="6B631D04" wp14:editId="018556AC">
            <wp:extent cx="4684674" cy="286518"/>
            <wp:effectExtent l="19050" t="19050" r="20955" b="1841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34337" cy="289555"/>
                    </a:xfrm>
                    <a:prstGeom prst="rect">
                      <a:avLst/>
                    </a:prstGeom>
                    <a:ln>
                      <a:solidFill>
                        <a:schemeClr val="accent1"/>
                      </a:solidFill>
                    </a:ln>
                  </pic:spPr>
                </pic:pic>
              </a:graphicData>
            </a:graphic>
          </wp:inline>
        </w:drawing>
      </w:r>
      <w:r w:rsidR="004B71F4">
        <w:rPr>
          <w:rFonts w:hint="eastAsia"/>
          <w:color w:val="FF0000"/>
        </w:rPr>
        <w:t>，当设置完某个元素属性时，红色字体恢复为默认字体。</w:t>
      </w:r>
    </w:p>
    <w:p w14:paraId="0D71AC4E" w14:textId="27C9CECB" w:rsidR="0006261B" w:rsidRDefault="0006261B" w:rsidP="005605E3">
      <w:pPr>
        <w:pStyle w:val="21"/>
        <w:numPr>
          <w:ilvl w:val="0"/>
          <w:numId w:val="46"/>
        </w:numPr>
        <w:spacing w:line="360" w:lineRule="auto"/>
        <w:ind w:firstLineChars="0"/>
        <w:rPr>
          <w:color w:val="FF0000"/>
        </w:rPr>
      </w:pPr>
      <w:r>
        <w:rPr>
          <w:rFonts w:hint="eastAsia"/>
          <w:color w:val="FF0000"/>
        </w:rPr>
        <w:t>弹框文案：</w:t>
      </w:r>
      <w:r w:rsidRPr="0006261B">
        <w:rPr>
          <w:rFonts w:hint="eastAsia"/>
          <w:color w:val="00B050"/>
        </w:rPr>
        <w:t>该销售步骤的页面信息未设置完整，点击红色字体进行设置字段信息。</w:t>
      </w:r>
    </w:p>
    <w:p w14:paraId="040F11B3" w14:textId="22D669EA" w:rsidR="0006261B" w:rsidRDefault="0006261B" w:rsidP="005605E3">
      <w:pPr>
        <w:pStyle w:val="21"/>
        <w:numPr>
          <w:ilvl w:val="0"/>
          <w:numId w:val="46"/>
        </w:numPr>
        <w:spacing w:line="360" w:lineRule="auto"/>
        <w:ind w:firstLineChars="0"/>
        <w:rPr>
          <w:color w:val="FF0000"/>
        </w:rPr>
      </w:pPr>
      <w:r>
        <w:rPr>
          <w:rFonts w:hint="eastAsia"/>
          <w:color w:val="FF0000"/>
        </w:rPr>
        <w:t>【确定】按钮，点击关闭该弹框；</w:t>
      </w:r>
    </w:p>
    <w:p w14:paraId="0DBE9247" w14:textId="777BE54B" w:rsidR="00393280" w:rsidRDefault="00393280" w:rsidP="005605E3">
      <w:pPr>
        <w:pStyle w:val="21"/>
        <w:spacing w:line="360" w:lineRule="auto"/>
        <w:ind w:left="420" w:firstLineChars="0" w:firstLine="0"/>
        <w:rPr>
          <w:color w:val="FF0000"/>
        </w:rPr>
      </w:pPr>
      <w:r>
        <w:rPr>
          <w:rFonts w:hint="eastAsia"/>
          <w:color w:val="FF0000"/>
        </w:rPr>
        <w:t>（</w:t>
      </w:r>
      <w:r>
        <w:rPr>
          <w:rFonts w:hint="eastAsia"/>
          <w:color w:val="FF0000"/>
        </w:rPr>
        <w:t>4</w:t>
      </w:r>
      <w:r>
        <w:rPr>
          <w:rFonts w:hint="eastAsia"/>
          <w:color w:val="FF0000"/>
        </w:rPr>
        <w:t>）当销售步骤已经通过</w:t>
      </w:r>
      <w:r w:rsidR="00CE3954">
        <w:rPr>
          <w:noProof/>
        </w:rPr>
        <w:drawing>
          <wp:inline distT="0" distB="0" distL="0" distR="0" wp14:anchorId="4713BEC1" wp14:editId="5B89D923">
            <wp:extent cx="2380952" cy="342857"/>
            <wp:effectExtent l="0" t="0" r="635" b="63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80952" cy="342857"/>
                    </a:xfrm>
                    <a:prstGeom prst="rect">
                      <a:avLst/>
                    </a:prstGeom>
                  </pic:spPr>
                </pic:pic>
              </a:graphicData>
            </a:graphic>
          </wp:inline>
        </w:drawing>
      </w:r>
      <w:r>
        <w:rPr>
          <w:rFonts w:hint="eastAsia"/>
          <w:color w:val="FF0000"/>
        </w:rPr>
        <w:t>勾选添加了</w:t>
      </w:r>
      <w:r w:rsidR="00CE3954">
        <w:rPr>
          <w:rFonts w:hint="eastAsia"/>
          <w:color w:val="FF0000"/>
        </w:rPr>
        <w:t>“</w:t>
      </w:r>
      <w:r>
        <w:rPr>
          <w:rFonts w:hint="eastAsia"/>
          <w:color w:val="FF0000"/>
        </w:rPr>
        <w:t>分类</w:t>
      </w:r>
      <w:r w:rsidR="00CE3954">
        <w:rPr>
          <w:rFonts w:hint="eastAsia"/>
          <w:color w:val="FF0000"/>
        </w:rPr>
        <w:t>”</w:t>
      </w:r>
      <w:r>
        <w:rPr>
          <w:rFonts w:hint="eastAsia"/>
          <w:color w:val="FF0000"/>
        </w:rPr>
        <w:t>，那么最下方展示温馨提示，如该图所示：</w:t>
      </w:r>
    </w:p>
    <w:p w14:paraId="16AA0822" w14:textId="62FE6337" w:rsidR="00393280" w:rsidRDefault="00393280" w:rsidP="005605E3">
      <w:pPr>
        <w:pStyle w:val="21"/>
        <w:spacing w:line="360" w:lineRule="auto"/>
        <w:ind w:left="420" w:firstLineChars="0" w:firstLine="0"/>
        <w:rPr>
          <w:color w:val="FF0000"/>
        </w:rPr>
      </w:pPr>
      <w:r>
        <w:rPr>
          <w:noProof/>
        </w:rPr>
        <w:drawing>
          <wp:inline distT="0" distB="0" distL="0" distR="0" wp14:anchorId="1B82842E" wp14:editId="3F5599CF">
            <wp:extent cx="5274310" cy="198755"/>
            <wp:effectExtent l="19050" t="19050" r="21590" b="1079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98755"/>
                    </a:xfrm>
                    <a:prstGeom prst="rect">
                      <a:avLst/>
                    </a:prstGeom>
                    <a:ln>
                      <a:solidFill>
                        <a:schemeClr val="accent1"/>
                      </a:solidFill>
                    </a:ln>
                  </pic:spPr>
                </pic:pic>
              </a:graphicData>
            </a:graphic>
          </wp:inline>
        </w:drawing>
      </w:r>
    </w:p>
    <w:p w14:paraId="00BC4A87" w14:textId="77777777" w:rsidR="00393280" w:rsidRDefault="00393280" w:rsidP="005605E3">
      <w:pPr>
        <w:pStyle w:val="21"/>
        <w:spacing w:line="360" w:lineRule="auto"/>
        <w:ind w:left="420" w:firstLineChars="0" w:firstLine="0"/>
        <w:rPr>
          <w:color w:val="FF0000"/>
        </w:rPr>
      </w:pPr>
      <w:r>
        <w:rPr>
          <w:rFonts w:hint="eastAsia"/>
          <w:color w:val="FF0000"/>
        </w:rPr>
        <w:t>文案描述：</w:t>
      </w:r>
    </w:p>
    <w:p w14:paraId="6DFA77CC" w14:textId="4CB8B378" w:rsidR="000F4DA6" w:rsidRDefault="00393280" w:rsidP="005605E3">
      <w:pPr>
        <w:pStyle w:val="21"/>
        <w:spacing w:line="360" w:lineRule="auto"/>
        <w:ind w:left="420" w:firstLineChars="0" w:firstLine="0"/>
        <w:rPr>
          <w:color w:val="00B050"/>
        </w:rPr>
      </w:pPr>
      <w:r w:rsidRPr="00393280">
        <w:rPr>
          <w:rFonts w:hint="eastAsia"/>
          <w:color w:val="00B050"/>
        </w:rPr>
        <w:t>温馨提示：通过点击每个分类中的“字段名称”进行设置字段信息，且“显示”的数据为必设置项。</w:t>
      </w:r>
    </w:p>
    <w:p w14:paraId="0E1BA7AC" w14:textId="0EBDD159" w:rsidR="00827BDD" w:rsidRDefault="00883E8B" w:rsidP="005605E3">
      <w:pPr>
        <w:pStyle w:val="21"/>
        <w:spacing w:line="360" w:lineRule="auto"/>
        <w:ind w:left="420" w:firstLineChars="0" w:firstLine="0"/>
        <w:rPr>
          <w:color w:val="FF0000"/>
        </w:rPr>
      </w:pPr>
      <w:r w:rsidRPr="00883E8B">
        <w:rPr>
          <w:rFonts w:hint="eastAsia"/>
          <w:color w:val="FF0000"/>
        </w:rPr>
        <w:t>（</w:t>
      </w:r>
      <w:r w:rsidRPr="00883E8B">
        <w:rPr>
          <w:rFonts w:hint="eastAsia"/>
          <w:color w:val="FF0000"/>
        </w:rPr>
        <w:t>5</w:t>
      </w:r>
      <w:r w:rsidRPr="00883E8B">
        <w:rPr>
          <w:rFonts w:hint="eastAsia"/>
          <w:color w:val="FF0000"/>
        </w:rPr>
        <w:t>）</w:t>
      </w:r>
      <w:r>
        <w:rPr>
          <w:rFonts w:hint="eastAsia"/>
          <w:color w:val="FF0000"/>
        </w:rPr>
        <w:t>如果选择</w:t>
      </w:r>
      <w:r>
        <w:rPr>
          <w:color w:val="FF0000"/>
        </w:rPr>
        <w:t>的某个</w:t>
      </w:r>
      <w:r w:rsidR="009C2D55">
        <w:rPr>
          <w:rFonts w:hint="eastAsia"/>
          <w:color w:val="FF0000"/>
        </w:rPr>
        <w:t>“</w:t>
      </w:r>
      <w:r>
        <w:rPr>
          <w:color w:val="FF0000"/>
        </w:rPr>
        <w:t>分类</w:t>
      </w:r>
      <w:r w:rsidR="009C2D55">
        <w:rPr>
          <w:rFonts w:hint="eastAsia"/>
          <w:color w:val="FF0000"/>
        </w:rPr>
        <w:t>”</w:t>
      </w:r>
      <w:r>
        <w:rPr>
          <w:color w:val="FF0000"/>
        </w:rPr>
        <w:t>里的元素</w:t>
      </w:r>
      <w:r>
        <w:rPr>
          <w:rFonts w:hint="eastAsia"/>
          <w:color w:val="FF0000"/>
        </w:rPr>
        <w:t>包含了</w:t>
      </w:r>
      <w:r w:rsidR="00CD6089">
        <w:rPr>
          <w:rFonts w:hint="eastAsia"/>
          <w:color w:val="FF0000"/>
        </w:rPr>
        <w:t>“自定义</w:t>
      </w:r>
      <w:r w:rsidR="00CD6089">
        <w:rPr>
          <w:color w:val="FF0000"/>
        </w:rPr>
        <w:t>对象数组</w:t>
      </w:r>
      <w:r w:rsidR="00CD6089">
        <w:rPr>
          <w:rFonts w:hint="eastAsia"/>
          <w:color w:val="FF0000"/>
        </w:rPr>
        <w:t>”，</w:t>
      </w:r>
      <w:r w:rsidR="00CD6089">
        <w:rPr>
          <w:color w:val="FF0000"/>
        </w:rPr>
        <w:t>那么</w:t>
      </w:r>
      <w:r w:rsidR="00CD6089">
        <w:rPr>
          <w:rFonts w:hint="eastAsia"/>
          <w:color w:val="FF0000"/>
        </w:rPr>
        <w:t>该元素数据</w:t>
      </w:r>
      <w:r w:rsidR="00CD6089">
        <w:rPr>
          <w:color w:val="FF0000"/>
        </w:rPr>
        <w:t>不展示在</w:t>
      </w:r>
      <w:r w:rsidR="00CD6089">
        <w:rPr>
          <w:rFonts w:hint="eastAsia"/>
          <w:color w:val="FF0000"/>
        </w:rPr>
        <w:t>销售流程选择</w:t>
      </w:r>
      <w:r w:rsidR="00CD6089">
        <w:rPr>
          <w:color w:val="FF0000"/>
        </w:rPr>
        <w:t>的分类</w:t>
      </w:r>
      <w:r w:rsidR="00CD6089">
        <w:rPr>
          <w:rFonts w:hint="eastAsia"/>
          <w:color w:val="FF0000"/>
        </w:rPr>
        <w:t>的</w:t>
      </w:r>
      <w:r w:rsidR="00CD6089">
        <w:rPr>
          <w:color w:val="FF0000"/>
        </w:rPr>
        <w:t>元素列表里即图处不展示</w:t>
      </w:r>
      <w:r w:rsidR="00CD6089">
        <w:rPr>
          <w:noProof/>
        </w:rPr>
        <w:drawing>
          <wp:inline distT="0" distB="0" distL="0" distR="0" wp14:anchorId="4A39EB78" wp14:editId="46DD9FC4">
            <wp:extent cx="2457450" cy="626568"/>
            <wp:effectExtent l="19050" t="19050" r="19050" b="2159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72667" cy="630448"/>
                    </a:xfrm>
                    <a:prstGeom prst="rect">
                      <a:avLst/>
                    </a:prstGeom>
                    <a:ln>
                      <a:solidFill>
                        <a:schemeClr val="accent1"/>
                      </a:solidFill>
                    </a:ln>
                  </pic:spPr>
                </pic:pic>
              </a:graphicData>
            </a:graphic>
          </wp:inline>
        </w:drawing>
      </w:r>
      <w:r w:rsidR="00B03DB3">
        <w:rPr>
          <w:rFonts w:hint="eastAsia"/>
          <w:color w:val="FF0000"/>
        </w:rPr>
        <w:t>“元素</w:t>
      </w:r>
      <w:r w:rsidR="00B03DB3">
        <w:rPr>
          <w:color w:val="FF0000"/>
        </w:rPr>
        <w:t>属性</w:t>
      </w:r>
      <w:r w:rsidR="00B03DB3">
        <w:rPr>
          <w:rFonts w:hint="eastAsia"/>
          <w:color w:val="FF0000"/>
        </w:rPr>
        <w:t>”的“字段类型”为“自定义</w:t>
      </w:r>
      <w:r w:rsidR="00B03DB3">
        <w:rPr>
          <w:color w:val="FF0000"/>
        </w:rPr>
        <w:t>对象</w:t>
      </w:r>
      <w:r w:rsidR="00B03DB3">
        <w:rPr>
          <w:rFonts w:hint="eastAsia"/>
          <w:color w:val="FF0000"/>
        </w:rPr>
        <w:t>”的</w:t>
      </w:r>
      <w:r w:rsidR="00B03DB3">
        <w:rPr>
          <w:color w:val="FF0000"/>
        </w:rPr>
        <w:t>元素</w:t>
      </w:r>
      <w:r w:rsidR="00CD6089">
        <w:rPr>
          <w:rFonts w:hint="eastAsia"/>
          <w:color w:val="FF0000"/>
        </w:rPr>
        <w:t>，</w:t>
      </w:r>
      <w:r w:rsidR="00CD6089">
        <w:rPr>
          <w:color w:val="FF0000"/>
        </w:rPr>
        <w:t>同时</w:t>
      </w:r>
      <w:r w:rsidR="00827BDD">
        <w:rPr>
          <w:rFonts w:hint="eastAsia"/>
          <w:color w:val="FF0000"/>
        </w:rPr>
        <w:t>若有</w:t>
      </w:r>
      <w:r w:rsidR="00827BDD">
        <w:rPr>
          <w:color w:val="FF0000"/>
        </w:rPr>
        <w:t>元素设置</w:t>
      </w:r>
      <w:r w:rsidR="00827BDD">
        <w:rPr>
          <w:rFonts w:hint="eastAsia"/>
          <w:color w:val="FF0000"/>
        </w:rPr>
        <w:t>了“字段归属</w:t>
      </w:r>
      <w:r w:rsidR="00827BDD">
        <w:rPr>
          <w:color w:val="FF0000"/>
        </w:rPr>
        <w:t>对象</w:t>
      </w:r>
      <w:r w:rsidR="00827BDD">
        <w:rPr>
          <w:rFonts w:hint="eastAsia"/>
          <w:color w:val="FF0000"/>
        </w:rPr>
        <w:t>”，</w:t>
      </w:r>
      <w:r w:rsidR="00827BDD">
        <w:rPr>
          <w:color w:val="FF0000"/>
        </w:rPr>
        <w:t>那么需要在销售流程</w:t>
      </w:r>
      <w:r w:rsidR="00827BDD">
        <w:rPr>
          <w:rFonts w:hint="eastAsia"/>
          <w:color w:val="FF0000"/>
        </w:rPr>
        <w:t>处标识</w:t>
      </w:r>
      <w:r w:rsidR="00827BDD">
        <w:rPr>
          <w:color w:val="FF0000"/>
        </w:rPr>
        <w:t>出来，如图所示：</w:t>
      </w:r>
    </w:p>
    <w:p w14:paraId="28EA6012" w14:textId="73BCE71A" w:rsidR="00883E8B" w:rsidRDefault="0086175F" w:rsidP="005605E3">
      <w:pPr>
        <w:pStyle w:val="21"/>
        <w:spacing w:line="360" w:lineRule="auto"/>
        <w:ind w:firstLineChars="0" w:firstLine="0"/>
        <w:rPr>
          <w:color w:val="FF0000"/>
        </w:rPr>
      </w:pPr>
      <w:r>
        <w:rPr>
          <w:noProof/>
        </w:rPr>
        <w:lastRenderedPageBreak/>
        <w:drawing>
          <wp:inline distT="0" distB="0" distL="0" distR="0" wp14:anchorId="30FABBAB" wp14:editId="15CA601E">
            <wp:extent cx="5274310" cy="616585"/>
            <wp:effectExtent l="19050" t="19050" r="21590" b="1206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616585"/>
                    </a:xfrm>
                    <a:prstGeom prst="rect">
                      <a:avLst/>
                    </a:prstGeom>
                    <a:ln>
                      <a:solidFill>
                        <a:schemeClr val="accent1"/>
                      </a:solidFill>
                    </a:ln>
                  </pic:spPr>
                </pic:pic>
              </a:graphicData>
            </a:graphic>
          </wp:inline>
        </w:drawing>
      </w:r>
    </w:p>
    <w:p w14:paraId="456D7FAD" w14:textId="3686E2A7" w:rsidR="00827BDD" w:rsidRDefault="00110A36" w:rsidP="005605E3">
      <w:pPr>
        <w:pStyle w:val="21"/>
        <w:numPr>
          <w:ilvl w:val="0"/>
          <w:numId w:val="60"/>
        </w:numPr>
        <w:spacing w:line="360" w:lineRule="auto"/>
        <w:ind w:firstLineChars="0"/>
        <w:rPr>
          <w:color w:val="FF0000"/>
        </w:rPr>
      </w:pPr>
      <w:r>
        <w:rPr>
          <w:rFonts w:hint="eastAsia"/>
          <w:color w:val="FF0000"/>
        </w:rPr>
        <w:t>“</w:t>
      </w:r>
      <w:r w:rsidR="00827BDD">
        <w:rPr>
          <w:rFonts w:hint="eastAsia"/>
          <w:color w:val="FF0000"/>
        </w:rPr>
        <w:t>分类</w:t>
      </w:r>
      <w:r w:rsidR="00827BDD">
        <w:rPr>
          <w:color w:val="FF0000"/>
        </w:rPr>
        <w:t>名称</w:t>
      </w:r>
      <w:r>
        <w:rPr>
          <w:rFonts w:hint="eastAsia"/>
          <w:color w:val="FF0000"/>
        </w:rPr>
        <w:t>”</w:t>
      </w:r>
      <w:r w:rsidR="00827BDD">
        <w:rPr>
          <w:color w:val="FF0000"/>
        </w:rPr>
        <w:t>旁边需要进行标识，文案如下描述</w:t>
      </w:r>
      <w:r w:rsidR="00827BDD">
        <w:rPr>
          <w:rFonts w:hint="eastAsia"/>
          <w:color w:val="FF0000"/>
        </w:rPr>
        <w:t>，</w:t>
      </w:r>
      <w:r w:rsidR="00827BDD">
        <w:rPr>
          <w:color w:val="FF0000"/>
        </w:rPr>
        <w:t>星星</w:t>
      </w:r>
      <w:r w:rsidR="00827BDD">
        <w:rPr>
          <w:rFonts w:hint="eastAsia"/>
          <w:color w:val="FF0000"/>
        </w:rPr>
        <w:t>仅为</w:t>
      </w:r>
      <w:r w:rsidR="00827BDD">
        <w:rPr>
          <w:color w:val="FF0000"/>
        </w:rPr>
        <w:t>标识，以</w:t>
      </w:r>
      <w:r w:rsidR="00827BDD">
        <w:rPr>
          <w:rFonts w:hint="eastAsia"/>
          <w:color w:val="FF0000"/>
        </w:rPr>
        <w:t>UI</w:t>
      </w:r>
      <w:r w:rsidR="00827BDD">
        <w:rPr>
          <w:rFonts w:hint="eastAsia"/>
          <w:color w:val="FF0000"/>
        </w:rPr>
        <w:t>设计</w:t>
      </w:r>
      <w:r w:rsidR="00827BDD">
        <w:rPr>
          <w:color w:val="FF0000"/>
        </w:rPr>
        <w:t>为准：</w:t>
      </w:r>
    </w:p>
    <w:p w14:paraId="03A710B7" w14:textId="05BB0600" w:rsidR="00827BDD" w:rsidRDefault="00827BDD" w:rsidP="005605E3">
      <w:pPr>
        <w:pStyle w:val="21"/>
        <w:spacing w:line="360" w:lineRule="auto"/>
        <w:ind w:left="420" w:firstLineChars="0" w:firstLine="0"/>
        <w:rPr>
          <w:color w:val="FF0000"/>
        </w:rPr>
      </w:pPr>
      <w:r>
        <w:rPr>
          <w:rFonts w:hint="eastAsia"/>
          <w:color w:val="FF0000"/>
        </w:rPr>
        <w:t>（</w:t>
      </w:r>
      <w:r>
        <w:rPr>
          <w:noProof/>
        </w:rPr>
        <w:drawing>
          <wp:inline distT="0" distB="0" distL="0" distR="0" wp14:anchorId="72E1E239" wp14:editId="5EB095B3">
            <wp:extent cx="190476" cy="190476"/>
            <wp:effectExtent l="0" t="0" r="635"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0476" cy="190476"/>
                    </a:xfrm>
                    <a:prstGeom prst="rect">
                      <a:avLst/>
                    </a:prstGeom>
                  </pic:spPr>
                </pic:pic>
              </a:graphicData>
            </a:graphic>
          </wp:inline>
        </w:drawing>
      </w:r>
      <w:r w:rsidRPr="00827BDD">
        <w:rPr>
          <w:rFonts w:hint="eastAsia"/>
          <w:color w:val="FF0000"/>
        </w:rPr>
        <w:t>代表把元素设置到某个对象里了</w:t>
      </w:r>
      <w:r>
        <w:rPr>
          <w:rFonts w:hint="eastAsia"/>
          <w:color w:val="FF0000"/>
        </w:rPr>
        <w:t>）</w:t>
      </w:r>
    </w:p>
    <w:p w14:paraId="27A86E95" w14:textId="18A25803" w:rsidR="00827BDD" w:rsidRPr="00827BDD" w:rsidRDefault="00870196" w:rsidP="005605E3">
      <w:pPr>
        <w:pStyle w:val="21"/>
        <w:numPr>
          <w:ilvl w:val="0"/>
          <w:numId w:val="60"/>
        </w:numPr>
        <w:spacing w:line="360" w:lineRule="auto"/>
        <w:ind w:firstLineChars="0"/>
        <w:rPr>
          <w:color w:val="FF0000"/>
        </w:rPr>
      </w:pPr>
      <w:r>
        <w:rPr>
          <w:color w:val="FF0000"/>
        </w:rPr>
        <w:t>元素设置</w:t>
      </w:r>
      <w:r>
        <w:rPr>
          <w:rFonts w:hint="eastAsia"/>
          <w:color w:val="FF0000"/>
        </w:rPr>
        <w:t>了“字段归属</w:t>
      </w:r>
      <w:r>
        <w:rPr>
          <w:color w:val="FF0000"/>
        </w:rPr>
        <w:t>对象</w:t>
      </w:r>
      <w:r>
        <w:rPr>
          <w:rFonts w:hint="eastAsia"/>
          <w:color w:val="FF0000"/>
        </w:rPr>
        <w:t>”，</w:t>
      </w:r>
      <w:r>
        <w:rPr>
          <w:color w:val="FF0000"/>
        </w:rPr>
        <w:t>在元素名称前边</w:t>
      </w:r>
      <w:r>
        <w:rPr>
          <w:rFonts w:hint="eastAsia"/>
          <w:color w:val="FF0000"/>
        </w:rPr>
        <w:t>进行</w:t>
      </w:r>
      <w:r>
        <w:rPr>
          <w:color w:val="FF0000"/>
        </w:rPr>
        <w:t>标识，如图所示：</w:t>
      </w:r>
      <w:r>
        <w:rPr>
          <w:noProof/>
        </w:rPr>
        <w:drawing>
          <wp:inline distT="0" distB="0" distL="0" distR="0" wp14:anchorId="4A7B502F" wp14:editId="6612DB02">
            <wp:extent cx="571500" cy="323850"/>
            <wp:effectExtent l="19050" t="19050" r="19050" b="190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1500" cy="323850"/>
                    </a:xfrm>
                    <a:prstGeom prst="rect">
                      <a:avLst/>
                    </a:prstGeom>
                    <a:ln>
                      <a:solidFill>
                        <a:schemeClr val="accent1"/>
                      </a:solidFill>
                    </a:ln>
                  </pic:spPr>
                </pic:pic>
              </a:graphicData>
            </a:graphic>
          </wp:inline>
        </w:drawing>
      </w:r>
      <w:r>
        <w:rPr>
          <w:rFonts w:hint="eastAsia"/>
          <w:color w:val="FF0000"/>
        </w:rPr>
        <w:t>；</w:t>
      </w:r>
    </w:p>
    <w:p w14:paraId="6CCDE23E" w14:textId="70C18C57" w:rsidR="00EC0D89" w:rsidRDefault="00817F95" w:rsidP="005605E3">
      <w:pPr>
        <w:pStyle w:val="21"/>
        <w:numPr>
          <w:ilvl w:val="0"/>
          <w:numId w:val="29"/>
        </w:numPr>
        <w:spacing w:line="360" w:lineRule="auto"/>
        <w:ind w:left="0" w:firstLineChars="0" w:firstLine="0"/>
      </w:pPr>
      <w:r>
        <w:rPr>
          <w:rFonts w:hint="eastAsia"/>
        </w:rPr>
        <w:t>点击</w:t>
      </w:r>
      <w:r w:rsidR="00507A2B">
        <w:rPr>
          <w:noProof/>
        </w:rPr>
        <w:drawing>
          <wp:inline distT="0" distB="0" distL="0" distR="0" wp14:anchorId="0DEBA7E6" wp14:editId="2494E23F">
            <wp:extent cx="2380952" cy="342857"/>
            <wp:effectExtent l="0" t="0" r="635" b="63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80952" cy="342857"/>
                    </a:xfrm>
                    <a:prstGeom prst="rect">
                      <a:avLst/>
                    </a:prstGeom>
                  </pic:spPr>
                </pic:pic>
              </a:graphicData>
            </a:graphic>
          </wp:inline>
        </w:drawing>
      </w:r>
      <w:r>
        <w:rPr>
          <w:rFonts w:hint="eastAsia"/>
        </w:rPr>
        <w:t>，在当前页面打开弹框，如下图所示：</w:t>
      </w:r>
    </w:p>
    <w:p w14:paraId="52040D82" w14:textId="038A6E99" w:rsidR="00B53C5E" w:rsidRPr="00507A2B" w:rsidRDefault="00507A2B" w:rsidP="005605E3">
      <w:pPr>
        <w:pStyle w:val="21"/>
        <w:spacing w:line="360" w:lineRule="auto"/>
        <w:ind w:firstLineChars="0" w:firstLine="0"/>
      </w:pPr>
      <w:r>
        <w:rPr>
          <w:noProof/>
        </w:rPr>
        <w:drawing>
          <wp:inline distT="0" distB="0" distL="0" distR="0" wp14:anchorId="7538CDE2" wp14:editId="0EA8F9F9">
            <wp:extent cx="3390900" cy="4010025"/>
            <wp:effectExtent l="0" t="0" r="0"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90900" cy="4010025"/>
                    </a:xfrm>
                    <a:prstGeom prst="rect">
                      <a:avLst/>
                    </a:prstGeom>
                  </pic:spPr>
                </pic:pic>
              </a:graphicData>
            </a:graphic>
          </wp:inline>
        </w:drawing>
      </w:r>
    </w:p>
    <w:p w14:paraId="7FD3C647" w14:textId="7FC9DDD4" w:rsidR="008D2A48" w:rsidRPr="00507A2B" w:rsidRDefault="008D2A48" w:rsidP="005605E3">
      <w:pPr>
        <w:pStyle w:val="21"/>
        <w:spacing w:line="360" w:lineRule="auto"/>
        <w:ind w:firstLineChars="0" w:firstLine="0"/>
        <w:rPr>
          <w:color w:val="00B050"/>
        </w:rPr>
      </w:pPr>
      <w:r w:rsidRPr="008D2A48">
        <w:rPr>
          <w:rFonts w:hint="eastAsia"/>
          <w:color w:val="FF0000"/>
        </w:rPr>
        <w:t>注：（</w:t>
      </w:r>
      <w:r w:rsidRPr="008D2A48">
        <w:rPr>
          <w:rFonts w:hint="eastAsia"/>
          <w:color w:val="FF0000"/>
        </w:rPr>
        <w:t>1</w:t>
      </w:r>
      <w:r w:rsidRPr="008D2A48">
        <w:rPr>
          <w:rFonts w:hint="eastAsia"/>
          <w:color w:val="FF0000"/>
        </w:rPr>
        <w:t>）弹框标题：</w:t>
      </w:r>
      <w:r w:rsidR="00507A2B" w:rsidRPr="00507A2B">
        <w:rPr>
          <w:rFonts w:hint="eastAsia"/>
          <w:color w:val="00B050"/>
        </w:rPr>
        <w:t>选择投保基础数据及试卷进行设置页面元素</w:t>
      </w:r>
    </w:p>
    <w:p w14:paraId="7A72BD14" w14:textId="51AE3E55" w:rsidR="008D2A48" w:rsidRDefault="008D2A48" w:rsidP="005605E3">
      <w:pPr>
        <w:pStyle w:val="21"/>
        <w:spacing w:line="360" w:lineRule="auto"/>
        <w:ind w:firstLineChars="0"/>
        <w:rPr>
          <w:color w:val="FF0000"/>
        </w:rPr>
      </w:pPr>
      <w:r w:rsidRPr="008D2A48">
        <w:rPr>
          <w:rFonts w:hint="eastAsia"/>
          <w:color w:val="FF0000"/>
        </w:rPr>
        <w:t>（</w:t>
      </w:r>
      <w:r w:rsidRPr="008D2A48">
        <w:rPr>
          <w:rFonts w:hint="eastAsia"/>
          <w:color w:val="FF0000"/>
        </w:rPr>
        <w:t>2</w:t>
      </w:r>
      <w:r w:rsidRPr="008D2A48">
        <w:rPr>
          <w:rFonts w:hint="eastAsia"/>
          <w:color w:val="FF0000"/>
        </w:rPr>
        <w:t>）</w:t>
      </w:r>
      <w:r w:rsidR="00E32275">
        <w:rPr>
          <w:rFonts w:hint="eastAsia"/>
          <w:color w:val="FF0000"/>
        </w:rPr>
        <w:t>每次点击</w:t>
      </w:r>
      <w:r w:rsidR="00637981">
        <w:rPr>
          <w:noProof/>
        </w:rPr>
        <w:drawing>
          <wp:inline distT="0" distB="0" distL="0" distR="0" wp14:anchorId="6B436DE2" wp14:editId="14DB7489">
            <wp:extent cx="2380952" cy="342857"/>
            <wp:effectExtent l="0" t="0" r="635" b="63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80952" cy="342857"/>
                    </a:xfrm>
                    <a:prstGeom prst="rect">
                      <a:avLst/>
                    </a:prstGeom>
                  </pic:spPr>
                </pic:pic>
              </a:graphicData>
            </a:graphic>
          </wp:inline>
        </w:drawing>
      </w:r>
      <w:r w:rsidR="00E32275">
        <w:rPr>
          <w:rFonts w:hint="eastAsia"/>
          <w:color w:val="FF0000"/>
        </w:rPr>
        <w:t>时，均</w:t>
      </w:r>
      <w:r w:rsidR="0010153C">
        <w:rPr>
          <w:rFonts w:hint="eastAsia"/>
          <w:color w:val="FF0000"/>
        </w:rPr>
        <w:t>查询出“</w:t>
      </w:r>
      <w:r w:rsidR="0094062A">
        <w:rPr>
          <w:rFonts w:hint="eastAsia"/>
          <w:color w:val="FF0000"/>
        </w:rPr>
        <w:t>投保基础数据设置</w:t>
      </w:r>
      <w:r w:rsidR="0010153C">
        <w:rPr>
          <w:rFonts w:hint="eastAsia"/>
          <w:color w:val="FF0000"/>
        </w:rPr>
        <w:t>”中设置了“元素”及“元素属性”</w:t>
      </w:r>
      <w:r w:rsidR="002D03BE">
        <w:rPr>
          <w:rFonts w:hint="eastAsia"/>
          <w:color w:val="FF0000"/>
        </w:rPr>
        <w:t>（指</w:t>
      </w:r>
      <w:r w:rsidR="002D03BE">
        <w:rPr>
          <w:color w:val="FF0000"/>
        </w:rPr>
        <w:t>必选</w:t>
      </w:r>
      <w:r w:rsidR="002D03BE">
        <w:rPr>
          <w:rFonts w:hint="eastAsia"/>
          <w:color w:val="FF0000"/>
        </w:rPr>
        <w:t>/</w:t>
      </w:r>
      <w:r w:rsidR="002D03BE">
        <w:rPr>
          <w:rFonts w:hint="eastAsia"/>
          <w:color w:val="FF0000"/>
        </w:rPr>
        <w:t>填</w:t>
      </w:r>
      <w:r w:rsidR="002D03BE">
        <w:rPr>
          <w:color w:val="FF0000"/>
        </w:rPr>
        <w:t>项</w:t>
      </w:r>
      <w:r w:rsidR="002D03BE">
        <w:rPr>
          <w:rFonts w:hint="eastAsia"/>
          <w:color w:val="FF0000"/>
        </w:rPr>
        <w:t>都</w:t>
      </w:r>
      <w:r w:rsidR="002D03BE">
        <w:rPr>
          <w:color w:val="FF0000"/>
        </w:rPr>
        <w:t>进行了</w:t>
      </w:r>
      <w:r w:rsidR="002D03BE">
        <w:rPr>
          <w:rFonts w:hint="eastAsia"/>
          <w:color w:val="FF0000"/>
        </w:rPr>
        <w:t>设置）</w:t>
      </w:r>
      <w:r w:rsidR="0010153C">
        <w:rPr>
          <w:rFonts w:hint="eastAsia"/>
          <w:color w:val="FF0000"/>
        </w:rPr>
        <w:t>的“分类”数据</w:t>
      </w:r>
      <w:r w:rsidR="0074177C">
        <w:rPr>
          <w:rFonts w:hint="eastAsia"/>
          <w:color w:val="FF0000"/>
        </w:rPr>
        <w:t>＋“题库管理</w:t>
      </w:r>
      <w:r w:rsidR="0074177C">
        <w:rPr>
          <w:color w:val="FF0000"/>
        </w:rPr>
        <w:t>—&gt;</w:t>
      </w:r>
      <w:r w:rsidR="0074177C">
        <w:rPr>
          <w:rFonts w:hint="eastAsia"/>
          <w:color w:val="FF0000"/>
        </w:rPr>
        <w:t>试卷管理”且</w:t>
      </w:r>
      <w:r w:rsidR="0074177C">
        <w:rPr>
          <w:color w:val="FF0000"/>
        </w:rPr>
        <w:t>试卷设置了</w:t>
      </w:r>
      <w:r w:rsidR="0074177C">
        <w:rPr>
          <w:rFonts w:hint="eastAsia"/>
          <w:color w:val="FF0000"/>
        </w:rPr>
        <w:t>题目</w:t>
      </w:r>
      <w:r w:rsidR="0074177C">
        <w:rPr>
          <w:color w:val="FF0000"/>
        </w:rPr>
        <w:t>的</w:t>
      </w:r>
      <w:r w:rsidR="0074177C">
        <w:rPr>
          <w:rFonts w:hint="eastAsia"/>
          <w:color w:val="FF0000"/>
        </w:rPr>
        <w:t>试卷</w:t>
      </w:r>
      <w:r w:rsidR="0074177C">
        <w:rPr>
          <w:color w:val="FF0000"/>
        </w:rPr>
        <w:t>名称</w:t>
      </w:r>
      <w:r w:rsidR="0010153C">
        <w:rPr>
          <w:rFonts w:hint="eastAsia"/>
          <w:color w:val="FF0000"/>
        </w:rPr>
        <w:t>，以</w:t>
      </w:r>
      <w:r w:rsidR="0074177C">
        <w:rPr>
          <w:rFonts w:hint="eastAsia"/>
          <w:color w:val="FF0000"/>
        </w:rPr>
        <w:t>优先</w:t>
      </w:r>
      <w:r w:rsidR="0074177C">
        <w:rPr>
          <w:color w:val="FF0000"/>
        </w:rPr>
        <w:t>展示</w:t>
      </w:r>
      <w:r w:rsidR="0010153C">
        <w:rPr>
          <w:rFonts w:hint="eastAsia"/>
          <w:color w:val="FF0000"/>
        </w:rPr>
        <w:t>“分类”</w:t>
      </w:r>
      <w:r w:rsidR="0074177C">
        <w:rPr>
          <w:rFonts w:hint="eastAsia"/>
          <w:color w:val="FF0000"/>
        </w:rPr>
        <w:t>（即</w:t>
      </w:r>
      <w:r w:rsidR="0074177C">
        <w:rPr>
          <w:color w:val="FF0000"/>
        </w:rPr>
        <w:t>先把分类的数据展示完整</w:t>
      </w:r>
      <w:r w:rsidR="0074177C">
        <w:rPr>
          <w:rFonts w:hint="eastAsia"/>
          <w:color w:val="FF0000"/>
        </w:rPr>
        <w:t>）、再</w:t>
      </w:r>
      <w:r w:rsidR="0074177C">
        <w:rPr>
          <w:color w:val="FF0000"/>
        </w:rPr>
        <w:t>展示</w:t>
      </w:r>
      <w:r w:rsidR="0074177C">
        <w:rPr>
          <w:rFonts w:hint="eastAsia"/>
          <w:color w:val="FF0000"/>
        </w:rPr>
        <w:t>“试卷”名称（即</w:t>
      </w:r>
      <w:r w:rsidR="0074177C">
        <w:rPr>
          <w:color w:val="FF0000"/>
        </w:rPr>
        <w:t>在分类下展示所有符合条件的</w:t>
      </w:r>
      <w:r w:rsidR="0074177C">
        <w:rPr>
          <w:rFonts w:hint="eastAsia"/>
          <w:color w:val="FF0000"/>
        </w:rPr>
        <w:t>试卷</w:t>
      </w:r>
      <w:r w:rsidR="0074177C">
        <w:rPr>
          <w:color w:val="FF0000"/>
        </w:rPr>
        <w:t>名称</w:t>
      </w:r>
      <w:r w:rsidR="0074177C">
        <w:rPr>
          <w:rFonts w:hint="eastAsia"/>
          <w:color w:val="FF0000"/>
        </w:rPr>
        <w:t>）均</w:t>
      </w:r>
      <w:r w:rsidR="0074177C">
        <w:rPr>
          <w:color w:val="FF0000"/>
        </w:rPr>
        <w:t>以</w:t>
      </w:r>
      <w:r w:rsidR="0010153C">
        <w:rPr>
          <w:rFonts w:hint="eastAsia"/>
          <w:color w:val="FF0000"/>
        </w:rPr>
        <w:t>添加的系统时间进行正序排序</w:t>
      </w:r>
      <w:r w:rsidR="00E32275">
        <w:rPr>
          <w:rFonts w:hint="eastAsia"/>
          <w:color w:val="FF0000"/>
        </w:rPr>
        <w:t>展示，该弹框的列表为复选框；所有的复选框默认值为未勾选状态；</w:t>
      </w:r>
    </w:p>
    <w:p w14:paraId="3DA01BEC" w14:textId="7F38CDAA" w:rsidR="0010153C" w:rsidRDefault="0010153C" w:rsidP="005605E3">
      <w:pPr>
        <w:pStyle w:val="21"/>
        <w:spacing w:line="360" w:lineRule="auto"/>
        <w:ind w:firstLineChars="0"/>
        <w:rPr>
          <w:color w:val="FF0000"/>
        </w:rPr>
      </w:pPr>
      <w:r>
        <w:rPr>
          <w:rFonts w:hint="eastAsia"/>
          <w:color w:val="FF0000"/>
        </w:rPr>
        <w:lastRenderedPageBreak/>
        <w:t>（</w:t>
      </w:r>
      <w:r>
        <w:rPr>
          <w:rFonts w:hint="eastAsia"/>
          <w:color w:val="FF0000"/>
        </w:rPr>
        <w:t>3</w:t>
      </w:r>
      <w:r>
        <w:rPr>
          <w:rFonts w:hint="eastAsia"/>
          <w:color w:val="FF0000"/>
        </w:rPr>
        <w:t>）</w:t>
      </w:r>
      <w:r w:rsidR="009440AA">
        <w:rPr>
          <w:rFonts w:hint="eastAsia"/>
          <w:color w:val="FF0000"/>
        </w:rPr>
        <w:t>【关闭】按钮：</w:t>
      </w:r>
      <w:r w:rsidR="008F7D9C">
        <w:rPr>
          <w:rFonts w:hint="eastAsia"/>
          <w:color w:val="FF0000"/>
        </w:rPr>
        <w:t>点击</w:t>
      </w:r>
      <w:r w:rsidR="008F7D9C">
        <w:rPr>
          <w:color w:val="FF0000"/>
        </w:rPr>
        <w:t>，关闭该弹框，数据不保存；</w:t>
      </w:r>
    </w:p>
    <w:p w14:paraId="1E05DCD5" w14:textId="2CC31DAD" w:rsidR="009440AA" w:rsidRDefault="009440AA" w:rsidP="005605E3">
      <w:pPr>
        <w:pStyle w:val="21"/>
        <w:spacing w:line="360" w:lineRule="auto"/>
        <w:ind w:firstLineChars="0"/>
        <w:rPr>
          <w:color w:val="FF0000"/>
        </w:rPr>
      </w:pPr>
      <w:r>
        <w:rPr>
          <w:rFonts w:hint="eastAsia"/>
          <w:color w:val="FF0000"/>
        </w:rPr>
        <w:t>（</w:t>
      </w:r>
      <w:r>
        <w:rPr>
          <w:rFonts w:hint="eastAsia"/>
          <w:color w:val="FF0000"/>
        </w:rPr>
        <w:t>4</w:t>
      </w:r>
      <w:r>
        <w:rPr>
          <w:rFonts w:hint="eastAsia"/>
          <w:color w:val="FF0000"/>
        </w:rPr>
        <w:t>）【确定】按钮：</w:t>
      </w:r>
      <w:r w:rsidR="008F7D9C">
        <w:rPr>
          <w:rFonts w:hint="eastAsia"/>
          <w:color w:val="FF0000"/>
        </w:rPr>
        <w:t>如果</w:t>
      </w:r>
      <w:r w:rsidR="0070169A">
        <w:rPr>
          <w:color w:val="FF0000"/>
        </w:rPr>
        <w:t>用户</w:t>
      </w:r>
      <w:r w:rsidR="0070169A">
        <w:rPr>
          <w:rFonts w:hint="eastAsia"/>
          <w:color w:val="FF0000"/>
        </w:rPr>
        <w:t>未</w:t>
      </w:r>
      <w:r w:rsidR="0070169A">
        <w:rPr>
          <w:color w:val="FF0000"/>
        </w:rPr>
        <w:t>进行</w:t>
      </w:r>
      <w:r w:rsidR="00D15B68">
        <w:rPr>
          <w:rFonts w:hint="eastAsia"/>
          <w:color w:val="FF0000"/>
        </w:rPr>
        <w:t>勾选</w:t>
      </w:r>
      <w:r w:rsidR="0070169A">
        <w:rPr>
          <w:color w:val="FF0000"/>
        </w:rPr>
        <w:t>任意一个</w:t>
      </w:r>
      <w:r w:rsidR="0070169A">
        <w:rPr>
          <w:rFonts w:hint="eastAsia"/>
          <w:color w:val="FF0000"/>
        </w:rPr>
        <w:t>数据</w:t>
      </w:r>
      <w:r w:rsidR="0070169A">
        <w:rPr>
          <w:color w:val="FF0000"/>
        </w:rPr>
        <w:t>，那么该按钮为灰色不可点击；当用户</w:t>
      </w:r>
      <w:r w:rsidR="0070169A">
        <w:rPr>
          <w:rFonts w:hint="eastAsia"/>
          <w:color w:val="FF0000"/>
        </w:rPr>
        <w:t>进行</w:t>
      </w:r>
      <w:r w:rsidR="0070169A">
        <w:rPr>
          <w:color w:val="FF0000"/>
        </w:rPr>
        <w:t>勾选了数据，</w:t>
      </w:r>
      <w:r w:rsidR="0070169A">
        <w:rPr>
          <w:rFonts w:hint="eastAsia"/>
          <w:color w:val="FF0000"/>
        </w:rPr>
        <w:t>那么</w:t>
      </w:r>
      <w:r w:rsidR="0070169A">
        <w:rPr>
          <w:color w:val="FF0000"/>
        </w:rPr>
        <w:t>该按钮为高亮可点击；</w:t>
      </w:r>
    </w:p>
    <w:p w14:paraId="440E6EF8" w14:textId="7403A0C2" w:rsidR="0070169A" w:rsidRDefault="0070169A" w:rsidP="005605E3">
      <w:pPr>
        <w:pStyle w:val="21"/>
        <w:numPr>
          <w:ilvl w:val="0"/>
          <w:numId w:val="47"/>
        </w:numPr>
        <w:spacing w:line="360" w:lineRule="auto"/>
        <w:ind w:firstLineChars="0"/>
        <w:rPr>
          <w:color w:val="FF0000"/>
        </w:rPr>
      </w:pPr>
      <w:r>
        <w:rPr>
          <w:rFonts w:hint="eastAsia"/>
          <w:color w:val="FF0000"/>
        </w:rPr>
        <w:t>当该按钮为</w:t>
      </w:r>
      <w:r>
        <w:rPr>
          <w:color w:val="FF0000"/>
        </w:rPr>
        <w:t>高亮可点击时，</w:t>
      </w:r>
      <w:r>
        <w:rPr>
          <w:rFonts w:hint="eastAsia"/>
          <w:color w:val="FF0000"/>
        </w:rPr>
        <w:t>点击</w:t>
      </w:r>
      <w:r>
        <w:rPr>
          <w:color w:val="FF0000"/>
        </w:rPr>
        <w:t>，关闭该弹框，选中的分类会按照</w:t>
      </w:r>
      <w:r w:rsidR="00A35D91">
        <w:rPr>
          <w:rFonts w:hint="eastAsia"/>
          <w:color w:val="FF0000"/>
        </w:rPr>
        <w:t>在</w:t>
      </w:r>
      <w:r>
        <w:rPr>
          <w:rFonts w:hint="eastAsia"/>
          <w:color w:val="FF0000"/>
        </w:rPr>
        <w:t>该弹框</w:t>
      </w:r>
      <w:r w:rsidR="00A35D91">
        <w:rPr>
          <w:rFonts w:hint="eastAsia"/>
          <w:color w:val="FF0000"/>
        </w:rPr>
        <w:t>上</w:t>
      </w:r>
      <w:r w:rsidR="00A35D91">
        <w:rPr>
          <w:color w:val="FF0000"/>
        </w:rPr>
        <w:t>勾选的分类</w:t>
      </w:r>
      <w:r>
        <w:rPr>
          <w:color w:val="FF0000"/>
        </w:rPr>
        <w:t>的顺序</w:t>
      </w:r>
      <w:r w:rsidR="00A35D91">
        <w:rPr>
          <w:rFonts w:hint="eastAsia"/>
          <w:color w:val="FF0000"/>
        </w:rPr>
        <w:t>进行</w:t>
      </w:r>
      <w:r w:rsidR="00A35D91">
        <w:rPr>
          <w:color w:val="FF0000"/>
        </w:rPr>
        <w:t>排序展示在</w:t>
      </w:r>
      <w:r w:rsidR="00A35D91">
        <w:rPr>
          <w:rFonts w:hint="eastAsia"/>
          <w:color w:val="FF0000"/>
        </w:rPr>
        <w:t>对应</w:t>
      </w:r>
      <w:r w:rsidR="00A35D91">
        <w:rPr>
          <w:color w:val="FF0000"/>
        </w:rPr>
        <w:t>的销售流程</w:t>
      </w:r>
      <w:r w:rsidR="001403F6">
        <w:rPr>
          <w:rFonts w:hint="eastAsia"/>
          <w:color w:val="FF0000"/>
        </w:rPr>
        <w:t>步骤</w:t>
      </w:r>
      <w:r w:rsidR="001403F6">
        <w:rPr>
          <w:color w:val="FF0000"/>
        </w:rPr>
        <w:t>的</w:t>
      </w:r>
      <w:r w:rsidR="001403F6">
        <w:rPr>
          <w:rFonts w:hint="eastAsia"/>
          <w:color w:val="FF0000"/>
        </w:rPr>
        <w:t>分类</w:t>
      </w:r>
      <w:r w:rsidR="00A35D91">
        <w:rPr>
          <w:color w:val="FF0000"/>
        </w:rPr>
        <w:t>数据设置的位置上</w:t>
      </w:r>
      <w:r w:rsidR="00A35D91">
        <w:rPr>
          <w:rFonts w:hint="eastAsia"/>
          <w:color w:val="FF0000"/>
        </w:rPr>
        <w:t>，</w:t>
      </w:r>
      <w:r w:rsidR="00A35D91">
        <w:rPr>
          <w:color w:val="FF0000"/>
        </w:rPr>
        <w:t>多</w:t>
      </w:r>
      <w:r w:rsidR="00A35D91">
        <w:rPr>
          <w:rFonts w:hint="eastAsia"/>
          <w:color w:val="FF0000"/>
        </w:rPr>
        <w:t>次选择</w:t>
      </w:r>
      <w:r w:rsidR="00A35D91">
        <w:rPr>
          <w:color w:val="FF0000"/>
        </w:rPr>
        <w:t>则</w:t>
      </w:r>
      <w:r w:rsidR="00A35D91">
        <w:rPr>
          <w:rFonts w:hint="eastAsia"/>
          <w:color w:val="FF0000"/>
        </w:rPr>
        <w:t>依次</w:t>
      </w:r>
      <w:r w:rsidR="00A35D91">
        <w:rPr>
          <w:color w:val="FF0000"/>
        </w:rPr>
        <w:t>在原有的</w:t>
      </w:r>
      <w:r w:rsidR="00A72B06">
        <w:rPr>
          <w:rFonts w:hint="eastAsia"/>
          <w:color w:val="FF0000"/>
        </w:rPr>
        <w:t>分类</w:t>
      </w:r>
      <w:r w:rsidR="00A35D91">
        <w:rPr>
          <w:rFonts w:hint="eastAsia"/>
          <w:color w:val="FF0000"/>
        </w:rPr>
        <w:t>下</w:t>
      </w:r>
      <w:r w:rsidR="00C36801">
        <w:rPr>
          <w:color w:val="FF0000"/>
        </w:rPr>
        <w:t>进行添加即可</w:t>
      </w:r>
      <w:r w:rsidR="00C36801">
        <w:rPr>
          <w:rFonts w:hint="eastAsia"/>
          <w:color w:val="FF0000"/>
        </w:rPr>
        <w:t>；</w:t>
      </w:r>
    </w:p>
    <w:p w14:paraId="31D66F66" w14:textId="0B64D795" w:rsidR="00C36801" w:rsidRDefault="00927A99" w:rsidP="005605E3">
      <w:pPr>
        <w:pStyle w:val="21"/>
        <w:numPr>
          <w:ilvl w:val="0"/>
          <w:numId w:val="47"/>
        </w:numPr>
        <w:spacing w:line="360" w:lineRule="auto"/>
        <w:ind w:firstLineChars="0"/>
        <w:rPr>
          <w:color w:val="FF0000"/>
        </w:rPr>
      </w:pPr>
      <w:r>
        <w:rPr>
          <w:rFonts w:hint="eastAsia"/>
          <w:color w:val="FF0000"/>
        </w:rPr>
        <w:t>用户</w:t>
      </w:r>
      <w:r>
        <w:rPr>
          <w:color w:val="FF0000"/>
        </w:rPr>
        <w:t>如果选择的是</w:t>
      </w:r>
      <w:r>
        <w:rPr>
          <w:rFonts w:hint="eastAsia"/>
          <w:color w:val="FF0000"/>
        </w:rPr>
        <w:t>“分类</w:t>
      </w:r>
      <w:r>
        <w:rPr>
          <w:color w:val="FF0000"/>
        </w:rPr>
        <w:t>名称</w:t>
      </w:r>
      <w:r>
        <w:rPr>
          <w:rFonts w:hint="eastAsia"/>
          <w:color w:val="FF0000"/>
        </w:rPr>
        <w:t>”，</w:t>
      </w:r>
      <w:r>
        <w:rPr>
          <w:color w:val="FF0000"/>
        </w:rPr>
        <w:t>那么</w:t>
      </w:r>
      <w:r w:rsidR="00C36801">
        <w:rPr>
          <w:rFonts w:hint="eastAsia"/>
          <w:color w:val="FF0000"/>
        </w:rPr>
        <w:t>展示在</w:t>
      </w:r>
      <w:r w:rsidR="001403F6">
        <w:rPr>
          <w:rFonts w:hint="eastAsia"/>
          <w:color w:val="FF0000"/>
        </w:rPr>
        <w:t>对应</w:t>
      </w:r>
      <w:r w:rsidR="001403F6">
        <w:rPr>
          <w:color w:val="FF0000"/>
        </w:rPr>
        <w:t>的销售流程</w:t>
      </w:r>
      <w:r w:rsidR="001403F6">
        <w:rPr>
          <w:rFonts w:hint="eastAsia"/>
          <w:color w:val="FF0000"/>
        </w:rPr>
        <w:t>步骤</w:t>
      </w:r>
      <w:r>
        <w:rPr>
          <w:rFonts w:hint="eastAsia"/>
          <w:color w:val="FF0000"/>
        </w:rPr>
        <w:t>中</w:t>
      </w:r>
      <w:r>
        <w:rPr>
          <w:color w:val="FF0000"/>
        </w:rPr>
        <w:t>，可对</w:t>
      </w:r>
      <w:r w:rsidR="001403F6">
        <w:rPr>
          <w:rFonts w:hint="eastAsia"/>
          <w:color w:val="FF0000"/>
        </w:rPr>
        <w:t>分类</w:t>
      </w:r>
      <w:r>
        <w:rPr>
          <w:rFonts w:hint="eastAsia"/>
          <w:color w:val="FF0000"/>
        </w:rPr>
        <w:t>进行</w:t>
      </w:r>
      <w:r w:rsidR="001403F6">
        <w:rPr>
          <w:color w:val="FF0000"/>
        </w:rPr>
        <w:t>设置元素</w:t>
      </w:r>
      <w:r>
        <w:rPr>
          <w:rFonts w:hint="eastAsia"/>
          <w:color w:val="FF0000"/>
        </w:rPr>
        <w:t>或者</w:t>
      </w:r>
      <w:r>
        <w:rPr>
          <w:color w:val="FF0000"/>
        </w:rPr>
        <w:t>操作</w:t>
      </w:r>
      <w:r w:rsidR="001403F6">
        <w:rPr>
          <w:color w:val="FF0000"/>
        </w:rPr>
        <w:t>，默认</w:t>
      </w:r>
      <w:r w:rsidR="001403F6">
        <w:rPr>
          <w:rFonts w:hint="eastAsia"/>
          <w:color w:val="FF0000"/>
        </w:rPr>
        <w:t>均为</w:t>
      </w:r>
      <w:r w:rsidR="001310DE">
        <w:rPr>
          <w:rFonts w:hint="eastAsia"/>
          <w:color w:val="FF0000"/>
        </w:rPr>
        <w:t>“显示”</w:t>
      </w:r>
      <w:r w:rsidR="00F57BDD">
        <w:rPr>
          <w:rFonts w:hint="eastAsia"/>
          <w:color w:val="FF0000"/>
        </w:rPr>
        <w:t>且</w:t>
      </w:r>
      <w:r w:rsidR="00F57BDD">
        <w:rPr>
          <w:color w:val="FF0000"/>
        </w:rPr>
        <w:t>展示出该分类的所有元素</w:t>
      </w:r>
      <w:r w:rsidR="001403F6">
        <w:rPr>
          <w:rFonts w:hint="eastAsia"/>
          <w:color w:val="FF0000"/>
        </w:rPr>
        <w:t>，</w:t>
      </w:r>
      <w:r w:rsidR="00F57BDD">
        <w:rPr>
          <w:rFonts w:hint="eastAsia"/>
          <w:color w:val="FF0000"/>
        </w:rPr>
        <w:t>同时</w:t>
      </w:r>
      <w:r w:rsidR="001310DE">
        <w:rPr>
          <w:rFonts w:hint="eastAsia"/>
          <w:color w:val="FF0000"/>
        </w:rPr>
        <w:t>【显示】</w:t>
      </w:r>
      <w:r w:rsidR="00F57BDD">
        <w:rPr>
          <w:rFonts w:hint="eastAsia"/>
          <w:color w:val="FF0000"/>
        </w:rPr>
        <w:t>为</w:t>
      </w:r>
      <w:r w:rsidR="00F57BDD">
        <w:rPr>
          <w:color w:val="FF0000"/>
        </w:rPr>
        <w:t>高亮不可点击，</w:t>
      </w:r>
      <w:r>
        <w:rPr>
          <w:rFonts w:hint="eastAsia"/>
          <w:color w:val="FF0000"/>
        </w:rPr>
        <w:t>页面</w:t>
      </w:r>
      <w:r w:rsidR="001403F6">
        <w:rPr>
          <w:color w:val="FF0000"/>
        </w:rPr>
        <w:t>如图所示：</w:t>
      </w:r>
    </w:p>
    <w:p w14:paraId="25BC28EE" w14:textId="57D8605A" w:rsidR="00F57BDD" w:rsidRPr="001310DE" w:rsidRDefault="001310DE" w:rsidP="005605E3">
      <w:pPr>
        <w:pStyle w:val="21"/>
        <w:spacing w:line="360" w:lineRule="auto"/>
        <w:ind w:left="525" w:firstLineChars="0" w:firstLine="0"/>
        <w:rPr>
          <w:color w:val="FF0000"/>
        </w:rPr>
      </w:pPr>
      <w:r>
        <w:rPr>
          <w:noProof/>
        </w:rPr>
        <w:drawing>
          <wp:inline distT="0" distB="0" distL="0" distR="0" wp14:anchorId="1CB59458" wp14:editId="6535B11C">
            <wp:extent cx="5274310" cy="616585"/>
            <wp:effectExtent l="19050" t="19050" r="21590" b="1206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616585"/>
                    </a:xfrm>
                    <a:prstGeom prst="rect">
                      <a:avLst/>
                    </a:prstGeom>
                    <a:ln>
                      <a:solidFill>
                        <a:schemeClr val="accent1"/>
                      </a:solidFill>
                    </a:ln>
                  </pic:spPr>
                </pic:pic>
              </a:graphicData>
            </a:graphic>
          </wp:inline>
        </w:drawing>
      </w:r>
    </w:p>
    <w:p w14:paraId="5A330D20" w14:textId="10C05516" w:rsidR="00F57BDD" w:rsidRDefault="009423FE" w:rsidP="005605E3">
      <w:pPr>
        <w:pStyle w:val="21"/>
        <w:spacing w:line="360" w:lineRule="auto"/>
        <w:ind w:left="525" w:firstLineChars="0" w:firstLine="435"/>
        <w:rPr>
          <w:color w:val="FF0000"/>
        </w:rPr>
      </w:pPr>
      <w:r>
        <w:rPr>
          <w:rFonts w:hint="eastAsia"/>
          <w:color w:val="FF0000"/>
        </w:rPr>
        <w:t>此时</w:t>
      </w:r>
      <w:r>
        <w:rPr>
          <w:color w:val="FF0000"/>
        </w:rPr>
        <w:t>，</w:t>
      </w:r>
      <w:r>
        <w:rPr>
          <w:rFonts w:hint="eastAsia"/>
          <w:color w:val="FF0000"/>
        </w:rPr>
        <w:t>对</w:t>
      </w:r>
      <w:r>
        <w:rPr>
          <w:color w:val="FF0000"/>
        </w:rPr>
        <w:t>数据可进行的操作，如下描述：</w:t>
      </w:r>
    </w:p>
    <w:p w14:paraId="3E20F0BD" w14:textId="129D2A42" w:rsidR="009423FE" w:rsidRDefault="00A52338" w:rsidP="005605E3">
      <w:pPr>
        <w:pStyle w:val="21"/>
        <w:numPr>
          <w:ilvl w:val="0"/>
          <w:numId w:val="48"/>
        </w:numPr>
        <w:spacing w:line="360" w:lineRule="auto"/>
        <w:ind w:firstLineChars="0"/>
        <w:rPr>
          <w:color w:val="FF0000"/>
        </w:rPr>
      </w:pPr>
      <w:r>
        <w:rPr>
          <w:rFonts w:hint="eastAsia"/>
          <w:color w:val="FF0000"/>
        </w:rPr>
        <w:t>默认</w:t>
      </w:r>
      <w:r>
        <w:rPr>
          <w:color w:val="FF0000"/>
        </w:rPr>
        <w:t>展示出</w:t>
      </w:r>
      <w:r>
        <w:rPr>
          <w:rFonts w:hint="eastAsia"/>
          <w:color w:val="FF0000"/>
        </w:rPr>
        <w:t>“分类”</w:t>
      </w:r>
      <w:r>
        <w:rPr>
          <w:color w:val="FF0000"/>
        </w:rPr>
        <w:t>的名称，如上图的</w:t>
      </w:r>
      <w:r>
        <w:rPr>
          <w:rFonts w:hint="eastAsia"/>
          <w:color w:val="FF0000"/>
        </w:rPr>
        <w:t>“被保人</w:t>
      </w:r>
      <w:r>
        <w:rPr>
          <w:color w:val="FF0000"/>
        </w:rPr>
        <w:t>信息</w:t>
      </w:r>
      <w:r>
        <w:rPr>
          <w:rFonts w:hint="eastAsia"/>
          <w:color w:val="FF0000"/>
        </w:rPr>
        <w:t>”；</w:t>
      </w:r>
    </w:p>
    <w:p w14:paraId="326AD435" w14:textId="002C8B6C" w:rsidR="00A52338" w:rsidRDefault="00A52338" w:rsidP="005605E3">
      <w:pPr>
        <w:pStyle w:val="21"/>
        <w:numPr>
          <w:ilvl w:val="0"/>
          <w:numId w:val="48"/>
        </w:numPr>
        <w:spacing w:line="360" w:lineRule="auto"/>
        <w:ind w:firstLineChars="0"/>
        <w:rPr>
          <w:color w:val="FF0000"/>
        </w:rPr>
      </w:pPr>
      <w:r>
        <w:rPr>
          <w:rFonts w:hint="eastAsia"/>
          <w:color w:val="FF0000"/>
        </w:rPr>
        <w:t>与</w:t>
      </w:r>
      <w:r>
        <w:rPr>
          <w:color w:val="FF0000"/>
        </w:rPr>
        <w:t>分类名称的</w:t>
      </w:r>
      <w:r>
        <w:rPr>
          <w:rFonts w:hint="eastAsia"/>
          <w:color w:val="FF0000"/>
        </w:rPr>
        <w:t>同行</w:t>
      </w:r>
      <w:r>
        <w:rPr>
          <w:color w:val="FF0000"/>
        </w:rPr>
        <w:t>需展示出</w:t>
      </w:r>
      <w:r w:rsidR="00684F1B">
        <w:rPr>
          <w:rFonts w:hint="eastAsia"/>
          <w:color w:val="FF0000"/>
        </w:rPr>
        <w:t>【</w:t>
      </w:r>
      <w:r>
        <w:rPr>
          <w:color w:val="FF0000"/>
        </w:rPr>
        <w:t>全部</w:t>
      </w:r>
      <w:r w:rsidR="00684F1B">
        <w:rPr>
          <w:rFonts w:hint="eastAsia"/>
          <w:color w:val="FF0000"/>
        </w:rPr>
        <w:t>】</w:t>
      </w:r>
      <w:r>
        <w:rPr>
          <w:rFonts w:hint="eastAsia"/>
          <w:color w:val="FF0000"/>
        </w:rPr>
        <w:t>、</w:t>
      </w:r>
      <w:r w:rsidR="00684F1B">
        <w:rPr>
          <w:rFonts w:hint="eastAsia"/>
          <w:color w:val="FF0000"/>
        </w:rPr>
        <w:t>【</w:t>
      </w:r>
      <w:r w:rsidR="00684F1B" w:rsidDel="00684F1B">
        <w:rPr>
          <w:rFonts w:hint="eastAsia"/>
          <w:color w:val="FF0000"/>
        </w:rPr>
        <w:t xml:space="preserve"> </w:t>
      </w:r>
      <w:r>
        <w:rPr>
          <w:color w:val="FF0000"/>
        </w:rPr>
        <w:t>显示</w:t>
      </w:r>
      <w:r w:rsidR="00684F1B">
        <w:rPr>
          <w:rFonts w:hint="eastAsia"/>
          <w:color w:val="FF0000"/>
        </w:rPr>
        <w:t>】</w:t>
      </w:r>
      <w:r w:rsidR="001310DE">
        <w:rPr>
          <w:rFonts w:hint="eastAsia"/>
          <w:color w:val="FF0000"/>
        </w:rPr>
        <w:t>、</w:t>
      </w:r>
      <w:r w:rsidR="00684F1B">
        <w:rPr>
          <w:rFonts w:hint="eastAsia"/>
          <w:color w:val="FF0000"/>
        </w:rPr>
        <w:t>【</w:t>
      </w:r>
      <w:r w:rsidR="001310DE">
        <w:rPr>
          <w:rFonts w:hint="eastAsia"/>
          <w:color w:val="FF0000"/>
        </w:rPr>
        <w:t>隐藏</w:t>
      </w:r>
      <w:r w:rsidR="00684F1B">
        <w:rPr>
          <w:rFonts w:hint="eastAsia"/>
          <w:color w:val="FF0000"/>
        </w:rPr>
        <w:t>】</w:t>
      </w:r>
      <w:r w:rsidR="001310DE">
        <w:rPr>
          <w:rFonts w:hint="eastAsia"/>
          <w:color w:val="FF0000"/>
        </w:rPr>
        <w:t>三</w:t>
      </w:r>
      <w:r>
        <w:rPr>
          <w:rFonts w:hint="eastAsia"/>
          <w:color w:val="FF0000"/>
        </w:rPr>
        <w:t>个</w:t>
      </w:r>
      <w:r w:rsidR="00684F1B">
        <w:rPr>
          <w:rFonts w:hint="eastAsia"/>
          <w:color w:val="FF0000"/>
        </w:rPr>
        <w:t>按钮</w:t>
      </w:r>
      <w:r>
        <w:rPr>
          <w:color w:val="FF0000"/>
        </w:rPr>
        <w:t>、</w:t>
      </w:r>
      <w:r>
        <w:rPr>
          <w:rFonts w:hint="eastAsia"/>
          <w:color w:val="FF0000"/>
        </w:rPr>
        <w:t>上下</w:t>
      </w:r>
      <w:r>
        <w:rPr>
          <w:color w:val="FF0000"/>
        </w:rPr>
        <w:t>调整分类顺序的箭头操作</w:t>
      </w:r>
      <w:r>
        <w:rPr>
          <w:rFonts w:hint="eastAsia"/>
          <w:color w:val="FF0000"/>
        </w:rPr>
        <w:t>；</w:t>
      </w:r>
    </w:p>
    <w:p w14:paraId="2AA82B95" w14:textId="53E34596" w:rsidR="00684F1B" w:rsidRDefault="00684F1B" w:rsidP="005605E3">
      <w:pPr>
        <w:pStyle w:val="21"/>
        <w:numPr>
          <w:ilvl w:val="0"/>
          <w:numId w:val="48"/>
        </w:numPr>
        <w:spacing w:line="360" w:lineRule="auto"/>
        <w:ind w:firstLineChars="0"/>
        <w:rPr>
          <w:color w:val="FF0000"/>
        </w:rPr>
      </w:pPr>
      <w:r>
        <w:rPr>
          <w:rFonts w:hint="eastAsia"/>
          <w:color w:val="FF0000"/>
        </w:rPr>
        <w:t>整个“分类”区域</w:t>
      </w:r>
      <w:r>
        <w:rPr>
          <w:color w:val="FF0000"/>
        </w:rPr>
        <w:t>的右边展示【</w:t>
      </w:r>
      <w:r>
        <w:rPr>
          <w:rFonts w:hint="eastAsia"/>
          <w:color w:val="FF0000"/>
        </w:rPr>
        <w:t>删除</w:t>
      </w:r>
      <w:r>
        <w:rPr>
          <w:color w:val="FF0000"/>
        </w:rPr>
        <w:t>】</w:t>
      </w:r>
      <w:r>
        <w:rPr>
          <w:rFonts w:hint="eastAsia"/>
          <w:color w:val="FF0000"/>
        </w:rPr>
        <w:t>、</w:t>
      </w:r>
      <w:r>
        <w:rPr>
          <w:color w:val="FF0000"/>
        </w:rPr>
        <w:t>【</w:t>
      </w:r>
      <w:r>
        <w:rPr>
          <w:rFonts w:hint="eastAsia"/>
          <w:color w:val="FF0000"/>
        </w:rPr>
        <w:t>已删除</w:t>
      </w:r>
      <w:r>
        <w:rPr>
          <w:color w:val="FF0000"/>
        </w:rPr>
        <w:t>】</w:t>
      </w:r>
      <w:r>
        <w:rPr>
          <w:rFonts w:hint="eastAsia"/>
          <w:color w:val="FF0000"/>
        </w:rPr>
        <w:t>按钮</w:t>
      </w:r>
      <w:r>
        <w:rPr>
          <w:color w:val="FF0000"/>
        </w:rPr>
        <w:t>；</w:t>
      </w:r>
    </w:p>
    <w:p w14:paraId="616A8C43" w14:textId="1C7575DB" w:rsidR="001A354F" w:rsidRDefault="001A354F" w:rsidP="005605E3">
      <w:pPr>
        <w:pStyle w:val="21"/>
        <w:numPr>
          <w:ilvl w:val="0"/>
          <w:numId w:val="48"/>
        </w:numPr>
        <w:spacing w:line="360" w:lineRule="auto"/>
        <w:ind w:firstLineChars="0"/>
        <w:rPr>
          <w:color w:val="FF0000"/>
        </w:rPr>
      </w:pPr>
      <w:r w:rsidRPr="00E235C2">
        <w:rPr>
          <w:rFonts w:hint="eastAsia"/>
          <w:color w:val="FF0000"/>
          <w:highlight w:val="yellow"/>
        </w:rPr>
        <w:t>如果展示</w:t>
      </w:r>
      <w:r w:rsidRPr="00E235C2">
        <w:rPr>
          <w:color w:val="FF0000"/>
          <w:highlight w:val="yellow"/>
        </w:rPr>
        <w:t>的数据</w:t>
      </w:r>
      <w:r w:rsidRPr="00E235C2">
        <w:rPr>
          <w:rFonts w:hint="eastAsia"/>
          <w:color w:val="FF0000"/>
          <w:highlight w:val="yellow"/>
        </w:rPr>
        <w:t>是</w:t>
      </w:r>
      <w:r w:rsidRPr="00E235C2">
        <w:rPr>
          <w:color w:val="FF0000"/>
          <w:highlight w:val="yellow"/>
        </w:rPr>
        <w:t>通过</w:t>
      </w:r>
      <w:r w:rsidRPr="00E235C2">
        <w:rPr>
          <w:noProof/>
          <w:highlight w:val="yellow"/>
        </w:rPr>
        <w:drawing>
          <wp:inline distT="0" distB="0" distL="0" distR="0" wp14:anchorId="34812B28" wp14:editId="5A6166E2">
            <wp:extent cx="2380952" cy="342857"/>
            <wp:effectExtent l="0" t="0" r="635" b="63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80952" cy="342857"/>
                    </a:xfrm>
                    <a:prstGeom prst="rect">
                      <a:avLst/>
                    </a:prstGeom>
                  </pic:spPr>
                </pic:pic>
              </a:graphicData>
            </a:graphic>
          </wp:inline>
        </w:drawing>
      </w:r>
      <w:r w:rsidRPr="00E235C2">
        <w:rPr>
          <w:rFonts w:hint="eastAsia"/>
          <w:color w:val="FF0000"/>
          <w:highlight w:val="yellow"/>
        </w:rPr>
        <w:t>进行</w:t>
      </w:r>
      <w:r w:rsidRPr="00E235C2">
        <w:rPr>
          <w:color w:val="FF0000"/>
          <w:highlight w:val="yellow"/>
        </w:rPr>
        <w:t>勾选的已有</w:t>
      </w:r>
      <w:r w:rsidRPr="00E235C2">
        <w:rPr>
          <w:rFonts w:hint="eastAsia"/>
          <w:color w:val="FF0000"/>
          <w:highlight w:val="yellow"/>
        </w:rPr>
        <w:t>“</w:t>
      </w:r>
      <w:r w:rsidRPr="00E235C2">
        <w:rPr>
          <w:color w:val="FF0000"/>
          <w:highlight w:val="yellow"/>
        </w:rPr>
        <w:t>分类</w:t>
      </w:r>
      <w:r w:rsidRPr="00E235C2">
        <w:rPr>
          <w:rFonts w:hint="eastAsia"/>
          <w:color w:val="FF0000"/>
          <w:highlight w:val="yellow"/>
        </w:rPr>
        <w:t>”，</w:t>
      </w:r>
      <w:r w:rsidRPr="00E235C2">
        <w:rPr>
          <w:color w:val="FF0000"/>
          <w:highlight w:val="yellow"/>
        </w:rPr>
        <w:t>那么点击</w:t>
      </w:r>
      <w:r w:rsidRPr="00E235C2">
        <w:rPr>
          <w:noProof/>
          <w:highlight w:val="yellow"/>
        </w:rPr>
        <w:drawing>
          <wp:inline distT="0" distB="0" distL="0" distR="0" wp14:anchorId="441542DC" wp14:editId="7EB2BD25">
            <wp:extent cx="514286" cy="238095"/>
            <wp:effectExtent l="0" t="0" r="63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4286" cy="238095"/>
                    </a:xfrm>
                    <a:prstGeom prst="rect">
                      <a:avLst/>
                    </a:prstGeom>
                  </pic:spPr>
                </pic:pic>
              </a:graphicData>
            </a:graphic>
          </wp:inline>
        </w:drawing>
      </w:r>
      <w:r>
        <w:rPr>
          <w:rFonts w:hint="eastAsia"/>
          <w:color w:val="FF0000"/>
        </w:rPr>
        <w:t>，</w:t>
      </w:r>
      <w:r>
        <w:rPr>
          <w:color w:val="FF0000"/>
        </w:rPr>
        <w:t>则需要管理员</w:t>
      </w:r>
      <w:r>
        <w:rPr>
          <w:rFonts w:hint="eastAsia"/>
          <w:color w:val="FF0000"/>
        </w:rPr>
        <w:t>进行</w:t>
      </w:r>
      <w:r>
        <w:rPr>
          <w:color w:val="FF0000"/>
        </w:rPr>
        <w:t>选择删除类别，</w:t>
      </w:r>
      <w:r>
        <w:rPr>
          <w:rFonts w:hint="eastAsia"/>
          <w:color w:val="FF0000"/>
        </w:rPr>
        <w:t>样式</w:t>
      </w:r>
      <w:r>
        <w:rPr>
          <w:color w:val="FF0000"/>
        </w:rPr>
        <w:t>如图所示：</w:t>
      </w:r>
      <w:r>
        <w:rPr>
          <w:noProof/>
        </w:rPr>
        <w:drawing>
          <wp:inline distT="0" distB="0" distL="0" distR="0" wp14:anchorId="0E005209" wp14:editId="6FCAEA37">
            <wp:extent cx="1285714" cy="1047619"/>
            <wp:effectExtent l="19050" t="19050" r="10160" b="1968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285714" cy="1047619"/>
                    </a:xfrm>
                    <a:prstGeom prst="rect">
                      <a:avLst/>
                    </a:prstGeom>
                    <a:ln>
                      <a:solidFill>
                        <a:schemeClr val="accent1"/>
                      </a:solidFill>
                    </a:ln>
                  </pic:spPr>
                </pic:pic>
              </a:graphicData>
            </a:graphic>
          </wp:inline>
        </w:drawing>
      </w:r>
      <w:r w:rsidR="00AD5D8C">
        <w:rPr>
          <w:rFonts w:hint="eastAsia"/>
          <w:color w:val="FF0000"/>
        </w:rPr>
        <w:t>；</w:t>
      </w:r>
    </w:p>
    <w:p w14:paraId="6137019D" w14:textId="600614EA" w:rsidR="00AD5D8C" w:rsidRDefault="00AD5D8C" w:rsidP="005605E3">
      <w:pPr>
        <w:pStyle w:val="21"/>
        <w:spacing w:line="360" w:lineRule="auto"/>
        <w:ind w:left="1380" w:firstLineChars="0" w:firstLine="0"/>
        <w:rPr>
          <w:color w:val="FF0000"/>
        </w:rPr>
      </w:pPr>
      <w:r>
        <w:rPr>
          <w:color w:val="FF0000"/>
        </w:rPr>
        <w:t>a.</w:t>
      </w:r>
      <w:r w:rsidRPr="00AD5D8C">
        <w:rPr>
          <w:rFonts w:hint="eastAsia"/>
          <w:color w:val="FF0000"/>
        </w:rPr>
        <w:t xml:space="preserve"> </w:t>
      </w:r>
      <w:r>
        <w:rPr>
          <w:rFonts w:hint="eastAsia"/>
          <w:color w:val="FF0000"/>
        </w:rPr>
        <w:t>“删除</w:t>
      </w:r>
      <w:r>
        <w:rPr>
          <w:color w:val="FF0000"/>
        </w:rPr>
        <w:t>分类</w:t>
      </w:r>
      <w:r>
        <w:rPr>
          <w:rFonts w:hint="eastAsia"/>
          <w:color w:val="FF0000"/>
        </w:rPr>
        <w:t>”：</w:t>
      </w:r>
      <w:r>
        <w:rPr>
          <w:color w:val="FF0000"/>
        </w:rPr>
        <w:t>点击，则在当前页面进行弹框提示，如图所示：</w:t>
      </w:r>
    </w:p>
    <w:p w14:paraId="645D349D" w14:textId="64BE5569" w:rsidR="00AD5D8C" w:rsidRDefault="00AD5D8C" w:rsidP="005605E3">
      <w:pPr>
        <w:pStyle w:val="21"/>
        <w:spacing w:line="360" w:lineRule="auto"/>
        <w:ind w:firstLineChars="650" w:firstLine="1365"/>
        <w:rPr>
          <w:color w:val="FF0000"/>
        </w:rPr>
      </w:pPr>
      <w:r>
        <w:rPr>
          <w:noProof/>
        </w:rPr>
        <w:drawing>
          <wp:inline distT="0" distB="0" distL="0" distR="0" wp14:anchorId="74DF93C1" wp14:editId="041E366F">
            <wp:extent cx="2933700" cy="1500676"/>
            <wp:effectExtent l="0" t="0" r="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41139" cy="1504481"/>
                    </a:xfrm>
                    <a:prstGeom prst="rect">
                      <a:avLst/>
                    </a:prstGeom>
                  </pic:spPr>
                </pic:pic>
              </a:graphicData>
            </a:graphic>
          </wp:inline>
        </w:drawing>
      </w:r>
    </w:p>
    <w:p w14:paraId="161AFE11" w14:textId="66EDBE2D" w:rsidR="00AD5D8C" w:rsidRDefault="00AD5D8C" w:rsidP="005605E3">
      <w:pPr>
        <w:pStyle w:val="21"/>
        <w:spacing w:line="360" w:lineRule="auto"/>
        <w:ind w:firstLineChars="650" w:firstLine="1365"/>
        <w:rPr>
          <w:color w:val="FF0000"/>
        </w:rPr>
      </w:pPr>
      <w:r>
        <w:rPr>
          <w:rFonts w:hint="eastAsia"/>
          <w:color w:val="FF0000"/>
        </w:rPr>
        <w:lastRenderedPageBreak/>
        <w:t>【关闭】按钮</w:t>
      </w:r>
      <w:r>
        <w:rPr>
          <w:color w:val="FF0000"/>
        </w:rPr>
        <w:t>：</w:t>
      </w:r>
      <w:r>
        <w:rPr>
          <w:rFonts w:hint="eastAsia"/>
          <w:color w:val="FF0000"/>
        </w:rPr>
        <w:t>点击</w:t>
      </w:r>
      <w:r>
        <w:rPr>
          <w:color w:val="FF0000"/>
        </w:rPr>
        <w:t>，不删除该数据；</w:t>
      </w:r>
    </w:p>
    <w:p w14:paraId="6BF121C6" w14:textId="548676EE" w:rsidR="00AD5D8C" w:rsidRPr="00AD5D8C" w:rsidRDefault="00AD5D8C" w:rsidP="005605E3">
      <w:pPr>
        <w:pStyle w:val="21"/>
        <w:spacing w:line="360" w:lineRule="auto"/>
        <w:ind w:firstLineChars="650" w:firstLine="1365"/>
        <w:rPr>
          <w:color w:val="FF0000"/>
        </w:rPr>
      </w:pPr>
      <w:r>
        <w:rPr>
          <w:rFonts w:hint="eastAsia"/>
          <w:color w:val="FF0000"/>
        </w:rPr>
        <w:t>【删除】按钮</w:t>
      </w:r>
      <w:r>
        <w:rPr>
          <w:color w:val="FF0000"/>
        </w:rPr>
        <w:t>：</w:t>
      </w:r>
      <w:r>
        <w:rPr>
          <w:rFonts w:hint="eastAsia"/>
          <w:color w:val="FF0000"/>
        </w:rPr>
        <w:t>点击</w:t>
      </w:r>
      <w:r>
        <w:rPr>
          <w:color w:val="FF0000"/>
        </w:rPr>
        <w:t>，则删除</w:t>
      </w:r>
      <w:r>
        <w:rPr>
          <w:rFonts w:hint="eastAsia"/>
          <w:color w:val="FF0000"/>
        </w:rPr>
        <w:t>该</w:t>
      </w:r>
      <w:r>
        <w:rPr>
          <w:color w:val="FF0000"/>
        </w:rPr>
        <w:t>分类</w:t>
      </w:r>
      <w:r>
        <w:rPr>
          <w:rFonts w:hint="eastAsia"/>
          <w:color w:val="FF0000"/>
        </w:rPr>
        <w:t>，</w:t>
      </w:r>
      <w:r>
        <w:rPr>
          <w:color w:val="FF0000"/>
        </w:rPr>
        <w:t>不</w:t>
      </w:r>
      <w:r>
        <w:rPr>
          <w:rFonts w:hint="eastAsia"/>
          <w:color w:val="FF0000"/>
        </w:rPr>
        <w:t>在</w:t>
      </w:r>
      <w:r>
        <w:rPr>
          <w:color w:val="FF0000"/>
        </w:rPr>
        <w:t>该销售流程中展示；</w:t>
      </w:r>
    </w:p>
    <w:p w14:paraId="1C9A2BA9" w14:textId="77777777" w:rsidR="00B421FF" w:rsidRDefault="00AD5D8C" w:rsidP="005605E3">
      <w:pPr>
        <w:pStyle w:val="21"/>
        <w:spacing w:line="360" w:lineRule="auto"/>
        <w:ind w:left="1380" w:firstLineChars="0" w:firstLine="0"/>
        <w:rPr>
          <w:color w:val="FF0000"/>
        </w:rPr>
      </w:pPr>
      <w:r>
        <w:rPr>
          <w:color w:val="FF0000"/>
        </w:rPr>
        <w:t>b.</w:t>
      </w:r>
      <w:r w:rsidRPr="00AD5D8C">
        <w:rPr>
          <w:rFonts w:hint="eastAsia"/>
          <w:color w:val="FF0000"/>
        </w:rPr>
        <w:t xml:space="preserve"> </w:t>
      </w:r>
      <w:r>
        <w:rPr>
          <w:rFonts w:hint="eastAsia"/>
          <w:color w:val="FF0000"/>
        </w:rPr>
        <w:t>“删除字段”：</w:t>
      </w:r>
      <w:r>
        <w:rPr>
          <w:color w:val="FF0000"/>
        </w:rPr>
        <w:t>点击，</w:t>
      </w:r>
      <w:r>
        <w:rPr>
          <w:rFonts w:hint="eastAsia"/>
          <w:color w:val="FF0000"/>
        </w:rPr>
        <w:t>该分类名称下</w:t>
      </w:r>
      <w:r>
        <w:rPr>
          <w:color w:val="FF0000"/>
        </w:rPr>
        <w:t>的样式进行变化，</w:t>
      </w:r>
      <w:r>
        <w:rPr>
          <w:rFonts w:hint="eastAsia"/>
          <w:color w:val="FF0000"/>
        </w:rPr>
        <w:t>如图所示</w:t>
      </w:r>
      <w:r>
        <w:rPr>
          <w:color w:val="FF0000"/>
        </w:rPr>
        <w:t>，查询出</w:t>
      </w:r>
      <w:r>
        <w:rPr>
          <w:rFonts w:hint="eastAsia"/>
          <w:color w:val="FF0000"/>
        </w:rPr>
        <w:t>未在</w:t>
      </w:r>
      <w:r>
        <w:rPr>
          <w:color w:val="FF0000"/>
        </w:rPr>
        <w:t>该销售流程</w:t>
      </w:r>
      <w:r>
        <w:rPr>
          <w:rFonts w:hint="eastAsia"/>
          <w:color w:val="FF0000"/>
        </w:rPr>
        <w:t>中</w:t>
      </w:r>
      <w:r>
        <w:rPr>
          <w:color w:val="FF0000"/>
        </w:rPr>
        <w:t>删除的</w:t>
      </w:r>
      <w:r w:rsidR="00B421FF">
        <w:rPr>
          <w:rFonts w:hint="eastAsia"/>
          <w:color w:val="FF0000"/>
        </w:rPr>
        <w:t>该</w:t>
      </w:r>
      <w:r w:rsidR="00B421FF">
        <w:rPr>
          <w:color w:val="FF0000"/>
        </w:rPr>
        <w:t>分类的</w:t>
      </w:r>
      <w:r w:rsidR="00B421FF">
        <w:rPr>
          <w:rFonts w:hint="eastAsia"/>
          <w:color w:val="FF0000"/>
        </w:rPr>
        <w:t>元素</w:t>
      </w:r>
      <w:r w:rsidR="00B421FF">
        <w:rPr>
          <w:color w:val="FF0000"/>
        </w:rPr>
        <w:t>的数据：</w:t>
      </w:r>
    </w:p>
    <w:p w14:paraId="7947BBDA" w14:textId="6189B168" w:rsidR="00AD5D8C" w:rsidRDefault="00B421FF" w:rsidP="005605E3">
      <w:pPr>
        <w:pStyle w:val="21"/>
        <w:spacing w:line="360" w:lineRule="auto"/>
        <w:ind w:left="1380" w:firstLineChars="0" w:firstLine="0"/>
        <w:rPr>
          <w:color w:val="FF0000"/>
        </w:rPr>
      </w:pPr>
      <w:r>
        <w:rPr>
          <w:noProof/>
        </w:rPr>
        <w:drawing>
          <wp:inline distT="0" distB="0" distL="0" distR="0" wp14:anchorId="047BD97F" wp14:editId="47A83F88">
            <wp:extent cx="5274310" cy="106870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068705"/>
                    </a:xfrm>
                    <a:prstGeom prst="rect">
                      <a:avLst/>
                    </a:prstGeom>
                  </pic:spPr>
                </pic:pic>
              </a:graphicData>
            </a:graphic>
          </wp:inline>
        </w:drawing>
      </w:r>
    </w:p>
    <w:p w14:paraId="7A67D9C4" w14:textId="3525AFF6" w:rsidR="00B421FF" w:rsidRDefault="00B421FF" w:rsidP="005605E3">
      <w:pPr>
        <w:pStyle w:val="21"/>
        <w:numPr>
          <w:ilvl w:val="0"/>
          <w:numId w:val="61"/>
        </w:numPr>
        <w:spacing w:line="360" w:lineRule="auto"/>
        <w:ind w:firstLineChars="0"/>
        <w:rPr>
          <w:color w:val="FF0000"/>
        </w:rPr>
      </w:pPr>
      <w:r>
        <w:rPr>
          <w:rFonts w:hint="eastAsia"/>
          <w:color w:val="FF0000"/>
        </w:rPr>
        <w:t>该块数据</w:t>
      </w:r>
      <w:r>
        <w:rPr>
          <w:color w:val="FF0000"/>
        </w:rPr>
        <w:t>只能</w:t>
      </w:r>
      <w:r>
        <w:rPr>
          <w:rFonts w:hint="eastAsia"/>
          <w:color w:val="FF0000"/>
        </w:rPr>
        <w:t>进行勾选</w:t>
      </w:r>
      <w:r>
        <w:rPr>
          <w:color w:val="FF0000"/>
        </w:rPr>
        <w:t>复选框，</w:t>
      </w:r>
      <w:r>
        <w:rPr>
          <w:noProof/>
        </w:rPr>
        <w:drawing>
          <wp:inline distT="0" distB="0" distL="0" distR="0" wp14:anchorId="54626146" wp14:editId="5D3A9DDC">
            <wp:extent cx="552381" cy="238095"/>
            <wp:effectExtent l="0" t="0" r="63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2381" cy="238095"/>
                    </a:xfrm>
                    <a:prstGeom prst="rect">
                      <a:avLst/>
                    </a:prstGeom>
                  </pic:spPr>
                </pic:pic>
              </a:graphicData>
            </a:graphic>
          </wp:inline>
        </w:drawing>
      </w:r>
      <w:r>
        <w:rPr>
          <w:rFonts w:hint="eastAsia"/>
          <w:color w:val="FF0000"/>
        </w:rPr>
        <w:t>、</w:t>
      </w:r>
      <w:r>
        <w:rPr>
          <w:noProof/>
        </w:rPr>
        <w:drawing>
          <wp:inline distT="0" distB="0" distL="0" distR="0" wp14:anchorId="1F53CA5A" wp14:editId="6C86A62D">
            <wp:extent cx="552381" cy="238095"/>
            <wp:effectExtent l="0" t="0" r="63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2381" cy="238095"/>
                    </a:xfrm>
                    <a:prstGeom prst="rect">
                      <a:avLst/>
                    </a:prstGeom>
                  </pic:spPr>
                </pic:pic>
              </a:graphicData>
            </a:graphic>
          </wp:inline>
        </w:drawing>
      </w:r>
      <w:r>
        <w:rPr>
          <w:rFonts w:hint="eastAsia"/>
          <w:color w:val="FF0000"/>
        </w:rPr>
        <w:t>操作；</w:t>
      </w:r>
    </w:p>
    <w:p w14:paraId="01DC4F28" w14:textId="6467257E" w:rsidR="00B421FF" w:rsidRDefault="003758B0" w:rsidP="005605E3">
      <w:pPr>
        <w:pStyle w:val="21"/>
        <w:numPr>
          <w:ilvl w:val="0"/>
          <w:numId w:val="61"/>
        </w:numPr>
        <w:spacing w:line="360" w:lineRule="auto"/>
        <w:ind w:firstLineChars="0"/>
        <w:rPr>
          <w:color w:val="FF0000"/>
        </w:rPr>
      </w:pPr>
      <w:r>
        <w:rPr>
          <w:noProof/>
        </w:rPr>
        <w:drawing>
          <wp:inline distT="0" distB="0" distL="0" distR="0" wp14:anchorId="64163DFE" wp14:editId="445536B4">
            <wp:extent cx="552381" cy="238095"/>
            <wp:effectExtent l="0" t="0" r="635"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2381" cy="238095"/>
                    </a:xfrm>
                    <a:prstGeom prst="rect">
                      <a:avLst/>
                    </a:prstGeom>
                  </pic:spPr>
                </pic:pic>
              </a:graphicData>
            </a:graphic>
          </wp:inline>
        </w:drawing>
      </w:r>
      <w:r w:rsidR="00B421FF">
        <w:rPr>
          <w:rFonts w:hint="eastAsia"/>
          <w:color w:val="FF0000"/>
        </w:rPr>
        <w:t>按钮</w:t>
      </w:r>
      <w:r w:rsidR="00B421FF">
        <w:rPr>
          <w:color w:val="FF0000"/>
        </w:rPr>
        <w:t>：未勾选任何数据时，该按钮置灰</w:t>
      </w:r>
      <w:r w:rsidR="00B421FF">
        <w:rPr>
          <w:rFonts w:hint="eastAsia"/>
          <w:color w:val="FF0000"/>
        </w:rPr>
        <w:t>不可</w:t>
      </w:r>
      <w:r w:rsidR="00B421FF">
        <w:rPr>
          <w:color w:val="FF0000"/>
        </w:rPr>
        <w:t>点击；勾选了数据时，该按钮高亮，可进行点击，当按钮可点击时</w:t>
      </w:r>
      <w:r w:rsidR="005536B3">
        <w:rPr>
          <w:rFonts w:hint="eastAsia"/>
          <w:color w:val="FF0000"/>
        </w:rPr>
        <w:t>进行</w:t>
      </w:r>
      <w:r w:rsidR="005536B3">
        <w:rPr>
          <w:color w:val="FF0000"/>
        </w:rPr>
        <w:t>判断</w:t>
      </w:r>
      <w:r w:rsidR="005536B3">
        <w:rPr>
          <w:rFonts w:hint="eastAsia"/>
          <w:color w:val="FF0000"/>
        </w:rPr>
        <w:t>，</w:t>
      </w:r>
      <w:r w:rsidR="005536B3">
        <w:rPr>
          <w:color w:val="FF0000"/>
        </w:rPr>
        <w:t>（</w:t>
      </w:r>
      <w:r w:rsidR="005536B3">
        <w:rPr>
          <w:rFonts w:hint="eastAsia"/>
          <w:color w:val="FF0000"/>
        </w:rPr>
        <w:t>1</w:t>
      </w:r>
      <w:r w:rsidR="005536B3">
        <w:rPr>
          <w:color w:val="FF0000"/>
        </w:rPr>
        <w:t>）</w:t>
      </w:r>
      <w:r w:rsidR="005536B3">
        <w:rPr>
          <w:rFonts w:hint="eastAsia"/>
          <w:color w:val="FF0000"/>
        </w:rPr>
        <w:t>未</w:t>
      </w:r>
      <w:r w:rsidR="005536B3">
        <w:rPr>
          <w:color w:val="FF0000"/>
        </w:rPr>
        <w:t>勾选</w:t>
      </w:r>
      <w:r w:rsidR="005536B3">
        <w:rPr>
          <w:rFonts w:hint="eastAsia"/>
          <w:color w:val="FF0000"/>
        </w:rPr>
        <w:t>查询</w:t>
      </w:r>
      <w:r w:rsidR="005536B3">
        <w:rPr>
          <w:color w:val="FF0000"/>
        </w:rPr>
        <w:t>出的全部数据进行删除</w:t>
      </w:r>
      <w:r w:rsidR="005536B3">
        <w:rPr>
          <w:rFonts w:hint="eastAsia"/>
          <w:color w:val="FF0000"/>
        </w:rPr>
        <w:t>，</w:t>
      </w:r>
      <w:r w:rsidR="00B421FF">
        <w:rPr>
          <w:color w:val="FF0000"/>
        </w:rPr>
        <w:t>则</w:t>
      </w:r>
      <w:r w:rsidR="00B421FF">
        <w:rPr>
          <w:rFonts w:hint="eastAsia"/>
          <w:color w:val="FF0000"/>
        </w:rPr>
        <w:t>当前页面</w:t>
      </w:r>
      <w:r w:rsidR="00B421FF">
        <w:rPr>
          <w:color w:val="FF0000"/>
        </w:rPr>
        <w:t>进行弹框提示，如图所示</w:t>
      </w:r>
      <w:r w:rsidR="00B421FF">
        <w:rPr>
          <w:rFonts w:hint="eastAsia"/>
          <w:color w:val="FF0000"/>
        </w:rPr>
        <w:t>：</w:t>
      </w:r>
      <w:r w:rsidR="00B421FF" w:rsidRPr="00B421FF">
        <w:rPr>
          <w:noProof/>
          <w:color w:val="FF0000"/>
        </w:rPr>
        <w:drawing>
          <wp:inline distT="0" distB="0" distL="0" distR="0" wp14:anchorId="2505B95B" wp14:editId="78086680">
            <wp:extent cx="3190875" cy="1668101"/>
            <wp:effectExtent l="0" t="0" r="0" b="889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99580" cy="1672652"/>
                    </a:xfrm>
                    <a:prstGeom prst="rect">
                      <a:avLst/>
                    </a:prstGeom>
                  </pic:spPr>
                </pic:pic>
              </a:graphicData>
            </a:graphic>
          </wp:inline>
        </w:drawing>
      </w:r>
    </w:p>
    <w:p w14:paraId="56B915C3" w14:textId="77777777" w:rsidR="006A24E8" w:rsidRPr="00560249" w:rsidRDefault="006A24E8" w:rsidP="005605E3">
      <w:pPr>
        <w:pStyle w:val="21"/>
        <w:spacing w:line="360" w:lineRule="auto"/>
        <w:ind w:firstLineChars="850" w:firstLine="1785"/>
        <w:rPr>
          <w:color w:val="00B050"/>
        </w:rPr>
      </w:pPr>
      <w:r>
        <w:rPr>
          <w:rFonts w:hint="eastAsia"/>
          <w:color w:val="FF0000"/>
        </w:rPr>
        <w:t>弹框</w:t>
      </w:r>
      <w:r>
        <w:rPr>
          <w:color w:val="FF0000"/>
        </w:rPr>
        <w:t>文案描述：</w:t>
      </w:r>
      <w:r w:rsidRPr="00560249">
        <w:rPr>
          <w:rFonts w:hint="eastAsia"/>
          <w:color w:val="00B050"/>
        </w:rPr>
        <w:t>若删除选中字段，则字段在前端不会展示。</w:t>
      </w:r>
    </w:p>
    <w:p w14:paraId="7E88263F" w14:textId="1584CFDB" w:rsidR="006A24E8" w:rsidRDefault="006A24E8" w:rsidP="005605E3">
      <w:pPr>
        <w:pStyle w:val="21"/>
        <w:spacing w:line="360" w:lineRule="auto"/>
        <w:ind w:left="1800" w:firstLineChars="1150" w:firstLine="2415"/>
        <w:rPr>
          <w:color w:val="00B050"/>
        </w:rPr>
      </w:pPr>
      <w:r w:rsidRPr="00560249">
        <w:rPr>
          <w:rFonts w:hint="eastAsia"/>
          <w:color w:val="00B050"/>
        </w:rPr>
        <w:t>是否继续删除？</w:t>
      </w:r>
    </w:p>
    <w:p w14:paraId="2B1EEDEC" w14:textId="29F7B345" w:rsidR="005536B3" w:rsidRDefault="005536B3" w:rsidP="005605E3">
      <w:pPr>
        <w:pStyle w:val="21"/>
        <w:spacing w:line="360" w:lineRule="auto"/>
        <w:ind w:leftChars="810" w:left="1701" w:firstLineChars="0" w:firstLine="0"/>
        <w:rPr>
          <w:color w:val="FF0000"/>
        </w:rPr>
      </w:pPr>
      <w:r w:rsidRPr="005536B3">
        <w:rPr>
          <w:rFonts w:hint="eastAsia"/>
          <w:color w:val="FF0000"/>
        </w:rPr>
        <w:t>（</w:t>
      </w:r>
      <w:r w:rsidRPr="005536B3">
        <w:rPr>
          <w:rFonts w:hint="eastAsia"/>
          <w:color w:val="FF0000"/>
        </w:rPr>
        <w:t>2</w:t>
      </w:r>
      <w:r w:rsidRPr="005536B3">
        <w:rPr>
          <w:rFonts w:hint="eastAsia"/>
          <w:color w:val="FF0000"/>
        </w:rPr>
        <w:t>）</w:t>
      </w:r>
      <w:r>
        <w:rPr>
          <w:rFonts w:hint="eastAsia"/>
          <w:color w:val="FF0000"/>
        </w:rPr>
        <w:t>勾选</w:t>
      </w:r>
      <w:r>
        <w:rPr>
          <w:color w:val="FF0000"/>
        </w:rPr>
        <w:t>查询出的全部数据进行删除，则当前页面进行弹框提示，如图所示：</w:t>
      </w:r>
      <w:r>
        <w:rPr>
          <w:noProof/>
        </w:rPr>
        <w:drawing>
          <wp:inline distT="0" distB="0" distL="0" distR="0" wp14:anchorId="1EA5355C" wp14:editId="333A9117">
            <wp:extent cx="3171825" cy="1658142"/>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80170" cy="1662504"/>
                    </a:xfrm>
                    <a:prstGeom prst="rect">
                      <a:avLst/>
                    </a:prstGeom>
                  </pic:spPr>
                </pic:pic>
              </a:graphicData>
            </a:graphic>
          </wp:inline>
        </w:drawing>
      </w:r>
    </w:p>
    <w:p w14:paraId="47896234" w14:textId="77777777" w:rsidR="005536B3" w:rsidRPr="005536B3" w:rsidRDefault="005536B3" w:rsidP="005605E3">
      <w:pPr>
        <w:pStyle w:val="21"/>
        <w:spacing w:line="360" w:lineRule="auto"/>
        <w:ind w:firstLineChars="850" w:firstLine="1785"/>
        <w:rPr>
          <w:color w:val="00B050"/>
        </w:rPr>
      </w:pPr>
      <w:r>
        <w:rPr>
          <w:rFonts w:hint="eastAsia"/>
          <w:color w:val="FF0000"/>
        </w:rPr>
        <w:t>弹框</w:t>
      </w:r>
      <w:r>
        <w:rPr>
          <w:color w:val="FF0000"/>
        </w:rPr>
        <w:t>文案描述：</w:t>
      </w:r>
      <w:r w:rsidRPr="005536B3">
        <w:rPr>
          <w:rFonts w:hint="eastAsia"/>
          <w:color w:val="00B050"/>
        </w:rPr>
        <w:t>已选中全部字段，若删除则删除该分类。</w:t>
      </w:r>
    </w:p>
    <w:p w14:paraId="63F52CD2" w14:textId="7C893729" w:rsidR="005536B3" w:rsidRPr="005536B3" w:rsidRDefault="005536B3" w:rsidP="005605E3">
      <w:pPr>
        <w:pStyle w:val="21"/>
        <w:spacing w:line="360" w:lineRule="auto"/>
        <w:ind w:firstLineChars="2050" w:firstLine="4305"/>
        <w:rPr>
          <w:color w:val="FF0000"/>
        </w:rPr>
      </w:pPr>
      <w:r w:rsidRPr="005536B3">
        <w:rPr>
          <w:rFonts w:hint="eastAsia"/>
          <w:color w:val="00B050"/>
        </w:rPr>
        <w:t>是否继续删除？</w:t>
      </w:r>
    </w:p>
    <w:p w14:paraId="3C00945C" w14:textId="1E4314E8" w:rsidR="00A26B3C" w:rsidRDefault="00C550C2" w:rsidP="005605E3">
      <w:pPr>
        <w:pStyle w:val="21"/>
        <w:spacing w:line="360" w:lineRule="auto"/>
        <w:ind w:left="1680" w:firstLineChars="0" w:firstLine="0"/>
        <w:rPr>
          <w:color w:val="FF0000"/>
        </w:rPr>
      </w:pPr>
      <w:r>
        <w:rPr>
          <w:rFonts w:hint="eastAsia"/>
          <w:color w:val="FF0000"/>
        </w:rPr>
        <w:lastRenderedPageBreak/>
        <w:t>【关闭】，点击</w:t>
      </w:r>
      <w:r>
        <w:rPr>
          <w:color w:val="FF0000"/>
        </w:rPr>
        <w:t>不删除选中数据，关闭该弹框；</w:t>
      </w:r>
    </w:p>
    <w:p w14:paraId="33BF344D" w14:textId="68D14307" w:rsidR="00C550C2" w:rsidRDefault="00C550C2" w:rsidP="005605E3">
      <w:pPr>
        <w:pStyle w:val="21"/>
        <w:spacing w:line="360" w:lineRule="auto"/>
        <w:ind w:left="1680" w:firstLineChars="0" w:firstLine="0"/>
        <w:rPr>
          <w:color w:val="FF0000"/>
        </w:rPr>
      </w:pPr>
      <w:r>
        <w:rPr>
          <w:rFonts w:hint="eastAsia"/>
          <w:color w:val="FF0000"/>
        </w:rPr>
        <w:t>【删除】，点击</w:t>
      </w:r>
      <w:r>
        <w:rPr>
          <w:color w:val="FF0000"/>
        </w:rPr>
        <w:t>，删除选中数据，关闭该</w:t>
      </w:r>
      <w:r>
        <w:rPr>
          <w:rFonts w:hint="eastAsia"/>
          <w:color w:val="FF0000"/>
        </w:rPr>
        <w:t>弹框</w:t>
      </w:r>
      <w:r>
        <w:rPr>
          <w:color w:val="FF0000"/>
        </w:rPr>
        <w:t>，停留在当前</w:t>
      </w:r>
      <w:r>
        <w:rPr>
          <w:rFonts w:hint="eastAsia"/>
          <w:color w:val="FF0000"/>
        </w:rPr>
        <w:t>页面</w:t>
      </w:r>
      <w:r>
        <w:rPr>
          <w:color w:val="FF0000"/>
        </w:rPr>
        <w:t>可继续勾选删除操作；</w:t>
      </w:r>
    </w:p>
    <w:p w14:paraId="3D003E79" w14:textId="5A255D69" w:rsidR="00A26B3C" w:rsidRPr="00B421FF" w:rsidRDefault="003758B0" w:rsidP="005605E3">
      <w:pPr>
        <w:pStyle w:val="21"/>
        <w:numPr>
          <w:ilvl w:val="0"/>
          <w:numId w:val="61"/>
        </w:numPr>
        <w:spacing w:line="360" w:lineRule="auto"/>
        <w:ind w:firstLineChars="0"/>
        <w:rPr>
          <w:color w:val="FF0000"/>
        </w:rPr>
      </w:pPr>
      <w:r>
        <w:rPr>
          <w:noProof/>
        </w:rPr>
        <w:drawing>
          <wp:inline distT="0" distB="0" distL="0" distR="0" wp14:anchorId="667D59A9" wp14:editId="71E5A466">
            <wp:extent cx="552381" cy="238095"/>
            <wp:effectExtent l="0" t="0" r="63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2381" cy="238095"/>
                    </a:xfrm>
                    <a:prstGeom prst="rect">
                      <a:avLst/>
                    </a:prstGeom>
                  </pic:spPr>
                </pic:pic>
              </a:graphicData>
            </a:graphic>
          </wp:inline>
        </w:drawing>
      </w:r>
      <w:r w:rsidR="00BC327C">
        <w:rPr>
          <w:rFonts w:hint="eastAsia"/>
          <w:color w:val="FF0000"/>
        </w:rPr>
        <w:t>按钮</w:t>
      </w:r>
      <w:r w:rsidR="00BC327C">
        <w:rPr>
          <w:color w:val="FF0000"/>
        </w:rPr>
        <w:t>：点击，则不删除选中的数据，</w:t>
      </w:r>
      <w:r w:rsidR="00BC327C">
        <w:rPr>
          <w:rFonts w:hint="eastAsia"/>
          <w:color w:val="FF0000"/>
        </w:rPr>
        <w:t>该分类</w:t>
      </w:r>
      <w:r w:rsidR="00BC327C">
        <w:rPr>
          <w:color w:val="FF0000"/>
        </w:rPr>
        <w:t>回到</w:t>
      </w:r>
      <w:r w:rsidR="00BC327C">
        <w:rPr>
          <w:rFonts w:hint="eastAsia"/>
          <w:color w:val="FF0000"/>
        </w:rPr>
        <w:t>初始</w:t>
      </w:r>
      <w:r w:rsidR="00BC327C">
        <w:rPr>
          <w:color w:val="FF0000"/>
        </w:rPr>
        <w:t>样式，如图所示：</w:t>
      </w:r>
      <w:r w:rsidR="00BC327C">
        <w:rPr>
          <w:noProof/>
        </w:rPr>
        <w:drawing>
          <wp:inline distT="0" distB="0" distL="0" distR="0" wp14:anchorId="320F5C5D" wp14:editId="48F37281">
            <wp:extent cx="3639278" cy="65722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17918" cy="671427"/>
                    </a:xfrm>
                    <a:prstGeom prst="rect">
                      <a:avLst/>
                    </a:prstGeom>
                  </pic:spPr>
                </pic:pic>
              </a:graphicData>
            </a:graphic>
          </wp:inline>
        </w:drawing>
      </w:r>
      <w:r w:rsidR="00BC327C">
        <w:rPr>
          <w:rFonts w:hint="eastAsia"/>
          <w:color w:val="FF0000"/>
        </w:rPr>
        <w:t>；</w:t>
      </w:r>
    </w:p>
    <w:p w14:paraId="2F40425C" w14:textId="7AE2AFC9" w:rsidR="00C01D5A" w:rsidRDefault="00E235C2" w:rsidP="005605E3">
      <w:pPr>
        <w:pStyle w:val="21"/>
        <w:numPr>
          <w:ilvl w:val="0"/>
          <w:numId w:val="48"/>
        </w:numPr>
        <w:spacing w:line="360" w:lineRule="auto"/>
        <w:ind w:firstLineChars="0"/>
        <w:rPr>
          <w:color w:val="FF0000"/>
        </w:rPr>
      </w:pPr>
      <w:r w:rsidRPr="00E235C2">
        <w:rPr>
          <w:rFonts w:hint="eastAsia"/>
          <w:color w:val="FF0000"/>
          <w:highlight w:val="yellow"/>
        </w:rPr>
        <w:t>如果展示</w:t>
      </w:r>
      <w:r w:rsidRPr="00E235C2">
        <w:rPr>
          <w:color w:val="FF0000"/>
          <w:highlight w:val="yellow"/>
        </w:rPr>
        <w:t>的数据</w:t>
      </w:r>
      <w:r w:rsidRPr="00E235C2">
        <w:rPr>
          <w:rFonts w:hint="eastAsia"/>
          <w:color w:val="FF0000"/>
          <w:highlight w:val="yellow"/>
        </w:rPr>
        <w:t>是</w:t>
      </w:r>
      <w:r w:rsidRPr="00E235C2">
        <w:rPr>
          <w:color w:val="FF0000"/>
          <w:highlight w:val="yellow"/>
        </w:rPr>
        <w:t>通过</w:t>
      </w:r>
      <w:r w:rsidRPr="00E235C2">
        <w:rPr>
          <w:noProof/>
          <w:highlight w:val="yellow"/>
        </w:rPr>
        <w:drawing>
          <wp:inline distT="0" distB="0" distL="0" distR="0" wp14:anchorId="3A23B24F" wp14:editId="067C62A2">
            <wp:extent cx="2380952" cy="342857"/>
            <wp:effectExtent l="0" t="0" r="635"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80952" cy="342857"/>
                    </a:xfrm>
                    <a:prstGeom prst="rect">
                      <a:avLst/>
                    </a:prstGeom>
                  </pic:spPr>
                </pic:pic>
              </a:graphicData>
            </a:graphic>
          </wp:inline>
        </w:drawing>
      </w:r>
      <w:r w:rsidRPr="00E235C2">
        <w:rPr>
          <w:rFonts w:hint="eastAsia"/>
          <w:color w:val="FF0000"/>
          <w:highlight w:val="yellow"/>
        </w:rPr>
        <w:t>进行</w:t>
      </w:r>
      <w:r w:rsidRPr="00E235C2">
        <w:rPr>
          <w:color w:val="FF0000"/>
          <w:highlight w:val="yellow"/>
        </w:rPr>
        <w:t>勾选的已有</w:t>
      </w:r>
      <w:r w:rsidRPr="00E235C2">
        <w:rPr>
          <w:rFonts w:hint="eastAsia"/>
          <w:color w:val="FF0000"/>
          <w:highlight w:val="yellow"/>
        </w:rPr>
        <w:t>“</w:t>
      </w:r>
      <w:r>
        <w:rPr>
          <w:rFonts w:hint="eastAsia"/>
          <w:color w:val="FF0000"/>
          <w:highlight w:val="yellow"/>
        </w:rPr>
        <w:t>试卷</w:t>
      </w:r>
      <w:r w:rsidRPr="00E235C2">
        <w:rPr>
          <w:rFonts w:hint="eastAsia"/>
          <w:color w:val="FF0000"/>
          <w:highlight w:val="yellow"/>
        </w:rPr>
        <w:t>”，</w:t>
      </w:r>
      <w:r w:rsidRPr="00E235C2">
        <w:rPr>
          <w:color w:val="FF0000"/>
          <w:highlight w:val="yellow"/>
        </w:rPr>
        <w:t>那么点击</w:t>
      </w:r>
      <w:r w:rsidRPr="00E235C2">
        <w:rPr>
          <w:noProof/>
          <w:highlight w:val="yellow"/>
        </w:rPr>
        <w:drawing>
          <wp:inline distT="0" distB="0" distL="0" distR="0" wp14:anchorId="6CE0A3D6" wp14:editId="00FA316C">
            <wp:extent cx="514286" cy="238095"/>
            <wp:effectExtent l="0" t="0" r="63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4286" cy="238095"/>
                    </a:xfrm>
                    <a:prstGeom prst="rect">
                      <a:avLst/>
                    </a:prstGeom>
                  </pic:spPr>
                </pic:pic>
              </a:graphicData>
            </a:graphic>
          </wp:inline>
        </w:drawing>
      </w:r>
      <w:r>
        <w:rPr>
          <w:rFonts w:hint="eastAsia"/>
          <w:color w:val="FF0000"/>
        </w:rPr>
        <w:t>时</w:t>
      </w:r>
      <w:r>
        <w:rPr>
          <w:color w:val="FF0000"/>
        </w:rPr>
        <w:t>，</w:t>
      </w:r>
      <w:r>
        <w:rPr>
          <w:rFonts w:hint="eastAsia"/>
          <w:color w:val="FF0000"/>
        </w:rPr>
        <w:t>则在</w:t>
      </w:r>
      <w:r>
        <w:rPr>
          <w:color w:val="FF0000"/>
        </w:rPr>
        <w:t>当前页面进行弹框</w:t>
      </w:r>
      <w:r>
        <w:rPr>
          <w:rFonts w:hint="eastAsia"/>
          <w:color w:val="FF0000"/>
        </w:rPr>
        <w:t>提示（无删除</w:t>
      </w:r>
      <w:r>
        <w:rPr>
          <w:color w:val="FF0000"/>
        </w:rPr>
        <w:t>类别的选项</w:t>
      </w:r>
      <w:r>
        <w:rPr>
          <w:rFonts w:hint="eastAsia"/>
          <w:color w:val="FF0000"/>
        </w:rPr>
        <w:t>）</w:t>
      </w:r>
      <w:r>
        <w:rPr>
          <w:color w:val="FF0000"/>
        </w:rPr>
        <w:t>，</w:t>
      </w:r>
      <w:r>
        <w:rPr>
          <w:rFonts w:hint="eastAsia"/>
          <w:color w:val="FF0000"/>
        </w:rPr>
        <w:t>如下图</w:t>
      </w:r>
      <w:r>
        <w:rPr>
          <w:color w:val="FF0000"/>
        </w:rPr>
        <w:t>所示：</w:t>
      </w:r>
      <w:r>
        <w:rPr>
          <w:noProof/>
        </w:rPr>
        <w:drawing>
          <wp:inline distT="0" distB="0" distL="0" distR="0" wp14:anchorId="657E9E4A" wp14:editId="5E8AAA22">
            <wp:extent cx="2838450" cy="1483863"/>
            <wp:effectExtent l="0" t="0" r="0" b="254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53192" cy="1491570"/>
                    </a:xfrm>
                    <a:prstGeom prst="rect">
                      <a:avLst/>
                    </a:prstGeom>
                  </pic:spPr>
                </pic:pic>
              </a:graphicData>
            </a:graphic>
          </wp:inline>
        </w:drawing>
      </w:r>
    </w:p>
    <w:p w14:paraId="7BDF6EB6" w14:textId="7DC135B5" w:rsidR="00E235C2" w:rsidRDefault="00E235C2" w:rsidP="005605E3">
      <w:pPr>
        <w:pStyle w:val="21"/>
        <w:spacing w:line="360" w:lineRule="auto"/>
        <w:ind w:left="1380" w:firstLineChars="0" w:firstLine="0"/>
        <w:rPr>
          <w:color w:val="FF0000"/>
        </w:rPr>
      </w:pPr>
      <w:r>
        <w:rPr>
          <w:rFonts w:hint="eastAsia"/>
          <w:color w:val="FF0000"/>
        </w:rPr>
        <w:t>【关闭】按钮</w:t>
      </w:r>
      <w:r>
        <w:rPr>
          <w:color w:val="FF0000"/>
        </w:rPr>
        <w:t>：</w:t>
      </w:r>
      <w:r>
        <w:rPr>
          <w:rFonts w:hint="eastAsia"/>
          <w:color w:val="FF0000"/>
        </w:rPr>
        <w:t>点击</w:t>
      </w:r>
      <w:r>
        <w:rPr>
          <w:color w:val="FF0000"/>
        </w:rPr>
        <w:t>，不删除该数据</w:t>
      </w:r>
      <w:r>
        <w:rPr>
          <w:rFonts w:hint="eastAsia"/>
          <w:color w:val="FF0000"/>
        </w:rPr>
        <w:t>，</w:t>
      </w:r>
      <w:r>
        <w:rPr>
          <w:color w:val="FF0000"/>
        </w:rPr>
        <w:t>关闭该弹框；</w:t>
      </w:r>
    </w:p>
    <w:p w14:paraId="4BBC9432" w14:textId="1DA7BA2B" w:rsidR="00C01D5A" w:rsidRPr="009E300A" w:rsidRDefault="00E235C2" w:rsidP="005605E3">
      <w:pPr>
        <w:pStyle w:val="21"/>
        <w:spacing w:line="360" w:lineRule="auto"/>
        <w:ind w:left="1380" w:firstLineChars="0" w:firstLine="0"/>
        <w:rPr>
          <w:color w:val="FF0000"/>
        </w:rPr>
      </w:pPr>
      <w:r>
        <w:rPr>
          <w:rFonts w:hint="eastAsia"/>
          <w:color w:val="FF0000"/>
        </w:rPr>
        <w:t>【删除】按钮</w:t>
      </w:r>
      <w:r>
        <w:rPr>
          <w:color w:val="FF0000"/>
        </w:rPr>
        <w:t>：</w:t>
      </w:r>
      <w:r>
        <w:rPr>
          <w:rFonts w:hint="eastAsia"/>
          <w:color w:val="FF0000"/>
        </w:rPr>
        <w:t>点击</w:t>
      </w:r>
      <w:r>
        <w:rPr>
          <w:color w:val="FF0000"/>
        </w:rPr>
        <w:t>，则删除</w:t>
      </w:r>
      <w:r>
        <w:rPr>
          <w:rFonts w:hint="eastAsia"/>
          <w:color w:val="FF0000"/>
        </w:rPr>
        <w:t>该试卷，</w:t>
      </w:r>
      <w:r>
        <w:rPr>
          <w:color w:val="FF0000"/>
        </w:rPr>
        <w:t>不</w:t>
      </w:r>
      <w:r>
        <w:rPr>
          <w:rFonts w:hint="eastAsia"/>
          <w:color w:val="FF0000"/>
        </w:rPr>
        <w:t>在</w:t>
      </w:r>
      <w:r>
        <w:rPr>
          <w:color w:val="FF0000"/>
        </w:rPr>
        <w:t>该销售流程中展示；</w:t>
      </w:r>
    </w:p>
    <w:p w14:paraId="2D7AA3AA" w14:textId="1AE88406" w:rsidR="00C01D5A" w:rsidRDefault="00C01D5A" w:rsidP="005605E3">
      <w:pPr>
        <w:pStyle w:val="21"/>
        <w:numPr>
          <w:ilvl w:val="0"/>
          <w:numId w:val="48"/>
        </w:numPr>
        <w:spacing w:line="360" w:lineRule="auto"/>
        <w:ind w:firstLineChars="0"/>
        <w:rPr>
          <w:color w:val="FF0000"/>
        </w:rPr>
      </w:pPr>
      <w:r>
        <w:rPr>
          <w:noProof/>
        </w:rPr>
        <w:drawing>
          <wp:inline distT="0" distB="0" distL="0" distR="0" wp14:anchorId="164617ED" wp14:editId="1A10AB9A">
            <wp:extent cx="514286" cy="238095"/>
            <wp:effectExtent l="0" t="0" r="63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4286" cy="238095"/>
                    </a:xfrm>
                    <a:prstGeom prst="rect">
                      <a:avLst/>
                    </a:prstGeom>
                  </pic:spPr>
                </pic:pic>
              </a:graphicData>
            </a:graphic>
          </wp:inline>
        </w:drawing>
      </w:r>
      <w:r>
        <w:rPr>
          <w:rFonts w:hint="eastAsia"/>
          <w:color w:val="FF0000"/>
        </w:rPr>
        <w:t>按钮</w:t>
      </w:r>
      <w:r>
        <w:rPr>
          <w:color w:val="FF0000"/>
        </w:rPr>
        <w:t>：</w:t>
      </w:r>
      <w:r w:rsidR="00460D84">
        <w:rPr>
          <w:rFonts w:hint="eastAsia"/>
          <w:color w:val="FF0000"/>
        </w:rPr>
        <w:t>当</w:t>
      </w:r>
      <w:r w:rsidR="00460D84">
        <w:rPr>
          <w:color w:val="FF0000"/>
        </w:rPr>
        <w:t>有该按钮时，点击</w:t>
      </w:r>
      <w:r w:rsidR="00884F26">
        <w:rPr>
          <w:rFonts w:hint="eastAsia"/>
          <w:color w:val="FF0000"/>
        </w:rPr>
        <w:t>该</w:t>
      </w:r>
      <w:r w:rsidR="00884F26">
        <w:rPr>
          <w:color w:val="FF0000"/>
        </w:rPr>
        <w:t>按钮</w:t>
      </w:r>
      <w:r w:rsidR="00884F26">
        <w:rPr>
          <w:rFonts w:hint="eastAsia"/>
          <w:color w:val="FF0000"/>
        </w:rPr>
        <w:t>高亮</w:t>
      </w:r>
      <w:r w:rsidR="00884F26">
        <w:rPr>
          <w:color w:val="FF0000"/>
        </w:rPr>
        <w:t>显示</w:t>
      </w:r>
      <w:r w:rsidR="00460D84">
        <w:rPr>
          <w:color w:val="FF0000"/>
        </w:rPr>
        <w:t>，</w:t>
      </w:r>
      <w:r w:rsidR="00460D84">
        <w:rPr>
          <w:rFonts w:hint="eastAsia"/>
          <w:color w:val="FF0000"/>
        </w:rPr>
        <w:t>该区域</w:t>
      </w:r>
      <w:r w:rsidR="00460D84">
        <w:rPr>
          <w:color w:val="FF0000"/>
        </w:rPr>
        <w:t>数据变为该图样式：</w:t>
      </w:r>
    </w:p>
    <w:p w14:paraId="4D5A9116" w14:textId="7A23A484" w:rsidR="00460D84" w:rsidRDefault="00460D84" w:rsidP="005605E3">
      <w:pPr>
        <w:pStyle w:val="21"/>
        <w:spacing w:line="360" w:lineRule="auto"/>
        <w:ind w:left="960" w:firstLineChars="0" w:firstLine="0"/>
        <w:rPr>
          <w:color w:val="FF0000"/>
        </w:rPr>
      </w:pPr>
      <w:r>
        <w:rPr>
          <w:noProof/>
        </w:rPr>
        <w:drawing>
          <wp:inline distT="0" distB="0" distL="0" distR="0" wp14:anchorId="446B48E6" wp14:editId="662F0DED">
            <wp:extent cx="5274310" cy="1058545"/>
            <wp:effectExtent l="0" t="0" r="2540" b="825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058545"/>
                    </a:xfrm>
                    <a:prstGeom prst="rect">
                      <a:avLst/>
                    </a:prstGeom>
                  </pic:spPr>
                </pic:pic>
              </a:graphicData>
            </a:graphic>
          </wp:inline>
        </w:drawing>
      </w:r>
    </w:p>
    <w:p w14:paraId="7CF2F52E" w14:textId="1348021E" w:rsidR="00A54DF2" w:rsidRDefault="00A54DF2" w:rsidP="005605E3">
      <w:pPr>
        <w:pStyle w:val="21"/>
        <w:numPr>
          <w:ilvl w:val="0"/>
          <w:numId w:val="61"/>
        </w:numPr>
        <w:spacing w:line="360" w:lineRule="auto"/>
        <w:ind w:firstLineChars="0"/>
        <w:rPr>
          <w:color w:val="FF0000"/>
        </w:rPr>
      </w:pPr>
      <w:r>
        <w:rPr>
          <w:rFonts w:hint="eastAsia"/>
          <w:color w:val="FF0000"/>
        </w:rPr>
        <w:t>查询展示出</w:t>
      </w:r>
      <w:r>
        <w:rPr>
          <w:color w:val="FF0000"/>
        </w:rPr>
        <w:t>已经被删除的数据</w:t>
      </w:r>
      <w:r>
        <w:rPr>
          <w:rFonts w:hint="eastAsia"/>
          <w:color w:val="FF0000"/>
        </w:rPr>
        <w:t>，</w:t>
      </w:r>
      <w:r>
        <w:rPr>
          <w:color w:val="FF0000"/>
        </w:rPr>
        <w:t>在每个字段后边都展示</w:t>
      </w:r>
      <w:r>
        <w:rPr>
          <w:noProof/>
        </w:rPr>
        <w:drawing>
          <wp:inline distT="0" distB="0" distL="0" distR="0" wp14:anchorId="0BC2E1DB" wp14:editId="4E5F54EA">
            <wp:extent cx="276190" cy="152381"/>
            <wp:effectExtent l="0" t="0" r="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190" cy="152381"/>
                    </a:xfrm>
                    <a:prstGeom prst="rect">
                      <a:avLst/>
                    </a:prstGeom>
                  </pic:spPr>
                </pic:pic>
              </a:graphicData>
            </a:graphic>
          </wp:inline>
        </w:drawing>
      </w:r>
      <w:r>
        <w:rPr>
          <w:rFonts w:hint="eastAsia"/>
          <w:color w:val="FF0000"/>
        </w:rPr>
        <w:t>，</w:t>
      </w:r>
      <w:r>
        <w:rPr>
          <w:color w:val="FF0000"/>
        </w:rPr>
        <w:t>点击</w:t>
      </w:r>
      <w:r>
        <w:rPr>
          <w:noProof/>
        </w:rPr>
        <w:drawing>
          <wp:inline distT="0" distB="0" distL="0" distR="0" wp14:anchorId="0865F7FA" wp14:editId="4AE6E5D2">
            <wp:extent cx="276190" cy="152381"/>
            <wp:effectExtent l="0" t="0" r="0" b="63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190" cy="152381"/>
                    </a:xfrm>
                    <a:prstGeom prst="rect">
                      <a:avLst/>
                    </a:prstGeom>
                  </pic:spPr>
                </pic:pic>
              </a:graphicData>
            </a:graphic>
          </wp:inline>
        </w:drawing>
      </w:r>
      <w:r>
        <w:rPr>
          <w:color w:val="FF0000"/>
        </w:rPr>
        <w:t>则是把该字段重新</w:t>
      </w:r>
      <w:r>
        <w:rPr>
          <w:rFonts w:hint="eastAsia"/>
          <w:color w:val="FF0000"/>
        </w:rPr>
        <w:t>添加到</w:t>
      </w:r>
      <w:r>
        <w:rPr>
          <w:color w:val="FF0000"/>
        </w:rPr>
        <w:t>分类里，会在前端页面上展示出来；</w:t>
      </w:r>
    </w:p>
    <w:p w14:paraId="5162E259" w14:textId="77777777" w:rsidR="00A54DF2" w:rsidRDefault="00A54DF2" w:rsidP="005605E3">
      <w:pPr>
        <w:pStyle w:val="21"/>
        <w:numPr>
          <w:ilvl w:val="0"/>
          <w:numId w:val="61"/>
        </w:numPr>
        <w:spacing w:line="360" w:lineRule="auto"/>
        <w:ind w:firstLineChars="0"/>
        <w:rPr>
          <w:color w:val="FF0000"/>
        </w:rPr>
      </w:pPr>
      <w:r>
        <w:rPr>
          <w:rFonts w:hint="eastAsia"/>
          <w:color w:val="FF0000"/>
        </w:rPr>
        <w:t>当无</w:t>
      </w:r>
      <w:r>
        <w:rPr>
          <w:color w:val="FF0000"/>
        </w:rPr>
        <w:t>删除的数据时，</w:t>
      </w:r>
      <w:r>
        <w:rPr>
          <w:rFonts w:hint="eastAsia"/>
          <w:color w:val="FF0000"/>
        </w:rPr>
        <w:t>点击</w:t>
      </w:r>
      <w:r>
        <w:rPr>
          <w:noProof/>
        </w:rPr>
        <w:drawing>
          <wp:inline distT="0" distB="0" distL="0" distR="0" wp14:anchorId="751F7D65" wp14:editId="541A890C">
            <wp:extent cx="514286" cy="238095"/>
            <wp:effectExtent l="0" t="0" r="63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4286" cy="238095"/>
                    </a:xfrm>
                    <a:prstGeom prst="rect">
                      <a:avLst/>
                    </a:prstGeom>
                  </pic:spPr>
                </pic:pic>
              </a:graphicData>
            </a:graphic>
          </wp:inline>
        </w:drawing>
      </w:r>
      <w:r>
        <w:rPr>
          <w:color w:val="FF0000"/>
        </w:rPr>
        <w:t>页面如下图所示</w:t>
      </w:r>
      <w:r>
        <w:rPr>
          <w:rFonts w:hint="eastAsia"/>
          <w:color w:val="FF0000"/>
        </w:rPr>
        <w:t>：</w:t>
      </w:r>
    </w:p>
    <w:p w14:paraId="4C85EA20" w14:textId="59925B2E" w:rsidR="00A54DF2" w:rsidRDefault="00A54DF2" w:rsidP="005605E3">
      <w:pPr>
        <w:pStyle w:val="21"/>
        <w:spacing w:line="360" w:lineRule="auto"/>
        <w:ind w:firstLineChars="450" w:firstLine="945"/>
        <w:rPr>
          <w:color w:val="FF0000"/>
        </w:rPr>
      </w:pPr>
      <w:r>
        <w:rPr>
          <w:noProof/>
        </w:rPr>
        <w:drawing>
          <wp:inline distT="0" distB="0" distL="0" distR="0" wp14:anchorId="11D4985D" wp14:editId="0CFC9814">
            <wp:extent cx="5274310" cy="774065"/>
            <wp:effectExtent l="0" t="0" r="2540" b="698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548" cy="774100"/>
                    </a:xfrm>
                    <a:prstGeom prst="rect">
                      <a:avLst/>
                    </a:prstGeom>
                  </pic:spPr>
                </pic:pic>
              </a:graphicData>
            </a:graphic>
          </wp:inline>
        </w:drawing>
      </w:r>
    </w:p>
    <w:p w14:paraId="5EC0CE4C" w14:textId="4EA10126" w:rsidR="00A54DF2" w:rsidRDefault="00A54DF2" w:rsidP="005605E3">
      <w:pPr>
        <w:pStyle w:val="21"/>
        <w:spacing w:line="360" w:lineRule="auto"/>
        <w:ind w:firstLineChars="450" w:firstLine="945"/>
        <w:rPr>
          <w:color w:val="FF0000"/>
        </w:rPr>
      </w:pPr>
      <w:r>
        <w:rPr>
          <w:rFonts w:hint="eastAsia"/>
          <w:color w:val="FF0000"/>
        </w:rPr>
        <w:lastRenderedPageBreak/>
        <w:t xml:space="preserve">       </w:t>
      </w:r>
      <w:r>
        <w:rPr>
          <w:rFonts w:hint="eastAsia"/>
          <w:color w:val="FF0000"/>
        </w:rPr>
        <w:t>提示</w:t>
      </w:r>
      <w:r>
        <w:rPr>
          <w:color w:val="FF0000"/>
        </w:rPr>
        <w:t>文字：</w:t>
      </w:r>
      <w:r w:rsidRPr="00A54DF2">
        <w:rPr>
          <w:rFonts w:hint="eastAsia"/>
          <w:color w:val="00B050"/>
        </w:rPr>
        <w:t>无已删除元素，全部元素设置在前端页面。</w:t>
      </w:r>
    </w:p>
    <w:p w14:paraId="080FDE63" w14:textId="4BA3E909" w:rsidR="00A52338" w:rsidRDefault="00701A3D" w:rsidP="005605E3">
      <w:pPr>
        <w:pStyle w:val="21"/>
        <w:numPr>
          <w:ilvl w:val="0"/>
          <w:numId w:val="48"/>
        </w:numPr>
        <w:spacing w:line="360" w:lineRule="auto"/>
        <w:ind w:firstLineChars="0"/>
        <w:rPr>
          <w:color w:val="FF0000"/>
        </w:rPr>
      </w:pPr>
      <w:r>
        <w:rPr>
          <w:rFonts w:hint="eastAsia"/>
          <w:color w:val="FF0000"/>
        </w:rPr>
        <w:t>【全部】</w:t>
      </w:r>
      <w:r w:rsidR="005E3458">
        <w:rPr>
          <w:rFonts w:hint="eastAsia"/>
          <w:color w:val="FF0000"/>
        </w:rPr>
        <w:t>按钮</w:t>
      </w:r>
      <w:r w:rsidR="00BA6B1D">
        <w:rPr>
          <w:rFonts w:hint="eastAsia"/>
          <w:color w:val="FF0000"/>
        </w:rPr>
        <w:t>：</w:t>
      </w:r>
      <w:r w:rsidR="0053706D">
        <w:rPr>
          <w:rFonts w:hint="eastAsia"/>
          <w:color w:val="FF0000"/>
        </w:rPr>
        <w:t>如果该</w:t>
      </w:r>
      <w:r>
        <w:rPr>
          <w:rFonts w:hint="eastAsia"/>
          <w:color w:val="FF0000"/>
        </w:rPr>
        <w:t>按钮</w:t>
      </w:r>
      <w:r w:rsidR="0053706D">
        <w:rPr>
          <w:rFonts w:hint="eastAsia"/>
          <w:color w:val="FF0000"/>
        </w:rPr>
        <w:t>为</w:t>
      </w:r>
      <w:r w:rsidR="0053706D">
        <w:rPr>
          <w:color w:val="FF0000"/>
        </w:rPr>
        <w:t>高亮，那么</w:t>
      </w:r>
      <w:r w:rsidR="005E527E">
        <w:rPr>
          <w:rFonts w:hint="eastAsia"/>
          <w:color w:val="FF0000"/>
        </w:rPr>
        <w:t>展示出</w:t>
      </w:r>
      <w:r w:rsidR="005E527E">
        <w:rPr>
          <w:color w:val="FF0000"/>
        </w:rPr>
        <w:t>该分类的所有</w:t>
      </w:r>
      <w:r>
        <w:rPr>
          <w:rFonts w:hint="eastAsia"/>
          <w:color w:val="FF0000"/>
        </w:rPr>
        <w:t>设置在</w:t>
      </w:r>
      <w:r>
        <w:rPr>
          <w:color w:val="FF0000"/>
        </w:rPr>
        <w:t>前端的</w:t>
      </w:r>
      <w:r w:rsidR="005E527E">
        <w:rPr>
          <w:color w:val="FF0000"/>
        </w:rPr>
        <w:t>元素</w:t>
      </w:r>
      <w:r w:rsidR="005E527E">
        <w:rPr>
          <w:rFonts w:hint="eastAsia"/>
          <w:color w:val="FF0000"/>
        </w:rPr>
        <w:t>字段</w:t>
      </w:r>
      <w:r>
        <w:rPr>
          <w:rFonts w:hint="eastAsia"/>
          <w:color w:val="FF0000"/>
        </w:rPr>
        <w:t>（包含</w:t>
      </w:r>
      <w:r>
        <w:rPr>
          <w:color w:val="FF0000"/>
        </w:rPr>
        <w:t>显示、隐藏，不包含该分类</w:t>
      </w:r>
      <w:r>
        <w:rPr>
          <w:rFonts w:hint="eastAsia"/>
          <w:color w:val="FF0000"/>
        </w:rPr>
        <w:t>被</w:t>
      </w:r>
      <w:r>
        <w:rPr>
          <w:color w:val="FF0000"/>
        </w:rPr>
        <w:t>删除的元素字段</w:t>
      </w:r>
      <w:r>
        <w:rPr>
          <w:rFonts w:hint="eastAsia"/>
          <w:color w:val="FF0000"/>
        </w:rPr>
        <w:t>）</w:t>
      </w:r>
      <w:r w:rsidR="005E527E">
        <w:rPr>
          <w:color w:val="FF0000"/>
        </w:rPr>
        <w:t>；</w:t>
      </w:r>
      <w:r w:rsidR="005E3458">
        <w:rPr>
          <w:rFonts w:hint="eastAsia"/>
          <w:color w:val="FF0000"/>
        </w:rPr>
        <w:t>样式</w:t>
      </w:r>
      <w:r w:rsidR="005E3458">
        <w:rPr>
          <w:color w:val="FF0000"/>
        </w:rPr>
        <w:t>需</w:t>
      </w:r>
      <w:r w:rsidR="005E3458">
        <w:rPr>
          <w:rFonts w:hint="eastAsia"/>
          <w:color w:val="FF0000"/>
        </w:rPr>
        <w:t>UI</w:t>
      </w:r>
      <w:r w:rsidR="005E3458">
        <w:rPr>
          <w:rFonts w:hint="eastAsia"/>
          <w:color w:val="FF0000"/>
        </w:rPr>
        <w:t>设计</w:t>
      </w:r>
      <w:r w:rsidR="005E3458">
        <w:rPr>
          <w:color w:val="FF0000"/>
        </w:rPr>
        <w:t>，让</w:t>
      </w:r>
      <w:r w:rsidR="005E3458">
        <w:rPr>
          <w:rFonts w:hint="eastAsia"/>
          <w:color w:val="FF0000"/>
        </w:rPr>
        <w:t>管理员</w:t>
      </w:r>
      <w:r w:rsidR="005E3458">
        <w:rPr>
          <w:color w:val="FF0000"/>
        </w:rPr>
        <w:t>感知</w:t>
      </w:r>
      <w:r w:rsidR="005E3458">
        <w:rPr>
          <w:rFonts w:hint="eastAsia"/>
          <w:color w:val="FF0000"/>
        </w:rPr>
        <w:t>点击</w:t>
      </w:r>
      <w:r w:rsidR="005E3458">
        <w:rPr>
          <w:color w:val="FF0000"/>
        </w:rPr>
        <w:t>的该按钮</w:t>
      </w:r>
      <w:r w:rsidR="005E3458">
        <w:rPr>
          <w:rFonts w:hint="eastAsia"/>
          <w:color w:val="FF0000"/>
        </w:rPr>
        <w:t>展示</w:t>
      </w:r>
      <w:r w:rsidR="005E3458">
        <w:rPr>
          <w:color w:val="FF0000"/>
        </w:rPr>
        <w:t>的</w:t>
      </w:r>
      <w:r w:rsidR="005E3458">
        <w:rPr>
          <w:rFonts w:hint="eastAsia"/>
          <w:color w:val="FF0000"/>
        </w:rPr>
        <w:t>可</w:t>
      </w:r>
      <w:r w:rsidR="005E3458">
        <w:rPr>
          <w:color w:val="FF0000"/>
        </w:rPr>
        <w:t>操作数据</w:t>
      </w:r>
      <w:r w:rsidR="005E3458">
        <w:rPr>
          <w:rFonts w:hint="eastAsia"/>
          <w:color w:val="FF0000"/>
        </w:rPr>
        <w:t>；</w:t>
      </w:r>
    </w:p>
    <w:p w14:paraId="4396B6B2" w14:textId="496B515E" w:rsidR="00BA6B1D" w:rsidRDefault="005E3458" w:rsidP="005605E3">
      <w:pPr>
        <w:pStyle w:val="21"/>
        <w:numPr>
          <w:ilvl w:val="0"/>
          <w:numId w:val="48"/>
        </w:numPr>
        <w:spacing w:line="360" w:lineRule="auto"/>
        <w:ind w:firstLineChars="0"/>
        <w:rPr>
          <w:color w:val="FF0000"/>
        </w:rPr>
      </w:pPr>
      <w:r>
        <w:rPr>
          <w:rFonts w:hint="eastAsia"/>
          <w:color w:val="FF0000"/>
        </w:rPr>
        <w:t>【显示】按钮</w:t>
      </w:r>
      <w:r w:rsidR="00BA6B1D">
        <w:rPr>
          <w:rFonts w:hint="eastAsia"/>
          <w:color w:val="FF0000"/>
        </w:rPr>
        <w:t>：</w:t>
      </w:r>
      <w:r w:rsidR="005E527E">
        <w:rPr>
          <w:rFonts w:hint="eastAsia"/>
          <w:color w:val="FF0000"/>
        </w:rPr>
        <w:t>如果</w:t>
      </w:r>
      <w:r>
        <w:rPr>
          <w:rFonts w:hint="eastAsia"/>
          <w:color w:val="FF0000"/>
        </w:rPr>
        <w:t>该按钮</w:t>
      </w:r>
      <w:r w:rsidR="005E527E">
        <w:rPr>
          <w:color w:val="FF0000"/>
        </w:rPr>
        <w:t>为高亮，那么展示出该</w:t>
      </w:r>
      <w:r w:rsidR="005E527E">
        <w:rPr>
          <w:rFonts w:hint="eastAsia"/>
          <w:color w:val="FF0000"/>
        </w:rPr>
        <w:t>分类下</w:t>
      </w:r>
      <w:r w:rsidR="005E527E">
        <w:rPr>
          <w:color w:val="FF0000"/>
        </w:rPr>
        <w:t>的元素设置</w:t>
      </w:r>
      <w:r w:rsidR="005E527E">
        <w:rPr>
          <w:rFonts w:hint="eastAsia"/>
          <w:color w:val="FF0000"/>
        </w:rPr>
        <w:t>为“显示”的</w:t>
      </w:r>
      <w:r w:rsidR="005E527E">
        <w:rPr>
          <w:color w:val="FF0000"/>
        </w:rPr>
        <w:t>元素字段；</w:t>
      </w:r>
      <w:r w:rsidR="00347051">
        <w:rPr>
          <w:rFonts w:hint="eastAsia"/>
          <w:color w:val="FF0000"/>
        </w:rPr>
        <w:t>如果该分类下</w:t>
      </w:r>
      <w:r w:rsidR="00347051">
        <w:rPr>
          <w:color w:val="FF0000"/>
        </w:rPr>
        <w:t>的元素均设置为隐藏，那么</w:t>
      </w:r>
      <w:r w:rsidR="00982A31">
        <w:rPr>
          <w:rFonts w:hint="eastAsia"/>
          <w:color w:val="FF0000"/>
        </w:rPr>
        <w:t>【显示】按钮</w:t>
      </w:r>
      <w:r w:rsidR="00347051">
        <w:rPr>
          <w:rFonts w:hint="eastAsia"/>
          <w:color w:val="FF0000"/>
        </w:rPr>
        <w:t>为</w:t>
      </w:r>
      <w:r w:rsidR="00347051">
        <w:rPr>
          <w:color w:val="FF0000"/>
        </w:rPr>
        <w:t>高亮时，如图所示：</w:t>
      </w:r>
      <w:r w:rsidR="00982A31" w:rsidRPr="00982A31">
        <w:rPr>
          <w:noProof/>
        </w:rPr>
        <w:t xml:space="preserve"> </w:t>
      </w:r>
      <w:r w:rsidR="00AB5BE3">
        <w:rPr>
          <w:noProof/>
        </w:rPr>
        <w:drawing>
          <wp:inline distT="0" distB="0" distL="0" distR="0" wp14:anchorId="74992504" wp14:editId="01CC9372">
            <wp:extent cx="5274310" cy="616585"/>
            <wp:effectExtent l="19050" t="19050" r="21590" b="1206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616585"/>
                    </a:xfrm>
                    <a:prstGeom prst="rect">
                      <a:avLst/>
                    </a:prstGeom>
                    <a:ln>
                      <a:solidFill>
                        <a:schemeClr val="accent1"/>
                      </a:solidFill>
                    </a:ln>
                  </pic:spPr>
                </pic:pic>
              </a:graphicData>
            </a:graphic>
          </wp:inline>
        </w:drawing>
      </w:r>
    </w:p>
    <w:p w14:paraId="0AFBBA97" w14:textId="4EE7D820" w:rsidR="00CB7ED7" w:rsidRDefault="00CB7ED7" w:rsidP="005605E3">
      <w:pPr>
        <w:pStyle w:val="21"/>
        <w:spacing w:line="360" w:lineRule="auto"/>
        <w:ind w:left="1380" w:firstLineChars="0" w:firstLine="0"/>
        <w:rPr>
          <w:color w:val="FF0000"/>
        </w:rPr>
      </w:pPr>
      <w:r>
        <w:rPr>
          <w:rFonts w:hint="eastAsia"/>
          <w:color w:val="FF0000"/>
        </w:rPr>
        <w:t>文案</w:t>
      </w:r>
      <w:r>
        <w:rPr>
          <w:color w:val="FF0000"/>
        </w:rPr>
        <w:t>描述</w:t>
      </w:r>
      <w:r>
        <w:rPr>
          <w:rFonts w:hint="eastAsia"/>
          <w:color w:val="FF0000"/>
        </w:rPr>
        <w:t>为</w:t>
      </w:r>
      <w:r>
        <w:rPr>
          <w:color w:val="FF0000"/>
        </w:rPr>
        <w:t>红色字体</w:t>
      </w:r>
      <w:r>
        <w:rPr>
          <w:rFonts w:hint="eastAsia"/>
          <w:color w:val="FF0000"/>
        </w:rPr>
        <w:t>进行</w:t>
      </w:r>
      <w:r>
        <w:rPr>
          <w:color w:val="FF0000"/>
        </w:rPr>
        <w:t>提醒用户，文案为：</w:t>
      </w:r>
      <w:r w:rsidR="00982A31" w:rsidRPr="00982A31">
        <w:rPr>
          <w:rFonts w:hint="eastAsia"/>
          <w:color w:val="00B050"/>
        </w:rPr>
        <w:t>未设置显示字段，该分类在前端页面无字段的展示！</w:t>
      </w:r>
    </w:p>
    <w:p w14:paraId="780DF0C0" w14:textId="4B147A2F" w:rsidR="00BA6B1D" w:rsidRDefault="00BA6B1D" w:rsidP="005605E3">
      <w:pPr>
        <w:pStyle w:val="21"/>
        <w:numPr>
          <w:ilvl w:val="0"/>
          <w:numId w:val="48"/>
        </w:numPr>
        <w:spacing w:line="360" w:lineRule="auto"/>
        <w:ind w:firstLineChars="0"/>
        <w:rPr>
          <w:color w:val="FF0000"/>
        </w:rPr>
      </w:pPr>
      <w:r>
        <w:rPr>
          <w:rFonts w:hint="eastAsia"/>
          <w:color w:val="FF0000"/>
        </w:rPr>
        <w:t>上下</w:t>
      </w:r>
      <w:r>
        <w:rPr>
          <w:color w:val="FF0000"/>
        </w:rPr>
        <w:t>调整分类顺序的箭头</w:t>
      </w:r>
      <w:r>
        <w:rPr>
          <w:noProof/>
        </w:rPr>
        <w:drawing>
          <wp:inline distT="0" distB="0" distL="0" distR="0" wp14:anchorId="3825B849" wp14:editId="1A1B9A45">
            <wp:extent cx="400000" cy="142857"/>
            <wp:effectExtent l="0" t="0" r="63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0000" cy="142857"/>
                    </a:xfrm>
                    <a:prstGeom prst="rect">
                      <a:avLst/>
                    </a:prstGeom>
                  </pic:spPr>
                </pic:pic>
              </a:graphicData>
            </a:graphic>
          </wp:inline>
        </w:drawing>
      </w:r>
      <w:r>
        <w:rPr>
          <w:rFonts w:hint="eastAsia"/>
          <w:color w:val="FF0000"/>
        </w:rPr>
        <w:t>：</w:t>
      </w:r>
      <w:r w:rsidR="00EE75EC">
        <w:rPr>
          <w:rFonts w:hint="eastAsia"/>
          <w:color w:val="FF0000"/>
        </w:rPr>
        <w:t>该处</w:t>
      </w:r>
      <w:r w:rsidR="00EE75EC">
        <w:rPr>
          <w:color w:val="FF0000"/>
        </w:rPr>
        <w:t>的</w:t>
      </w:r>
      <w:r w:rsidR="00EE75EC">
        <w:rPr>
          <w:rFonts w:hint="eastAsia"/>
          <w:color w:val="FF0000"/>
        </w:rPr>
        <w:t>位置</w:t>
      </w:r>
      <w:r w:rsidR="00EE75EC">
        <w:rPr>
          <w:color w:val="FF0000"/>
        </w:rPr>
        <w:t>调整功能同</w:t>
      </w:r>
      <w:r w:rsidR="00EE75EC">
        <w:rPr>
          <w:rFonts w:hint="eastAsia"/>
          <w:color w:val="FF0000"/>
        </w:rPr>
        <w:t>“销售</w:t>
      </w:r>
      <w:r w:rsidR="00EE75EC">
        <w:rPr>
          <w:color w:val="FF0000"/>
        </w:rPr>
        <w:t>流程步骤</w:t>
      </w:r>
      <w:r w:rsidR="00EE75EC">
        <w:rPr>
          <w:rFonts w:hint="eastAsia"/>
          <w:color w:val="FF0000"/>
        </w:rPr>
        <w:t>”的</w:t>
      </w:r>
      <w:r w:rsidR="00EE75EC">
        <w:rPr>
          <w:color w:val="FF0000"/>
        </w:rPr>
        <w:t>位置调整的逻辑相同，此处不再赘述</w:t>
      </w:r>
      <w:r w:rsidR="00EE75EC">
        <w:rPr>
          <w:rFonts w:hint="eastAsia"/>
          <w:color w:val="FF0000"/>
        </w:rPr>
        <w:t>；</w:t>
      </w:r>
    </w:p>
    <w:p w14:paraId="74FCA625" w14:textId="77777777" w:rsidR="00D305E4" w:rsidRDefault="00BA6B1D" w:rsidP="005605E3">
      <w:pPr>
        <w:pStyle w:val="21"/>
        <w:numPr>
          <w:ilvl w:val="0"/>
          <w:numId w:val="48"/>
        </w:numPr>
        <w:spacing w:line="360" w:lineRule="auto"/>
        <w:ind w:firstLineChars="0"/>
        <w:rPr>
          <w:color w:val="FF0000"/>
        </w:rPr>
      </w:pPr>
      <w:r>
        <w:rPr>
          <w:rFonts w:hint="eastAsia"/>
          <w:color w:val="FF0000"/>
        </w:rPr>
        <w:t>删除</w:t>
      </w:r>
      <w:r>
        <w:rPr>
          <w:color w:val="FF0000"/>
        </w:rPr>
        <w:t>：</w:t>
      </w:r>
      <w:r w:rsidR="00D305E4">
        <w:rPr>
          <w:rFonts w:hint="eastAsia"/>
          <w:color w:val="FF0000"/>
        </w:rPr>
        <w:t>点击</w:t>
      </w:r>
      <w:r w:rsidR="00D305E4">
        <w:rPr>
          <w:color w:val="FF0000"/>
        </w:rPr>
        <w:t>，</w:t>
      </w:r>
      <w:r w:rsidR="00D305E4">
        <w:rPr>
          <w:rFonts w:hint="eastAsia"/>
          <w:color w:val="FF0000"/>
        </w:rPr>
        <w:t>当前</w:t>
      </w:r>
      <w:r w:rsidR="00D305E4">
        <w:rPr>
          <w:color w:val="FF0000"/>
        </w:rPr>
        <w:t>页面进行弹框提示</w:t>
      </w:r>
      <w:r w:rsidR="00D305E4">
        <w:rPr>
          <w:rFonts w:hint="eastAsia"/>
          <w:color w:val="FF0000"/>
        </w:rPr>
        <w:t>，</w:t>
      </w:r>
      <w:r w:rsidR="00D305E4">
        <w:rPr>
          <w:color w:val="FF0000"/>
        </w:rPr>
        <w:t>页面如下图所示</w:t>
      </w:r>
      <w:r w:rsidR="00D305E4">
        <w:rPr>
          <w:rFonts w:hint="eastAsia"/>
          <w:color w:val="FF0000"/>
        </w:rPr>
        <w:t>：</w:t>
      </w:r>
    </w:p>
    <w:p w14:paraId="255446EB" w14:textId="1B7ED740" w:rsidR="00BA6B1D" w:rsidRDefault="00D305E4" w:rsidP="005605E3">
      <w:pPr>
        <w:pStyle w:val="21"/>
        <w:spacing w:line="360" w:lineRule="auto"/>
        <w:ind w:left="1380" w:firstLineChars="0" w:firstLine="0"/>
        <w:rPr>
          <w:color w:val="FF0000"/>
        </w:rPr>
      </w:pPr>
      <w:r>
        <w:rPr>
          <w:noProof/>
        </w:rPr>
        <w:drawing>
          <wp:inline distT="0" distB="0" distL="0" distR="0" wp14:anchorId="643171E4" wp14:editId="75C6417B">
            <wp:extent cx="3171825" cy="160740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78756" cy="1610914"/>
                    </a:xfrm>
                    <a:prstGeom prst="rect">
                      <a:avLst/>
                    </a:prstGeom>
                  </pic:spPr>
                </pic:pic>
              </a:graphicData>
            </a:graphic>
          </wp:inline>
        </w:drawing>
      </w:r>
    </w:p>
    <w:p w14:paraId="51CAF136" w14:textId="59624DBD" w:rsidR="00D305E4" w:rsidRDefault="00D305E4" w:rsidP="005605E3">
      <w:pPr>
        <w:pStyle w:val="21"/>
        <w:spacing w:line="360" w:lineRule="auto"/>
        <w:ind w:left="1380" w:firstLineChars="0" w:firstLine="0"/>
        <w:rPr>
          <w:color w:val="FF0000"/>
        </w:rPr>
      </w:pPr>
      <w:r>
        <w:rPr>
          <w:rFonts w:hint="eastAsia"/>
          <w:color w:val="FF0000"/>
        </w:rPr>
        <w:t>弹框</w:t>
      </w:r>
      <w:r>
        <w:rPr>
          <w:color w:val="FF0000"/>
        </w:rPr>
        <w:t>文案描述：</w:t>
      </w:r>
    </w:p>
    <w:p w14:paraId="31E26685" w14:textId="77777777" w:rsidR="00D305E4" w:rsidRPr="00D305E4" w:rsidRDefault="00D305E4" w:rsidP="005605E3">
      <w:pPr>
        <w:pStyle w:val="21"/>
        <w:spacing w:line="360" w:lineRule="auto"/>
        <w:ind w:firstLineChars="650" w:firstLine="1365"/>
        <w:rPr>
          <w:color w:val="00B050"/>
        </w:rPr>
      </w:pPr>
      <w:r w:rsidRPr="00D305E4">
        <w:rPr>
          <w:rFonts w:hint="eastAsia"/>
          <w:color w:val="00B050"/>
        </w:rPr>
        <w:t>删除该分类会把对应的元素设置的信息一并删除。</w:t>
      </w:r>
    </w:p>
    <w:p w14:paraId="2B4D2A4C" w14:textId="5583BBA1" w:rsidR="00D305E4" w:rsidRPr="00D305E4" w:rsidRDefault="00D305E4" w:rsidP="005605E3">
      <w:pPr>
        <w:pStyle w:val="21"/>
        <w:spacing w:line="360" w:lineRule="auto"/>
        <w:ind w:left="1380" w:firstLineChars="0" w:firstLine="0"/>
        <w:rPr>
          <w:color w:val="00B050"/>
        </w:rPr>
      </w:pPr>
      <w:r w:rsidRPr="00D305E4">
        <w:rPr>
          <w:rFonts w:hint="eastAsia"/>
          <w:color w:val="00B050"/>
        </w:rPr>
        <w:t>是否删除该分类？</w:t>
      </w:r>
    </w:p>
    <w:p w14:paraId="4A5C68E5" w14:textId="393FCE89" w:rsidR="00D305E4" w:rsidRDefault="00D305E4" w:rsidP="005605E3">
      <w:pPr>
        <w:pStyle w:val="21"/>
        <w:spacing w:line="360" w:lineRule="auto"/>
        <w:ind w:left="1380" w:firstLineChars="0" w:firstLine="0"/>
        <w:rPr>
          <w:color w:val="FF0000"/>
        </w:rPr>
      </w:pPr>
      <w:r>
        <w:rPr>
          <w:rFonts w:hint="eastAsia"/>
          <w:color w:val="FF0000"/>
        </w:rPr>
        <w:t>【关闭】按钮</w:t>
      </w:r>
      <w:r>
        <w:rPr>
          <w:color w:val="FF0000"/>
        </w:rPr>
        <w:t>：</w:t>
      </w:r>
      <w:r w:rsidR="00F76CC4">
        <w:rPr>
          <w:rFonts w:hint="eastAsia"/>
          <w:color w:val="FF0000"/>
        </w:rPr>
        <w:t>点击</w:t>
      </w:r>
      <w:r w:rsidR="00F76CC4">
        <w:rPr>
          <w:color w:val="FF0000"/>
        </w:rPr>
        <w:t>，关闭该</w:t>
      </w:r>
      <w:r w:rsidR="00F76CC4">
        <w:rPr>
          <w:rFonts w:hint="eastAsia"/>
          <w:color w:val="FF0000"/>
        </w:rPr>
        <w:t>弹框</w:t>
      </w:r>
      <w:r w:rsidR="00F76CC4">
        <w:rPr>
          <w:color w:val="FF0000"/>
        </w:rPr>
        <w:t>，不删除数据；</w:t>
      </w:r>
    </w:p>
    <w:p w14:paraId="2CB48E19" w14:textId="20E9F887" w:rsidR="00F57BDD" w:rsidRDefault="00D305E4" w:rsidP="005605E3">
      <w:pPr>
        <w:pStyle w:val="21"/>
        <w:spacing w:line="360" w:lineRule="auto"/>
        <w:ind w:left="1380" w:firstLineChars="0" w:firstLine="0"/>
        <w:rPr>
          <w:color w:val="FF0000"/>
        </w:rPr>
      </w:pPr>
      <w:r>
        <w:rPr>
          <w:rFonts w:hint="eastAsia"/>
          <w:color w:val="FF0000"/>
        </w:rPr>
        <w:t>【删除】按钮</w:t>
      </w:r>
      <w:r>
        <w:rPr>
          <w:color w:val="FF0000"/>
        </w:rPr>
        <w:t>：</w:t>
      </w:r>
      <w:r w:rsidR="00F76CC4">
        <w:rPr>
          <w:rFonts w:hint="eastAsia"/>
          <w:color w:val="FF0000"/>
        </w:rPr>
        <w:t>点击</w:t>
      </w:r>
      <w:r w:rsidR="00F76CC4">
        <w:rPr>
          <w:color w:val="FF0000"/>
        </w:rPr>
        <w:t>，删除</w:t>
      </w:r>
      <w:r w:rsidR="00F76CC4">
        <w:rPr>
          <w:rFonts w:hint="eastAsia"/>
          <w:color w:val="FF0000"/>
        </w:rPr>
        <w:t>此处</w:t>
      </w:r>
      <w:r w:rsidR="00F76CC4">
        <w:rPr>
          <w:color w:val="FF0000"/>
        </w:rPr>
        <w:t>设置的该分类及</w:t>
      </w:r>
      <w:r w:rsidR="00F76CC4">
        <w:rPr>
          <w:rFonts w:hint="eastAsia"/>
          <w:color w:val="FF0000"/>
        </w:rPr>
        <w:t>元素</w:t>
      </w:r>
      <w:r w:rsidR="00F76CC4">
        <w:rPr>
          <w:color w:val="FF0000"/>
        </w:rPr>
        <w:t>、元素属性</w:t>
      </w:r>
      <w:r w:rsidR="00F76CC4">
        <w:rPr>
          <w:rFonts w:hint="eastAsia"/>
          <w:color w:val="FF0000"/>
        </w:rPr>
        <w:t>，关闭该弹框</w:t>
      </w:r>
      <w:r w:rsidR="00F76CC4">
        <w:rPr>
          <w:color w:val="FF0000"/>
        </w:rPr>
        <w:t>，该分类从</w:t>
      </w:r>
      <w:r w:rsidR="00F76CC4">
        <w:rPr>
          <w:rFonts w:hint="eastAsia"/>
          <w:color w:val="FF0000"/>
        </w:rPr>
        <w:t>页面上消失</w:t>
      </w:r>
      <w:r w:rsidR="00F76CC4">
        <w:rPr>
          <w:color w:val="FF0000"/>
        </w:rPr>
        <w:t>；</w:t>
      </w:r>
    </w:p>
    <w:p w14:paraId="3CF0235C" w14:textId="69093427" w:rsidR="00927A99" w:rsidRDefault="00927A99" w:rsidP="005605E3">
      <w:pPr>
        <w:pStyle w:val="21"/>
        <w:numPr>
          <w:ilvl w:val="0"/>
          <w:numId w:val="47"/>
        </w:numPr>
        <w:spacing w:line="360" w:lineRule="auto"/>
        <w:ind w:firstLineChars="0"/>
        <w:rPr>
          <w:color w:val="FF0000"/>
        </w:rPr>
      </w:pPr>
      <w:r>
        <w:rPr>
          <w:rFonts w:hint="eastAsia"/>
          <w:color w:val="FF0000"/>
        </w:rPr>
        <w:lastRenderedPageBreak/>
        <w:t>用户</w:t>
      </w:r>
      <w:r>
        <w:rPr>
          <w:color w:val="FF0000"/>
        </w:rPr>
        <w:t>如果</w:t>
      </w:r>
      <w:r>
        <w:rPr>
          <w:rFonts w:hint="eastAsia"/>
          <w:color w:val="FF0000"/>
        </w:rPr>
        <w:t>在</w:t>
      </w:r>
      <w:r>
        <w:rPr>
          <w:noProof/>
        </w:rPr>
        <w:drawing>
          <wp:inline distT="0" distB="0" distL="0" distR="0" wp14:anchorId="7D72B5CF" wp14:editId="3F8B4C81">
            <wp:extent cx="2250648" cy="260032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57331" cy="2608046"/>
                    </a:xfrm>
                    <a:prstGeom prst="rect">
                      <a:avLst/>
                    </a:prstGeom>
                  </pic:spPr>
                </pic:pic>
              </a:graphicData>
            </a:graphic>
          </wp:inline>
        </w:drawing>
      </w:r>
      <w:r>
        <w:rPr>
          <w:color w:val="FF0000"/>
        </w:rPr>
        <w:t>选择的是</w:t>
      </w:r>
      <w:r>
        <w:rPr>
          <w:rFonts w:hint="eastAsia"/>
          <w:color w:val="FF0000"/>
        </w:rPr>
        <w:t>“试卷名称”，</w:t>
      </w:r>
      <w:r>
        <w:rPr>
          <w:color w:val="FF0000"/>
        </w:rPr>
        <w:t>那么</w:t>
      </w:r>
      <w:r>
        <w:rPr>
          <w:rFonts w:hint="eastAsia"/>
          <w:color w:val="FF0000"/>
        </w:rPr>
        <w:t>展示在对应</w:t>
      </w:r>
      <w:r>
        <w:rPr>
          <w:color w:val="FF0000"/>
        </w:rPr>
        <w:t>的销售流程</w:t>
      </w:r>
      <w:r>
        <w:rPr>
          <w:rFonts w:hint="eastAsia"/>
          <w:color w:val="FF0000"/>
        </w:rPr>
        <w:t>步骤中</w:t>
      </w:r>
      <w:r>
        <w:rPr>
          <w:color w:val="FF0000"/>
        </w:rPr>
        <w:t>，可对</w:t>
      </w:r>
      <w:r>
        <w:rPr>
          <w:rFonts w:hint="eastAsia"/>
          <w:color w:val="FF0000"/>
        </w:rPr>
        <w:t>试卷进行</w:t>
      </w:r>
      <w:r>
        <w:rPr>
          <w:color w:val="FF0000"/>
        </w:rPr>
        <w:t>设置</w:t>
      </w:r>
      <w:r>
        <w:rPr>
          <w:rFonts w:hint="eastAsia"/>
          <w:color w:val="FF0000"/>
        </w:rPr>
        <w:t>展示</w:t>
      </w:r>
      <w:r>
        <w:rPr>
          <w:color w:val="FF0000"/>
        </w:rPr>
        <w:t>或者隐藏</w:t>
      </w:r>
      <w:r>
        <w:rPr>
          <w:rFonts w:hint="eastAsia"/>
          <w:color w:val="FF0000"/>
        </w:rPr>
        <w:t>或者</w:t>
      </w:r>
      <w:r>
        <w:rPr>
          <w:color w:val="FF0000"/>
        </w:rPr>
        <w:t>删除</w:t>
      </w:r>
      <w:r>
        <w:rPr>
          <w:rFonts w:hint="eastAsia"/>
          <w:color w:val="FF0000"/>
        </w:rPr>
        <w:t>，调整</w:t>
      </w:r>
      <w:r>
        <w:rPr>
          <w:color w:val="FF0000"/>
        </w:rPr>
        <w:t>顺序操作，默认</w:t>
      </w:r>
      <w:r>
        <w:rPr>
          <w:rFonts w:hint="eastAsia"/>
          <w:color w:val="FF0000"/>
        </w:rPr>
        <w:t>均为“显示”页面</w:t>
      </w:r>
      <w:r>
        <w:rPr>
          <w:color w:val="FF0000"/>
        </w:rPr>
        <w:t>如图所示：</w:t>
      </w:r>
    </w:p>
    <w:p w14:paraId="64C6E29A" w14:textId="2F620260" w:rsidR="00927A99" w:rsidRDefault="00927A99" w:rsidP="005605E3">
      <w:pPr>
        <w:pStyle w:val="21"/>
        <w:spacing w:line="360" w:lineRule="auto"/>
        <w:ind w:firstLineChars="0"/>
        <w:rPr>
          <w:color w:val="FF0000"/>
        </w:rPr>
      </w:pPr>
      <w:r>
        <w:rPr>
          <w:noProof/>
        </w:rPr>
        <w:drawing>
          <wp:inline distT="0" distB="0" distL="0" distR="0" wp14:anchorId="5E01E661" wp14:editId="23E02E72">
            <wp:extent cx="5274310" cy="614045"/>
            <wp:effectExtent l="19050" t="19050" r="21590" b="1460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614045"/>
                    </a:xfrm>
                    <a:prstGeom prst="rect">
                      <a:avLst/>
                    </a:prstGeom>
                    <a:ln>
                      <a:solidFill>
                        <a:schemeClr val="accent1"/>
                      </a:solidFill>
                    </a:ln>
                  </pic:spPr>
                </pic:pic>
              </a:graphicData>
            </a:graphic>
          </wp:inline>
        </w:drawing>
      </w:r>
    </w:p>
    <w:p w14:paraId="1F14B6B3" w14:textId="2998E851" w:rsidR="0089768C" w:rsidRDefault="00743B89" w:rsidP="005605E3">
      <w:pPr>
        <w:pStyle w:val="21"/>
        <w:numPr>
          <w:ilvl w:val="0"/>
          <w:numId w:val="62"/>
        </w:numPr>
        <w:spacing w:line="360" w:lineRule="auto"/>
        <w:ind w:firstLineChars="0" w:firstLine="11"/>
        <w:rPr>
          <w:color w:val="FF0000"/>
        </w:rPr>
      </w:pPr>
      <w:r>
        <w:rPr>
          <w:rFonts w:hint="eastAsia"/>
          <w:color w:val="FF0000"/>
        </w:rPr>
        <w:t>该区域以“</w:t>
      </w:r>
      <w:r>
        <w:rPr>
          <w:color w:val="FF0000"/>
        </w:rPr>
        <w:t>试卷名称</w:t>
      </w:r>
      <w:r>
        <w:rPr>
          <w:rFonts w:hint="eastAsia"/>
          <w:color w:val="FF0000"/>
        </w:rPr>
        <w:t>”为</w:t>
      </w:r>
      <w:r>
        <w:rPr>
          <w:color w:val="FF0000"/>
        </w:rPr>
        <w:t>小标题；</w:t>
      </w:r>
      <w:r>
        <w:rPr>
          <w:rFonts w:hint="eastAsia"/>
          <w:color w:val="FF0000"/>
        </w:rPr>
        <w:t>可为</w:t>
      </w:r>
      <w:r>
        <w:rPr>
          <w:color w:val="FF0000"/>
        </w:rPr>
        <w:t>试卷设置是否显示或者隐藏（</w:t>
      </w:r>
      <w:r>
        <w:rPr>
          <w:rFonts w:hint="eastAsia"/>
          <w:color w:val="FF0000"/>
        </w:rPr>
        <w:t>由于</w:t>
      </w:r>
      <w:r>
        <w:rPr>
          <w:color w:val="FF0000"/>
        </w:rPr>
        <w:t>试卷是单个显示，故此处无</w:t>
      </w:r>
      <w:r>
        <w:rPr>
          <w:noProof/>
        </w:rPr>
        <w:drawing>
          <wp:inline distT="0" distB="0" distL="0" distR="0" wp14:anchorId="3B95DBA4" wp14:editId="7F17F765">
            <wp:extent cx="1914286" cy="23809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14286" cy="238095"/>
                    </a:xfrm>
                    <a:prstGeom prst="rect">
                      <a:avLst/>
                    </a:prstGeom>
                  </pic:spPr>
                </pic:pic>
              </a:graphicData>
            </a:graphic>
          </wp:inline>
        </w:drawing>
      </w:r>
      <w:r>
        <w:rPr>
          <w:rFonts w:hint="eastAsia"/>
          <w:color w:val="FF0000"/>
        </w:rPr>
        <w:t>该三个</w:t>
      </w:r>
      <w:r>
        <w:rPr>
          <w:color w:val="FF0000"/>
        </w:rPr>
        <w:t>按钮的展示）</w:t>
      </w:r>
      <w:r>
        <w:rPr>
          <w:rFonts w:hint="eastAsia"/>
          <w:color w:val="FF0000"/>
        </w:rPr>
        <w:t>；</w:t>
      </w:r>
    </w:p>
    <w:p w14:paraId="3C7D317B" w14:textId="08E70214" w:rsidR="00743B89" w:rsidRDefault="00743B89" w:rsidP="005605E3">
      <w:pPr>
        <w:pStyle w:val="21"/>
        <w:numPr>
          <w:ilvl w:val="0"/>
          <w:numId w:val="62"/>
        </w:numPr>
        <w:spacing w:line="360" w:lineRule="auto"/>
        <w:ind w:firstLineChars="0" w:firstLine="11"/>
        <w:rPr>
          <w:color w:val="FF0000"/>
        </w:rPr>
      </w:pPr>
      <w:r>
        <w:rPr>
          <w:rFonts w:hint="eastAsia"/>
          <w:color w:val="FF0000"/>
        </w:rPr>
        <w:t>“</w:t>
      </w:r>
      <w:r>
        <w:rPr>
          <w:color w:val="FF0000"/>
        </w:rPr>
        <w:t>试卷名称</w:t>
      </w:r>
      <w:r>
        <w:rPr>
          <w:rFonts w:hint="eastAsia"/>
          <w:color w:val="FF0000"/>
        </w:rPr>
        <w:t>”</w:t>
      </w:r>
      <w:r>
        <w:rPr>
          <w:color w:val="FF0000"/>
        </w:rPr>
        <w:t>小标题</w:t>
      </w:r>
      <w:r>
        <w:rPr>
          <w:rFonts w:hint="eastAsia"/>
          <w:color w:val="FF0000"/>
        </w:rPr>
        <w:t>下方</w:t>
      </w:r>
      <w:r>
        <w:rPr>
          <w:color w:val="FF0000"/>
        </w:rPr>
        <w:t>展示超链接文字：</w:t>
      </w:r>
      <w:r>
        <w:rPr>
          <w:noProof/>
        </w:rPr>
        <w:drawing>
          <wp:inline distT="0" distB="0" distL="0" distR="0" wp14:anchorId="21477523" wp14:editId="4D657836">
            <wp:extent cx="809524" cy="152381"/>
            <wp:effectExtent l="0" t="0" r="0" b="63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09524" cy="152381"/>
                    </a:xfrm>
                    <a:prstGeom prst="rect">
                      <a:avLst/>
                    </a:prstGeom>
                  </pic:spPr>
                </pic:pic>
              </a:graphicData>
            </a:graphic>
          </wp:inline>
        </w:drawing>
      </w:r>
    </w:p>
    <w:p w14:paraId="4E8964F8" w14:textId="53A04BE6" w:rsidR="00743B89" w:rsidRDefault="00743B89" w:rsidP="005605E3">
      <w:pPr>
        <w:pStyle w:val="21"/>
        <w:spacing w:line="360" w:lineRule="auto"/>
        <w:ind w:left="851" w:firstLineChars="0" w:firstLine="0"/>
        <w:rPr>
          <w:color w:val="FF0000"/>
        </w:rPr>
      </w:pPr>
      <w:r>
        <w:rPr>
          <w:rFonts w:hint="eastAsia"/>
          <w:color w:val="FF0000"/>
        </w:rPr>
        <w:t>点击</w:t>
      </w:r>
      <w:r>
        <w:rPr>
          <w:color w:val="FF0000"/>
        </w:rPr>
        <w:t>该超链接，</w:t>
      </w:r>
      <w:r>
        <w:rPr>
          <w:rFonts w:hint="eastAsia"/>
          <w:color w:val="FF0000"/>
        </w:rPr>
        <w:t>则</w:t>
      </w:r>
      <w:r>
        <w:rPr>
          <w:color w:val="FF0000"/>
        </w:rPr>
        <w:t>在当前</w:t>
      </w:r>
      <w:r>
        <w:rPr>
          <w:rFonts w:hint="eastAsia"/>
          <w:color w:val="FF0000"/>
        </w:rPr>
        <w:t>页面打开</w:t>
      </w:r>
      <w:r>
        <w:rPr>
          <w:color w:val="FF0000"/>
        </w:rPr>
        <w:t>弹框查看该试卷里的题目，如图所示：</w:t>
      </w:r>
    </w:p>
    <w:p w14:paraId="478C8DFF" w14:textId="01C498E7" w:rsidR="00743B89" w:rsidRDefault="00743B89" w:rsidP="005605E3">
      <w:pPr>
        <w:pStyle w:val="21"/>
        <w:spacing w:line="360" w:lineRule="auto"/>
        <w:ind w:left="851" w:firstLineChars="0" w:firstLine="0"/>
        <w:rPr>
          <w:color w:val="FF0000"/>
        </w:rPr>
      </w:pPr>
      <w:r>
        <w:rPr>
          <w:noProof/>
        </w:rPr>
        <w:drawing>
          <wp:inline distT="0" distB="0" distL="0" distR="0" wp14:anchorId="6E2A8173" wp14:editId="7397363C">
            <wp:extent cx="5274310" cy="3214370"/>
            <wp:effectExtent l="0" t="0" r="2540" b="508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214370"/>
                    </a:xfrm>
                    <a:prstGeom prst="rect">
                      <a:avLst/>
                    </a:prstGeom>
                  </pic:spPr>
                </pic:pic>
              </a:graphicData>
            </a:graphic>
          </wp:inline>
        </w:drawing>
      </w:r>
    </w:p>
    <w:p w14:paraId="0B0887C6" w14:textId="7ACD793C" w:rsidR="00743B89" w:rsidRDefault="00743B89" w:rsidP="005605E3">
      <w:pPr>
        <w:pStyle w:val="21"/>
        <w:numPr>
          <w:ilvl w:val="0"/>
          <w:numId w:val="63"/>
        </w:numPr>
        <w:spacing w:line="360" w:lineRule="auto"/>
        <w:ind w:firstLineChars="0" w:firstLine="5"/>
        <w:rPr>
          <w:color w:val="FF0000"/>
        </w:rPr>
      </w:pPr>
      <w:r>
        <w:rPr>
          <w:rFonts w:hint="eastAsia"/>
          <w:color w:val="FF0000"/>
        </w:rPr>
        <w:lastRenderedPageBreak/>
        <w:t>弹框上方</w:t>
      </w:r>
      <w:r>
        <w:rPr>
          <w:color w:val="FF0000"/>
        </w:rPr>
        <w:t>展示试卷</w:t>
      </w:r>
      <w:r>
        <w:rPr>
          <w:rFonts w:hint="eastAsia"/>
          <w:color w:val="FF0000"/>
        </w:rPr>
        <w:t>名称</w:t>
      </w:r>
      <w:r>
        <w:rPr>
          <w:color w:val="FF0000"/>
        </w:rPr>
        <w:t>，下方展示出</w:t>
      </w:r>
      <w:r>
        <w:rPr>
          <w:rFonts w:hint="eastAsia"/>
          <w:color w:val="FF0000"/>
        </w:rPr>
        <w:t>题目名称</w:t>
      </w:r>
      <w:r>
        <w:rPr>
          <w:color w:val="FF0000"/>
        </w:rPr>
        <w:t>即可（</w:t>
      </w:r>
      <w:r>
        <w:rPr>
          <w:rFonts w:hint="eastAsia"/>
          <w:color w:val="FF0000"/>
        </w:rPr>
        <w:t>包含</w:t>
      </w:r>
      <w:r>
        <w:rPr>
          <w:color w:val="FF0000"/>
        </w:rPr>
        <w:t>父题目和</w:t>
      </w:r>
      <w:r>
        <w:rPr>
          <w:rFonts w:hint="eastAsia"/>
          <w:color w:val="FF0000"/>
        </w:rPr>
        <w:t>所有</w:t>
      </w:r>
      <w:r>
        <w:rPr>
          <w:color w:val="FF0000"/>
        </w:rPr>
        <w:t>子题目）</w:t>
      </w:r>
    </w:p>
    <w:p w14:paraId="204B1DCE" w14:textId="77777777" w:rsidR="00B8770B" w:rsidRDefault="00FD4884" w:rsidP="005605E3">
      <w:pPr>
        <w:pStyle w:val="21"/>
        <w:numPr>
          <w:ilvl w:val="0"/>
          <w:numId w:val="63"/>
        </w:numPr>
        <w:spacing w:line="360" w:lineRule="auto"/>
        <w:ind w:firstLineChars="0" w:firstLine="5"/>
        <w:rPr>
          <w:color w:val="FF0000"/>
        </w:rPr>
      </w:pPr>
      <w:r w:rsidRPr="002D7AA0">
        <w:rPr>
          <w:noProof/>
          <w:color w:val="FF0000"/>
        </w:rPr>
        <w:drawing>
          <wp:inline distT="0" distB="0" distL="0" distR="0" wp14:anchorId="0F23B692" wp14:editId="28C403AA">
            <wp:extent cx="609600" cy="259404"/>
            <wp:effectExtent l="0" t="0" r="0" b="762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20125" cy="263883"/>
                    </a:xfrm>
                    <a:prstGeom prst="rect">
                      <a:avLst/>
                    </a:prstGeom>
                  </pic:spPr>
                </pic:pic>
              </a:graphicData>
            </a:graphic>
          </wp:inline>
        </w:drawing>
      </w:r>
      <w:r>
        <w:rPr>
          <w:rFonts w:hint="eastAsia"/>
          <w:color w:val="FF0000"/>
        </w:rPr>
        <w:t>按钮</w:t>
      </w:r>
      <w:r>
        <w:rPr>
          <w:color w:val="FF0000"/>
        </w:rPr>
        <w:t>：点击，关闭该弹框；</w:t>
      </w:r>
    </w:p>
    <w:p w14:paraId="3DB8D825" w14:textId="1688FC7E" w:rsidR="0070169A" w:rsidRDefault="0070169A" w:rsidP="005605E3">
      <w:pPr>
        <w:pStyle w:val="21"/>
        <w:spacing w:line="360" w:lineRule="auto"/>
        <w:ind w:firstLineChars="0"/>
        <w:rPr>
          <w:color w:val="FF0000"/>
        </w:rPr>
      </w:pPr>
      <w:r>
        <w:rPr>
          <w:rFonts w:hint="eastAsia"/>
          <w:color w:val="FF0000"/>
        </w:rPr>
        <w:t>（</w:t>
      </w:r>
      <w:r>
        <w:rPr>
          <w:rFonts w:hint="eastAsia"/>
          <w:color w:val="FF0000"/>
        </w:rPr>
        <w:t>5</w:t>
      </w:r>
      <w:r>
        <w:rPr>
          <w:rFonts w:hint="eastAsia"/>
          <w:color w:val="FF0000"/>
        </w:rPr>
        <w:t>）</w:t>
      </w:r>
      <w:r w:rsidR="002953BC">
        <w:rPr>
          <w:rFonts w:hint="eastAsia"/>
          <w:color w:val="FF0000"/>
        </w:rPr>
        <w:t>点击</w:t>
      </w:r>
      <w:r w:rsidR="002953BC">
        <w:rPr>
          <w:color w:val="FF0000"/>
        </w:rPr>
        <w:t>已勾选的</w:t>
      </w:r>
      <w:r w:rsidR="002953BC">
        <w:rPr>
          <w:rFonts w:hint="eastAsia"/>
          <w:color w:val="FF0000"/>
        </w:rPr>
        <w:t>“分类”的“元素”字段</w:t>
      </w:r>
      <w:r w:rsidR="002953BC">
        <w:rPr>
          <w:color w:val="FF0000"/>
        </w:rPr>
        <w:t>名称，如图</w:t>
      </w:r>
      <w:r w:rsidR="002953BC">
        <w:rPr>
          <w:rFonts w:hint="eastAsia"/>
          <w:color w:val="FF0000"/>
        </w:rPr>
        <w:t>红色区域</w:t>
      </w:r>
      <w:r w:rsidR="002953BC">
        <w:rPr>
          <w:color w:val="FF0000"/>
        </w:rPr>
        <w:t>所示：</w:t>
      </w:r>
      <w:r w:rsidR="002953BC">
        <w:rPr>
          <w:noProof/>
        </w:rPr>
        <w:drawing>
          <wp:inline distT="0" distB="0" distL="0" distR="0" wp14:anchorId="6CA52B73" wp14:editId="55058609">
            <wp:extent cx="1419225" cy="514350"/>
            <wp:effectExtent l="19050" t="19050" r="28575" b="190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19225" cy="514350"/>
                    </a:xfrm>
                    <a:prstGeom prst="rect">
                      <a:avLst/>
                    </a:prstGeom>
                    <a:ln>
                      <a:solidFill>
                        <a:schemeClr val="accent1"/>
                      </a:solidFill>
                    </a:ln>
                  </pic:spPr>
                </pic:pic>
              </a:graphicData>
            </a:graphic>
          </wp:inline>
        </w:drawing>
      </w:r>
      <w:r w:rsidR="002953BC">
        <w:rPr>
          <w:rFonts w:hint="eastAsia"/>
          <w:color w:val="FF0000"/>
        </w:rPr>
        <w:t>，</w:t>
      </w:r>
      <w:r w:rsidR="002953BC">
        <w:rPr>
          <w:color w:val="FF0000"/>
        </w:rPr>
        <w:t>在当前页面进行</w:t>
      </w:r>
      <w:r w:rsidR="002953BC">
        <w:rPr>
          <w:rFonts w:hint="eastAsia"/>
          <w:color w:val="FF0000"/>
        </w:rPr>
        <w:t>弹出</w:t>
      </w:r>
      <w:r w:rsidR="002953BC">
        <w:rPr>
          <w:color w:val="FF0000"/>
        </w:rPr>
        <w:t>弹框</w:t>
      </w:r>
      <w:r w:rsidR="002953BC">
        <w:rPr>
          <w:rFonts w:hint="eastAsia"/>
          <w:color w:val="FF0000"/>
        </w:rPr>
        <w:t>，</w:t>
      </w:r>
      <w:r w:rsidR="002953BC">
        <w:rPr>
          <w:color w:val="FF0000"/>
        </w:rPr>
        <w:t>如图</w:t>
      </w:r>
      <w:r w:rsidR="002953BC">
        <w:rPr>
          <w:rFonts w:hint="eastAsia"/>
          <w:color w:val="FF0000"/>
        </w:rPr>
        <w:t>所示</w:t>
      </w:r>
      <w:r w:rsidR="002953BC">
        <w:rPr>
          <w:color w:val="FF0000"/>
        </w:rPr>
        <w:t>：</w:t>
      </w:r>
    </w:p>
    <w:p w14:paraId="6C6DEA07" w14:textId="06CCC038" w:rsidR="002953BC" w:rsidRDefault="008305BC" w:rsidP="005605E3">
      <w:pPr>
        <w:pStyle w:val="21"/>
        <w:spacing w:line="360" w:lineRule="auto"/>
        <w:ind w:firstLineChars="0" w:firstLine="0"/>
        <w:rPr>
          <w:color w:val="FF0000"/>
        </w:rPr>
      </w:pPr>
      <w:r>
        <w:rPr>
          <w:noProof/>
        </w:rPr>
        <w:drawing>
          <wp:inline distT="0" distB="0" distL="0" distR="0" wp14:anchorId="29B80DC4" wp14:editId="675D1611">
            <wp:extent cx="5274310" cy="3012440"/>
            <wp:effectExtent l="19050" t="19050" r="21590" b="1651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012440"/>
                    </a:xfrm>
                    <a:prstGeom prst="rect">
                      <a:avLst/>
                    </a:prstGeom>
                    <a:ln>
                      <a:solidFill>
                        <a:schemeClr val="accent1"/>
                      </a:solidFill>
                    </a:ln>
                  </pic:spPr>
                </pic:pic>
              </a:graphicData>
            </a:graphic>
          </wp:inline>
        </w:drawing>
      </w:r>
    </w:p>
    <w:p w14:paraId="5906227D" w14:textId="3CE72B50" w:rsidR="002F575C" w:rsidRDefault="002F575C" w:rsidP="005605E3">
      <w:pPr>
        <w:pStyle w:val="21"/>
        <w:numPr>
          <w:ilvl w:val="0"/>
          <w:numId w:val="49"/>
        </w:numPr>
        <w:spacing w:line="360" w:lineRule="auto"/>
        <w:ind w:firstLineChars="0"/>
        <w:rPr>
          <w:color w:val="FF0000"/>
        </w:rPr>
      </w:pPr>
      <w:r>
        <w:rPr>
          <w:rFonts w:hint="eastAsia"/>
          <w:color w:val="FF0000"/>
        </w:rPr>
        <w:t>该弹框</w:t>
      </w:r>
      <w:r>
        <w:rPr>
          <w:color w:val="FF0000"/>
        </w:rPr>
        <w:t>用于设置该分类的选中的某个元素的</w:t>
      </w:r>
      <w:r>
        <w:rPr>
          <w:rFonts w:hint="eastAsia"/>
          <w:color w:val="FF0000"/>
        </w:rPr>
        <w:t>属性</w:t>
      </w:r>
      <w:r>
        <w:rPr>
          <w:color w:val="FF0000"/>
        </w:rPr>
        <w:t>，故，弹框上进行</w:t>
      </w:r>
      <w:r>
        <w:rPr>
          <w:rFonts w:hint="eastAsia"/>
          <w:color w:val="FF0000"/>
        </w:rPr>
        <w:t>展示出</w:t>
      </w:r>
      <w:r>
        <w:rPr>
          <w:color w:val="FF0000"/>
        </w:rPr>
        <w:t>分类的名称，如</w:t>
      </w:r>
      <w:r>
        <w:rPr>
          <w:rFonts w:hint="eastAsia"/>
          <w:color w:val="FF0000"/>
        </w:rPr>
        <w:t>上图</w:t>
      </w:r>
      <w:r>
        <w:rPr>
          <w:color w:val="FF0000"/>
        </w:rPr>
        <w:t>的</w:t>
      </w:r>
      <w:r>
        <w:rPr>
          <w:rFonts w:hint="eastAsia"/>
          <w:color w:val="FF0000"/>
        </w:rPr>
        <w:t>“投保人</w:t>
      </w:r>
      <w:r>
        <w:rPr>
          <w:color w:val="FF0000"/>
        </w:rPr>
        <w:t>信息</w:t>
      </w:r>
      <w:r>
        <w:rPr>
          <w:rFonts w:hint="eastAsia"/>
          <w:color w:val="FF0000"/>
        </w:rPr>
        <w:t>”</w:t>
      </w:r>
      <w:r w:rsidR="00653AAA">
        <w:rPr>
          <w:rFonts w:hint="eastAsia"/>
          <w:color w:val="FF0000"/>
        </w:rPr>
        <w:t>；</w:t>
      </w:r>
    </w:p>
    <w:p w14:paraId="0B93B72F" w14:textId="67B755D5" w:rsidR="00653AAA" w:rsidRDefault="0074388E" w:rsidP="005605E3">
      <w:pPr>
        <w:pStyle w:val="21"/>
        <w:numPr>
          <w:ilvl w:val="0"/>
          <w:numId w:val="49"/>
        </w:numPr>
        <w:spacing w:line="360" w:lineRule="auto"/>
        <w:ind w:firstLineChars="0"/>
        <w:rPr>
          <w:color w:val="FF0000"/>
        </w:rPr>
      </w:pPr>
      <w:r>
        <w:rPr>
          <w:rFonts w:hint="eastAsia"/>
          <w:color w:val="FF0000"/>
        </w:rPr>
        <w:t>【关闭】</w:t>
      </w:r>
      <w:r>
        <w:rPr>
          <w:color w:val="FF0000"/>
        </w:rPr>
        <w:t>按钮：</w:t>
      </w:r>
      <w:r w:rsidR="00A70604">
        <w:rPr>
          <w:rFonts w:hint="eastAsia"/>
          <w:color w:val="FF0000"/>
        </w:rPr>
        <w:t>点击</w:t>
      </w:r>
      <w:r w:rsidR="00A70604">
        <w:rPr>
          <w:color w:val="FF0000"/>
        </w:rPr>
        <w:t>信息不保存，关闭该弹框；</w:t>
      </w:r>
    </w:p>
    <w:p w14:paraId="7F049A5A" w14:textId="77777777" w:rsidR="00A00A6C" w:rsidRDefault="0074388E" w:rsidP="005605E3">
      <w:pPr>
        <w:pStyle w:val="21"/>
        <w:numPr>
          <w:ilvl w:val="0"/>
          <w:numId w:val="49"/>
        </w:numPr>
        <w:spacing w:line="360" w:lineRule="auto"/>
        <w:ind w:firstLineChars="0"/>
        <w:rPr>
          <w:color w:val="FF0000"/>
        </w:rPr>
      </w:pPr>
      <w:r>
        <w:rPr>
          <w:rFonts w:hint="eastAsia"/>
          <w:color w:val="FF0000"/>
        </w:rPr>
        <w:t>【重置】按钮</w:t>
      </w:r>
      <w:r>
        <w:rPr>
          <w:color w:val="FF0000"/>
        </w:rPr>
        <w:t>：</w:t>
      </w:r>
    </w:p>
    <w:p w14:paraId="450FA6F0" w14:textId="6831E320" w:rsidR="00A70604" w:rsidRPr="00A70604" w:rsidRDefault="00A70604" w:rsidP="005605E3">
      <w:pPr>
        <w:pStyle w:val="21"/>
        <w:numPr>
          <w:ilvl w:val="0"/>
          <w:numId w:val="51"/>
        </w:numPr>
        <w:spacing w:line="360" w:lineRule="auto"/>
        <w:ind w:firstLineChars="0"/>
        <w:rPr>
          <w:color w:val="FF0000"/>
        </w:rPr>
      </w:pPr>
      <w:r w:rsidRPr="00A70604">
        <w:rPr>
          <w:rFonts w:hint="eastAsia"/>
          <w:color w:val="FF0000"/>
        </w:rPr>
        <w:t>如果</w:t>
      </w:r>
      <w:r w:rsidRPr="00A70604">
        <w:rPr>
          <w:color w:val="FF0000"/>
        </w:rPr>
        <w:t>，</w:t>
      </w:r>
      <w:r w:rsidRPr="00A70604">
        <w:rPr>
          <w:rFonts w:hint="eastAsia"/>
          <w:color w:val="FF0000"/>
        </w:rPr>
        <w:t>查询展示</w:t>
      </w:r>
      <w:r w:rsidRPr="00A70604">
        <w:rPr>
          <w:color w:val="FF0000"/>
        </w:rPr>
        <w:t>出默认样式且管理员未录入任意内容或者</w:t>
      </w:r>
      <w:r w:rsidRPr="00A70604">
        <w:rPr>
          <w:rFonts w:hint="eastAsia"/>
          <w:color w:val="FF0000"/>
        </w:rPr>
        <w:t>查询出已</w:t>
      </w:r>
      <w:r w:rsidRPr="00A70604">
        <w:rPr>
          <w:color w:val="FF0000"/>
        </w:rPr>
        <w:t>存储内容后</w:t>
      </w:r>
      <w:r w:rsidRPr="00A70604">
        <w:rPr>
          <w:rFonts w:hint="eastAsia"/>
          <w:color w:val="FF0000"/>
        </w:rPr>
        <w:t>但</w:t>
      </w:r>
      <w:r w:rsidRPr="00A70604">
        <w:rPr>
          <w:color w:val="FF0000"/>
        </w:rPr>
        <w:t>未修改任意内容</w:t>
      </w:r>
      <w:r w:rsidRPr="00A70604">
        <w:rPr>
          <w:rFonts w:hint="eastAsia"/>
          <w:color w:val="FF0000"/>
        </w:rPr>
        <w:t>，</w:t>
      </w:r>
      <w:r w:rsidRPr="00A70604">
        <w:rPr>
          <w:color w:val="FF0000"/>
        </w:rPr>
        <w:t>那么此时，该按钮为灰色不可点击；</w:t>
      </w:r>
    </w:p>
    <w:p w14:paraId="04841A3C" w14:textId="4668A516" w:rsidR="00A70604" w:rsidRPr="00A00A6C" w:rsidRDefault="00A70604" w:rsidP="005605E3">
      <w:pPr>
        <w:pStyle w:val="21"/>
        <w:numPr>
          <w:ilvl w:val="0"/>
          <w:numId w:val="51"/>
        </w:numPr>
        <w:spacing w:line="360" w:lineRule="auto"/>
        <w:ind w:firstLineChars="0"/>
        <w:rPr>
          <w:color w:val="FF0000"/>
        </w:rPr>
      </w:pPr>
      <w:r w:rsidRPr="00A00A6C">
        <w:rPr>
          <w:rFonts w:hint="eastAsia"/>
          <w:color w:val="FF0000"/>
        </w:rPr>
        <w:t>如果</w:t>
      </w:r>
      <w:r w:rsidRPr="00A00A6C">
        <w:rPr>
          <w:color w:val="FF0000"/>
        </w:rPr>
        <w:t>用户录入了</w:t>
      </w:r>
      <w:r w:rsidRPr="00A00A6C">
        <w:rPr>
          <w:rFonts w:hint="eastAsia"/>
          <w:color w:val="FF0000"/>
        </w:rPr>
        <w:t>内容</w:t>
      </w:r>
      <w:r w:rsidRPr="00A00A6C">
        <w:rPr>
          <w:color w:val="FF0000"/>
        </w:rPr>
        <w:t>或者修改了原有查询出的</w:t>
      </w:r>
      <w:r w:rsidRPr="00A00A6C">
        <w:rPr>
          <w:rFonts w:hint="eastAsia"/>
          <w:color w:val="FF0000"/>
        </w:rPr>
        <w:t>内容</w:t>
      </w:r>
      <w:r w:rsidRPr="00A00A6C">
        <w:rPr>
          <w:color w:val="FF0000"/>
        </w:rPr>
        <w:t>，那么</w:t>
      </w:r>
      <w:r w:rsidRPr="00A00A6C">
        <w:rPr>
          <w:rFonts w:hint="eastAsia"/>
          <w:color w:val="FF0000"/>
        </w:rPr>
        <w:t>此时</w:t>
      </w:r>
      <w:r w:rsidRPr="00A00A6C">
        <w:rPr>
          <w:color w:val="FF0000"/>
        </w:rPr>
        <w:t>，该按钮为高亮，可点击</w:t>
      </w:r>
      <w:r w:rsidRPr="00A00A6C">
        <w:rPr>
          <w:rFonts w:hint="eastAsia"/>
          <w:color w:val="FF0000"/>
        </w:rPr>
        <w:t>；</w:t>
      </w:r>
    </w:p>
    <w:p w14:paraId="5CD79CCC" w14:textId="252E46DB" w:rsidR="00A70604" w:rsidRPr="00A00A6C" w:rsidRDefault="00A70604" w:rsidP="005605E3">
      <w:pPr>
        <w:pStyle w:val="21"/>
        <w:numPr>
          <w:ilvl w:val="0"/>
          <w:numId w:val="51"/>
        </w:numPr>
        <w:spacing w:line="360" w:lineRule="auto"/>
        <w:ind w:firstLineChars="0"/>
        <w:rPr>
          <w:color w:val="FF0000"/>
        </w:rPr>
      </w:pPr>
      <w:r w:rsidRPr="00A00A6C">
        <w:rPr>
          <w:rFonts w:hint="eastAsia"/>
          <w:color w:val="FF0000"/>
        </w:rPr>
        <w:t>按钮为</w:t>
      </w:r>
      <w:r w:rsidRPr="00A00A6C">
        <w:rPr>
          <w:color w:val="FF0000"/>
        </w:rPr>
        <w:t>高亮可点击时，</w:t>
      </w:r>
      <w:r w:rsidRPr="00A00A6C">
        <w:rPr>
          <w:rFonts w:hint="eastAsia"/>
          <w:color w:val="FF0000"/>
        </w:rPr>
        <w:t>点击，则</w:t>
      </w:r>
      <w:r w:rsidRPr="00A00A6C">
        <w:rPr>
          <w:color w:val="FF0000"/>
        </w:rPr>
        <w:t>进行判断：</w:t>
      </w:r>
      <w:r w:rsidRPr="00A00A6C">
        <w:rPr>
          <w:rFonts w:hint="eastAsia"/>
          <w:color w:val="FF0000"/>
        </w:rPr>
        <w:t>如果</w:t>
      </w:r>
      <w:r w:rsidRPr="00A00A6C">
        <w:rPr>
          <w:color w:val="FF0000"/>
        </w:rPr>
        <w:t>该条数据没有进行过设置保存数据，那么点击该按钮，</w:t>
      </w:r>
      <w:r w:rsidRPr="00A00A6C">
        <w:rPr>
          <w:rFonts w:hint="eastAsia"/>
          <w:color w:val="FF0000"/>
        </w:rPr>
        <w:t>该列的</w:t>
      </w:r>
      <w:r w:rsidRPr="00A00A6C">
        <w:rPr>
          <w:color w:val="FF0000"/>
        </w:rPr>
        <w:t>数据</w:t>
      </w:r>
      <w:r w:rsidRPr="00A00A6C">
        <w:rPr>
          <w:rFonts w:hint="eastAsia"/>
          <w:color w:val="FF0000"/>
        </w:rPr>
        <w:t>恢复</w:t>
      </w:r>
      <w:r w:rsidRPr="00A00A6C">
        <w:rPr>
          <w:color w:val="FF0000"/>
        </w:rPr>
        <w:t>至初始的样式</w:t>
      </w:r>
      <w:r w:rsidR="00A00A6C" w:rsidRPr="00A00A6C">
        <w:rPr>
          <w:rFonts w:hint="eastAsia"/>
          <w:color w:val="FF0000"/>
        </w:rPr>
        <w:t>；</w:t>
      </w:r>
      <w:r w:rsidRPr="00A00A6C">
        <w:rPr>
          <w:rFonts w:hint="eastAsia"/>
          <w:color w:val="FF0000"/>
        </w:rPr>
        <w:t>如果</w:t>
      </w:r>
      <w:r w:rsidRPr="00A00A6C">
        <w:rPr>
          <w:color w:val="FF0000"/>
        </w:rPr>
        <w:t>该条数据之前有保存过数据，那么</w:t>
      </w:r>
      <w:r w:rsidRPr="00A00A6C">
        <w:rPr>
          <w:rFonts w:hint="eastAsia"/>
          <w:color w:val="FF0000"/>
        </w:rPr>
        <w:t>点击该按钮</w:t>
      </w:r>
      <w:r w:rsidRPr="00A00A6C">
        <w:rPr>
          <w:color w:val="FF0000"/>
        </w:rPr>
        <w:t>，</w:t>
      </w:r>
      <w:r w:rsidRPr="00A00A6C">
        <w:rPr>
          <w:rFonts w:hint="eastAsia"/>
          <w:color w:val="FF0000"/>
        </w:rPr>
        <w:t>则</w:t>
      </w:r>
      <w:r w:rsidRPr="00A00A6C">
        <w:rPr>
          <w:color w:val="FF0000"/>
        </w:rPr>
        <w:t>数据重置到最后一次保存的</w:t>
      </w:r>
      <w:r w:rsidRPr="00A00A6C">
        <w:rPr>
          <w:rFonts w:hint="eastAsia"/>
          <w:color w:val="FF0000"/>
        </w:rPr>
        <w:t>数据</w:t>
      </w:r>
      <w:r w:rsidRPr="00A00A6C">
        <w:rPr>
          <w:color w:val="FF0000"/>
        </w:rPr>
        <w:t>样式</w:t>
      </w:r>
      <w:r w:rsidRPr="00A00A6C">
        <w:rPr>
          <w:rFonts w:hint="eastAsia"/>
          <w:color w:val="FF0000"/>
        </w:rPr>
        <w:t>。</w:t>
      </w:r>
    </w:p>
    <w:p w14:paraId="0B6EA22D" w14:textId="77B270E0" w:rsidR="0074388E" w:rsidRDefault="00A70604" w:rsidP="005605E3">
      <w:pPr>
        <w:pStyle w:val="21"/>
        <w:numPr>
          <w:ilvl w:val="0"/>
          <w:numId w:val="51"/>
        </w:numPr>
        <w:spacing w:line="360" w:lineRule="auto"/>
        <w:ind w:firstLineChars="0"/>
        <w:rPr>
          <w:color w:val="FF0000"/>
        </w:rPr>
      </w:pPr>
      <w:r w:rsidRPr="001540F9">
        <w:rPr>
          <w:rFonts w:hint="eastAsia"/>
          <w:color w:val="FF0000"/>
        </w:rPr>
        <w:t>重置数据后</w:t>
      </w:r>
      <w:r w:rsidRPr="001540F9">
        <w:rPr>
          <w:color w:val="FF0000"/>
        </w:rPr>
        <w:t>，该</w:t>
      </w:r>
      <w:r w:rsidRPr="001540F9">
        <w:rPr>
          <w:rFonts w:hint="eastAsia"/>
          <w:color w:val="FF0000"/>
        </w:rPr>
        <w:t>按钮</w:t>
      </w:r>
      <w:r w:rsidRPr="001540F9">
        <w:rPr>
          <w:color w:val="FF0000"/>
        </w:rPr>
        <w:t>回到初始的状态，为灰色不可点击；</w:t>
      </w:r>
    </w:p>
    <w:p w14:paraId="1DF873B5" w14:textId="6BA279AE" w:rsidR="0074388E" w:rsidRDefault="0074388E" w:rsidP="005605E3">
      <w:pPr>
        <w:pStyle w:val="21"/>
        <w:numPr>
          <w:ilvl w:val="0"/>
          <w:numId w:val="49"/>
        </w:numPr>
        <w:spacing w:line="360" w:lineRule="auto"/>
        <w:ind w:firstLineChars="0"/>
        <w:rPr>
          <w:color w:val="FF0000"/>
        </w:rPr>
      </w:pPr>
      <w:r>
        <w:rPr>
          <w:rFonts w:hint="eastAsia"/>
          <w:color w:val="FF0000"/>
        </w:rPr>
        <w:t>【保存】按钮</w:t>
      </w:r>
      <w:r>
        <w:rPr>
          <w:color w:val="FF0000"/>
        </w:rPr>
        <w:t>：</w:t>
      </w:r>
    </w:p>
    <w:p w14:paraId="7B0FBFE9" w14:textId="2E0CBCCF" w:rsidR="00A44835" w:rsidRPr="00A44835" w:rsidRDefault="00A44835" w:rsidP="005605E3">
      <w:pPr>
        <w:pStyle w:val="21"/>
        <w:numPr>
          <w:ilvl w:val="0"/>
          <w:numId w:val="51"/>
        </w:numPr>
        <w:spacing w:line="360" w:lineRule="auto"/>
        <w:ind w:firstLineChars="0"/>
        <w:rPr>
          <w:color w:val="FF0000"/>
        </w:rPr>
      </w:pPr>
      <w:r w:rsidRPr="00A44835">
        <w:rPr>
          <w:rFonts w:hint="eastAsia"/>
          <w:color w:val="FF0000"/>
        </w:rPr>
        <w:lastRenderedPageBreak/>
        <w:t>如果</w:t>
      </w:r>
      <w:r w:rsidRPr="00A44835">
        <w:rPr>
          <w:color w:val="FF0000"/>
        </w:rPr>
        <w:t>，</w:t>
      </w:r>
      <w:r w:rsidRPr="00A44835">
        <w:rPr>
          <w:rFonts w:hint="eastAsia"/>
          <w:color w:val="FF0000"/>
        </w:rPr>
        <w:t>查询展示</w:t>
      </w:r>
      <w:r w:rsidRPr="00A44835">
        <w:rPr>
          <w:color w:val="FF0000"/>
        </w:rPr>
        <w:t>出默认样式且管理员未录入任意内容或者</w:t>
      </w:r>
      <w:r w:rsidRPr="00A44835">
        <w:rPr>
          <w:rFonts w:hint="eastAsia"/>
          <w:color w:val="FF0000"/>
        </w:rPr>
        <w:t>查询出已</w:t>
      </w:r>
      <w:r w:rsidRPr="00A44835">
        <w:rPr>
          <w:color w:val="FF0000"/>
        </w:rPr>
        <w:t>存储内容后</w:t>
      </w:r>
      <w:r w:rsidRPr="00A44835">
        <w:rPr>
          <w:rFonts w:hint="eastAsia"/>
          <w:color w:val="FF0000"/>
        </w:rPr>
        <w:t>但</w:t>
      </w:r>
      <w:r w:rsidRPr="00A44835">
        <w:rPr>
          <w:color w:val="FF0000"/>
        </w:rPr>
        <w:t>未修改任意内容</w:t>
      </w:r>
      <w:r w:rsidRPr="00A44835">
        <w:rPr>
          <w:rFonts w:hint="eastAsia"/>
          <w:color w:val="FF0000"/>
        </w:rPr>
        <w:t>，</w:t>
      </w:r>
      <w:r w:rsidRPr="00A44835">
        <w:rPr>
          <w:color w:val="FF0000"/>
        </w:rPr>
        <w:t>那么此时，该按钮为灰色不可点击；</w:t>
      </w:r>
    </w:p>
    <w:p w14:paraId="26423CB1" w14:textId="39B42306" w:rsidR="00A44835" w:rsidRPr="00A44835" w:rsidRDefault="00A44835" w:rsidP="005605E3">
      <w:pPr>
        <w:pStyle w:val="21"/>
        <w:numPr>
          <w:ilvl w:val="0"/>
          <w:numId w:val="51"/>
        </w:numPr>
        <w:spacing w:line="360" w:lineRule="auto"/>
        <w:ind w:firstLineChars="0"/>
        <w:rPr>
          <w:color w:val="FF0000"/>
        </w:rPr>
      </w:pPr>
      <w:r w:rsidRPr="00A44835">
        <w:rPr>
          <w:rFonts w:hint="eastAsia"/>
          <w:color w:val="FF0000"/>
        </w:rPr>
        <w:t>如果</w:t>
      </w:r>
      <w:r w:rsidRPr="00A44835">
        <w:rPr>
          <w:color w:val="FF0000"/>
        </w:rPr>
        <w:t>用户录入了</w:t>
      </w:r>
      <w:r w:rsidRPr="00A44835">
        <w:rPr>
          <w:rFonts w:hint="eastAsia"/>
          <w:color w:val="FF0000"/>
        </w:rPr>
        <w:t>内容</w:t>
      </w:r>
      <w:r w:rsidRPr="00A44835">
        <w:rPr>
          <w:color w:val="FF0000"/>
        </w:rPr>
        <w:t>或者修改了原有查询出的</w:t>
      </w:r>
      <w:r w:rsidRPr="00A44835">
        <w:rPr>
          <w:rFonts w:hint="eastAsia"/>
          <w:color w:val="FF0000"/>
        </w:rPr>
        <w:t>内容</w:t>
      </w:r>
      <w:r w:rsidRPr="00A44835">
        <w:rPr>
          <w:color w:val="FF0000"/>
        </w:rPr>
        <w:t>，那么</w:t>
      </w:r>
      <w:r w:rsidRPr="00A44835">
        <w:rPr>
          <w:rFonts w:hint="eastAsia"/>
          <w:color w:val="FF0000"/>
        </w:rPr>
        <w:t>此时</w:t>
      </w:r>
      <w:r w:rsidRPr="00A44835">
        <w:rPr>
          <w:color w:val="FF0000"/>
        </w:rPr>
        <w:t>，该按钮为高亮，可点击</w:t>
      </w:r>
      <w:r w:rsidRPr="00A44835">
        <w:rPr>
          <w:rFonts w:hint="eastAsia"/>
          <w:color w:val="FF0000"/>
        </w:rPr>
        <w:t>；</w:t>
      </w:r>
    </w:p>
    <w:p w14:paraId="216E5E30" w14:textId="78212424" w:rsidR="00A44835" w:rsidRPr="00B8672E" w:rsidRDefault="00A44835" w:rsidP="005605E3">
      <w:pPr>
        <w:pStyle w:val="21"/>
        <w:numPr>
          <w:ilvl w:val="0"/>
          <w:numId w:val="51"/>
        </w:numPr>
        <w:spacing w:line="360" w:lineRule="auto"/>
        <w:ind w:firstLineChars="0"/>
        <w:rPr>
          <w:color w:val="FF0000"/>
        </w:rPr>
      </w:pPr>
      <w:r w:rsidRPr="00A44835">
        <w:rPr>
          <w:rFonts w:hint="eastAsia"/>
          <w:color w:val="FF0000"/>
        </w:rPr>
        <w:t>按钮为</w:t>
      </w:r>
      <w:r w:rsidRPr="00A44835">
        <w:rPr>
          <w:color w:val="FF0000"/>
        </w:rPr>
        <w:t>高亮可点击时，</w:t>
      </w:r>
      <w:r w:rsidRPr="00A44835">
        <w:rPr>
          <w:rFonts w:hint="eastAsia"/>
          <w:color w:val="FF0000"/>
        </w:rPr>
        <w:t>点击，则进行</w:t>
      </w:r>
      <w:r w:rsidRPr="00A44835">
        <w:rPr>
          <w:color w:val="FF0000"/>
        </w:rPr>
        <w:t>判断：</w:t>
      </w:r>
      <w:r w:rsidR="00B8672E">
        <w:rPr>
          <w:rFonts w:hint="eastAsia"/>
          <w:color w:val="FF0000"/>
        </w:rPr>
        <w:t>a</w:t>
      </w:r>
      <w:r w:rsidR="00B8672E">
        <w:rPr>
          <w:color w:val="FF0000"/>
        </w:rPr>
        <w:t>.</w:t>
      </w:r>
      <w:r w:rsidRPr="00F076CD">
        <w:rPr>
          <w:rFonts w:hint="eastAsia"/>
          <w:color w:val="FF0000"/>
        </w:rPr>
        <w:t>如果</w:t>
      </w:r>
      <w:r w:rsidRPr="00F076CD">
        <w:rPr>
          <w:color w:val="FF0000"/>
        </w:rPr>
        <w:t>必录项有未录入的</w:t>
      </w:r>
      <w:r w:rsidRPr="00F076CD">
        <w:rPr>
          <w:rFonts w:hint="eastAsia"/>
          <w:color w:val="FF0000"/>
        </w:rPr>
        <w:t>或者录入</w:t>
      </w:r>
      <w:r w:rsidRPr="00F076CD">
        <w:rPr>
          <w:color w:val="FF0000"/>
        </w:rPr>
        <w:t>数据</w:t>
      </w:r>
      <w:r w:rsidRPr="00F076CD">
        <w:rPr>
          <w:rFonts w:hint="eastAsia"/>
          <w:color w:val="FF0000"/>
        </w:rPr>
        <w:t>校验</w:t>
      </w:r>
      <w:r w:rsidRPr="00F076CD">
        <w:rPr>
          <w:color w:val="FF0000"/>
        </w:rPr>
        <w:t>有误的，</w:t>
      </w:r>
      <w:r w:rsidRPr="00F076CD">
        <w:rPr>
          <w:rFonts w:hint="eastAsia"/>
          <w:color w:val="FF0000"/>
        </w:rPr>
        <w:t>那么点击</w:t>
      </w:r>
      <w:r w:rsidRPr="00F076CD">
        <w:rPr>
          <w:color w:val="FF0000"/>
        </w:rPr>
        <w:t>该按钮，则</w:t>
      </w:r>
      <w:r w:rsidRPr="00F076CD">
        <w:rPr>
          <w:rFonts w:hint="eastAsia"/>
          <w:color w:val="FF0000"/>
        </w:rPr>
        <w:t>提示</w:t>
      </w:r>
      <w:r w:rsidRPr="00F076CD">
        <w:rPr>
          <w:color w:val="FF0000"/>
        </w:rPr>
        <w:t>样式同现有的后台管理系统的错误提示相同，</w:t>
      </w:r>
      <w:r w:rsidRPr="00F076CD">
        <w:rPr>
          <w:rFonts w:hint="eastAsia"/>
          <w:color w:val="FF0000"/>
        </w:rPr>
        <w:t>样式</w:t>
      </w:r>
      <w:r w:rsidRPr="00F076CD">
        <w:rPr>
          <w:color w:val="FF0000"/>
        </w:rPr>
        <w:t>此处不</w:t>
      </w:r>
      <w:r w:rsidRPr="00F076CD">
        <w:rPr>
          <w:rFonts w:hint="eastAsia"/>
          <w:color w:val="FF0000"/>
        </w:rPr>
        <w:t>再</w:t>
      </w:r>
      <w:r w:rsidRPr="00F076CD">
        <w:rPr>
          <w:color w:val="FF0000"/>
        </w:rPr>
        <w:t>赘述，提示语具体</w:t>
      </w:r>
      <w:r w:rsidRPr="00F076CD">
        <w:rPr>
          <w:rFonts w:hint="eastAsia"/>
          <w:color w:val="FF0000"/>
        </w:rPr>
        <w:t>同现有</w:t>
      </w:r>
      <w:r w:rsidRPr="00F076CD">
        <w:rPr>
          <w:color w:val="FF0000"/>
        </w:rPr>
        <w:t>的</w:t>
      </w:r>
      <w:r w:rsidRPr="00F076CD">
        <w:rPr>
          <w:rFonts w:hint="eastAsia"/>
          <w:color w:val="FF0000"/>
        </w:rPr>
        <w:t>“流程</w:t>
      </w:r>
      <w:r w:rsidRPr="00F076CD">
        <w:rPr>
          <w:color w:val="FF0000"/>
        </w:rPr>
        <w:t>配置管理</w:t>
      </w:r>
      <w:r w:rsidRPr="00F076CD">
        <w:rPr>
          <w:rFonts w:hint="eastAsia"/>
          <w:color w:val="FF0000"/>
        </w:rPr>
        <w:t>——</w:t>
      </w:r>
      <w:r w:rsidRPr="00F076CD">
        <w:rPr>
          <w:rFonts w:hint="eastAsia"/>
          <w:color w:val="FF0000"/>
        </w:rPr>
        <w:t>&gt;</w:t>
      </w:r>
      <w:r w:rsidRPr="00F076CD">
        <w:rPr>
          <w:rFonts w:hint="eastAsia"/>
          <w:color w:val="FF0000"/>
        </w:rPr>
        <w:t>流程</w:t>
      </w:r>
      <w:r w:rsidRPr="00F076CD">
        <w:rPr>
          <w:color w:val="FF0000"/>
        </w:rPr>
        <w:t>步骤管理</w:t>
      </w:r>
      <w:r w:rsidRPr="00F076CD">
        <w:rPr>
          <w:color w:val="FF0000"/>
        </w:rPr>
        <w:t>——&gt;</w:t>
      </w:r>
      <w:r w:rsidRPr="00F076CD">
        <w:rPr>
          <w:rFonts w:hint="eastAsia"/>
          <w:color w:val="FF0000"/>
        </w:rPr>
        <w:t>页面</w:t>
      </w:r>
      <w:r w:rsidRPr="00F076CD">
        <w:rPr>
          <w:color w:val="FF0000"/>
        </w:rPr>
        <w:t>字段</w:t>
      </w:r>
      <w:r w:rsidRPr="00F076CD">
        <w:rPr>
          <w:rFonts w:hint="eastAsia"/>
          <w:color w:val="FF0000"/>
        </w:rPr>
        <w:t>新增</w:t>
      </w:r>
      <w:r w:rsidRPr="00F076CD">
        <w:rPr>
          <w:rFonts w:hint="eastAsia"/>
          <w:color w:val="FF0000"/>
        </w:rPr>
        <w:t>/</w:t>
      </w:r>
      <w:r w:rsidRPr="00F076CD">
        <w:rPr>
          <w:rFonts w:hint="eastAsia"/>
          <w:color w:val="FF0000"/>
        </w:rPr>
        <w:t>修改”弹框</w:t>
      </w:r>
      <w:r w:rsidRPr="00F076CD">
        <w:rPr>
          <w:color w:val="FF0000"/>
        </w:rPr>
        <w:t>点击【</w:t>
      </w:r>
      <w:r w:rsidRPr="00F076CD">
        <w:rPr>
          <w:rFonts w:hint="eastAsia"/>
          <w:color w:val="FF0000"/>
        </w:rPr>
        <w:t>保存</w:t>
      </w:r>
      <w:r w:rsidRPr="00F076CD">
        <w:rPr>
          <w:color w:val="FF0000"/>
        </w:rPr>
        <w:t>】</w:t>
      </w:r>
      <w:r w:rsidRPr="00F076CD">
        <w:rPr>
          <w:rFonts w:hint="eastAsia"/>
          <w:color w:val="FF0000"/>
        </w:rPr>
        <w:t>时的对应字段的错误</w:t>
      </w:r>
      <w:r w:rsidRPr="00F076CD">
        <w:rPr>
          <w:color w:val="FF0000"/>
        </w:rPr>
        <w:t>提示</w:t>
      </w:r>
      <w:r w:rsidRPr="00F076CD">
        <w:rPr>
          <w:rFonts w:hint="eastAsia"/>
          <w:color w:val="FF0000"/>
        </w:rPr>
        <w:t>相同；</w:t>
      </w:r>
      <w:r w:rsidR="00B8672E" w:rsidRPr="00F076CD">
        <w:rPr>
          <w:rFonts w:hint="eastAsia"/>
          <w:color w:val="FF0000"/>
        </w:rPr>
        <w:t>b</w:t>
      </w:r>
      <w:r w:rsidR="00B8672E">
        <w:rPr>
          <w:rFonts w:hint="eastAsia"/>
          <w:color w:val="FF0000"/>
        </w:rPr>
        <w:t>.</w:t>
      </w:r>
      <w:r w:rsidRPr="00F076CD">
        <w:rPr>
          <w:rFonts w:hint="eastAsia"/>
          <w:color w:val="FF0000"/>
        </w:rPr>
        <w:t>如果</w:t>
      </w:r>
      <w:r w:rsidRPr="00F076CD">
        <w:rPr>
          <w:color w:val="FF0000"/>
        </w:rPr>
        <w:t>必录项</w:t>
      </w:r>
      <w:r w:rsidRPr="00F076CD">
        <w:rPr>
          <w:rFonts w:hint="eastAsia"/>
          <w:color w:val="FF0000"/>
        </w:rPr>
        <w:t>均录入且</w:t>
      </w:r>
      <w:r w:rsidRPr="00F076CD">
        <w:rPr>
          <w:color w:val="FF0000"/>
        </w:rPr>
        <w:t>录入数据校验无误，那么</w:t>
      </w:r>
      <w:r w:rsidRPr="00F076CD">
        <w:rPr>
          <w:rFonts w:hint="eastAsia"/>
          <w:color w:val="FF0000"/>
        </w:rPr>
        <w:t>点击</w:t>
      </w:r>
      <w:r w:rsidRPr="00F076CD">
        <w:rPr>
          <w:color w:val="FF0000"/>
        </w:rPr>
        <w:t>该</w:t>
      </w:r>
      <w:r w:rsidRPr="00F076CD">
        <w:rPr>
          <w:rFonts w:hint="eastAsia"/>
          <w:color w:val="FF0000"/>
        </w:rPr>
        <w:t>按钮</w:t>
      </w:r>
      <w:r w:rsidR="00B8672E" w:rsidRPr="00F076CD">
        <w:rPr>
          <w:rFonts w:hint="eastAsia"/>
          <w:color w:val="FF0000"/>
        </w:rPr>
        <w:t>：</w:t>
      </w:r>
    </w:p>
    <w:p w14:paraId="222024C4" w14:textId="13AF2B72" w:rsidR="00A44835" w:rsidRDefault="00A44835" w:rsidP="005605E3">
      <w:pPr>
        <w:pStyle w:val="21"/>
        <w:spacing w:line="360" w:lineRule="auto"/>
        <w:ind w:firstLineChars="600" w:firstLine="1260"/>
        <w:rPr>
          <w:rFonts w:ascii="宋体"/>
          <w:szCs w:val="21"/>
        </w:rPr>
      </w:pPr>
      <w:r w:rsidRPr="00F076CD">
        <w:rPr>
          <w:rFonts w:hint="eastAsia"/>
          <w:color w:val="FF0000"/>
        </w:rPr>
        <w:t>若</w:t>
      </w:r>
      <w:r w:rsidRPr="00F076CD">
        <w:rPr>
          <w:color w:val="FF0000"/>
        </w:rPr>
        <w:t>数据进行保存至数据库</w:t>
      </w:r>
      <w:r w:rsidRPr="00F076CD">
        <w:rPr>
          <w:rFonts w:hint="eastAsia"/>
          <w:color w:val="FF0000"/>
        </w:rPr>
        <w:t>成功，那么</w:t>
      </w:r>
      <w:r w:rsidR="00DF21CD" w:rsidRPr="00F076CD">
        <w:rPr>
          <w:rFonts w:hint="eastAsia"/>
          <w:color w:val="FF0000"/>
        </w:rPr>
        <w:t>关闭</w:t>
      </w:r>
      <w:r w:rsidR="00DF21CD" w:rsidRPr="00F076CD">
        <w:rPr>
          <w:color w:val="FF0000"/>
        </w:rPr>
        <w:t>该弹框并在</w:t>
      </w:r>
      <w:r w:rsidRPr="00F076CD">
        <w:rPr>
          <w:color w:val="FF0000"/>
        </w:rPr>
        <w:t>当前页面进行</w:t>
      </w:r>
      <w:r w:rsidRPr="00F076CD">
        <w:rPr>
          <w:color w:val="FF0000"/>
        </w:rPr>
        <w:t>toast</w:t>
      </w:r>
      <w:r w:rsidRPr="00F076CD">
        <w:rPr>
          <w:color w:val="FF0000"/>
        </w:rPr>
        <w:t>提示</w:t>
      </w:r>
      <w:r w:rsidRPr="00F076CD">
        <w:rPr>
          <w:rFonts w:hint="eastAsia"/>
          <w:color w:val="FF0000"/>
        </w:rPr>
        <w:t>2</w:t>
      </w:r>
      <w:r w:rsidRPr="00F076CD">
        <w:rPr>
          <w:color w:val="FF0000"/>
        </w:rPr>
        <w:t>s</w:t>
      </w:r>
      <w:r w:rsidRPr="00F076CD">
        <w:rPr>
          <w:color w:val="FF0000"/>
        </w:rPr>
        <w:t>后</w:t>
      </w:r>
      <w:r w:rsidRPr="00F076CD">
        <w:rPr>
          <w:rFonts w:hint="eastAsia"/>
          <w:color w:val="FF0000"/>
        </w:rPr>
        <w:t>消失</w:t>
      </w:r>
      <w:r w:rsidRPr="00F076CD">
        <w:rPr>
          <w:color w:val="FF0000"/>
        </w:rPr>
        <w:t>，提示语：</w:t>
      </w:r>
      <w:r w:rsidRPr="00086815">
        <w:rPr>
          <w:rFonts w:ascii="宋体"/>
          <w:color w:val="00B050"/>
          <w:szCs w:val="21"/>
        </w:rPr>
        <w:t>保存成功</w:t>
      </w:r>
    </w:p>
    <w:p w14:paraId="462F4673" w14:textId="77777777" w:rsidR="00A44835" w:rsidRPr="00F076CD" w:rsidRDefault="00A44835" w:rsidP="005605E3">
      <w:pPr>
        <w:pStyle w:val="21"/>
        <w:spacing w:line="360" w:lineRule="auto"/>
        <w:ind w:left="420" w:firstLineChars="400" w:firstLine="840"/>
        <w:rPr>
          <w:rFonts w:ascii="宋体"/>
          <w:color w:val="FF0000"/>
          <w:szCs w:val="21"/>
        </w:rPr>
      </w:pPr>
      <w:r w:rsidRPr="00F076CD">
        <w:rPr>
          <w:rFonts w:ascii="宋体"/>
          <w:color w:val="FF0000"/>
          <w:szCs w:val="21"/>
        </w:rPr>
        <w:t>提示样式如图所示：</w:t>
      </w:r>
      <w:r w:rsidRPr="00F076CD">
        <w:rPr>
          <w:noProof/>
          <w:color w:val="FF0000"/>
        </w:rPr>
        <w:drawing>
          <wp:inline distT="0" distB="0" distL="0" distR="0" wp14:anchorId="5C879935" wp14:editId="590D5C6C">
            <wp:extent cx="1157474" cy="638175"/>
            <wp:effectExtent l="0" t="0" r="508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62699" cy="641056"/>
                    </a:xfrm>
                    <a:prstGeom prst="rect">
                      <a:avLst/>
                    </a:prstGeom>
                  </pic:spPr>
                </pic:pic>
              </a:graphicData>
            </a:graphic>
          </wp:inline>
        </w:drawing>
      </w:r>
    </w:p>
    <w:p w14:paraId="1EAE7C0D" w14:textId="08AFAD1B" w:rsidR="00A44835" w:rsidRPr="00734474" w:rsidRDefault="00A44835" w:rsidP="005605E3">
      <w:pPr>
        <w:pStyle w:val="21"/>
        <w:spacing w:line="360" w:lineRule="auto"/>
        <w:ind w:firstLineChars="600" w:firstLine="1260"/>
        <w:rPr>
          <w:rFonts w:ascii="宋体"/>
          <w:szCs w:val="21"/>
        </w:rPr>
      </w:pPr>
      <w:r w:rsidRPr="00F076CD">
        <w:rPr>
          <w:rFonts w:ascii="宋体" w:hint="eastAsia"/>
          <w:color w:val="FF0000"/>
          <w:szCs w:val="21"/>
        </w:rPr>
        <w:t>若</w:t>
      </w:r>
      <w:r w:rsidRPr="00F076CD">
        <w:rPr>
          <w:rFonts w:ascii="宋体"/>
          <w:color w:val="FF0000"/>
          <w:szCs w:val="21"/>
        </w:rPr>
        <w:t>数据保存失败，那么</w:t>
      </w:r>
      <w:r w:rsidR="00DF21CD" w:rsidRPr="00F076CD">
        <w:rPr>
          <w:rFonts w:ascii="宋体" w:hint="eastAsia"/>
          <w:color w:val="FF0000"/>
          <w:szCs w:val="21"/>
        </w:rPr>
        <w:t>不关闭</w:t>
      </w:r>
      <w:r w:rsidR="00DF21CD" w:rsidRPr="00F076CD">
        <w:rPr>
          <w:rFonts w:ascii="宋体"/>
          <w:color w:val="FF0000"/>
          <w:szCs w:val="21"/>
        </w:rPr>
        <w:t>该弹框，录入</w:t>
      </w:r>
      <w:r w:rsidR="00DF21CD" w:rsidRPr="00F076CD">
        <w:rPr>
          <w:rFonts w:ascii="宋体" w:hint="eastAsia"/>
          <w:color w:val="FF0000"/>
          <w:szCs w:val="21"/>
        </w:rPr>
        <w:t>/修改的内容</w:t>
      </w:r>
      <w:r w:rsidR="00DF21CD" w:rsidRPr="00F076CD">
        <w:rPr>
          <w:rFonts w:ascii="宋体"/>
          <w:color w:val="FF0000"/>
          <w:szCs w:val="21"/>
        </w:rPr>
        <w:t>还存在，在</w:t>
      </w:r>
      <w:r w:rsidRPr="00F076CD">
        <w:rPr>
          <w:rFonts w:ascii="宋体"/>
          <w:color w:val="FF0000"/>
          <w:szCs w:val="21"/>
        </w:rPr>
        <w:t>当前</w:t>
      </w:r>
      <w:r w:rsidR="00DF21CD" w:rsidRPr="00F076CD">
        <w:rPr>
          <w:rFonts w:ascii="宋体" w:hint="eastAsia"/>
          <w:color w:val="FF0000"/>
          <w:szCs w:val="21"/>
        </w:rPr>
        <w:t>弹框上方</w:t>
      </w:r>
      <w:r w:rsidRPr="00F076CD">
        <w:rPr>
          <w:rFonts w:ascii="宋体"/>
          <w:color w:val="FF0000"/>
          <w:szCs w:val="21"/>
        </w:rPr>
        <w:t>进行toast</w:t>
      </w:r>
      <w:r w:rsidRPr="00F076CD">
        <w:rPr>
          <w:rFonts w:ascii="宋体" w:hint="eastAsia"/>
          <w:color w:val="FF0000"/>
          <w:szCs w:val="21"/>
        </w:rPr>
        <w:t>提醒2</w:t>
      </w:r>
      <w:r w:rsidRPr="00F076CD">
        <w:rPr>
          <w:rFonts w:ascii="宋体"/>
          <w:color w:val="FF0000"/>
          <w:szCs w:val="21"/>
        </w:rPr>
        <w:t>s后消失</w:t>
      </w:r>
      <w:r w:rsidRPr="00F076CD">
        <w:rPr>
          <w:rFonts w:ascii="宋体" w:hint="eastAsia"/>
          <w:color w:val="FF0000"/>
          <w:szCs w:val="21"/>
        </w:rPr>
        <w:t>，</w:t>
      </w:r>
      <w:r w:rsidRPr="00F076CD">
        <w:rPr>
          <w:rFonts w:ascii="宋体"/>
          <w:color w:val="FF0000"/>
          <w:szCs w:val="21"/>
        </w:rPr>
        <w:t>文案：</w:t>
      </w:r>
      <w:r w:rsidRPr="007E4D66">
        <w:rPr>
          <w:rFonts w:ascii="宋体"/>
          <w:color w:val="00B050"/>
          <w:szCs w:val="21"/>
        </w:rPr>
        <w:t>保存失败</w:t>
      </w:r>
      <w:r>
        <w:rPr>
          <w:rFonts w:ascii="宋体" w:hint="eastAsia"/>
          <w:color w:val="00B050"/>
          <w:szCs w:val="21"/>
        </w:rPr>
        <w:t>，如有问题</w:t>
      </w:r>
      <w:r>
        <w:rPr>
          <w:rFonts w:ascii="宋体"/>
          <w:color w:val="00B050"/>
          <w:szCs w:val="21"/>
        </w:rPr>
        <w:t>请联系管理员。</w:t>
      </w:r>
    </w:p>
    <w:p w14:paraId="02DAC5A5" w14:textId="785F427B" w:rsidR="00A70604" w:rsidRPr="00DF1C44" w:rsidRDefault="00A44835" w:rsidP="005605E3">
      <w:pPr>
        <w:pStyle w:val="21"/>
        <w:spacing w:line="360" w:lineRule="auto"/>
        <w:ind w:firstLineChars="500" w:firstLine="1050"/>
        <w:rPr>
          <w:rFonts w:ascii="宋体"/>
          <w:szCs w:val="21"/>
        </w:rPr>
      </w:pPr>
      <w:r>
        <w:rPr>
          <w:rFonts w:ascii="宋体" w:hint="eastAsia"/>
          <w:szCs w:val="21"/>
        </w:rPr>
        <w:t>如图</w:t>
      </w:r>
      <w:r>
        <w:rPr>
          <w:rFonts w:ascii="宋体"/>
          <w:szCs w:val="21"/>
        </w:rPr>
        <w:t>所示：</w:t>
      </w:r>
      <w:r>
        <w:rPr>
          <w:noProof/>
        </w:rPr>
        <w:drawing>
          <wp:inline distT="0" distB="0" distL="0" distR="0" wp14:anchorId="709F70BA" wp14:editId="2FB47314">
            <wp:extent cx="2343150" cy="692623"/>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62514" cy="698347"/>
                    </a:xfrm>
                    <a:prstGeom prst="rect">
                      <a:avLst/>
                    </a:prstGeom>
                  </pic:spPr>
                </pic:pic>
              </a:graphicData>
            </a:graphic>
          </wp:inline>
        </w:drawing>
      </w:r>
    </w:p>
    <w:p w14:paraId="27B3623D" w14:textId="2DF26235" w:rsidR="00EC0D89" w:rsidRDefault="00817F95" w:rsidP="005605E3">
      <w:pPr>
        <w:pStyle w:val="21"/>
        <w:numPr>
          <w:ilvl w:val="0"/>
          <w:numId w:val="29"/>
        </w:numPr>
        <w:spacing w:line="360" w:lineRule="auto"/>
        <w:ind w:left="0" w:firstLineChars="0" w:firstLine="0"/>
      </w:pPr>
      <w:r>
        <w:rPr>
          <w:rFonts w:hint="eastAsia"/>
        </w:rPr>
        <w:t>点击</w:t>
      </w:r>
      <w:r w:rsidR="002900E1">
        <w:rPr>
          <w:noProof/>
        </w:rPr>
        <w:drawing>
          <wp:inline distT="0" distB="0" distL="0" distR="0" wp14:anchorId="2CCAA4D1" wp14:editId="7521AB15">
            <wp:extent cx="2380952" cy="342857"/>
            <wp:effectExtent l="0" t="0" r="635" b="63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80952" cy="342857"/>
                    </a:xfrm>
                    <a:prstGeom prst="rect">
                      <a:avLst/>
                    </a:prstGeom>
                  </pic:spPr>
                </pic:pic>
              </a:graphicData>
            </a:graphic>
          </wp:inline>
        </w:drawing>
      </w:r>
      <w:r w:rsidR="00404240">
        <w:rPr>
          <w:rFonts w:hint="eastAsia"/>
        </w:rPr>
        <w:t>或者</w:t>
      </w:r>
      <w:r w:rsidR="00404240">
        <w:rPr>
          <w:noProof/>
        </w:rPr>
        <w:drawing>
          <wp:inline distT="0" distB="0" distL="0" distR="0" wp14:anchorId="310B93DA" wp14:editId="1B3C721B">
            <wp:extent cx="1638300" cy="67599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50800" cy="681156"/>
                    </a:xfrm>
                    <a:prstGeom prst="rect">
                      <a:avLst/>
                    </a:prstGeom>
                  </pic:spPr>
                </pic:pic>
              </a:graphicData>
            </a:graphic>
          </wp:inline>
        </w:drawing>
      </w:r>
      <w:r w:rsidR="00404240">
        <w:rPr>
          <w:rFonts w:hint="eastAsia"/>
        </w:rPr>
        <w:t>红色</w:t>
      </w:r>
      <w:r w:rsidR="00404240">
        <w:t>区域</w:t>
      </w:r>
      <w:r w:rsidR="00404240">
        <w:rPr>
          <w:rFonts w:hint="eastAsia"/>
        </w:rPr>
        <w:t>的字段名称</w:t>
      </w:r>
      <w:r>
        <w:rPr>
          <w:rFonts w:hint="eastAsia"/>
        </w:rPr>
        <w:t>，在当前页面打开弹框，如下图所示：</w:t>
      </w:r>
    </w:p>
    <w:p w14:paraId="677FE202" w14:textId="678131D7" w:rsidR="005C1EF4" w:rsidRPr="002900E1" w:rsidRDefault="002900E1" w:rsidP="005605E3">
      <w:pPr>
        <w:pStyle w:val="21"/>
        <w:spacing w:line="360" w:lineRule="auto"/>
        <w:ind w:firstLineChars="0" w:firstLine="0"/>
      </w:pPr>
      <w:r>
        <w:rPr>
          <w:noProof/>
        </w:rPr>
        <w:lastRenderedPageBreak/>
        <w:drawing>
          <wp:inline distT="0" distB="0" distL="0" distR="0" wp14:anchorId="626203F5" wp14:editId="248E488E">
            <wp:extent cx="5274310" cy="394335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943350"/>
                    </a:xfrm>
                    <a:prstGeom prst="rect">
                      <a:avLst/>
                    </a:prstGeom>
                  </pic:spPr>
                </pic:pic>
              </a:graphicData>
            </a:graphic>
          </wp:inline>
        </w:drawing>
      </w:r>
    </w:p>
    <w:p w14:paraId="627BC549" w14:textId="2AE0A15A" w:rsidR="00E50340" w:rsidRPr="001C2858" w:rsidRDefault="00E50340" w:rsidP="005605E3">
      <w:pPr>
        <w:pStyle w:val="21"/>
        <w:spacing w:line="360" w:lineRule="auto"/>
        <w:ind w:firstLineChars="0" w:firstLine="0"/>
        <w:rPr>
          <w:color w:val="00B050"/>
        </w:rPr>
      </w:pPr>
      <w:r w:rsidRPr="00E50340">
        <w:rPr>
          <w:rFonts w:hint="eastAsia"/>
          <w:color w:val="FF0000"/>
        </w:rPr>
        <w:t>注</w:t>
      </w:r>
      <w:r w:rsidRPr="00E50340">
        <w:rPr>
          <w:color w:val="FF0000"/>
        </w:rPr>
        <w:t>：（</w:t>
      </w:r>
      <w:r w:rsidRPr="00E50340">
        <w:rPr>
          <w:rFonts w:hint="eastAsia"/>
          <w:color w:val="FF0000"/>
        </w:rPr>
        <w:t>1</w:t>
      </w:r>
      <w:r w:rsidRPr="00E50340">
        <w:rPr>
          <w:color w:val="FF0000"/>
        </w:rPr>
        <w:t>）</w:t>
      </w:r>
      <w:r w:rsidR="001C2858">
        <w:rPr>
          <w:rFonts w:hint="eastAsia"/>
          <w:color w:val="FF0000"/>
        </w:rPr>
        <w:t>弹框</w:t>
      </w:r>
      <w:r w:rsidR="001C2858">
        <w:rPr>
          <w:color w:val="FF0000"/>
        </w:rPr>
        <w:t>标题：</w:t>
      </w:r>
      <w:r w:rsidR="001C2858" w:rsidRPr="001C2858">
        <w:rPr>
          <w:color w:val="00B050"/>
        </w:rPr>
        <w:t>自定义内容</w:t>
      </w:r>
    </w:p>
    <w:p w14:paraId="069ABD22" w14:textId="702F60A2" w:rsidR="001C2858" w:rsidRDefault="001C2858" w:rsidP="005605E3">
      <w:pPr>
        <w:pStyle w:val="21"/>
        <w:spacing w:line="360" w:lineRule="auto"/>
        <w:ind w:firstLineChars="0" w:firstLine="435"/>
        <w:rPr>
          <w:color w:val="FF0000"/>
        </w:rPr>
      </w:pPr>
      <w:r>
        <w:rPr>
          <w:rFonts w:hint="eastAsia"/>
          <w:color w:val="FF0000"/>
        </w:rPr>
        <w:t>（</w:t>
      </w:r>
      <w:r>
        <w:rPr>
          <w:rFonts w:hint="eastAsia"/>
          <w:color w:val="FF0000"/>
        </w:rPr>
        <w:t>2</w:t>
      </w:r>
      <w:r>
        <w:rPr>
          <w:rFonts w:hint="eastAsia"/>
          <w:color w:val="FF0000"/>
        </w:rPr>
        <w:t>）该页面</w:t>
      </w:r>
      <w:r>
        <w:rPr>
          <w:color w:val="FF0000"/>
        </w:rPr>
        <w:t>的</w:t>
      </w:r>
      <w:r>
        <w:rPr>
          <w:rFonts w:hint="eastAsia"/>
          <w:color w:val="FF0000"/>
        </w:rPr>
        <w:t>字段</w:t>
      </w:r>
      <w:r>
        <w:rPr>
          <w:color w:val="FF0000"/>
        </w:rPr>
        <w:t>来源</w:t>
      </w:r>
      <w:r>
        <w:rPr>
          <w:rFonts w:hint="eastAsia"/>
          <w:color w:val="FF0000"/>
        </w:rPr>
        <w:t>于“</w:t>
      </w:r>
      <w:r w:rsidR="0094062A">
        <w:rPr>
          <w:rFonts w:hint="eastAsia"/>
          <w:color w:val="FF0000"/>
        </w:rPr>
        <w:t>投保基础数据设置</w:t>
      </w:r>
      <w:r>
        <w:rPr>
          <w:color w:val="FF0000"/>
        </w:rPr>
        <w:t>——&gt;</w:t>
      </w:r>
      <w:r>
        <w:rPr>
          <w:rFonts w:hint="eastAsia"/>
          <w:color w:val="FF0000"/>
        </w:rPr>
        <w:t>元素</w:t>
      </w:r>
      <w:r>
        <w:rPr>
          <w:color w:val="FF0000"/>
        </w:rPr>
        <w:t>属性</w:t>
      </w:r>
      <w:r>
        <w:rPr>
          <w:rFonts w:hint="eastAsia"/>
          <w:color w:val="FF0000"/>
        </w:rPr>
        <w:t>”</w:t>
      </w:r>
      <w:r>
        <w:rPr>
          <w:rFonts w:hint="eastAsia"/>
          <w:color w:val="FF0000"/>
        </w:rPr>
        <w:t>+</w:t>
      </w:r>
      <w:r>
        <w:rPr>
          <w:rFonts w:hint="eastAsia"/>
          <w:color w:val="FF0000"/>
        </w:rPr>
        <w:t>“在上方</w:t>
      </w:r>
      <w:r>
        <w:rPr>
          <w:color w:val="FF0000"/>
        </w:rPr>
        <w:t>销售流程步骤中</w:t>
      </w:r>
      <w:r>
        <w:rPr>
          <w:rFonts w:hint="eastAsia"/>
          <w:color w:val="FF0000"/>
        </w:rPr>
        <w:t>点击</w:t>
      </w:r>
      <w:r>
        <w:rPr>
          <w:color w:val="FF0000"/>
        </w:rPr>
        <w:t>已勾选的</w:t>
      </w:r>
      <w:r>
        <w:rPr>
          <w:rFonts w:hint="eastAsia"/>
          <w:color w:val="FF0000"/>
        </w:rPr>
        <w:t>‘分类’的‘元素’字段</w:t>
      </w:r>
      <w:r>
        <w:rPr>
          <w:color w:val="FF0000"/>
        </w:rPr>
        <w:t>名称</w:t>
      </w:r>
      <w:r>
        <w:rPr>
          <w:rFonts w:hint="eastAsia"/>
          <w:color w:val="FF0000"/>
        </w:rPr>
        <w:t>后</w:t>
      </w:r>
      <w:r>
        <w:rPr>
          <w:color w:val="FF0000"/>
        </w:rPr>
        <w:t>的弹框里的字段</w:t>
      </w:r>
      <w:r>
        <w:rPr>
          <w:rFonts w:hint="eastAsia"/>
          <w:color w:val="FF0000"/>
        </w:rPr>
        <w:t>”</w:t>
      </w:r>
      <w:r w:rsidR="00294F5C">
        <w:rPr>
          <w:rFonts w:hint="eastAsia"/>
          <w:color w:val="FF0000"/>
        </w:rPr>
        <w:t>，具体见</w:t>
      </w:r>
      <w:r w:rsidR="00294F5C">
        <w:rPr>
          <w:rFonts w:hint="eastAsia"/>
          <w:color w:val="FF0000"/>
        </w:rPr>
        <w:t>3</w:t>
      </w:r>
      <w:r w:rsidR="00294F5C">
        <w:rPr>
          <w:color w:val="FF0000"/>
        </w:rPr>
        <w:t>.2.7</w:t>
      </w:r>
      <w:r w:rsidR="00294F5C">
        <w:rPr>
          <w:rFonts w:hint="eastAsia"/>
          <w:color w:val="FF0000"/>
        </w:rPr>
        <w:t>数据输入输出所描述；</w:t>
      </w:r>
    </w:p>
    <w:p w14:paraId="4B9CD35B" w14:textId="77777777" w:rsidR="00AD696B" w:rsidRDefault="00AD696B" w:rsidP="005605E3">
      <w:pPr>
        <w:pStyle w:val="21"/>
        <w:spacing w:line="360" w:lineRule="auto"/>
        <w:ind w:firstLineChars="0"/>
        <w:rPr>
          <w:color w:val="FF0000"/>
        </w:rPr>
      </w:pPr>
      <w:r>
        <w:rPr>
          <w:rFonts w:hint="eastAsia"/>
          <w:color w:val="FF0000"/>
        </w:rPr>
        <w:t>（</w:t>
      </w:r>
      <w:r>
        <w:rPr>
          <w:rFonts w:hint="eastAsia"/>
          <w:color w:val="FF0000"/>
        </w:rPr>
        <w:t>3</w:t>
      </w:r>
      <w:r>
        <w:rPr>
          <w:rFonts w:hint="eastAsia"/>
          <w:color w:val="FF0000"/>
        </w:rPr>
        <w:t>）【关闭】</w:t>
      </w:r>
      <w:r>
        <w:rPr>
          <w:color w:val="FF0000"/>
        </w:rPr>
        <w:t>按钮：</w:t>
      </w:r>
      <w:r>
        <w:rPr>
          <w:rFonts w:hint="eastAsia"/>
          <w:color w:val="FF0000"/>
        </w:rPr>
        <w:t>点击</w:t>
      </w:r>
      <w:r>
        <w:rPr>
          <w:color w:val="FF0000"/>
        </w:rPr>
        <w:t>信息不保存，关闭该弹框；</w:t>
      </w:r>
    </w:p>
    <w:p w14:paraId="1E1CBAAB" w14:textId="734C4114" w:rsidR="00AD696B" w:rsidRDefault="00AD696B" w:rsidP="005605E3">
      <w:pPr>
        <w:pStyle w:val="21"/>
        <w:spacing w:line="360" w:lineRule="auto"/>
        <w:ind w:firstLineChars="0"/>
        <w:rPr>
          <w:color w:val="FF0000"/>
        </w:rPr>
      </w:pPr>
      <w:r>
        <w:rPr>
          <w:rFonts w:hint="eastAsia"/>
          <w:color w:val="FF0000"/>
        </w:rPr>
        <w:t>（</w:t>
      </w:r>
      <w:r>
        <w:rPr>
          <w:rFonts w:hint="eastAsia"/>
          <w:color w:val="FF0000"/>
        </w:rPr>
        <w:t>4</w:t>
      </w:r>
      <w:r>
        <w:rPr>
          <w:rFonts w:hint="eastAsia"/>
          <w:color w:val="FF0000"/>
        </w:rPr>
        <w:t>）【</w:t>
      </w:r>
      <w:r w:rsidR="00862E09">
        <w:rPr>
          <w:rFonts w:hint="eastAsia"/>
          <w:color w:val="FF0000"/>
        </w:rPr>
        <w:t>确定</w:t>
      </w:r>
      <w:r>
        <w:rPr>
          <w:rFonts w:hint="eastAsia"/>
          <w:color w:val="FF0000"/>
        </w:rPr>
        <w:t>】按钮</w:t>
      </w:r>
      <w:r>
        <w:rPr>
          <w:color w:val="FF0000"/>
        </w:rPr>
        <w:t>：</w:t>
      </w:r>
    </w:p>
    <w:p w14:paraId="4F31ECF0" w14:textId="77777777" w:rsidR="00AD696B" w:rsidRPr="00A44835" w:rsidRDefault="00AD696B" w:rsidP="005605E3">
      <w:pPr>
        <w:pStyle w:val="21"/>
        <w:numPr>
          <w:ilvl w:val="0"/>
          <w:numId w:val="52"/>
        </w:numPr>
        <w:spacing w:line="360" w:lineRule="auto"/>
        <w:ind w:left="851" w:firstLineChars="0" w:hanging="284"/>
        <w:rPr>
          <w:color w:val="FF0000"/>
        </w:rPr>
      </w:pPr>
      <w:r w:rsidRPr="00A44835">
        <w:rPr>
          <w:rFonts w:hint="eastAsia"/>
          <w:color w:val="FF0000"/>
        </w:rPr>
        <w:t>如果</w:t>
      </w:r>
      <w:r w:rsidRPr="00A44835">
        <w:rPr>
          <w:color w:val="FF0000"/>
        </w:rPr>
        <w:t>，</w:t>
      </w:r>
      <w:r w:rsidRPr="00A44835">
        <w:rPr>
          <w:rFonts w:hint="eastAsia"/>
          <w:color w:val="FF0000"/>
        </w:rPr>
        <w:t>查询展示</w:t>
      </w:r>
      <w:r w:rsidRPr="00A44835">
        <w:rPr>
          <w:color w:val="FF0000"/>
        </w:rPr>
        <w:t>出默认样式且管理员未录入任意内容或者</w:t>
      </w:r>
      <w:r w:rsidRPr="00A44835">
        <w:rPr>
          <w:rFonts w:hint="eastAsia"/>
          <w:color w:val="FF0000"/>
        </w:rPr>
        <w:t>查询出已</w:t>
      </w:r>
      <w:r w:rsidRPr="00A44835">
        <w:rPr>
          <w:color w:val="FF0000"/>
        </w:rPr>
        <w:t>存储内容后</w:t>
      </w:r>
      <w:r w:rsidRPr="00A44835">
        <w:rPr>
          <w:rFonts w:hint="eastAsia"/>
          <w:color w:val="FF0000"/>
        </w:rPr>
        <w:t>但</w:t>
      </w:r>
      <w:r w:rsidRPr="00A44835">
        <w:rPr>
          <w:color w:val="FF0000"/>
        </w:rPr>
        <w:t>未修改任意内容</w:t>
      </w:r>
      <w:r w:rsidRPr="00A44835">
        <w:rPr>
          <w:rFonts w:hint="eastAsia"/>
          <w:color w:val="FF0000"/>
        </w:rPr>
        <w:t>，</w:t>
      </w:r>
      <w:r w:rsidRPr="00A44835">
        <w:rPr>
          <w:color w:val="FF0000"/>
        </w:rPr>
        <w:t>那么此时，该按钮为灰色不可点击；</w:t>
      </w:r>
    </w:p>
    <w:p w14:paraId="495BA394" w14:textId="77777777" w:rsidR="00AD696B" w:rsidRPr="00A44835" w:rsidRDefault="00AD696B" w:rsidP="005605E3">
      <w:pPr>
        <w:pStyle w:val="21"/>
        <w:numPr>
          <w:ilvl w:val="0"/>
          <w:numId w:val="52"/>
        </w:numPr>
        <w:spacing w:line="360" w:lineRule="auto"/>
        <w:ind w:left="851" w:firstLineChars="0" w:hanging="284"/>
        <w:rPr>
          <w:color w:val="FF0000"/>
        </w:rPr>
      </w:pPr>
      <w:r w:rsidRPr="00A44835">
        <w:rPr>
          <w:rFonts w:hint="eastAsia"/>
          <w:color w:val="FF0000"/>
        </w:rPr>
        <w:t>如果</w:t>
      </w:r>
      <w:r w:rsidRPr="00A44835">
        <w:rPr>
          <w:color w:val="FF0000"/>
        </w:rPr>
        <w:t>用户录入了</w:t>
      </w:r>
      <w:r w:rsidRPr="00A44835">
        <w:rPr>
          <w:rFonts w:hint="eastAsia"/>
          <w:color w:val="FF0000"/>
        </w:rPr>
        <w:t>内容</w:t>
      </w:r>
      <w:r w:rsidRPr="00A44835">
        <w:rPr>
          <w:color w:val="FF0000"/>
        </w:rPr>
        <w:t>或者修改了原有查询出的</w:t>
      </w:r>
      <w:r w:rsidRPr="00A44835">
        <w:rPr>
          <w:rFonts w:hint="eastAsia"/>
          <w:color w:val="FF0000"/>
        </w:rPr>
        <w:t>内容</w:t>
      </w:r>
      <w:r w:rsidRPr="00A44835">
        <w:rPr>
          <w:color w:val="FF0000"/>
        </w:rPr>
        <w:t>，那么</w:t>
      </w:r>
      <w:r w:rsidRPr="00A44835">
        <w:rPr>
          <w:rFonts w:hint="eastAsia"/>
          <w:color w:val="FF0000"/>
        </w:rPr>
        <w:t>此时</w:t>
      </w:r>
      <w:r w:rsidRPr="00A44835">
        <w:rPr>
          <w:color w:val="FF0000"/>
        </w:rPr>
        <w:t>，该按钮为高亮，可点击</w:t>
      </w:r>
      <w:r w:rsidRPr="00A44835">
        <w:rPr>
          <w:rFonts w:hint="eastAsia"/>
          <w:color w:val="FF0000"/>
        </w:rPr>
        <w:t>；</w:t>
      </w:r>
    </w:p>
    <w:p w14:paraId="5B9F5049" w14:textId="77777777" w:rsidR="00AD696B" w:rsidRPr="00B8672E" w:rsidRDefault="00AD696B" w:rsidP="005605E3">
      <w:pPr>
        <w:pStyle w:val="21"/>
        <w:numPr>
          <w:ilvl w:val="0"/>
          <w:numId w:val="52"/>
        </w:numPr>
        <w:spacing w:line="360" w:lineRule="auto"/>
        <w:ind w:left="851" w:firstLineChars="0" w:hanging="284"/>
        <w:rPr>
          <w:color w:val="FF0000"/>
        </w:rPr>
      </w:pPr>
      <w:r w:rsidRPr="00A44835">
        <w:rPr>
          <w:rFonts w:hint="eastAsia"/>
          <w:color w:val="FF0000"/>
        </w:rPr>
        <w:t>按钮为</w:t>
      </w:r>
      <w:r w:rsidRPr="00A44835">
        <w:rPr>
          <w:color w:val="FF0000"/>
        </w:rPr>
        <w:t>高亮可点击时，</w:t>
      </w:r>
      <w:r w:rsidRPr="00A44835">
        <w:rPr>
          <w:rFonts w:hint="eastAsia"/>
          <w:color w:val="FF0000"/>
        </w:rPr>
        <w:t>点击，则进行</w:t>
      </w:r>
      <w:r w:rsidRPr="00A44835">
        <w:rPr>
          <w:color w:val="FF0000"/>
        </w:rPr>
        <w:t>判断：</w:t>
      </w:r>
      <w:r>
        <w:rPr>
          <w:rFonts w:hint="eastAsia"/>
          <w:color w:val="FF0000"/>
        </w:rPr>
        <w:t>a</w:t>
      </w:r>
      <w:r>
        <w:rPr>
          <w:color w:val="FF0000"/>
        </w:rPr>
        <w:t>.</w:t>
      </w:r>
      <w:r w:rsidRPr="00F076CD">
        <w:rPr>
          <w:rFonts w:hint="eastAsia"/>
          <w:color w:val="FF0000"/>
        </w:rPr>
        <w:t>如果</w:t>
      </w:r>
      <w:r w:rsidRPr="00F076CD">
        <w:rPr>
          <w:color w:val="FF0000"/>
        </w:rPr>
        <w:t>必录项有未录入的</w:t>
      </w:r>
      <w:r w:rsidRPr="00F076CD">
        <w:rPr>
          <w:rFonts w:hint="eastAsia"/>
          <w:color w:val="FF0000"/>
        </w:rPr>
        <w:t>或者录入</w:t>
      </w:r>
      <w:r w:rsidRPr="00F076CD">
        <w:rPr>
          <w:color w:val="FF0000"/>
        </w:rPr>
        <w:t>数据</w:t>
      </w:r>
      <w:r w:rsidRPr="00F076CD">
        <w:rPr>
          <w:rFonts w:hint="eastAsia"/>
          <w:color w:val="FF0000"/>
        </w:rPr>
        <w:t>校验</w:t>
      </w:r>
      <w:r w:rsidRPr="00F076CD">
        <w:rPr>
          <w:color w:val="FF0000"/>
        </w:rPr>
        <w:t>有误的，</w:t>
      </w:r>
      <w:r w:rsidRPr="00F076CD">
        <w:rPr>
          <w:rFonts w:hint="eastAsia"/>
          <w:color w:val="FF0000"/>
        </w:rPr>
        <w:t>那么点击</w:t>
      </w:r>
      <w:r w:rsidRPr="00F076CD">
        <w:rPr>
          <w:color w:val="FF0000"/>
        </w:rPr>
        <w:t>该按钮，则</w:t>
      </w:r>
      <w:r w:rsidRPr="00F076CD">
        <w:rPr>
          <w:rFonts w:hint="eastAsia"/>
          <w:color w:val="FF0000"/>
        </w:rPr>
        <w:t>提示</w:t>
      </w:r>
      <w:r w:rsidRPr="00F076CD">
        <w:rPr>
          <w:color w:val="FF0000"/>
        </w:rPr>
        <w:t>样式同现有的后台管理系统的错误提示相同，</w:t>
      </w:r>
      <w:r w:rsidRPr="00F076CD">
        <w:rPr>
          <w:rFonts w:hint="eastAsia"/>
          <w:color w:val="FF0000"/>
        </w:rPr>
        <w:t>样式</w:t>
      </w:r>
      <w:r w:rsidRPr="00F076CD">
        <w:rPr>
          <w:color w:val="FF0000"/>
        </w:rPr>
        <w:t>此处不</w:t>
      </w:r>
      <w:r w:rsidRPr="00F076CD">
        <w:rPr>
          <w:rFonts w:hint="eastAsia"/>
          <w:color w:val="FF0000"/>
        </w:rPr>
        <w:t>再</w:t>
      </w:r>
      <w:r w:rsidRPr="00F076CD">
        <w:rPr>
          <w:color w:val="FF0000"/>
        </w:rPr>
        <w:t>赘述，提示语具体</w:t>
      </w:r>
      <w:r w:rsidRPr="00F076CD">
        <w:rPr>
          <w:rFonts w:hint="eastAsia"/>
          <w:color w:val="FF0000"/>
        </w:rPr>
        <w:t>同现有</w:t>
      </w:r>
      <w:r w:rsidRPr="00F076CD">
        <w:rPr>
          <w:color w:val="FF0000"/>
        </w:rPr>
        <w:t>的</w:t>
      </w:r>
      <w:r w:rsidRPr="00F076CD">
        <w:rPr>
          <w:rFonts w:hint="eastAsia"/>
          <w:color w:val="FF0000"/>
        </w:rPr>
        <w:t>“流程</w:t>
      </w:r>
      <w:r w:rsidRPr="00F076CD">
        <w:rPr>
          <w:color w:val="FF0000"/>
        </w:rPr>
        <w:t>配置管理</w:t>
      </w:r>
      <w:r w:rsidRPr="00F076CD">
        <w:rPr>
          <w:rFonts w:hint="eastAsia"/>
          <w:color w:val="FF0000"/>
        </w:rPr>
        <w:t>——</w:t>
      </w:r>
      <w:r w:rsidRPr="00F076CD">
        <w:rPr>
          <w:rFonts w:hint="eastAsia"/>
          <w:color w:val="FF0000"/>
        </w:rPr>
        <w:t>&gt;</w:t>
      </w:r>
      <w:r w:rsidRPr="00F076CD">
        <w:rPr>
          <w:rFonts w:hint="eastAsia"/>
          <w:color w:val="FF0000"/>
        </w:rPr>
        <w:t>流程</w:t>
      </w:r>
      <w:r w:rsidRPr="00F076CD">
        <w:rPr>
          <w:color w:val="FF0000"/>
        </w:rPr>
        <w:t>步骤管理</w:t>
      </w:r>
      <w:r w:rsidRPr="00F076CD">
        <w:rPr>
          <w:color w:val="FF0000"/>
        </w:rPr>
        <w:t>——&gt;</w:t>
      </w:r>
      <w:r w:rsidRPr="00F076CD">
        <w:rPr>
          <w:rFonts w:hint="eastAsia"/>
          <w:color w:val="FF0000"/>
        </w:rPr>
        <w:t>页面</w:t>
      </w:r>
      <w:r w:rsidRPr="00F076CD">
        <w:rPr>
          <w:color w:val="FF0000"/>
        </w:rPr>
        <w:t>字段</w:t>
      </w:r>
      <w:r w:rsidRPr="00F076CD">
        <w:rPr>
          <w:rFonts w:hint="eastAsia"/>
          <w:color w:val="FF0000"/>
        </w:rPr>
        <w:t>新增</w:t>
      </w:r>
      <w:r w:rsidRPr="00F076CD">
        <w:rPr>
          <w:rFonts w:hint="eastAsia"/>
          <w:color w:val="FF0000"/>
        </w:rPr>
        <w:t>/</w:t>
      </w:r>
      <w:r w:rsidRPr="00F076CD">
        <w:rPr>
          <w:rFonts w:hint="eastAsia"/>
          <w:color w:val="FF0000"/>
        </w:rPr>
        <w:t>修改”弹框</w:t>
      </w:r>
      <w:r w:rsidRPr="00F076CD">
        <w:rPr>
          <w:color w:val="FF0000"/>
        </w:rPr>
        <w:t>点击【</w:t>
      </w:r>
      <w:r w:rsidRPr="00F076CD">
        <w:rPr>
          <w:rFonts w:hint="eastAsia"/>
          <w:color w:val="FF0000"/>
        </w:rPr>
        <w:t>保存</w:t>
      </w:r>
      <w:r w:rsidRPr="00F076CD">
        <w:rPr>
          <w:color w:val="FF0000"/>
        </w:rPr>
        <w:t>】</w:t>
      </w:r>
      <w:r w:rsidRPr="00F076CD">
        <w:rPr>
          <w:rFonts w:hint="eastAsia"/>
          <w:color w:val="FF0000"/>
        </w:rPr>
        <w:t>时的对应字段的错误</w:t>
      </w:r>
      <w:r w:rsidRPr="00F076CD">
        <w:rPr>
          <w:color w:val="FF0000"/>
        </w:rPr>
        <w:t>提示</w:t>
      </w:r>
      <w:r w:rsidRPr="00F076CD">
        <w:rPr>
          <w:rFonts w:hint="eastAsia"/>
          <w:color w:val="FF0000"/>
        </w:rPr>
        <w:t>相同；</w:t>
      </w:r>
      <w:r w:rsidRPr="00F076CD">
        <w:rPr>
          <w:rFonts w:hint="eastAsia"/>
          <w:color w:val="FF0000"/>
        </w:rPr>
        <w:t>b</w:t>
      </w:r>
      <w:r>
        <w:rPr>
          <w:rFonts w:hint="eastAsia"/>
          <w:color w:val="FF0000"/>
        </w:rPr>
        <w:t>.</w:t>
      </w:r>
      <w:r w:rsidRPr="00F076CD">
        <w:rPr>
          <w:rFonts w:hint="eastAsia"/>
          <w:color w:val="FF0000"/>
        </w:rPr>
        <w:t>如果</w:t>
      </w:r>
      <w:r w:rsidRPr="00F076CD">
        <w:rPr>
          <w:color w:val="FF0000"/>
        </w:rPr>
        <w:t>必录项</w:t>
      </w:r>
      <w:r w:rsidRPr="00F076CD">
        <w:rPr>
          <w:rFonts w:hint="eastAsia"/>
          <w:color w:val="FF0000"/>
        </w:rPr>
        <w:t>均录入且</w:t>
      </w:r>
      <w:r w:rsidRPr="00F076CD">
        <w:rPr>
          <w:color w:val="FF0000"/>
        </w:rPr>
        <w:t>录入数据校验无误，那么</w:t>
      </w:r>
      <w:r w:rsidRPr="00F076CD">
        <w:rPr>
          <w:rFonts w:hint="eastAsia"/>
          <w:color w:val="FF0000"/>
        </w:rPr>
        <w:t>点击</w:t>
      </w:r>
      <w:r w:rsidRPr="00F076CD">
        <w:rPr>
          <w:color w:val="FF0000"/>
        </w:rPr>
        <w:t>该</w:t>
      </w:r>
      <w:r w:rsidRPr="00F076CD">
        <w:rPr>
          <w:rFonts w:hint="eastAsia"/>
          <w:color w:val="FF0000"/>
        </w:rPr>
        <w:t>按钮：</w:t>
      </w:r>
    </w:p>
    <w:p w14:paraId="09D7F377" w14:textId="499865DE" w:rsidR="00AD696B" w:rsidRDefault="00AD696B" w:rsidP="005605E3">
      <w:pPr>
        <w:pStyle w:val="21"/>
        <w:spacing w:line="360" w:lineRule="auto"/>
        <w:ind w:firstLineChars="400" w:firstLine="840"/>
        <w:rPr>
          <w:rFonts w:ascii="宋体"/>
          <w:szCs w:val="21"/>
        </w:rPr>
      </w:pPr>
      <w:r w:rsidRPr="00F076CD">
        <w:rPr>
          <w:rFonts w:hint="eastAsia"/>
          <w:color w:val="FF0000"/>
        </w:rPr>
        <w:t>若</w:t>
      </w:r>
      <w:r w:rsidRPr="00F076CD">
        <w:rPr>
          <w:color w:val="FF0000"/>
        </w:rPr>
        <w:t>数据进行保存</w:t>
      </w:r>
      <w:r w:rsidRPr="00F076CD">
        <w:rPr>
          <w:rFonts w:hint="eastAsia"/>
          <w:color w:val="FF0000"/>
        </w:rPr>
        <w:t>成功，那么关闭</w:t>
      </w:r>
      <w:r w:rsidRPr="00F076CD">
        <w:rPr>
          <w:color w:val="FF0000"/>
        </w:rPr>
        <w:t>该弹框并在当前页面进行</w:t>
      </w:r>
      <w:r w:rsidRPr="00F076CD">
        <w:rPr>
          <w:color w:val="FF0000"/>
        </w:rPr>
        <w:t>toast</w:t>
      </w:r>
      <w:r w:rsidRPr="00F076CD">
        <w:rPr>
          <w:color w:val="FF0000"/>
        </w:rPr>
        <w:t>提示</w:t>
      </w:r>
      <w:r w:rsidRPr="00F076CD">
        <w:rPr>
          <w:rFonts w:hint="eastAsia"/>
          <w:color w:val="FF0000"/>
        </w:rPr>
        <w:t>2</w:t>
      </w:r>
      <w:r w:rsidRPr="00F076CD">
        <w:rPr>
          <w:color w:val="FF0000"/>
        </w:rPr>
        <w:t>s</w:t>
      </w:r>
      <w:r w:rsidRPr="00F076CD">
        <w:rPr>
          <w:color w:val="FF0000"/>
        </w:rPr>
        <w:t>后</w:t>
      </w:r>
      <w:r w:rsidRPr="00F076CD">
        <w:rPr>
          <w:rFonts w:hint="eastAsia"/>
          <w:color w:val="FF0000"/>
        </w:rPr>
        <w:t>消失</w:t>
      </w:r>
      <w:r w:rsidRPr="00F076CD">
        <w:rPr>
          <w:color w:val="FF0000"/>
        </w:rPr>
        <w:t>，提</w:t>
      </w:r>
      <w:r w:rsidRPr="00F076CD">
        <w:rPr>
          <w:color w:val="FF0000"/>
        </w:rPr>
        <w:lastRenderedPageBreak/>
        <w:t>示语：</w:t>
      </w:r>
      <w:r w:rsidRPr="00086815">
        <w:rPr>
          <w:rFonts w:ascii="宋体"/>
          <w:color w:val="00B050"/>
          <w:szCs w:val="21"/>
        </w:rPr>
        <w:t>保存成功</w:t>
      </w:r>
    </w:p>
    <w:p w14:paraId="3CA3C1C5" w14:textId="77777777" w:rsidR="00AD696B" w:rsidRPr="00F076CD" w:rsidRDefault="00AD696B" w:rsidP="005605E3">
      <w:pPr>
        <w:pStyle w:val="21"/>
        <w:spacing w:line="360" w:lineRule="auto"/>
        <w:ind w:firstLineChars="400" w:firstLine="840"/>
        <w:rPr>
          <w:rFonts w:ascii="宋体"/>
          <w:color w:val="FF0000"/>
          <w:szCs w:val="21"/>
        </w:rPr>
      </w:pPr>
      <w:r w:rsidRPr="00F076CD">
        <w:rPr>
          <w:rFonts w:ascii="宋体"/>
          <w:color w:val="FF0000"/>
          <w:szCs w:val="21"/>
        </w:rPr>
        <w:t>提示样式如图所示：</w:t>
      </w:r>
      <w:r w:rsidRPr="00F076CD">
        <w:rPr>
          <w:noProof/>
          <w:color w:val="FF0000"/>
        </w:rPr>
        <w:drawing>
          <wp:inline distT="0" distB="0" distL="0" distR="0" wp14:anchorId="48626C7F" wp14:editId="02E919B5">
            <wp:extent cx="1157474" cy="638175"/>
            <wp:effectExtent l="0" t="0" r="508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62699" cy="641056"/>
                    </a:xfrm>
                    <a:prstGeom prst="rect">
                      <a:avLst/>
                    </a:prstGeom>
                  </pic:spPr>
                </pic:pic>
              </a:graphicData>
            </a:graphic>
          </wp:inline>
        </w:drawing>
      </w:r>
    </w:p>
    <w:p w14:paraId="714D7C7A" w14:textId="77777777" w:rsidR="00AD696B" w:rsidRPr="00734474" w:rsidRDefault="00AD696B" w:rsidP="005605E3">
      <w:pPr>
        <w:pStyle w:val="21"/>
        <w:spacing w:line="360" w:lineRule="auto"/>
        <w:ind w:firstLineChars="400" w:firstLine="840"/>
        <w:rPr>
          <w:rFonts w:ascii="宋体"/>
          <w:szCs w:val="21"/>
        </w:rPr>
      </w:pPr>
      <w:r w:rsidRPr="00F076CD">
        <w:rPr>
          <w:rFonts w:ascii="宋体" w:hint="eastAsia"/>
          <w:color w:val="FF0000"/>
          <w:szCs w:val="21"/>
        </w:rPr>
        <w:t>若</w:t>
      </w:r>
      <w:r w:rsidRPr="00F076CD">
        <w:rPr>
          <w:rFonts w:ascii="宋体"/>
          <w:color w:val="FF0000"/>
          <w:szCs w:val="21"/>
        </w:rPr>
        <w:t>数据保存失败，那么</w:t>
      </w:r>
      <w:r w:rsidRPr="00F076CD">
        <w:rPr>
          <w:rFonts w:ascii="宋体" w:hint="eastAsia"/>
          <w:color w:val="FF0000"/>
          <w:szCs w:val="21"/>
        </w:rPr>
        <w:t>不关闭</w:t>
      </w:r>
      <w:r w:rsidRPr="00F076CD">
        <w:rPr>
          <w:rFonts w:ascii="宋体"/>
          <w:color w:val="FF0000"/>
          <w:szCs w:val="21"/>
        </w:rPr>
        <w:t>该弹框，录入</w:t>
      </w:r>
      <w:r w:rsidRPr="00F076CD">
        <w:rPr>
          <w:rFonts w:ascii="宋体" w:hint="eastAsia"/>
          <w:color w:val="FF0000"/>
          <w:szCs w:val="21"/>
        </w:rPr>
        <w:t>/修改的内容</w:t>
      </w:r>
      <w:r w:rsidRPr="00F076CD">
        <w:rPr>
          <w:rFonts w:ascii="宋体"/>
          <w:color w:val="FF0000"/>
          <w:szCs w:val="21"/>
        </w:rPr>
        <w:t>还存在，在当前</w:t>
      </w:r>
      <w:r w:rsidRPr="00F076CD">
        <w:rPr>
          <w:rFonts w:ascii="宋体" w:hint="eastAsia"/>
          <w:color w:val="FF0000"/>
          <w:szCs w:val="21"/>
        </w:rPr>
        <w:t>弹框上方</w:t>
      </w:r>
      <w:r w:rsidRPr="00F076CD">
        <w:rPr>
          <w:rFonts w:ascii="宋体"/>
          <w:color w:val="FF0000"/>
          <w:szCs w:val="21"/>
        </w:rPr>
        <w:t>进行toast</w:t>
      </w:r>
      <w:r w:rsidRPr="00F076CD">
        <w:rPr>
          <w:rFonts w:ascii="宋体" w:hint="eastAsia"/>
          <w:color w:val="FF0000"/>
          <w:szCs w:val="21"/>
        </w:rPr>
        <w:t>提醒2</w:t>
      </w:r>
      <w:r w:rsidRPr="00F076CD">
        <w:rPr>
          <w:rFonts w:ascii="宋体"/>
          <w:color w:val="FF0000"/>
          <w:szCs w:val="21"/>
        </w:rPr>
        <w:t>s后消失</w:t>
      </w:r>
      <w:r w:rsidRPr="00F076CD">
        <w:rPr>
          <w:rFonts w:ascii="宋体" w:hint="eastAsia"/>
          <w:color w:val="FF0000"/>
          <w:szCs w:val="21"/>
        </w:rPr>
        <w:t>，</w:t>
      </w:r>
      <w:r w:rsidRPr="00F076CD">
        <w:rPr>
          <w:rFonts w:ascii="宋体"/>
          <w:color w:val="FF0000"/>
          <w:szCs w:val="21"/>
        </w:rPr>
        <w:t>文案：</w:t>
      </w:r>
      <w:r w:rsidRPr="007E4D66">
        <w:rPr>
          <w:rFonts w:ascii="宋体"/>
          <w:color w:val="00B050"/>
          <w:szCs w:val="21"/>
        </w:rPr>
        <w:t>保存失败</w:t>
      </w:r>
      <w:r>
        <w:rPr>
          <w:rFonts w:ascii="宋体" w:hint="eastAsia"/>
          <w:color w:val="00B050"/>
          <w:szCs w:val="21"/>
        </w:rPr>
        <w:t>，如有问题</w:t>
      </w:r>
      <w:r>
        <w:rPr>
          <w:rFonts w:ascii="宋体"/>
          <w:color w:val="00B050"/>
          <w:szCs w:val="21"/>
        </w:rPr>
        <w:t>请联系管理员。</w:t>
      </w:r>
    </w:p>
    <w:p w14:paraId="44AD5353" w14:textId="77777777" w:rsidR="00AD696B" w:rsidRPr="00541F56" w:rsidRDefault="00AD696B" w:rsidP="005605E3">
      <w:pPr>
        <w:pStyle w:val="21"/>
        <w:spacing w:line="360" w:lineRule="auto"/>
        <w:ind w:firstLineChars="400" w:firstLine="840"/>
        <w:rPr>
          <w:rFonts w:ascii="宋体"/>
          <w:color w:val="FF0000"/>
          <w:szCs w:val="21"/>
        </w:rPr>
      </w:pPr>
      <w:r w:rsidRPr="00541F56">
        <w:rPr>
          <w:rFonts w:ascii="宋体" w:hint="eastAsia"/>
          <w:color w:val="FF0000"/>
          <w:szCs w:val="21"/>
        </w:rPr>
        <w:t>如图</w:t>
      </w:r>
      <w:r w:rsidRPr="00541F56">
        <w:rPr>
          <w:rFonts w:ascii="宋体"/>
          <w:color w:val="FF0000"/>
          <w:szCs w:val="21"/>
        </w:rPr>
        <w:t>所示：</w:t>
      </w:r>
      <w:r w:rsidRPr="00541F56">
        <w:rPr>
          <w:noProof/>
          <w:color w:val="FF0000"/>
        </w:rPr>
        <w:drawing>
          <wp:inline distT="0" distB="0" distL="0" distR="0" wp14:anchorId="438BF8DD" wp14:editId="6BD71465">
            <wp:extent cx="2343150" cy="692623"/>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62514" cy="698347"/>
                    </a:xfrm>
                    <a:prstGeom prst="rect">
                      <a:avLst/>
                    </a:prstGeom>
                  </pic:spPr>
                </pic:pic>
              </a:graphicData>
            </a:graphic>
          </wp:inline>
        </w:drawing>
      </w:r>
    </w:p>
    <w:p w14:paraId="331976C7" w14:textId="77777777" w:rsidR="00404240" w:rsidRDefault="00404240" w:rsidP="005605E3">
      <w:pPr>
        <w:pStyle w:val="21"/>
        <w:spacing w:line="360" w:lineRule="auto"/>
        <w:ind w:firstLineChars="0" w:firstLine="435"/>
        <w:rPr>
          <w:color w:val="FF0000"/>
        </w:rPr>
      </w:pPr>
      <w:r w:rsidRPr="00404240">
        <w:rPr>
          <w:rFonts w:hint="eastAsia"/>
          <w:color w:val="FF0000"/>
        </w:rPr>
        <w:t>（</w:t>
      </w:r>
      <w:r w:rsidRPr="00404240">
        <w:rPr>
          <w:rFonts w:hint="eastAsia"/>
          <w:color w:val="FF0000"/>
        </w:rPr>
        <w:t>5</w:t>
      </w:r>
      <w:r w:rsidRPr="00404240">
        <w:rPr>
          <w:rFonts w:hint="eastAsia"/>
          <w:color w:val="FF0000"/>
        </w:rPr>
        <w:t>）</w:t>
      </w:r>
      <w:r>
        <w:rPr>
          <w:rFonts w:hint="eastAsia"/>
          <w:color w:val="FF0000"/>
        </w:rPr>
        <w:t>若</w:t>
      </w:r>
      <w:r>
        <w:rPr>
          <w:color w:val="FF0000"/>
        </w:rPr>
        <w:t>用户是点击</w:t>
      </w:r>
      <w:r>
        <w:rPr>
          <w:noProof/>
        </w:rPr>
        <w:drawing>
          <wp:inline distT="0" distB="0" distL="0" distR="0" wp14:anchorId="31C7986C" wp14:editId="0855799D">
            <wp:extent cx="1314450" cy="240204"/>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348556" cy="246437"/>
                    </a:xfrm>
                    <a:prstGeom prst="rect">
                      <a:avLst/>
                    </a:prstGeom>
                  </pic:spPr>
                </pic:pic>
              </a:graphicData>
            </a:graphic>
          </wp:inline>
        </w:drawing>
      </w:r>
      <w:r>
        <w:rPr>
          <w:rFonts w:hint="eastAsia"/>
          <w:color w:val="FF0000"/>
        </w:rPr>
        <w:t>进行</w:t>
      </w:r>
      <w:r>
        <w:rPr>
          <w:color w:val="FF0000"/>
        </w:rPr>
        <w:t>新增</w:t>
      </w:r>
      <w:r>
        <w:rPr>
          <w:rFonts w:hint="eastAsia"/>
          <w:color w:val="FF0000"/>
        </w:rPr>
        <w:t>定制化</w:t>
      </w:r>
      <w:r>
        <w:rPr>
          <w:color w:val="FF0000"/>
        </w:rPr>
        <w:t>字段</w:t>
      </w:r>
      <w:r>
        <w:rPr>
          <w:rFonts w:hint="eastAsia"/>
          <w:color w:val="FF0000"/>
        </w:rPr>
        <w:t>，</w:t>
      </w:r>
      <w:r>
        <w:rPr>
          <w:color w:val="FF0000"/>
        </w:rPr>
        <w:t>当</w:t>
      </w:r>
      <w:r>
        <w:rPr>
          <w:rFonts w:hint="eastAsia"/>
          <w:color w:val="FF0000"/>
        </w:rPr>
        <w:t>点击</w:t>
      </w:r>
      <w:r>
        <w:rPr>
          <w:color w:val="FF0000"/>
        </w:rPr>
        <w:t>上图的</w:t>
      </w:r>
      <w:r>
        <w:rPr>
          <w:rFonts w:hint="eastAsia"/>
          <w:color w:val="FF0000"/>
        </w:rPr>
        <w:t>【确定】按钮</w:t>
      </w:r>
      <w:r>
        <w:rPr>
          <w:color w:val="FF0000"/>
        </w:rPr>
        <w:t>，数据保存成功后，</w:t>
      </w:r>
      <w:r>
        <w:rPr>
          <w:rFonts w:hint="eastAsia"/>
          <w:color w:val="FF0000"/>
        </w:rPr>
        <w:t>在对应</w:t>
      </w:r>
      <w:r>
        <w:rPr>
          <w:color w:val="FF0000"/>
        </w:rPr>
        <w:t>的销售步骤</w:t>
      </w:r>
      <w:r>
        <w:rPr>
          <w:rFonts w:hint="eastAsia"/>
          <w:color w:val="FF0000"/>
        </w:rPr>
        <w:t>处</w:t>
      </w:r>
      <w:r>
        <w:rPr>
          <w:color w:val="FF0000"/>
        </w:rPr>
        <w:t>的数据设置处进行新增一条</w:t>
      </w:r>
      <w:r>
        <w:rPr>
          <w:rFonts w:hint="eastAsia"/>
          <w:color w:val="FF0000"/>
        </w:rPr>
        <w:t>“自定义</w:t>
      </w:r>
      <w:r>
        <w:rPr>
          <w:color w:val="FF0000"/>
        </w:rPr>
        <w:t>数据</w:t>
      </w:r>
      <w:r>
        <w:rPr>
          <w:rFonts w:hint="eastAsia"/>
          <w:color w:val="FF0000"/>
        </w:rPr>
        <w:t>”，</w:t>
      </w:r>
      <w:r>
        <w:rPr>
          <w:color w:val="FF0000"/>
        </w:rPr>
        <w:t>如图</w:t>
      </w:r>
      <w:r>
        <w:rPr>
          <w:rFonts w:hint="eastAsia"/>
          <w:color w:val="FF0000"/>
        </w:rPr>
        <w:t>红色</w:t>
      </w:r>
      <w:r>
        <w:rPr>
          <w:color w:val="FF0000"/>
        </w:rPr>
        <w:t>区域所示：</w:t>
      </w:r>
    </w:p>
    <w:p w14:paraId="6CAB193E" w14:textId="0BCCE2A8" w:rsidR="00AD696B" w:rsidRDefault="00B1795E" w:rsidP="005605E3">
      <w:pPr>
        <w:pStyle w:val="21"/>
        <w:spacing w:line="360" w:lineRule="auto"/>
        <w:ind w:firstLineChars="0" w:firstLine="0"/>
        <w:rPr>
          <w:color w:val="FF0000"/>
        </w:rPr>
      </w:pPr>
      <w:r>
        <w:rPr>
          <w:noProof/>
        </w:rPr>
        <w:drawing>
          <wp:inline distT="0" distB="0" distL="0" distR="0" wp14:anchorId="68BED273" wp14:editId="730E0D39">
            <wp:extent cx="6044715" cy="1943100"/>
            <wp:effectExtent l="19050" t="19050" r="13335" b="1905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48139" cy="1944201"/>
                    </a:xfrm>
                    <a:prstGeom prst="rect">
                      <a:avLst/>
                    </a:prstGeom>
                    <a:ln>
                      <a:solidFill>
                        <a:schemeClr val="accent1"/>
                      </a:solidFill>
                    </a:ln>
                  </pic:spPr>
                </pic:pic>
              </a:graphicData>
            </a:graphic>
          </wp:inline>
        </w:drawing>
      </w:r>
    </w:p>
    <w:p w14:paraId="01EB2B6F" w14:textId="664B5BB9" w:rsidR="00404240" w:rsidRPr="00ED5216" w:rsidRDefault="00ED5216" w:rsidP="005605E3">
      <w:pPr>
        <w:pStyle w:val="21"/>
        <w:numPr>
          <w:ilvl w:val="0"/>
          <w:numId w:val="53"/>
        </w:numPr>
        <w:spacing w:line="360" w:lineRule="auto"/>
        <w:ind w:firstLineChars="0"/>
        <w:rPr>
          <w:color w:val="00B050"/>
        </w:rPr>
      </w:pPr>
      <w:r>
        <w:rPr>
          <w:rFonts w:hint="eastAsia"/>
          <w:color w:val="FF0000"/>
        </w:rPr>
        <w:t>每</w:t>
      </w:r>
      <w:r>
        <w:rPr>
          <w:color w:val="FF0000"/>
        </w:rPr>
        <w:t>新增一个</w:t>
      </w:r>
      <w:r>
        <w:rPr>
          <w:rFonts w:hint="eastAsia"/>
          <w:color w:val="FF0000"/>
        </w:rPr>
        <w:t>自定义内容</w:t>
      </w:r>
      <w:r>
        <w:rPr>
          <w:color w:val="FF0000"/>
        </w:rPr>
        <w:t>，便是一个区域，</w:t>
      </w:r>
      <w:r>
        <w:rPr>
          <w:rFonts w:hint="eastAsia"/>
          <w:color w:val="FF0000"/>
        </w:rPr>
        <w:t>小标题</w:t>
      </w:r>
      <w:r>
        <w:rPr>
          <w:color w:val="FF0000"/>
        </w:rPr>
        <w:t>均为</w:t>
      </w:r>
      <w:r>
        <w:rPr>
          <w:rFonts w:hint="eastAsia"/>
          <w:color w:val="FF0000"/>
        </w:rPr>
        <w:t>：</w:t>
      </w:r>
      <w:r w:rsidRPr="00ED5216">
        <w:rPr>
          <w:color w:val="00B050"/>
        </w:rPr>
        <w:t>自定义内容</w:t>
      </w:r>
    </w:p>
    <w:p w14:paraId="46E645CE" w14:textId="2D318651" w:rsidR="00ED6E5B" w:rsidRDefault="00ED6E5B" w:rsidP="005605E3">
      <w:pPr>
        <w:pStyle w:val="21"/>
        <w:numPr>
          <w:ilvl w:val="0"/>
          <w:numId w:val="53"/>
        </w:numPr>
        <w:spacing w:line="360" w:lineRule="auto"/>
        <w:ind w:firstLineChars="0"/>
        <w:rPr>
          <w:color w:val="FF0000"/>
        </w:rPr>
      </w:pPr>
      <w:r>
        <w:rPr>
          <w:rFonts w:hint="eastAsia"/>
          <w:color w:val="FF0000"/>
        </w:rPr>
        <w:t>该“</w:t>
      </w:r>
      <w:r w:rsidRPr="00ED5216">
        <w:rPr>
          <w:color w:val="00B050"/>
        </w:rPr>
        <w:t>自定义内容</w:t>
      </w:r>
      <w:r>
        <w:rPr>
          <w:rFonts w:hint="eastAsia"/>
          <w:color w:val="FF0000"/>
        </w:rPr>
        <w:t>”小标题不会在预览时或者前端页面作为页面子标题进行展示，此处</w:t>
      </w:r>
      <w:r w:rsidR="004448F4">
        <w:rPr>
          <w:rFonts w:hint="eastAsia"/>
          <w:color w:val="FF0000"/>
        </w:rPr>
        <w:t>仅用于告知管理员该字段是自定义内容；</w:t>
      </w:r>
      <w:r w:rsidR="00967DC8">
        <w:rPr>
          <w:rFonts w:hint="eastAsia"/>
          <w:color w:val="FF0000"/>
        </w:rPr>
        <w:t>自定义</w:t>
      </w:r>
      <w:r w:rsidR="00967DC8">
        <w:rPr>
          <w:color w:val="FF0000"/>
        </w:rPr>
        <w:t>添加的内容，默认展示为</w:t>
      </w:r>
      <w:r w:rsidR="00967DC8">
        <w:rPr>
          <w:rFonts w:hint="eastAsia"/>
          <w:color w:val="FF0000"/>
        </w:rPr>
        <w:t>“显示”；</w:t>
      </w:r>
    </w:p>
    <w:p w14:paraId="25AC1EC7" w14:textId="3A74BAE1" w:rsidR="00DB281A" w:rsidRDefault="00757521" w:rsidP="005605E3">
      <w:pPr>
        <w:pStyle w:val="21"/>
        <w:numPr>
          <w:ilvl w:val="0"/>
          <w:numId w:val="53"/>
        </w:numPr>
        <w:spacing w:line="360" w:lineRule="auto"/>
        <w:ind w:firstLineChars="0"/>
        <w:rPr>
          <w:color w:val="FF0000"/>
        </w:rPr>
      </w:pPr>
      <w:r>
        <w:rPr>
          <w:rFonts w:hint="eastAsia"/>
          <w:color w:val="FF0000"/>
        </w:rPr>
        <w:t>自定义</w:t>
      </w:r>
      <w:r>
        <w:rPr>
          <w:color w:val="FF0000"/>
        </w:rPr>
        <w:t>的内容</w:t>
      </w:r>
      <w:r w:rsidR="00967DC8">
        <w:rPr>
          <w:rFonts w:hint="eastAsia"/>
          <w:color w:val="FF0000"/>
        </w:rPr>
        <w:t>可</w:t>
      </w:r>
      <w:r>
        <w:rPr>
          <w:color w:val="FF0000"/>
        </w:rPr>
        <w:t>进行查看</w:t>
      </w:r>
      <w:r>
        <w:rPr>
          <w:rFonts w:hint="eastAsia"/>
          <w:color w:val="FF0000"/>
        </w:rPr>
        <w:t>/</w:t>
      </w:r>
      <w:r>
        <w:rPr>
          <w:rFonts w:hint="eastAsia"/>
          <w:color w:val="FF0000"/>
        </w:rPr>
        <w:t>修改属性</w:t>
      </w:r>
      <w:r>
        <w:rPr>
          <w:color w:val="FF0000"/>
        </w:rPr>
        <w:t>，位置的调整以及删除</w:t>
      </w:r>
      <w:r w:rsidR="00BD3134">
        <w:rPr>
          <w:rFonts w:hint="eastAsia"/>
          <w:color w:val="FF0000"/>
        </w:rPr>
        <w:t>，</w:t>
      </w:r>
      <w:r w:rsidR="00BD3134">
        <w:rPr>
          <w:color w:val="FF0000"/>
        </w:rPr>
        <w:t>分类显示（</w:t>
      </w:r>
      <w:r w:rsidR="00BD3134">
        <w:rPr>
          <w:rFonts w:hint="eastAsia"/>
          <w:color w:val="FF0000"/>
        </w:rPr>
        <w:t>全部</w:t>
      </w:r>
      <w:r w:rsidR="00BD3134">
        <w:rPr>
          <w:color w:val="FF0000"/>
        </w:rPr>
        <w:t>、隐藏、显示）</w:t>
      </w:r>
      <w:r>
        <w:rPr>
          <w:color w:val="FF0000"/>
        </w:rPr>
        <w:t>操作；</w:t>
      </w:r>
      <w:r>
        <w:rPr>
          <w:rFonts w:hint="eastAsia"/>
          <w:color w:val="FF0000"/>
        </w:rPr>
        <w:t>同</w:t>
      </w:r>
      <w:r>
        <w:rPr>
          <w:color w:val="FF0000"/>
        </w:rPr>
        <w:t>选择</w:t>
      </w:r>
      <w:r>
        <w:rPr>
          <w:rFonts w:hint="eastAsia"/>
          <w:color w:val="FF0000"/>
        </w:rPr>
        <w:t>“分类”的</w:t>
      </w:r>
      <w:r>
        <w:rPr>
          <w:color w:val="FF0000"/>
        </w:rPr>
        <w:t>展示的</w:t>
      </w:r>
      <w:r>
        <w:rPr>
          <w:rFonts w:hint="eastAsia"/>
          <w:color w:val="FF0000"/>
        </w:rPr>
        <w:t>操作</w:t>
      </w:r>
      <w:r>
        <w:rPr>
          <w:color w:val="FF0000"/>
        </w:rPr>
        <w:t>相同，此处不再</w:t>
      </w:r>
      <w:r>
        <w:rPr>
          <w:rFonts w:hint="eastAsia"/>
          <w:color w:val="FF0000"/>
        </w:rPr>
        <w:t>描述</w:t>
      </w:r>
      <w:r>
        <w:rPr>
          <w:color w:val="FF0000"/>
        </w:rPr>
        <w:t>；</w:t>
      </w:r>
    </w:p>
    <w:p w14:paraId="2B3229F3" w14:textId="2A53AC86" w:rsidR="00BD3134" w:rsidRPr="00DB281A" w:rsidRDefault="00BD3134" w:rsidP="005605E3">
      <w:pPr>
        <w:pStyle w:val="21"/>
        <w:numPr>
          <w:ilvl w:val="0"/>
          <w:numId w:val="53"/>
        </w:numPr>
        <w:spacing w:line="360" w:lineRule="auto"/>
        <w:ind w:firstLineChars="0"/>
        <w:rPr>
          <w:color w:val="FF0000"/>
        </w:rPr>
      </w:pPr>
      <w:r w:rsidRPr="00395585">
        <w:rPr>
          <w:rFonts w:hint="eastAsia"/>
          <w:color w:val="FF0000"/>
          <w:highlight w:val="yellow"/>
        </w:rPr>
        <w:t>自定义</w:t>
      </w:r>
      <w:r w:rsidRPr="00395585">
        <w:rPr>
          <w:color w:val="FF0000"/>
          <w:highlight w:val="yellow"/>
        </w:rPr>
        <w:t>的内容，如果</w:t>
      </w:r>
      <w:r w:rsidRPr="00395585">
        <w:rPr>
          <w:rFonts w:hint="eastAsia"/>
          <w:color w:val="FF0000"/>
          <w:highlight w:val="yellow"/>
        </w:rPr>
        <w:t>一次</w:t>
      </w:r>
      <w:r w:rsidRPr="00395585">
        <w:rPr>
          <w:color w:val="FF0000"/>
          <w:highlight w:val="yellow"/>
        </w:rPr>
        <w:t>上传</w:t>
      </w:r>
      <w:r w:rsidRPr="00395585">
        <w:rPr>
          <w:rFonts w:hint="eastAsia"/>
          <w:color w:val="FF0000"/>
          <w:highlight w:val="yellow"/>
        </w:rPr>
        <w:t>的</w:t>
      </w:r>
      <w:r w:rsidRPr="00395585">
        <w:rPr>
          <w:color w:val="FF0000"/>
          <w:highlight w:val="yellow"/>
        </w:rPr>
        <w:t>附件</w:t>
      </w:r>
      <w:r w:rsidRPr="00395585">
        <w:rPr>
          <w:rFonts w:hint="eastAsia"/>
          <w:color w:val="FF0000"/>
          <w:highlight w:val="yellow"/>
        </w:rPr>
        <w:t>个数</w:t>
      </w:r>
      <w:r w:rsidRPr="00395585">
        <w:rPr>
          <w:color w:val="FF0000"/>
          <w:highlight w:val="yellow"/>
        </w:rPr>
        <w:t>＞</w:t>
      </w:r>
      <w:r w:rsidRPr="00395585">
        <w:rPr>
          <w:rFonts w:hint="eastAsia"/>
          <w:color w:val="FF0000"/>
          <w:highlight w:val="yellow"/>
        </w:rPr>
        <w:t>1</w:t>
      </w:r>
      <w:r w:rsidRPr="00395585">
        <w:rPr>
          <w:color w:val="FF0000"/>
          <w:highlight w:val="yellow"/>
        </w:rPr>
        <w:t>时</w:t>
      </w:r>
      <w:r w:rsidRPr="00395585">
        <w:rPr>
          <w:rFonts w:hint="eastAsia"/>
          <w:color w:val="FF0000"/>
          <w:highlight w:val="yellow"/>
        </w:rPr>
        <w:t>，</w:t>
      </w:r>
      <w:r w:rsidRPr="00395585">
        <w:rPr>
          <w:color w:val="FF0000"/>
          <w:highlight w:val="yellow"/>
        </w:rPr>
        <w:t>此时点击</w:t>
      </w:r>
      <w:r w:rsidRPr="00395585">
        <w:rPr>
          <w:noProof/>
          <w:highlight w:val="yellow"/>
        </w:rPr>
        <w:drawing>
          <wp:inline distT="0" distB="0" distL="0" distR="0" wp14:anchorId="7BB8C4DB" wp14:editId="7A650F33">
            <wp:extent cx="514286" cy="238095"/>
            <wp:effectExtent l="0" t="0" r="635"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4286" cy="238095"/>
                    </a:xfrm>
                    <a:prstGeom prst="rect">
                      <a:avLst/>
                    </a:prstGeom>
                  </pic:spPr>
                </pic:pic>
              </a:graphicData>
            </a:graphic>
          </wp:inline>
        </w:drawing>
      </w:r>
      <w:r w:rsidRPr="00395585">
        <w:rPr>
          <w:rFonts w:hint="eastAsia"/>
          <w:color w:val="FF0000"/>
          <w:highlight w:val="yellow"/>
        </w:rPr>
        <w:t>，</w:t>
      </w:r>
      <w:r w:rsidRPr="00395585">
        <w:rPr>
          <w:color w:val="FF0000"/>
          <w:highlight w:val="yellow"/>
        </w:rPr>
        <w:t>需要进行</w:t>
      </w:r>
      <w:r w:rsidRPr="00395585">
        <w:rPr>
          <w:color w:val="FF0000"/>
          <w:highlight w:val="yellow"/>
        </w:rPr>
        <w:lastRenderedPageBreak/>
        <w:t>选择删除的类别，如图所示：</w:t>
      </w:r>
      <w:r w:rsidRPr="00395585">
        <w:rPr>
          <w:noProof/>
          <w:highlight w:val="yellow"/>
        </w:rPr>
        <w:drawing>
          <wp:inline distT="0" distB="0" distL="0" distR="0" wp14:anchorId="40829209" wp14:editId="3485CD94">
            <wp:extent cx="1285714" cy="1047619"/>
            <wp:effectExtent l="19050" t="19050" r="10160" b="1968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285714" cy="1047619"/>
                    </a:xfrm>
                    <a:prstGeom prst="rect">
                      <a:avLst/>
                    </a:prstGeom>
                    <a:ln>
                      <a:solidFill>
                        <a:schemeClr val="accent1"/>
                      </a:solidFill>
                    </a:ln>
                  </pic:spPr>
                </pic:pic>
              </a:graphicData>
            </a:graphic>
          </wp:inline>
        </w:drawing>
      </w:r>
      <w:r w:rsidRPr="00395585">
        <w:rPr>
          <w:rFonts w:hint="eastAsia"/>
          <w:color w:val="FF0000"/>
          <w:highlight w:val="yellow"/>
        </w:rPr>
        <w:t>，</w:t>
      </w:r>
      <w:r w:rsidRPr="00395585">
        <w:rPr>
          <w:color w:val="FF0000"/>
          <w:highlight w:val="yellow"/>
        </w:rPr>
        <w:t>若点击</w:t>
      </w:r>
      <w:r w:rsidRPr="00395585">
        <w:rPr>
          <w:rFonts w:hint="eastAsia"/>
          <w:color w:val="FF0000"/>
          <w:highlight w:val="yellow"/>
        </w:rPr>
        <w:t>“删除</w:t>
      </w:r>
      <w:r w:rsidRPr="00395585">
        <w:rPr>
          <w:color w:val="FF0000"/>
          <w:highlight w:val="yellow"/>
        </w:rPr>
        <w:t>分类</w:t>
      </w:r>
      <w:r w:rsidRPr="00395585">
        <w:rPr>
          <w:rFonts w:hint="eastAsia"/>
          <w:color w:val="FF0000"/>
          <w:highlight w:val="yellow"/>
        </w:rPr>
        <w:t>”则删除</w:t>
      </w:r>
      <w:r w:rsidRPr="00395585">
        <w:rPr>
          <w:color w:val="FF0000"/>
          <w:highlight w:val="yellow"/>
        </w:rPr>
        <w:t>整块区域内容；</w:t>
      </w:r>
      <w:r w:rsidRPr="00395585">
        <w:rPr>
          <w:rFonts w:hint="eastAsia"/>
          <w:color w:val="FF0000"/>
          <w:highlight w:val="yellow"/>
        </w:rPr>
        <w:t>若</w:t>
      </w:r>
      <w:r w:rsidRPr="00395585">
        <w:rPr>
          <w:color w:val="FF0000"/>
          <w:highlight w:val="yellow"/>
        </w:rPr>
        <w:t>点击</w:t>
      </w:r>
      <w:r w:rsidRPr="00395585">
        <w:rPr>
          <w:rFonts w:hint="eastAsia"/>
          <w:color w:val="FF0000"/>
          <w:highlight w:val="yellow"/>
        </w:rPr>
        <w:t>“删除</w:t>
      </w:r>
      <w:r w:rsidRPr="00395585">
        <w:rPr>
          <w:color w:val="FF0000"/>
          <w:highlight w:val="yellow"/>
        </w:rPr>
        <w:t>字段</w:t>
      </w:r>
      <w:r w:rsidRPr="00395585">
        <w:rPr>
          <w:rFonts w:hint="eastAsia"/>
          <w:color w:val="FF0000"/>
          <w:highlight w:val="yellow"/>
        </w:rPr>
        <w:t>”则</w:t>
      </w:r>
      <w:r w:rsidRPr="00395585">
        <w:rPr>
          <w:color w:val="FF0000"/>
          <w:highlight w:val="yellow"/>
        </w:rPr>
        <w:t>代表</w:t>
      </w:r>
      <w:r w:rsidR="003842C1">
        <w:rPr>
          <w:rFonts w:hint="eastAsia"/>
          <w:color w:val="FF0000"/>
          <w:highlight w:val="yellow"/>
        </w:rPr>
        <w:t>勾选</w:t>
      </w:r>
      <w:r w:rsidRPr="00395585">
        <w:rPr>
          <w:color w:val="FF0000"/>
          <w:highlight w:val="yellow"/>
        </w:rPr>
        <w:t>删除上传的多个附件</w:t>
      </w:r>
      <w:r w:rsidR="003842C1">
        <w:rPr>
          <w:rFonts w:hint="eastAsia"/>
          <w:color w:val="FF0000"/>
          <w:highlight w:val="yellow"/>
        </w:rPr>
        <w:t>（操作</w:t>
      </w:r>
      <w:r w:rsidR="003842C1">
        <w:rPr>
          <w:color w:val="FF0000"/>
          <w:highlight w:val="yellow"/>
        </w:rPr>
        <w:t>如上描述，此处不再赘述</w:t>
      </w:r>
      <w:r w:rsidR="003842C1">
        <w:rPr>
          <w:rFonts w:hint="eastAsia"/>
          <w:color w:val="FF0000"/>
          <w:highlight w:val="yellow"/>
        </w:rPr>
        <w:t>）</w:t>
      </w:r>
      <w:r w:rsidR="00EE7725" w:rsidRPr="00395585">
        <w:rPr>
          <w:rFonts w:hint="eastAsia"/>
          <w:color w:val="FF0000"/>
          <w:highlight w:val="yellow"/>
        </w:rPr>
        <w:t>，被</w:t>
      </w:r>
      <w:r w:rsidR="00EE7725" w:rsidRPr="00395585">
        <w:rPr>
          <w:color w:val="FF0000"/>
          <w:highlight w:val="yellow"/>
        </w:rPr>
        <w:t>删除的附件不允许</w:t>
      </w:r>
      <w:r w:rsidR="00EE7725" w:rsidRPr="00395585">
        <w:rPr>
          <w:rFonts w:hint="eastAsia"/>
          <w:color w:val="FF0000"/>
          <w:highlight w:val="yellow"/>
        </w:rPr>
        <w:t>通过已</w:t>
      </w:r>
      <w:r w:rsidR="00EE7725" w:rsidRPr="00395585">
        <w:rPr>
          <w:color w:val="FF0000"/>
          <w:highlight w:val="yellow"/>
        </w:rPr>
        <w:t>删除</w:t>
      </w:r>
      <w:r w:rsidR="00EE7725" w:rsidRPr="00395585">
        <w:rPr>
          <w:rFonts w:hint="eastAsia"/>
          <w:color w:val="FF0000"/>
          <w:highlight w:val="yellow"/>
        </w:rPr>
        <w:t>列表</w:t>
      </w:r>
      <w:r w:rsidR="00EE7725" w:rsidRPr="00395585">
        <w:rPr>
          <w:color w:val="FF0000"/>
          <w:highlight w:val="yellow"/>
        </w:rPr>
        <w:t>添加回来，故此处无</w:t>
      </w:r>
      <w:r w:rsidR="00EE7725" w:rsidRPr="00395585">
        <w:rPr>
          <w:noProof/>
          <w:highlight w:val="yellow"/>
        </w:rPr>
        <w:drawing>
          <wp:inline distT="0" distB="0" distL="0" distR="0" wp14:anchorId="500F64AC" wp14:editId="7995F8E4">
            <wp:extent cx="514286" cy="238095"/>
            <wp:effectExtent l="0" t="0" r="635"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4286" cy="238095"/>
                    </a:xfrm>
                    <a:prstGeom prst="rect">
                      <a:avLst/>
                    </a:prstGeom>
                  </pic:spPr>
                </pic:pic>
              </a:graphicData>
            </a:graphic>
          </wp:inline>
        </w:drawing>
      </w:r>
      <w:r w:rsidR="00EE7725" w:rsidRPr="00395585">
        <w:rPr>
          <w:rFonts w:hint="eastAsia"/>
          <w:color w:val="FF0000"/>
          <w:highlight w:val="yellow"/>
        </w:rPr>
        <w:t>操作</w:t>
      </w:r>
      <w:r w:rsidR="00801B82">
        <w:rPr>
          <w:rFonts w:hint="eastAsia"/>
          <w:color w:val="FF0000"/>
        </w:rPr>
        <w:t>，</w:t>
      </w:r>
      <w:r w:rsidR="00801B82">
        <w:rPr>
          <w:color w:val="FF0000"/>
        </w:rPr>
        <w:t>具体如图所示：</w:t>
      </w:r>
      <w:r w:rsidR="00801B82">
        <w:rPr>
          <w:noProof/>
        </w:rPr>
        <w:drawing>
          <wp:inline distT="0" distB="0" distL="0" distR="0" wp14:anchorId="109CB886" wp14:editId="799BE482">
            <wp:extent cx="5274310" cy="981075"/>
            <wp:effectExtent l="0" t="0" r="2540"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981075"/>
                    </a:xfrm>
                    <a:prstGeom prst="rect">
                      <a:avLst/>
                    </a:prstGeom>
                  </pic:spPr>
                </pic:pic>
              </a:graphicData>
            </a:graphic>
          </wp:inline>
        </w:drawing>
      </w:r>
    </w:p>
    <w:p w14:paraId="35EDE418" w14:textId="5553905E" w:rsidR="00404240" w:rsidRDefault="002724B9" w:rsidP="005605E3">
      <w:pPr>
        <w:pStyle w:val="21"/>
        <w:spacing w:line="360" w:lineRule="auto"/>
        <w:ind w:left="420" w:firstLineChars="0" w:firstLine="0"/>
        <w:rPr>
          <w:color w:val="FF0000"/>
        </w:rPr>
      </w:pPr>
      <w:r>
        <w:rPr>
          <w:rFonts w:hint="eastAsia"/>
          <w:color w:val="FF0000"/>
        </w:rPr>
        <w:t>（</w:t>
      </w:r>
      <w:r>
        <w:rPr>
          <w:rFonts w:hint="eastAsia"/>
          <w:color w:val="FF0000"/>
        </w:rPr>
        <w:t>6</w:t>
      </w:r>
      <w:r>
        <w:rPr>
          <w:rFonts w:hint="eastAsia"/>
          <w:color w:val="FF0000"/>
        </w:rPr>
        <w:t>）当“字段</w:t>
      </w:r>
      <w:r>
        <w:rPr>
          <w:color w:val="FF0000"/>
        </w:rPr>
        <w:t>类型</w:t>
      </w:r>
      <w:r>
        <w:rPr>
          <w:rFonts w:hint="eastAsia"/>
          <w:color w:val="FF0000"/>
        </w:rPr>
        <w:t>”选择“超链接”时，</w:t>
      </w:r>
      <w:r w:rsidR="00A62C86">
        <w:rPr>
          <w:color w:val="FF0000"/>
        </w:rPr>
        <w:t>如下图</w:t>
      </w:r>
      <w:r w:rsidR="002F01C8">
        <w:rPr>
          <w:rFonts w:hint="eastAsia"/>
          <w:color w:val="FF0000"/>
        </w:rPr>
        <w:t>红色</w:t>
      </w:r>
      <w:r w:rsidR="002F01C8">
        <w:rPr>
          <w:color w:val="FF0000"/>
        </w:rPr>
        <w:t>区域</w:t>
      </w:r>
      <w:r w:rsidR="00A62C86">
        <w:rPr>
          <w:color w:val="FF0000"/>
        </w:rPr>
        <w:t>所示：</w:t>
      </w:r>
    </w:p>
    <w:p w14:paraId="0454C5E9" w14:textId="15E938A0" w:rsidR="00A62C86" w:rsidRDefault="00604200" w:rsidP="005605E3">
      <w:pPr>
        <w:pStyle w:val="21"/>
        <w:spacing w:line="360" w:lineRule="auto"/>
        <w:ind w:firstLineChars="0" w:firstLine="0"/>
        <w:rPr>
          <w:color w:val="FF0000"/>
        </w:rPr>
      </w:pPr>
      <w:r>
        <w:rPr>
          <w:noProof/>
        </w:rPr>
        <w:drawing>
          <wp:inline distT="0" distB="0" distL="0" distR="0" wp14:anchorId="0D8D2AFE" wp14:editId="62707BB8">
            <wp:extent cx="5274310" cy="3380105"/>
            <wp:effectExtent l="19050" t="19050" r="21590" b="1079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380105"/>
                    </a:xfrm>
                    <a:prstGeom prst="rect">
                      <a:avLst/>
                    </a:prstGeom>
                    <a:ln>
                      <a:solidFill>
                        <a:schemeClr val="accent1"/>
                      </a:solidFill>
                    </a:ln>
                  </pic:spPr>
                </pic:pic>
              </a:graphicData>
            </a:graphic>
          </wp:inline>
        </w:drawing>
      </w:r>
    </w:p>
    <w:p w14:paraId="7AC3992E" w14:textId="74DB9E8A" w:rsidR="002F01C8" w:rsidRDefault="002F01C8" w:rsidP="005605E3">
      <w:pPr>
        <w:pStyle w:val="21"/>
        <w:numPr>
          <w:ilvl w:val="0"/>
          <w:numId w:val="55"/>
        </w:numPr>
        <w:spacing w:line="360" w:lineRule="auto"/>
        <w:ind w:firstLineChars="0" w:firstLine="6"/>
        <w:rPr>
          <w:color w:val="FF0000"/>
        </w:rPr>
      </w:pPr>
      <w:r>
        <w:rPr>
          <w:rFonts w:hint="eastAsia"/>
          <w:color w:val="FF0000"/>
        </w:rPr>
        <w:t>在备注</w:t>
      </w:r>
      <w:r>
        <w:rPr>
          <w:color w:val="FF0000"/>
        </w:rPr>
        <w:t>字段上方进行</w:t>
      </w:r>
      <w:r>
        <w:rPr>
          <w:rFonts w:hint="eastAsia"/>
          <w:color w:val="FF0000"/>
        </w:rPr>
        <w:t>显示</w:t>
      </w:r>
      <w:r>
        <w:rPr>
          <w:color w:val="FF0000"/>
        </w:rPr>
        <w:t>一个</w:t>
      </w:r>
      <w:r>
        <w:rPr>
          <w:rFonts w:hint="eastAsia"/>
          <w:color w:val="FF0000"/>
        </w:rPr>
        <w:t>“</w:t>
      </w:r>
      <w:r w:rsidR="00604200">
        <w:rPr>
          <w:rFonts w:hint="eastAsia"/>
          <w:color w:val="FF0000"/>
        </w:rPr>
        <w:t>超链接形式</w:t>
      </w:r>
      <w:r>
        <w:rPr>
          <w:rFonts w:hint="eastAsia"/>
          <w:color w:val="FF0000"/>
        </w:rPr>
        <w:t>”的</w:t>
      </w:r>
      <w:r w:rsidR="00604200">
        <w:rPr>
          <w:color w:val="FF0000"/>
        </w:rPr>
        <w:t>字段，</w:t>
      </w:r>
      <w:r w:rsidR="00604200">
        <w:rPr>
          <w:rFonts w:hint="eastAsia"/>
          <w:color w:val="FF0000"/>
        </w:rPr>
        <w:t>供用户</w:t>
      </w:r>
      <w:r w:rsidR="00604200">
        <w:rPr>
          <w:color w:val="FF0000"/>
        </w:rPr>
        <w:t>进行选择是</w:t>
      </w:r>
      <w:r w:rsidR="00604200">
        <w:rPr>
          <w:rFonts w:hint="eastAsia"/>
          <w:color w:val="FF0000"/>
        </w:rPr>
        <w:t>上传文件</w:t>
      </w:r>
      <w:r w:rsidR="00604200">
        <w:rPr>
          <w:color w:val="FF0000"/>
        </w:rPr>
        <w:t>前端预览还是链接到某个页面进行预览；</w:t>
      </w:r>
    </w:p>
    <w:p w14:paraId="285DFD69" w14:textId="0E12ACB6" w:rsidR="00604200" w:rsidRDefault="00604200" w:rsidP="005605E3">
      <w:pPr>
        <w:pStyle w:val="21"/>
        <w:numPr>
          <w:ilvl w:val="0"/>
          <w:numId w:val="55"/>
        </w:numPr>
        <w:spacing w:line="360" w:lineRule="auto"/>
        <w:ind w:firstLineChars="0" w:firstLine="6"/>
        <w:rPr>
          <w:color w:val="FF0000"/>
        </w:rPr>
      </w:pPr>
      <w:r>
        <w:rPr>
          <w:rFonts w:hint="eastAsia"/>
          <w:color w:val="FF0000"/>
        </w:rPr>
        <w:t>“超链接形式”的</w:t>
      </w:r>
      <w:r>
        <w:rPr>
          <w:color w:val="FF0000"/>
        </w:rPr>
        <w:t>字段</w:t>
      </w:r>
      <w:r>
        <w:rPr>
          <w:rFonts w:hint="eastAsia"/>
          <w:color w:val="FF0000"/>
        </w:rPr>
        <w:t>规则</w:t>
      </w:r>
      <w:r>
        <w:rPr>
          <w:color w:val="FF0000"/>
        </w:rPr>
        <w:t>：</w:t>
      </w:r>
    </w:p>
    <w:p w14:paraId="0FC8AAF7" w14:textId="4EA79857" w:rsidR="00604200" w:rsidRDefault="00604200" w:rsidP="005605E3">
      <w:pPr>
        <w:pStyle w:val="21"/>
        <w:spacing w:line="360" w:lineRule="auto"/>
        <w:ind w:left="426" w:firstLineChars="0" w:firstLine="0"/>
        <w:rPr>
          <w:color w:val="FF0000"/>
        </w:rPr>
      </w:pPr>
      <w:r>
        <w:rPr>
          <w:rFonts w:hint="eastAsia"/>
          <w:color w:val="FF0000"/>
        </w:rPr>
        <w:t xml:space="preserve">     </w:t>
      </w:r>
      <w:r>
        <w:rPr>
          <w:rFonts w:hint="eastAsia"/>
          <w:color w:val="FF0000"/>
        </w:rPr>
        <w:t>下拉</w:t>
      </w:r>
      <w:r>
        <w:rPr>
          <w:color w:val="FF0000"/>
        </w:rPr>
        <w:t>列表，当该字段在弹框上进行展示时，该字段为必选项；下拉</w:t>
      </w:r>
      <w:r>
        <w:rPr>
          <w:rFonts w:hint="eastAsia"/>
          <w:color w:val="FF0000"/>
        </w:rPr>
        <w:t>列表值</w:t>
      </w:r>
      <w:r>
        <w:rPr>
          <w:color w:val="FF0000"/>
        </w:rPr>
        <w:t>有：</w:t>
      </w:r>
      <w:r w:rsidRPr="00604200">
        <w:rPr>
          <w:color w:val="00B050"/>
        </w:rPr>
        <w:t>上传文件</w:t>
      </w:r>
      <w:r>
        <w:rPr>
          <w:color w:val="FF0000"/>
        </w:rPr>
        <w:t>、</w:t>
      </w:r>
      <w:r w:rsidRPr="00604200">
        <w:rPr>
          <w:color w:val="00B050"/>
        </w:rPr>
        <w:t>链接到</w:t>
      </w:r>
      <w:r>
        <w:rPr>
          <w:rFonts w:hint="eastAsia"/>
          <w:color w:val="FF0000"/>
        </w:rPr>
        <w:t>；</w:t>
      </w:r>
      <w:r>
        <w:rPr>
          <w:color w:val="FF0000"/>
        </w:rPr>
        <w:t>默认值：</w:t>
      </w:r>
      <w:r w:rsidRPr="00604200">
        <w:rPr>
          <w:color w:val="00B050"/>
        </w:rPr>
        <w:t>请选择</w:t>
      </w:r>
    </w:p>
    <w:p w14:paraId="7D786BB3" w14:textId="5335F082" w:rsidR="00604200" w:rsidRDefault="00604200" w:rsidP="005605E3">
      <w:pPr>
        <w:pStyle w:val="21"/>
        <w:numPr>
          <w:ilvl w:val="0"/>
          <w:numId w:val="55"/>
        </w:numPr>
        <w:spacing w:line="360" w:lineRule="auto"/>
        <w:ind w:firstLineChars="0" w:firstLine="6"/>
        <w:rPr>
          <w:color w:val="FF0000"/>
        </w:rPr>
      </w:pPr>
      <w:r>
        <w:rPr>
          <w:rFonts w:hint="eastAsia"/>
          <w:color w:val="FF0000"/>
        </w:rPr>
        <w:lastRenderedPageBreak/>
        <w:t>当</w:t>
      </w:r>
      <w:r>
        <w:rPr>
          <w:color w:val="FF0000"/>
        </w:rPr>
        <w:t>选择</w:t>
      </w:r>
      <w:r>
        <w:rPr>
          <w:rFonts w:hint="eastAsia"/>
          <w:color w:val="FF0000"/>
        </w:rPr>
        <w:t>“超链接形式”为“上传</w:t>
      </w:r>
      <w:r>
        <w:rPr>
          <w:color w:val="FF0000"/>
        </w:rPr>
        <w:t>文件</w:t>
      </w:r>
      <w:r>
        <w:rPr>
          <w:rFonts w:hint="eastAsia"/>
          <w:color w:val="FF0000"/>
        </w:rPr>
        <w:t>”，</w:t>
      </w:r>
      <w:r>
        <w:rPr>
          <w:color w:val="FF0000"/>
        </w:rPr>
        <w:t>那么</w:t>
      </w:r>
      <w:r>
        <w:rPr>
          <w:rFonts w:hint="eastAsia"/>
          <w:color w:val="FF0000"/>
        </w:rPr>
        <w:t>“超链接</w:t>
      </w:r>
      <w:r>
        <w:rPr>
          <w:color w:val="FF0000"/>
        </w:rPr>
        <w:t>形式</w:t>
      </w:r>
      <w:r>
        <w:rPr>
          <w:rFonts w:hint="eastAsia"/>
          <w:color w:val="FF0000"/>
        </w:rPr>
        <w:t>”字段</w:t>
      </w:r>
      <w:r>
        <w:rPr>
          <w:color w:val="FF0000"/>
        </w:rPr>
        <w:t>下方</w:t>
      </w:r>
      <w:r>
        <w:rPr>
          <w:rFonts w:hint="eastAsia"/>
          <w:color w:val="FF0000"/>
        </w:rPr>
        <w:t>展示如下图</w:t>
      </w:r>
      <w:r w:rsidR="00E153CB">
        <w:rPr>
          <w:rFonts w:hint="eastAsia"/>
          <w:color w:val="FF0000"/>
        </w:rPr>
        <w:t>红色</w:t>
      </w:r>
      <w:r w:rsidR="00E153CB">
        <w:rPr>
          <w:color w:val="FF0000"/>
        </w:rPr>
        <w:t>区域</w:t>
      </w:r>
      <w:r>
        <w:rPr>
          <w:color w:val="FF0000"/>
        </w:rPr>
        <w:t>所示</w:t>
      </w:r>
      <w:r w:rsidR="00E153CB">
        <w:rPr>
          <w:rFonts w:hint="eastAsia"/>
          <w:color w:val="FF0000"/>
        </w:rPr>
        <w:t>，</w:t>
      </w:r>
      <w:r w:rsidR="00423BCC">
        <w:rPr>
          <w:rFonts w:hint="eastAsia"/>
          <w:color w:val="FF0000"/>
        </w:rPr>
        <w:t>展示出</w:t>
      </w:r>
      <w:r w:rsidR="00423BCC">
        <w:rPr>
          <w:color w:val="FF0000"/>
        </w:rPr>
        <w:t>上传文件的</w:t>
      </w:r>
      <w:r w:rsidR="00423BCC">
        <w:rPr>
          <w:rFonts w:hint="eastAsia"/>
          <w:color w:val="FF0000"/>
        </w:rPr>
        <w:t>单行</w:t>
      </w:r>
      <w:r w:rsidR="00423BCC">
        <w:rPr>
          <w:color w:val="FF0000"/>
        </w:rPr>
        <w:t>文本框</w:t>
      </w:r>
      <w:r w:rsidR="00AC0945">
        <w:rPr>
          <w:rFonts w:hint="eastAsia"/>
          <w:color w:val="FF0000"/>
        </w:rPr>
        <w:t>及选择</w:t>
      </w:r>
      <w:r w:rsidR="00AC0945">
        <w:rPr>
          <w:color w:val="FF0000"/>
        </w:rPr>
        <w:t>文件的按钮</w:t>
      </w:r>
      <w:r>
        <w:rPr>
          <w:color w:val="FF0000"/>
        </w:rPr>
        <w:t>：</w:t>
      </w:r>
    </w:p>
    <w:p w14:paraId="745BFB24" w14:textId="0536439B" w:rsidR="00604200" w:rsidRDefault="009A1958" w:rsidP="005605E3">
      <w:pPr>
        <w:pStyle w:val="21"/>
        <w:spacing w:line="360" w:lineRule="auto"/>
        <w:ind w:left="426" w:firstLineChars="0" w:firstLine="0"/>
        <w:rPr>
          <w:color w:val="FF0000"/>
        </w:rPr>
      </w:pPr>
      <w:r>
        <w:rPr>
          <w:noProof/>
        </w:rPr>
        <w:drawing>
          <wp:inline distT="0" distB="0" distL="0" distR="0" wp14:anchorId="0DCC4C6F" wp14:editId="3EB6A6C5">
            <wp:extent cx="5274310" cy="800735"/>
            <wp:effectExtent l="19050" t="19050" r="21590" b="184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800735"/>
                    </a:xfrm>
                    <a:prstGeom prst="rect">
                      <a:avLst/>
                    </a:prstGeom>
                    <a:ln>
                      <a:solidFill>
                        <a:schemeClr val="accent1"/>
                      </a:solidFill>
                    </a:ln>
                  </pic:spPr>
                </pic:pic>
              </a:graphicData>
            </a:graphic>
          </wp:inline>
        </w:drawing>
      </w:r>
    </w:p>
    <w:p w14:paraId="74454228" w14:textId="76D5C658" w:rsidR="00423BCC" w:rsidRDefault="00423BCC" w:rsidP="005605E3">
      <w:pPr>
        <w:pStyle w:val="21"/>
        <w:spacing w:line="360" w:lineRule="auto"/>
        <w:ind w:left="426" w:firstLineChars="0" w:firstLine="0"/>
        <w:rPr>
          <w:color w:val="FF0000"/>
        </w:rPr>
      </w:pPr>
      <w:r>
        <w:rPr>
          <w:rFonts w:hint="eastAsia"/>
          <w:color w:val="FF0000"/>
        </w:rPr>
        <w:t>字段</w:t>
      </w:r>
      <w:r>
        <w:rPr>
          <w:color w:val="FF0000"/>
        </w:rPr>
        <w:t>名称：</w:t>
      </w:r>
      <w:r w:rsidRPr="00423BCC">
        <w:rPr>
          <w:color w:val="00B050"/>
        </w:rPr>
        <w:t>上传文件</w:t>
      </w:r>
    </w:p>
    <w:p w14:paraId="02272478" w14:textId="4A90FEFE" w:rsidR="00423BCC" w:rsidRDefault="00423BCC" w:rsidP="005605E3">
      <w:pPr>
        <w:pStyle w:val="21"/>
        <w:spacing w:line="360" w:lineRule="auto"/>
        <w:ind w:left="426" w:firstLineChars="0" w:firstLine="0"/>
        <w:rPr>
          <w:color w:val="FF0000"/>
        </w:rPr>
      </w:pPr>
      <w:r>
        <w:rPr>
          <w:rFonts w:hint="eastAsia"/>
          <w:color w:val="FF0000"/>
        </w:rPr>
        <w:t>单行文本框</w:t>
      </w:r>
      <w:r>
        <w:rPr>
          <w:color w:val="FF0000"/>
        </w:rPr>
        <w:t>默认值：</w:t>
      </w:r>
      <w:r w:rsidRPr="00423BCC">
        <w:rPr>
          <w:rFonts w:hint="eastAsia"/>
          <w:color w:val="00B050"/>
        </w:rPr>
        <w:t>请选择路径进行上传资料供前端预览</w:t>
      </w:r>
      <w:r w:rsidRPr="00423BCC">
        <w:rPr>
          <w:rFonts w:hint="eastAsia"/>
          <w:color w:val="00B050"/>
        </w:rPr>
        <w:t>...</w:t>
      </w:r>
    </w:p>
    <w:p w14:paraId="6761DD1D" w14:textId="6F4C6C68" w:rsidR="00AF1E71" w:rsidRDefault="00AF1E71" w:rsidP="005605E3">
      <w:pPr>
        <w:pStyle w:val="21"/>
        <w:spacing w:line="360" w:lineRule="auto"/>
        <w:ind w:left="426" w:firstLineChars="0" w:firstLine="0"/>
        <w:rPr>
          <w:color w:val="FF0000"/>
        </w:rPr>
      </w:pPr>
      <w:r>
        <w:rPr>
          <w:rFonts w:hint="eastAsia"/>
          <w:color w:val="FF0000"/>
        </w:rPr>
        <w:t>当</w:t>
      </w:r>
      <w:r>
        <w:rPr>
          <w:color w:val="FF0000"/>
        </w:rPr>
        <w:t>显示时，</w:t>
      </w:r>
      <w:r>
        <w:rPr>
          <w:rFonts w:hint="eastAsia"/>
          <w:color w:val="FF0000"/>
        </w:rPr>
        <w:t>文件</w:t>
      </w:r>
      <w:r>
        <w:rPr>
          <w:color w:val="FF0000"/>
        </w:rPr>
        <w:t>为必传项；</w:t>
      </w:r>
    </w:p>
    <w:p w14:paraId="37932E51" w14:textId="54BC56DE" w:rsidR="00423BCC" w:rsidRDefault="00423BCC" w:rsidP="005605E3">
      <w:pPr>
        <w:pStyle w:val="21"/>
        <w:spacing w:line="360" w:lineRule="auto"/>
        <w:ind w:left="426" w:firstLineChars="0" w:firstLine="0"/>
        <w:rPr>
          <w:color w:val="FF0000"/>
        </w:rPr>
      </w:pPr>
      <w:r>
        <w:rPr>
          <w:rFonts w:hint="eastAsia"/>
          <w:color w:val="FF0000"/>
        </w:rPr>
        <w:t>【选择</w:t>
      </w:r>
      <w:r>
        <w:rPr>
          <w:color w:val="FF0000"/>
        </w:rPr>
        <w:t>文件</w:t>
      </w:r>
      <w:r>
        <w:rPr>
          <w:rFonts w:hint="eastAsia"/>
          <w:color w:val="FF0000"/>
        </w:rPr>
        <w:t>】按钮</w:t>
      </w:r>
      <w:r w:rsidR="004845B7">
        <w:rPr>
          <w:color w:val="FF0000"/>
        </w:rPr>
        <w:t>：</w:t>
      </w:r>
      <w:r w:rsidR="004845B7" w:rsidRPr="004845B7">
        <w:rPr>
          <w:color w:val="FF0000"/>
        </w:rPr>
        <w:t>调用</w:t>
      </w:r>
      <w:r w:rsidR="004845B7" w:rsidRPr="004845B7">
        <w:rPr>
          <w:rFonts w:hint="eastAsia"/>
          <w:color w:val="FF0000"/>
        </w:rPr>
        <w:t>PC</w:t>
      </w:r>
      <w:r w:rsidR="004845B7" w:rsidRPr="004845B7">
        <w:rPr>
          <w:rFonts w:hint="eastAsia"/>
          <w:color w:val="FF0000"/>
        </w:rPr>
        <w:t>端</w:t>
      </w:r>
      <w:r w:rsidR="004845B7" w:rsidRPr="004845B7">
        <w:rPr>
          <w:color w:val="FF0000"/>
        </w:rPr>
        <w:t>的选择文件</w:t>
      </w:r>
      <w:r w:rsidR="004845B7">
        <w:rPr>
          <w:color w:val="FF0000"/>
        </w:rPr>
        <w:t>，</w:t>
      </w:r>
      <w:r w:rsidR="0056135B" w:rsidRPr="0056135B">
        <w:rPr>
          <w:rFonts w:hint="eastAsia"/>
          <w:color w:val="FF0000"/>
        </w:rPr>
        <w:t>可上传多个附件，附件总和大小不能超过</w:t>
      </w:r>
      <w:r w:rsidR="0056135B" w:rsidRPr="0056135B">
        <w:rPr>
          <w:rFonts w:hint="eastAsia"/>
          <w:color w:val="FF0000"/>
        </w:rPr>
        <w:t>500M</w:t>
      </w:r>
      <w:r w:rsidR="004845B7">
        <w:rPr>
          <w:rFonts w:hint="eastAsia"/>
          <w:color w:val="FF0000"/>
        </w:rPr>
        <w:t>，</w:t>
      </w:r>
      <w:r w:rsidR="004845B7">
        <w:rPr>
          <w:color w:val="FF0000"/>
        </w:rPr>
        <w:t>支持</w:t>
      </w:r>
      <w:r w:rsidR="004845B7">
        <w:rPr>
          <w:rFonts w:hint="eastAsia"/>
          <w:color w:val="FF0000"/>
        </w:rPr>
        <w:t>任何</w:t>
      </w:r>
      <w:r w:rsidR="004845B7">
        <w:rPr>
          <w:color w:val="FF0000"/>
        </w:rPr>
        <w:t>格式的文件</w:t>
      </w:r>
      <w:r w:rsidR="004845B7">
        <w:rPr>
          <w:rFonts w:hint="eastAsia"/>
          <w:color w:val="FF0000"/>
        </w:rPr>
        <w:t>；</w:t>
      </w:r>
    </w:p>
    <w:p w14:paraId="2B7BD306" w14:textId="09F5355E" w:rsidR="00A8390E" w:rsidRDefault="007268F3" w:rsidP="005605E3">
      <w:pPr>
        <w:pStyle w:val="21"/>
        <w:spacing w:line="360" w:lineRule="auto"/>
        <w:ind w:left="426" w:firstLineChars="0" w:firstLine="0"/>
        <w:rPr>
          <w:color w:val="FF0000"/>
        </w:rPr>
      </w:pPr>
      <w:r>
        <w:rPr>
          <w:rFonts w:hint="eastAsia"/>
          <w:color w:val="FF0000"/>
        </w:rPr>
        <w:t>当</w:t>
      </w:r>
      <w:r>
        <w:rPr>
          <w:color w:val="FF0000"/>
        </w:rPr>
        <w:t>选择完文件后</w:t>
      </w:r>
      <w:r>
        <w:rPr>
          <w:rFonts w:hint="eastAsia"/>
          <w:color w:val="FF0000"/>
        </w:rPr>
        <w:t>，</w:t>
      </w:r>
      <w:r w:rsidR="00A8390E">
        <w:rPr>
          <w:rFonts w:hint="eastAsia"/>
          <w:color w:val="FF0000"/>
        </w:rPr>
        <w:t>选中</w:t>
      </w:r>
      <w:r w:rsidR="00A8390E">
        <w:rPr>
          <w:color w:val="FF0000"/>
        </w:rPr>
        <w:t>的文件会在</w:t>
      </w:r>
      <w:r w:rsidR="00A8390E">
        <w:rPr>
          <w:rFonts w:hint="eastAsia"/>
          <w:color w:val="FF0000"/>
        </w:rPr>
        <w:t>文本框</w:t>
      </w:r>
      <w:r w:rsidR="00A8390E">
        <w:rPr>
          <w:color w:val="FF0000"/>
        </w:rPr>
        <w:t>下方进行展示出，并且有上传的</w:t>
      </w:r>
      <w:r w:rsidR="00A8390E">
        <w:rPr>
          <w:rFonts w:hint="eastAsia"/>
          <w:color w:val="FF0000"/>
        </w:rPr>
        <w:t>进度条进行</w:t>
      </w:r>
      <w:r w:rsidR="00A8390E">
        <w:rPr>
          <w:color w:val="FF0000"/>
        </w:rPr>
        <w:t>上传</w:t>
      </w:r>
      <w:r w:rsidR="00A8390E">
        <w:rPr>
          <w:rFonts w:hint="eastAsia"/>
          <w:color w:val="FF0000"/>
        </w:rPr>
        <w:t>，</w:t>
      </w:r>
      <w:r w:rsidR="00A8390E">
        <w:rPr>
          <w:color w:val="FF0000"/>
        </w:rPr>
        <w:t>样式如图所示</w:t>
      </w:r>
      <w:r w:rsidR="00AC0945">
        <w:rPr>
          <w:rFonts w:hint="eastAsia"/>
          <w:color w:val="FF0000"/>
        </w:rPr>
        <w:t>，</w:t>
      </w:r>
      <w:r w:rsidR="00AC0945">
        <w:rPr>
          <w:color w:val="FF0000"/>
        </w:rPr>
        <w:t>展示出上传的</w:t>
      </w:r>
      <w:r w:rsidR="00AC0945">
        <w:rPr>
          <w:rFonts w:hint="eastAsia"/>
          <w:color w:val="FF0000"/>
        </w:rPr>
        <w:t>百分比</w:t>
      </w:r>
      <w:r w:rsidR="00AC0945">
        <w:rPr>
          <w:color w:val="FF0000"/>
        </w:rPr>
        <w:t>进度</w:t>
      </w:r>
      <w:r w:rsidR="00A8390E">
        <w:rPr>
          <w:color w:val="FF0000"/>
        </w:rPr>
        <w:t>：</w:t>
      </w:r>
    </w:p>
    <w:p w14:paraId="45F9540B" w14:textId="73AA89C5" w:rsidR="00A8390E" w:rsidRDefault="00A8390E" w:rsidP="005605E3">
      <w:pPr>
        <w:pStyle w:val="21"/>
        <w:spacing w:line="360" w:lineRule="auto"/>
        <w:ind w:left="426" w:firstLineChars="0" w:firstLine="0"/>
        <w:rPr>
          <w:color w:val="FF0000"/>
        </w:rPr>
      </w:pPr>
      <w:r>
        <w:rPr>
          <w:noProof/>
        </w:rPr>
        <w:drawing>
          <wp:inline distT="0" distB="0" distL="0" distR="0" wp14:anchorId="70744585" wp14:editId="0E1272CC">
            <wp:extent cx="5274310" cy="697865"/>
            <wp:effectExtent l="0" t="0" r="2540" b="698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697865"/>
                    </a:xfrm>
                    <a:prstGeom prst="rect">
                      <a:avLst/>
                    </a:prstGeom>
                  </pic:spPr>
                </pic:pic>
              </a:graphicData>
            </a:graphic>
          </wp:inline>
        </w:drawing>
      </w:r>
    </w:p>
    <w:p w14:paraId="1C8CADD6" w14:textId="0BA55317" w:rsidR="00A8390E" w:rsidRDefault="00A8390E" w:rsidP="005605E3">
      <w:pPr>
        <w:pStyle w:val="21"/>
        <w:spacing w:line="360" w:lineRule="auto"/>
        <w:ind w:left="426" w:firstLineChars="0" w:firstLine="0"/>
        <w:rPr>
          <w:color w:val="FF0000"/>
        </w:rPr>
      </w:pPr>
      <w:r>
        <w:rPr>
          <w:color w:val="FF0000"/>
        </w:rPr>
        <w:t>如果</w:t>
      </w:r>
      <w:r>
        <w:rPr>
          <w:rFonts w:hint="eastAsia"/>
          <w:color w:val="FF0000"/>
        </w:rPr>
        <w:t>文件</w:t>
      </w:r>
      <w:r>
        <w:rPr>
          <w:color w:val="FF0000"/>
        </w:rPr>
        <w:t>上传成功后，样式如下所示</w:t>
      </w:r>
      <w:r w:rsidR="00AC0945">
        <w:rPr>
          <w:rFonts w:hint="eastAsia"/>
          <w:color w:val="FF0000"/>
        </w:rPr>
        <w:t>，</w:t>
      </w:r>
      <w:r w:rsidR="00AC0945">
        <w:rPr>
          <w:color w:val="FF0000"/>
        </w:rPr>
        <w:t>进度展示</w:t>
      </w:r>
      <w:r w:rsidR="00AC0945">
        <w:rPr>
          <w:rFonts w:hint="eastAsia"/>
          <w:color w:val="FF0000"/>
        </w:rPr>
        <w:t>100</w:t>
      </w:r>
      <w:r w:rsidR="00AC0945">
        <w:rPr>
          <w:color w:val="FF0000"/>
        </w:rPr>
        <w:t>%</w:t>
      </w:r>
      <w:r w:rsidR="005F5BFD">
        <w:rPr>
          <w:rFonts w:hint="eastAsia"/>
          <w:color w:val="FF0000"/>
        </w:rPr>
        <w:t>，</w:t>
      </w:r>
      <w:r w:rsidR="005F5BFD">
        <w:rPr>
          <w:color w:val="FF0000"/>
        </w:rPr>
        <w:t>同时展示上传完成的</w:t>
      </w:r>
      <w:r w:rsidR="005F5BFD">
        <w:rPr>
          <w:color w:val="FF0000"/>
        </w:rPr>
        <w:t>icon</w:t>
      </w:r>
      <w:r w:rsidR="005F5BFD">
        <w:rPr>
          <w:color w:val="FF0000"/>
        </w:rPr>
        <w:t>，如</w:t>
      </w:r>
      <w:r w:rsidR="005F5BFD">
        <w:rPr>
          <w:noProof/>
        </w:rPr>
        <w:drawing>
          <wp:inline distT="0" distB="0" distL="0" distR="0" wp14:anchorId="607144AA" wp14:editId="74640725">
            <wp:extent cx="104762" cy="209524"/>
            <wp:effectExtent l="0" t="0" r="0" b="6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04762" cy="209524"/>
                    </a:xfrm>
                    <a:prstGeom prst="rect">
                      <a:avLst/>
                    </a:prstGeom>
                  </pic:spPr>
                </pic:pic>
              </a:graphicData>
            </a:graphic>
          </wp:inline>
        </w:drawing>
      </w:r>
      <w:r>
        <w:rPr>
          <w:color w:val="FF0000"/>
        </w:rPr>
        <w:t>：</w:t>
      </w:r>
    </w:p>
    <w:p w14:paraId="092B3C9F" w14:textId="5BF5A1AA" w:rsidR="007268F3" w:rsidRPr="004845B7" w:rsidRDefault="00A8390E" w:rsidP="005605E3">
      <w:pPr>
        <w:pStyle w:val="21"/>
        <w:spacing w:line="360" w:lineRule="auto"/>
        <w:ind w:left="426" w:firstLineChars="0" w:firstLine="0"/>
        <w:rPr>
          <w:color w:val="FF0000"/>
        </w:rPr>
      </w:pPr>
      <w:r>
        <w:rPr>
          <w:noProof/>
        </w:rPr>
        <w:drawing>
          <wp:inline distT="0" distB="0" distL="0" distR="0" wp14:anchorId="5F351BC9" wp14:editId="3FFB08C8">
            <wp:extent cx="5274310" cy="697865"/>
            <wp:effectExtent l="0" t="0" r="2540" b="698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697865"/>
                    </a:xfrm>
                    <a:prstGeom prst="rect">
                      <a:avLst/>
                    </a:prstGeom>
                  </pic:spPr>
                </pic:pic>
              </a:graphicData>
            </a:graphic>
          </wp:inline>
        </w:drawing>
      </w:r>
    </w:p>
    <w:p w14:paraId="033B86EE" w14:textId="1F0D1724" w:rsidR="00053CA9" w:rsidRDefault="00AC0945" w:rsidP="005605E3">
      <w:pPr>
        <w:pStyle w:val="21"/>
        <w:spacing w:line="360" w:lineRule="auto"/>
        <w:ind w:left="426" w:firstLineChars="0" w:firstLine="0"/>
        <w:rPr>
          <w:color w:val="FF0000"/>
        </w:rPr>
      </w:pPr>
      <w:r>
        <w:rPr>
          <w:rFonts w:hint="eastAsia"/>
          <w:color w:val="FF0000"/>
        </w:rPr>
        <w:t>【删除】：</w:t>
      </w:r>
      <w:r>
        <w:rPr>
          <w:color w:val="FF0000"/>
        </w:rPr>
        <w:t>点击，则</w:t>
      </w:r>
      <w:r>
        <w:rPr>
          <w:rFonts w:hint="eastAsia"/>
          <w:color w:val="FF0000"/>
        </w:rPr>
        <w:t>直接</w:t>
      </w:r>
      <w:r>
        <w:rPr>
          <w:color w:val="FF0000"/>
        </w:rPr>
        <w:t>删除该文件</w:t>
      </w:r>
      <w:r w:rsidR="00053CA9">
        <w:rPr>
          <w:rFonts w:hint="eastAsia"/>
          <w:color w:val="FF0000"/>
        </w:rPr>
        <w:t>。</w:t>
      </w:r>
    </w:p>
    <w:p w14:paraId="4193967E" w14:textId="0CBB29B4" w:rsidR="00EC3B2C" w:rsidRDefault="00EC3B2C" w:rsidP="005605E3">
      <w:pPr>
        <w:pStyle w:val="21"/>
        <w:spacing w:line="360" w:lineRule="auto"/>
        <w:ind w:left="426" w:firstLineChars="0" w:firstLine="0"/>
        <w:rPr>
          <w:color w:val="FF0000"/>
        </w:rPr>
      </w:pPr>
      <w:r>
        <w:rPr>
          <w:rFonts w:hint="eastAsia"/>
          <w:color w:val="FF0000"/>
        </w:rPr>
        <w:t>如果</w:t>
      </w:r>
      <w:r>
        <w:rPr>
          <w:color w:val="FF0000"/>
        </w:rPr>
        <w:t>文件</w:t>
      </w:r>
      <w:r>
        <w:rPr>
          <w:rFonts w:hint="eastAsia"/>
          <w:color w:val="FF0000"/>
        </w:rPr>
        <w:t>上传</w:t>
      </w:r>
      <w:r>
        <w:rPr>
          <w:color w:val="FF0000"/>
        </w:rPr>
        <w:t>失败后，样式如下图所示</w:t>
      </w:r>
      <w:r>
        <w:rPr>
          <w:rFonts w:hint="eastAsia"/>
          <w:color w:val="FF0000"/>
        </w:rPr>
        <w:t>，</w:t>
      </w:r>
      <w:r>
        <w:rPr>
          <w:color w:val="FF0000"/>
        </w:rPr>
        <w:t>展示出已上传的进度，</w:t>
      </w:r>
      <w:r>
        <w:rPr>
          <w:rFonts w:hint="eastAsia"/>
          <w:color w:val="FF0000"/>
        </w:rPr>
        <w:t>同时</w:t>
      </w:r>
      <w:r>
        <w:rPr>
          <w:color w:val="FF0000"/>
        </w:rPr>
        <w:t>展示上传失败的</w:t>
      </w:r>
      <w:r>
        <w:rPr>
          <w:color w:val="FF0000"/>
        </w:rPr>
        <w:t>icon</w:t>
      </w:r>
      <w:r>
        <w:rPr>
          <w:color w:val="FF0000"/>
        </w:rPr>
        <w:t>，如</w:t>
      </w:r>
      <w:r>
        <w:rPr>
          <w:noProof/>
        </w:rPr>
        <w:drawing>
          <wp:inline distT="0" distB="0" distL="0" distR="0" wp14:anchorId="1D4C3440" wp14:editId="0F7D4283">
            <wp:extent cx="238095" cy="209524"/>
            <wp:effectExtent l="0" t="0" r="0"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8095" cy="209524"/>
                    </a:xfrm>
                    <a:prstGeom prst="rect">
                      <a:avLst/>
                    </a:prstGeom>
                  </pic:spPr>
                </pic:pic>
              </a:graphicData>
            </a:graphic>
          </wp:inline>
        </w:drawing>
      </w:r>
      <w:r>
        <w:rPr>
          <w:rFonts w:hint="eastAsia"/>
          <w:color w:val="FF0000"/>
        </w:rPr>
        <w:t>，</w:t>
      </w:r>
      <w:r>
        <w:rPr>
          <w:color w:val="FF0000"/>
        </w:rPr>
        <w:t>均用红色</w:t>
      </w:r>
      <w:r>
        <w:rPr>
          <w:rFonts w:hint="eastAsia"/>
          <w:color w:val="FF0000"/>
        </w:rPr>
        <w:t>进行</w:t>
      </w:r>
      <w:r>
        <w:rPr>
          <w:color w:val="FF0000"/>
        </w:rPr>
        <w:t>提醒用户</w:t>
      </w:r>
      <w:r>
        <w:rPr>
          <w:rFonts w:hint="eastAsia"/>
          <w:color w:val="FF0000"/>
        </w:rPr>
        <w:t>上传</w:t>
      </w:r>
      <w:r>
        <w:rPr>
          <w:color w:val="FF0000"/>
        </w:rPr>
        <w:t>失败：</w:t>
      </w:r>
    </w:p>
    <w:p w14:paraId="2595B7F4" w14:textId="5C277A7F" w:rsidR="00EC3B2C" w:rsidRPr="00EC3B2C" w:rsidRDefault="00EC3B2C" w:rsidP="005605E3">
      <w:pPr>
        <w:pStyle w:val="21"/>
        <w:spacing w:line="360" w:lineRule="auto"/>
        <w:ind w:left="426" w:firstLineChars="0" w:firstLine="0"/>
        <w:rPr>
          <w:color w:val="FF0000"/>
        </w:rPr>
      </w:pPr>
      <w:r>
        <w:rPr>
          <w:noProof/>
        </w:rPr>
        <w:drawing>
          <wp:inline distT="0" distB="0" distL="0" distR="0" wp14:anchorId="7193492E" wp14:editId="41BFD31E">
            <wp:extent cx="5274310" cy="697865"/>
            <wp:effectExtent l="0" t="0" r="2540" b="698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697865"/>
                    </a:xfrm>
                    <a:prstGeom prst="rect">
                      <a:avLst/>
                    </a:prstGeom>
                  </pic:spPr>
                </pic:pic>
              </a:graphicData>
            </a:graphic>
          </wp:inline>
        </w:drawing>
      </w:r>
    </w:p>
    <w:p w14:paraId="78CA643F" w14:textId="77777777" w:rsidR="00C313EF" w:rsidRDefault="009A1958" w:rsidP="005605E3">
      <w:pPr>
        <w:pStyle w:val="21"/>
        <w:numPr>
          <w:ilvl w:val="0"/>
          <w:numId w:val="55"/>
        </w:numPr>
        <w:spacing w:line="360" w:lineRule="auto"/>
        <w:ind w:firstLineChars="0"/>
        <w:rPr>
          <w:color w:val="FF0000"/>
        </w:rPr>
      </w:pPr>
      <w:r>
        <w:rPr>
          <w:rFonts w:hint="eastAsia"/>
          <w:color w:val="FF0000"/>
        </w:rPr>
        <w:t>当</w:t>
      </w:r>
      <w:r>
        <w:rPr>
          <w:color w:val="FF0000"/>
        </w:rPr>
        <w:t>选择</w:t>
      </w:r>
      <w:r>
        <w:rPr>
          <w:rFonts w:hint="eastAsia"/>
          <w:color w:val="FF0000"/>
        </w:rPr>
        <w:t>“超链接形式”为“链接到”，</w:t>
      </w:r>
      <w:r>
        <w:rPr>
          <w:color w:val="FF0000"/>
        </w:rPr>
        <w:t>那么</w:t>
      </w:r>
      <w:r>
        <w:rPr>
          <w:rFonts w:hint="eastAsia"/>
          <w:color w:val="FF0000"/>
        </w:rPr>
        <w:t>“超链接</w:t>
      </w:r>
      <w:r>
        <w:rPr>
          <w:color w:val="FF0000"/>
        </w:rPr>
        <w:t>形式</w:t>
      </w:r>
      <w:r>
        <w:rPr>
          <w:rFonts w:hint="eastAsia"/>
          <w:color w:val="FF0000"/>
        </w:rPr>
        <w:t>”字段</w:t>
      </w:r>
      <w:r>
        <w:rPr>
          <w:color w:val="FF0000"/>
        </w:rPr>
        <w:t>下方</w:t>
      </w:r>
      <w:r>
        <w:rPr>
          <w:rFonts w:hint="eastAsia"/>
          <w:color w:val="FF0000"/>
        </w:rPr>
        <w:t>展示如下图</w:t>
      </w:r>
      <w:r>
        <w:rPr>
          <w:color w:val="FF0000"/>
        </w:rPr>
        <w:t>所示</w:t>
      </w:r>
      <w:r>
        <w:rPr>
          <w:rFonts w:hint="eastAsia"/>
          <w:color w:val="FF0000"/>
        </w:rPr>
        <w:t>：</w:t>
      </w:r>
      <w:r w:rsidR="005F68DA">
        <w:rPr>
          <w:noProof/>
        </w:rPr>
        <w:drawing>
          <wp:inline distT="0" distB="0" distL="0" distR="0" wp14:anchorId="4F774AE5" wp14:editId="55773589">
            <wp:extent cx="4629150" cy="477628"/>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98342" cy="495085"/>
                    </a:xfrm>
                    <a:prstGeom prst="rect">
                      <a:avLst/>
                    </a:prstGeom>
                  </pic:spPr>
                </pic:pic>
              </a:graphicData>
            </a:graphic>
          </wp:inline>
        </w:drawing>
      </w:r>
      <w:r w:rsidR="005F68DA">
        <w:rPr>
          <w:rFonts w:hint="eastAsia"/>
          <w:color w:val="FF0000"/>
        </w:rPr>
        <w:t>。</w:t>
      </w:r>
    </w:p>
    <w:p w14:paraId="22D7166B" w14:textId="306DD315" w:rsidR="00C313EF" w:rsidRDefault="00C313EF" w:rsidP="005605E3">
      <w:pPr>
        <w:pStyle w:val="21"/>
        <w:spacing w:line="360" w:lineRule="auto"/>
        <w:ind w:left="420" w:firstLineChars="0" w:firstLine="0"/>
        <w:rPr>
          <w:color w:val="FF0000"/>
        </w:rPr>
      </w:pPr>
      <w:r>
        <w:rPr>
          <w:rFonts w:hint="eastAsia"/>
          <w:color w:val="FF0000"/>
        </w:rPr>
        <w:t>字段</w:t>
      </w:r>
      <w:r>
        <w:rPr>
          <w:color w:val="FF0000"/>
        </w:rPr>
        <w:t>名称：</w:t>
      </w:r>
      <w:r>
        <w:rPr>
          <w:rFonts w:hint="eastAsia"/>
          <w:color w:val="00B050"/>
        </w:rPr>
        <w:t>链接</w:t>
      </w:r>
      <w:r>
        <w:rPr>
          <w:color w:val="00B050"/>
        </w:rPr>
        <w:t>到</w:t>
      </w:r>
    </w:p>
    <w:p w14:paraId="741C2D43" w14:textId="0774B1D6" w:rsidR="009A1958" w:rsidRDefault="005F68DA" w:rsidP="005605E3">
      <w:pPr>
        <w:pStyle w:val="21"/>
        <w:spacing w:line="360" w:lineRule="auto"/>
        <w:ind w:left="420" w:firstLineChars="0" w:firstLine="0"/>
        <w:rPr>
          <w:color w:val="FF0000"/>
        </w:rPr>
      </w:pPr>
      <w:r>
        <w:rPr>
          <w:rFonts w:hint="eastAsia"/>
          <w:color w:val="FF0000"/>
        </w:rPr>
        <w:lastRenderedPageBreak/>
        <w:t>单行</w:t>
      </w:r>
      <w:r>
        <w:rPr>
          <w:color w:val="FF0000"/>
        </w:rPr>
        <w:t>文本框文案描述：</w:t>
      </w:r>
      <w:r>
        <w:rPr>
          <w:rFonts w:hint="eastAsia"/>
          <w:color w:val="FF0000"/>
        </w:rPr>
        <w:t xml:space="preserve"> </w:t>
      </w:r>
      <w:r w:rsidRPr="007E3CF8">
        <w:rPr>
          <w:rFonts w:hint="eastAsia"/>
          <w:color w:val="00B050"/>
        </w:rPr>
        <w:t>请输入链接到的链接地址</w:t>
      </w:r>
      <w:r w:rsidRPr="007E3CF8">
        <w:rPr>
          <w:rFonts w:hint="eastAsia"/>
          <w:color w:val="00B050"/>
        </w:rPr>
        <w:t>...</w:t>
      </w:r>
    </w:p>
    <w:p w14:paraId="1E65E0F8" w14:textId="23E30D7E" w:rsidR="00EC0D89" w:rsidRPr="008069C5" w:rsidRDefault="00AF1E71" w:rsidP="005605E3">
      <w:pPr>
        <w:pStyle w:val="21"/>
        <w:spacing w:line="360" w:lineRule="auto"/>
        <w:ind w:left="420" w:firstLineChars="0" w:firstLine="0"/>
        <w:rPr>
          <w:color w:val="FF0000"/>
        </w:rPr>
      </w:pPr>
      <w:r>
        <w:rPr>
          <w:rFonts w:hint="eastAsia"/>
          <w:color w:val="FF0000"/>
        </w:rPr>
        <w:t>单行文本框规则</w:t>
      </w:r>
      <w:r>
        <w:rPr>
          <w:color w:val="FF0000"/>
        </w:rPr>
        <w:t>：当显示时为必录项</w:t>
      </w:r>
      <w:r w:rsidR="00E60018">
        <w:rPr>
          <w:rFonts w:hint="eastAsia"/>
          <w:color w:val="FF0000"/>
        </w:rPr>
        <w:t>，</w:t>
      </w:r>
      <w:r w:rsidR="00E60018" w:rsidRPr="00E60018">
        <w:rPr>
          <w:rFonts w:hint="eastAsia"/>
          <w:color w:val="FF0000"/>
        </w:rPr>
        <w:t>同现有</w:t>
      </w:r>
      <w:r w:rsidR="00E60018" w:rsidRPr="00E60018">
        <w:rPr>
          <w:color w:val="FF0000"/>
        </w:rPr>
        <w:t>后台管理系统的录入</w:t>
      </w:r>
      <w:r w:rsidR="00E60018" w:rsidRPr="00E60018">
        <w:rPr>
          <w:rFonts w:hint="eastAsia"/>
          <w:color w:val="FF0000"/>
        </w:rPr>
        <w:t>网址</w:t>
      </w:r>
      <w:r w:rsidR="00E60018" w:rsidRPr="00E60018">
        <w:rPr>
          <w:color w:val="FF0000"/>
        </w:rPr>
        <w:t>的校验规则相同</w:t>
      </w:r>
      <w:r w:rsidR="00E60018" w:rsidRPr="00E60018">
        <w:rPr>
          <w:rFonts w:hint="eastAsia"/>
          <w:color w:val="FF0000"/>
        </w:rPr>
        <w:t>，</w:t>
      </w:r>
      <w:r w:rsidR="00E60018" w:rsidRPr="00E60018">
        <w:rPr>
          <w:color w:val="FF0000"/>
        </w:rPr>
        <w:t>此处不再描述；</w:t>
      </w:r>
    </w:p>
    <w:p w14:paraId="0ADB14B1" w14:textId="77777777" w:rsidR="00921DF4" w:rsidRDefault="00921DF4" w:rsidP="005605E3">
      <w:pPr>
        <w:pStyle w:val="3"/>
        <w:numPr>
          <w:ilvl w:val="2"/>
          <w:numId w:val="6"/>
        </w:numPr>
        <w:tabs>
          <w:tab w:val="clear" w:pos="425"/>
          <w:tab w:val="clear" w:pos="709"/>
          <w:tab w:val="left" w:pos="0"/>
        </w:tabs>
        <w:spacing w:line="360" w:lineRule="auto"/>
        <w:ind w:left="567"/>
      </w:pPr>
      <w:bookmarkStart w:id="330" w:name="_Toc522191567"/>
      <w:r>
        <w:rPr>
          <w:rFonts w:hint="eastAsia"/>
        </w:rPr>
        <w:t>数据</w:t>
      </w:r>
      <w:r>
        <w:t>输入输出</w:t>
      </w:r>
      <w:bookmarkEnd w:id="330"/>
    </w:p>
    <w:p w14:paraId="220E19E7" w14:textId="7F6833BA" w:rsidR="00F77488" w:rsidRDefault="00F77488" w:rsidP="005605E3">
      <w:pPr>
        <w:pStyle w:val="21"/>
        <w:numPr>
          <w:ilvl w:val="0"/>
          <w:numId w:val="33"/>
        </w:numPr>
        <w:spacing w:line="360" w:lineRule="auto"/>
        <w:ind w:left="0" w:firstLineChars="0" w:firstLine="0"/>
        <w:rPr>
          <w:rFonts w:hAnsi="宋体"/>
          <w:color w:val="000000"/>
          <w:sz w:val="24"/>
          <w:szCs w:val="24"/>
        </w:rPr>
      </w:pPr>
      <w:r>
        <w:rPr>
          <w:rFonts w:hAnsi="宋体" w:hint="eastAsia"/>
          <w:color w:val="000000"/>
          <w:sz w:val="24"/>
          <w:szCs w:val="24"/>
        </w:rPr>
        <w:t>“查询页面”</w:t>
      </w:r>
      <w:r>
        <w:rPr>
          <w:rFonts w:hAnsi="宋体"/>
          <w:color w:val="000000"/>
          <w:sz w:val="24"/>
          <w:szCs w:val="24"/>
        </w:rPr>
        <w:t>数据</w:t>
      </w:r>
      <w:r>
        <w:rPr>
          <w:rFonts w:hAnsi="宋体" w:hint="eastAsia"/>
          <w:color w:val="000000"/>
          <w:sz w:val="24"/>
          <w:szCs w:val="24"/>
        </w:rPr>
        <w:t>输入</w:t>
      </w:r>
      <w:r>
        <w:rPr>
          <w:rFonts w:hAnsi="宋体"/>
          <w:color w:val="000000"/>
          <w:sz w:val="24"/>
          <w:szCs w:val="24"/>
        </w:rPr>
        <w:t>输出项</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9"/>
        <w:gridCol w:w="1701"/>
        <w:gridCol w:w="6095"/>
      </w:tblGrid>
      <w:tr w:rsidR="00F77488" w14:paraId="554B04CA" w14:textId="77777777" w:rsidTr="00811FA3">
        <w:tc>
          <w:tcPr>
            <w:tcW w:w="675" w:type="dxa"/>
          </w:tcPr>
          <w:p w14:paraId="120466D9" w14:textId="77777777" w:rsidR="00F77488" w:rsidRDefault="00F77488" w:rsidP="005605E3">
            <w:pPr>
              <w:spacing w:line="360" w:lineRule="auto"/>
            </w:pPr>
            <w:r>
              <w:rPr>
                <w:rFonts w:hint="eastAsia"/>
              </w:rPr>
              <w:t>序号</w:t>
            </w:r>
          </w:p>
        </w:tc>
        <w:tc>
          <w:tcPr>
            <w:tcW w:w="1730" w:type="dxa"/>
            <w:gridSpan w:val="2"/>
          </w:tcPr>
          <w:p w14:paraId="4DEA4196" w14:textId="77777777" w:rsidR="00F77488" w:rsidRDefault="00F77488" w:rsidP="005605E3">
            <w:pPr>
              <w:spacing w:line="360" w:lineRule="auto"/>
            </w:pPr>
            <w:r>
              <w:rPr>
                <w:rFonts w:hint="eastAsia"/>
              </w:rPr>
              <w:t>字段</w:t>
            </w:r>
          </w:p>
        </w:tc>
        <w:tc>
          <w:tcPr>
            <w:tcW w:w="6095" w:type="dxa"/>
          </w:tcPr>
          <w:p w14:paraId="2EE2FE85" w14:textId="77777777" w:rsidR="00F77488" w:rsidRDefault="00F77488" w:rsidP="005605E3">
            <w:pPr>
              <w:spacing w:line="360" w:lineRule="auto"/>
            </w:pPr>
            <w:r>
              <w:rPr>
                <w:rFonts w:hint="eastAsia"/>
              </w:rPr>
              <w:t>规则</w:t>
            </w:r>
          </w:p>
        </w:tc>
      </w:tr>
      <w:tr w:rsidR="00F77488" w14:paraId="36AC7DF3" w14:textId="77777777" w:rsidTr="00811FA3">
        <w:tc>
          <w:tcPr>
            <w:tcW w:w="8500" w:type="dxa"/>
            <w:gridSpan w:val="4"/>
            <w:shd w:val="clear" w:color="auto" w:fill="FBE4D5" w:themeFill="accent2" w:themeFillTint="33"/>
          </w:tcPr>
          <w:p w14:paraId="3A03965F" w14:textId="6AC5C29F" w:rsidR="00F77488" w:rsidRDefault="00F77488" w:rsidP="005605E3">
            <w:pPr>
              <w:spacing w:line="360" w:lineRule="auto"/>
            </w:pPr>
            <w:r>
              <w:rPr>
                <w:rFonts w:hint="eastAsia"/>
              </w:rPr>
              <w:t>查询条件</w:t>
            </w:r>
          </w:p>
        </w:tc>
      </w:tr>
      <w:tr w:rsidR="00811FA3" w14:paraId="1D4E16D9" w14:textId="77777777" w:rsidTr="00811FA3">
        <w:tc>
          <w:tcPr>
            <w:tcW w:w="704" w:type="dxa"/>
            <w:gridSpan w:val="2"/>
          </w:tcPr>
          <w:p w14:paraId="1268990A" w14:textId="77777777" w:rsidR="00811FA3" w:rsidRPr="00355E1D" w:rsidRDefault="00811FA3" w:rsidP="005605E3">
            <w:pPr>
              <w:pStyle w:val="ae"/>
              <w:numPr>
                <w:ilvl w:val="0"/>
                <w:numId w:val="34"/>
              </w:numPr>
              <w:spacing w:line="360" w:lineRule="auto"/>
              <w:ind w:firstLineChars="0"/>
            </w:pPr>
          </w:p>
        </w:tc>
        <w:tc>
          <w:tcPr>
            <w:tcW w:w="1701" w:type="dxa"/>
          </w:tcPr>
          <w:p w14:paraId="51C3CC3B" w14:textId="64D55DC4" w:rsidR="00811FA3" w:rsidRPr="00601CC9" w:rsidRDefault="00811FA3" w:rsidP="005605E3">
            <w:pPr>
              <w:spacing w:line="360" w:lineRule="auto"/>
            </w:pPr>
            <w:r w:rsidRPr="00601CC9">
              <w:rPr>
                <w:rFonts w:hint="eastAsia"/>
              </w:rPr>
              <w:t>产品名称</w:t>
            </w:r>
          </w:p>
        </w:tc>
        <w:tc>
          <w:tcPr>
            <w:tcW w:w="6095" w:type="dxa"/>
          </w:tcPr>
          <w:p w14:paraId="430F6908" w14:textId="77777777" w:rsidR="00811FA3" w:rsidRDefault="000A1C3F" w:rsidP="005605E3">
            <w:pPr>
              <w:spacing w:line="360" w:lineRule="auto"/>
            </w:pPr>
            <w:r>
              <w:rPr>
                <w:rFonts w:hint="eastAsia"/>
              </w:rPr>
              <w:t>单行文本框</w:t>
            </w:r>
            <w:r>
              <w:t>，手动录入，非录入项，</w:t>
            </w:r>
            <w:r>
              <w:rPr>
                <w:rFonts w:hint="eastAsia"/>
              </w:rPr>
              <w:t>默认值</w:t>
            </w:r>
            <w:r>
              <w:t>：</w:t>
            </w:r>
            <w:r w:rsidRPr="000A1C3F">
              <w:rPr>
                <w:rFonts w:hint="eastAsia"/>
              </w:rPr>
              <w:t>请输入要查询的产品名称</w:t>
            </w:r>
          </w:p>
          <w:p w14:paraId="5F7EC4BB" w14:textId="413D2C0D" w:rsidR="000A1C3F" w:rsidRPr="0045313C" w:rsidRDefault="000A1C3F" w:rsidP="005605E3">
            <w:pPr>
              <w:spacing w:line="360" w:lineRule="auto"/>
            </w:pPr>
            <w:r>
              <w:rPr>
                <w:rFonts w:hint="eastAsia"/>
              </w:rPr>
              <w:t>可</w:t>
            </w:r>
            <w:r>
              <w:t>录入任意字符，</w:t>
            </w:r>
            <w:r>
              <w:rPr>
                <w:rFonts w:hint="eastAsia"/>
              </w:rPr>
              <w:t>无</w:t>
            </w:r>
            <w:r>
              <w:t>长度校验</w:t>
            </w:r>
          </w:p>
        </w:tc>
      </w:tr>
      <w:tr w:rsidR="00811FA3" w14:paraId="72899B79" w14:textId="77777777" w:rsidTr="00811FA3">
        <w:tc>
          <w:tcPr>
            <w:tcW w:w="704" w:type="dxa"/>
            <w:gridSpan w:val="2"/>
          </w:tcPr>
          <w:p w14:paraId="57CF3F4C" w14:textId="77777777" w:rsidR="00811FA3" w:rsidRPr="00355E1D" w:rsidRDefault="00811FA3" w:rsidP="005605E3">
            <w:pPr>
              <w:pStyle w:val="ae"/>
              <w:numPr>
                <w:ilvl w:val="0"/>
                <w:numId w:val="34"/>
              </w:numPr>
              <w:spacing w:line="360" w:lineRule="auto"/>
              <w:ind w:firstLineChars="0"/>
            </w:pPr>
          </w:p>
        </w:tc>
        <w:tc>
          <w:tcPr>
            <w:tcW w:w="1701" w:type="dxa"/>
          </w:tcPr>
          <w:p w14:paraId="44BC36DA" w14:textId="687B0975" w:rsidR="00811FA3" w:rsidRPr="00601CC9" w:rsidRDefault="00811FA3" w:rsidP="005605E3">
            <w:pPr>
              <w:spacing w:line="360" w:lineRule="auto"/>
            </w:pPr>
            <w:r w:rsidRPr="00601CC9">
              <w:rPr>
                <w:rFonts w:hint="eastAsia"/>
              </w:rPr>
              <w:t>产品代码</w:t>
            </w:r>
          </w:p>
        </w:tc>
        <w:tc>
          <w:tcPr>
            <w:tcW w:w="6095" w:type="dxa"/>
          </w:tcPr>
          <w:p w14:paraId="2A1934E1" w14:textId="77777777" w:rsidR="00811FA3" w:rsidRDefault="000A1C3F" w:rsidP="005605E3">
            <w:pPr>
              <w:spacing w:line="360" w:lineRule="auto"/>
            </w:pPr>
            <w:r>
              <w:rPr>
                <w:rFonts w:hint="eastAsia"/>
              </w:rPr>
              <w:t>单行文本框</w:t>
            </w:r>
            <w:r>
              <w:t>，手动录入，非录入项，</w:t>
            </w:r>
            <w:r>
              <w:rPr>
                <w:rFonts w:hint="eastAsia"/>
              </w:rPr>
              <w:t>默认值</w:t>
            </w:r>
            <w:r>
              <w:t>：</w:t>
            </w:r>
            <w:r w:rsidRPr="000A1C3F">
              <w:rPr>
                <w:rFonts w:hint="eastAsia"/>
              </w:rPr>
              <w:t>请输入要查询的产</w:t>
            </w:r>
            <w:r>
              <w:rPr>
                <w:rFonts w:hint="eastAsia"/>
              </w:rPr>
              <w:t>品代码</w:t>
            </w:r>
          </w:p>
          <w:p w14:paraId="039126C9" w14:textId="0926BA5F" w:rsidR="000A1C3F" w:rsidRPr="000A1C3F" w:rsidRDefault="000A1C3F" w:rsidP="005605E3">
            <w:pPr>
              <w:spacing w:line="360" w:lineRule="auto"/>
            </w:pPr>
            <w:r>
              <w:rPr>
                <w:rFonts w:hint="eastAsia"/>
              </w:rPr>
              <w:t>可</w:t>
            </w:r>
            <w:r>
              <w:t>录入任意字符，</w:t>
            </w:r>
            <w:r>
              <w:rPr>
                <w:rFonts w:hint="eastAsia"/>
              </w:rPr>
              <w:t>无</w:t>
            </w:r>
            <w:r>
              <w:t>长度校验</w:t>
            </w:r>
          </w:p>
        </w:tc>
      </w:tr>
      <w:tr w:rsidR="00811FA3" w14:paraId="6BD17B8C" w14:textId="77777777" w:rsidTr="00811FA3">
        <w:tc>
          <w:tcPr>
            <w:tcW w:w="704" w:type="dxa"/>
            <w:gridSpan w:val="2"/>
          </w:tcPr>
          <w:p w14:paraId="241E627A" w14:textId="77777777" w:rsidR="00811FA3" w:rsidRPr="00355E1D" w:rsidRDefault="00811FA3" w:rsidP="005605E3">
            <w:pPr>
              <w:pStyle w:val="ae"/>
              <w:numPr>
                <w:ilvl w:val="0"/>
                <w:numId w:val="34"/>
              </w:numPr>
              <w:spacing w:line="360" w:lineRule="auto"/>
              <w:ind w:firstLineChars="0"/>
            </w:pPr>
          </w:p>
        </w:tc>
        <w:tc>
          <w:tcPr>
            <w:tcW w:w="1701" w:type="dxa"/>
          </w:tcPr>
          <w:p w14:paraId="3CB49CFD" w14:textId="5326C4DD" w:rsidR="00811FA3" w:rsidRPr="00601CC9" w:rsidRDefault="00811FA3" w:rsidP="005605E3">
            <w:pPr>
              <w:spacing w:line="360" w:lineRule="auto"/>
            </w:pPr>
            <w:r w:rsidRPr="00601CC9">
              <w:rPr>
                <w:rFonts w:hint="eastAsia"/>
              </w:rPr>
              <w:t>状态</w:t>
            </w:r>
          </w:p>
        </w:tc>
        <w:tc>
          <w:tcPr>
            <w:tcW w:w="6095" w:type="dxa"/>
          </w:tcPr>
          <w:p w14:paraId="3C996517" w14:textId="3F15B9A5" w:rsidR="00811FA3" w:rsidRDefault="0045313C" w:rsidP="005605E3">
            <w:pPr>
              <w:spacing w:line="360" w:lineRule="auto"/>
            </w:pPr>
            <w:r w:rsidRPr="0045313C">
              <w:rPr>
                <w:rFonts w:hint="eastAsia"/>
              </w:rPr>
              <w:t>下拉</w:t>
            </w:r>
            <w:r w:rsidRPr="0045313C">
              <w:t>列表</w:t>
            </w:r>
            <w:r>
              <w:rPr>
                <w:rFonts w:hint="eastAsia"/>
              </w:rPr>
              <w:t>，</w:t>
            </w:r>
            <w:r>
              <w:t>手动选择，非必选项</w:t>
            </w:r>
            <w:r>
              <w:rPr>
                <w:rFonts w:hint="eastAsia"/>
              </w:rPr>
              <w:t>，</w:t>
            </w:r>
            <w:r>
              <w:t>单选</w:t>
            </w:r>
            <w:r w:rsidR="00A22036">
              <w:rPr>
                <w:rFonts w:hint="eastAsia"/>
              </w:rPr>
              <w:t>，</w:t>
            </w:r>
            <w:r w:rsidR="00A22036">
              <w:t>默认值：请选择</w:t>
            </w:r>
          </w:p>
          <w:p w14:paraId="1D2FD7FE" w14:textId="77777777" w:rsidR="0045313C" w:rsidRDefault="0045313C" w:rsidP="005605E3">
            <w:pPr>
              <w:spacing w:line="360" w:lineRule="auto"/>
            </w:pPr>
            <w:r>
              <w:rPr>
                <w:rFonts w:hint="eastAsia"/>
              </w:rPr>
              <w:t>下拉</w:t>
            </w:r>
            <w:r>
              <w:t>列表值：</w:t>
            </w:r>
          </w:p>
          <w:p w14:paraId="77F7785D" w14:textId="6EC9EDEE" w:rsidR="0045313C" w:rsidRPr="0045313C" w:rsidRDefault="00CF46CD" w:rsidP="005605E3">
            <w:pPr>
              <w:spacing w:line="360" w:lineRule="auto"/>
            </w:pPr>
            <w:r>
              <w:rPr>
                <w:rFonts w:hint="eastAsia"/>
              </w:rPr>
              <w:t>已保存、已发布已上架、已发布未上架、已下架</w:t>
            </w:r>
          </w:p>
        </w:tc>
      </w:tr>
      <w:tr w:rsidR="00811FA3" w14:paraId="37C6F2A9" w14:textId="77777777" w:rsidTr="00811FA3">
        <w:tc>
          <w:tcPr>
            <w:tcW w:w="704" w:type="dxa"/>
            <w:gridSpan w:val="2"/>
          </w:tcPr>
          <w:p w14:paraId="6A78D3BB" w14:textId="77777777" w:rsidR="00811FA3" w:rsidRPr="00355E1D" w:rsidRDefault="00811FA3" w:rsidP="005605E3">
            <w:pPr>
              <w:pStyle w:val="ae"/>
              <w:numPr>
                <w:ilvl w:val="0"/>
                <w:numId w:val="34"/>
              </w:numPr>
              <w:spacing w:line="360" w:lineRule="auto"/>
              <w:ind w:firstLineChars="0"/>
            </w:pPr>
          </w:p>
        </w:tc>
        <w:tc>
          <w:tcPr>
            <w:tcW w:w="1701" w:type="dxa"/>
          </w:tcPr>
          <w:p w14:paraId="385F9DDA" w14:textId="2C7D4128" w:rsidR="00811FA3" w:rsidRPr="00601CC9" w:rsidRDefault="00811FA3" w:rsidP="005605E3">
            <w:pPr>
              <w:spacing w:line="360" w:lineRule="auto"/>
            </w:pPr>
            <w:r w:rsidRPr="00601CC9">
              <w:rPr>
                <w:rFonts w:hint="eastAsia"/>
              </w:rPr>
              <w:t>销售时间</w:t>
            </w:r>
          </w:p>
        </w:tc>
        <w:tc>
          <w:tcPr>
            <w:tcW w:w="6095" w:type="dxa"/>
          </w:tcPr>
          <w:p w14:paraId="0231D2D5" w14:textId="7550ECCD" w:rsidR="00D65428" w:rsidRDefault="00D65428" w:rsidP="005605E3">
            <w:pPr>
              <w:spacing w:line="360" w:lineRule="auto"/>
            </w:pPr>
            <w:r>
              <w:rPr>
                <w:rFonts w:hint="eastAsia"/>
              </w:rPr>
              <w:t>手动录入</w:t>
            </w:r>
            <w:r>
              <w:t>，</w:t>
            </w:r>
            <w:r>
              <w:rPr>
                <w:rFonts w:hint="eastAsia"/>
              </w:rPr>
              <w:t>日历</w:t>
            </w:r>
            <w:r>
              <w:t>时间控件，可选择到秒</w:t>
            </w:r>
            <w:r w:rsidR="005C7C6F">
              <w:rPr>
                <w:rFonts w:hint="eastAsia"/>
              </w:rPr>
              <w:t>，</w:t>
            </w:r>
            <w:r w:rsidR="005C7C6F">
              <w:t>时间</w:t>
            </w:r>
            <w:r w:rsidR="005C7C6F">
              <w:rPr>
                <w:rFonts w:hint="eastAsia"/>
              </w:rPr>
              <w:t>/</w:t>
            </w:r>
            <w:r w:rsidR="005C7C6F">
              <w:rPr>
                <w:rFonts w:hint="eastAsia"/>
              </w:rPr>
              <w:t>时间段</w:t>
            </w:r>
            <w:r w:rsidR="005C7C6F">
              <w:t>的选择</w:t>
            </w:r>
            <w:r w:rsidR="0045313C">
              <w:rPr>
                <w:rFonts w:hint="eastAsia"/>
              </w:rPr>
              <w:t>，</w:t>
            </w:r>
            <w:r w:rsidR="0045313C">
              <w:t>非必选项</w:t>
            </w:r>
          </w:p>
          <w:p w14:paraId="3F7FB42D" w14:textId="47F919F9" w:rsidR="00A22036" w:rsidRDefault="00A22036" w:rsidP="005605E3">
            <w:pPr>
              <w:spacing w:line="360" w:lineRule="auto"/>
            </w:pPr>
            <w:r>
              <w:rPr>
                <w:rFonts w:hint="eastAsia"/>
              </w:rPr>
              <w:t>默认值：</w:t>
            </w:r>
          </w:p>
          <w:p w14:paraId="3A663FBF" w14:textId="2B0DB961" w:rsidR="00A22036" w:rsidRDefault="00A22036" w:rsidP="005605E3">
            <w:pPr>
              <w:spacing w:line="360" w:lineRule="auto"/>
            </w:pPr>
            <w:r>
              <w:rPr>
                <w:rFonts w:hint="eastAsia"/>
              </w:rPr>
              <w:t>请选择开始</w:t>
            </w:r>
            <w:r>
              <w:t>时间</w:t>
            </w:r>
          </w:p>
          <w:p w14:paraId="488D7BE7" w14:textId="502707D3" w:rsidR="00A22036" w:rsidRPr="00A22036" w:rsidRDefault="00A22036" w:rsidP="005605E3">
            <w:pPr>
              <w:spacing w:line="360" w:lineRule="auto"/>
            </w:pPr>
            <w:r>
              <w:rPr>
                <w:rFonts w:hint="eastAsia"/>
              </w:rPr>
              <w:t>请选择</w:t>
            </w:r>
            <w:r>
              <w:t>结束时间</w:t>
            </w:r>
          </w:p>
          <w:p w14:paraId="53DC0464" w14:textId="591791FC" w:rsidR="005C7C6F" w:rsidRPr="00E37A12" w:rsidRDefault="005C7C6F" w:rsidP="005605E3">
            <w:pPr>
              <w:numPr>
                <w:ilvl w:val="0"/>
                <w:numId w:val="38"/>
              </w:numPr>
              <w:spacing w:line="360" w:lineRule="auto"/>
              <w:ind w:left="0" w:firstLine="426"/>
            </w:pPr>
            <w:r>
              <w:rPr>
                <w:rFonts w:hint="eastAsia"/>
                <w:color w:val="000000"/>
              </w:rPr>
              <w:t>以下“</w:t>
            </w:r>
            <w:r w:rsidR="00EE7F9E">
              <w:rPr>
                <w:rFonts w:hint="eastAsia"/>
              </w:rPr>
              <w:t>销售</w:t>
            </w:r>
            <w:r>
              <w:rPr>
                <w:rFonts w:hint="eastAsia"/>
              </w:rPr>
              <w:t>时间</w:t>
            </w:r>
            <w:r>
              <w:rPr>
                <w:rFonts w:hint="eastAsia"/>
                <w:color w:val="000000"/>
              </w:rPr>
              <w:t>”的“至”之前称为“开始时间”；“至”之后称为“结束时间”；</w:t>
            </w:r>
          </w:p>
          <w:p w14:paraId="3AA156FB" w14:textId="33AAEB3D" w:rsidR="005C7C6F" w:rsidRDefault="00EE7F9E" w:rsidP="005605E3">
            <w:pPr>
              <w:numPr>
                <w:ilvl w:val="0"/>
                <w:numId w:val="38"/>
              </w:numPr>
              <w:spacing w:line="360" w:lineRule="auto"/>
              <w:ind w:left="0" w:firstLine="426"/>
            </w:pPr>
            <w:r>
              <w:rPr>
                <w:rFonts w:hint="eastAsia"/>
              </w:rPr>
              <w:t>销售</w:t>
            </w:r>
            <w:r w:rsidR="005C7C6F">
              <w:rPr>
                <w:rFonts w:hint="eastAsia"/>
              </w:rPr>
              <w:t>时间</w:t>
            </w:r>
            <w:r w:rsidR="005C7C6F">
              <w:rPr>
                <w:rFonts w:hint="eastAsia"/>
                <w:color w:val="000000"/>
              </w:rPr>
              <w:t>的选择，“结束时间”需大于等于“开始时间”，（例：“开始时间”选择为“</w:t>
            </w:r>
            <w:r w:rsidR="005C7C6F">
              <w:rPr>
                <w:rFonts w:hint="eastAsia"/>
                <w:color w:val="000000"/>
              </w:rPr>
              <w:t>2016-03-10</w:t>
            </w:r>
            <w:r>
              <w:rPr>
                <w:color w:val="000000"/>
              </w:rPr>
              <w:t xml:space="preserve"> 10</w:t>
            </w:r>
            <w:r>
              <w:rPr>
                <w:rFonts w:hint="eastAsia"/>
                <w:color w:val="000000"/>
              </w:rPr>
              <w:t>:00:00</w:t>
            </w:r>
            <w:r w:rsidR="005C7C6F">
              <w:rPr>
                <w:rFonts w:hint="eastAsia"/>
                <w:color w:val="000000"/>
              </w:rPr>
              <w:t>”，“结束时间”只能选择“</w:t>
            </w:r>
            <w:r w:rsidR="005C7C6F">
              <w:rPr>
                <w:rFonts w:hint="eastAsia"/>
                <w:color w:val="000000"/>
              </w:rPr>
              <w:t>2016-03-10</w:t>
            </w:r>
            <w:r>
              <w:rPr>
                <w:color w:val="000000"/>
              </w:rPr>
              <w:t xml:space="preserve"> 10</w:t>
            </w:r>
            <w:r>
              <w:rPr>
                <w:rFonts w:hint="eastAsia"/>
                <w:color w:val="000000"/>
              </w:rPr>
              <w:t>:00:00</w:t>
            </w:r>
            <w:r w:rsidR="005C7C6F">
              <w:rPr>
                <w:rFonts w:hint="eastAsia"/>
                <w:color w:val="000000"/>
              </w:rPr>
              <w:t>”当天或当天以后的任何时间）；</w:t>
            </w:r>
          </w:p>
          <w:p w14:paraId="473783C5" w14:textId="4CC744C9" w:rsidR="00D65428" w:rsidRPr="00D65428" w:rsidRDefault="005C7C6F" w:rsidP="005605E3">
            <w:pPr>
              <w:numPr>
                <w:ilvl w:val="0"/>
                <w:numId w:val="38"/>
              </w:numPr>
              <w:spacing w:line="360" w:lineRule="auto"/>
              <w:ind w:left="0" w:firstLine="426"/>
            </w:pPr>
            <w:r>
              <w:rPr>
                <w:rFonts w:hint="eastAsia"/>
                <w:color w:val="000000"/>
              </w:rPr>
              <w:t>只录入“开始时间”，</w:t>
            </w:r>
            <w:r w:rsidRPr="00FC1746">
              <w:rPr>
                <w:rFonts w:hint="eastAsia"/>
                <w:color w:val="000000"/>
              </w:rPr>
              <w:t>如“</w:t>
            </w:r>
            <w:r>
              <w:rPr>
                <w:rFonts w:hint="eastAsia"/>
                <w:color w:val="000000"/>
              </w:rPr>
              <w:t>2016-03-10</w:t>
            </w:r>
            <w:r w:rsidR="00D30969">
              <w:rPr>
                <w:color w:val="000000"/>
              </w:rPr>
              <w:t xml:space="preserve"> 10</w:t>
            </w:r>
            <w:r w:rsidR="00D30969">
              <w:rPr>
                <w:rFonts w:hint="eastAsia"/>
                <w:color w:val="000000"/>
              </w:rPr>
              <w:t>:00:00</w:t>
            </w:r>
            <w:r w:rsidRPr="00FC1746">
              <w:rPr>
                <w:rFonts w:hint="eastAsia"/>
                <w:color w:val="000000"/>
              </w:rPr>
              <w:t>”，则查询出</w:t>
            </w:r>
            <w:r w:rsidR="00D30969">
              <w:rPr>
                <w:rFonts w:hint="eastAsia"/>
                <w:color w:val="000000"/>
              </w:rPr>
              <w:t>销售</w:t>
            </w:r>
            <w:r w:rsidRPr="00FC1746">
              <w:rPr>
                <w:rFonts w:ascii="宋体" w:hAnsi="宋体" w:hint="eastAsia"/>
              </w:rPr>
              <w:t>时间</w:t>
            </w:r>
            <w:r w:rsidRPr="00FC1746">
              <w:rPr>
                <w:rFonts w:hint="eastAsia"/>
                <w:color w:val="000000"/>
              </w:rPr>
              <w:t>从“</w:t>
            </w:r>
            <w:r>
              <w:rPr>
                <w:rFonts w:hint="eastAsia"/>
                <w:color w:val="000000"/>
              </w:rPr>
              <w:t>2016-03-10</w:t>
            </w:r>
            <w:r w:rsidR="00D30969">
              <w:rPr>
                <w:color w:val="000000"/>
              </w:rPr>
              <w:t xml:space="preserve"> 10</w:t>
            </w:r>
            <w:r w:rsidR="00D30969">
              <w:rPr>
                <w:rFonts w:hint="eastAsia"/>
                <w:color w:val="000000"/>
              </w:rPr>
              <w:t>:00:00</w:t>
            </w:r>
            <w:r w:rsidRPr="00FC1746">
              <w:rPr>
                <w:rFonts w:hint="eastAsia"/>
                <w:color w:val="000000"/>
              </w:rPr>
              <w:t>”开始</w:t>
            </w:r>
            <w:r>
              <w:rPr>
                <w:rFonts w:hint="eastAsia"/>
                <w:color w:val="000000"/>
              </w:rPr>
              <w:t>到</w:t>
            </w:r>
            <w:r w:rsidR="00D30969">
              <w:rPr>
                <w:rFonts w:hint="eastAsia"/>
                <w:color w:val="000000"/>
              </w:rPr>
              <w:t>结束</w:t>
            </w:r>
            <w:r>
              <w:rPr>
                <w:rFonts w:hint="eastAsia"/>
                <w:color w:val="000000"/>
              </w:rPr>
              <w:t>时间为最远的</w:t>
            </w:r>
            <w:r>
              <w:rPr>
                <w:rFonts w:hint="eastAsia"/>
                <w:color w:val="000000"/>
              </w:rPr>
              <w:lastRenderedPageBreak/>
              <w:t>数据查询</w:t>
            </w:r>
            <w:r w:rsidRPr="00FC1746">
              <w:rPr>
                <w:rFonts w:hint="eastAsia"/>
                <w:color w:val="000000"/>
              </w:rPr>
              <w:t>；</w:t>
            </w:r>
            <w:r>
              <w:rPr>
                <w:rFonts w:hint="eastAsia"/>
                <w:color w:val="000000"/>
              </w:rPr>
              <w:t>只录入“结束时间”，</w:t>
            </w:r>
            <w:r w:rsidRPr="00FC1746">
              <w:rPr>
                <w:rFonts w:hint="eastAsia"/>
                <w:color w:val="000000"/>
              </w:rPr>
              <w:t>如“</w:t>
            </w:r>
            <w:r>
              <w:rPr>
                <w:rFonts w:hint="eastAsia"/>
                <w:color w:val="000000"/>
              </w:rPr>
              <w:t>2016-03-10</w:t>
            </w:r>
            <w:r w:rsidR="00D30969">
              <w:rPr>
                <w:color w:val="000000"/>
              </w:rPr>
              <w:t xml:space="preserve"> 10</w:t>
            </w:r>
            <w:r w:rsidR="00D30969">
              <w:rPr>
                <w:rFonts w:hint="eastAsia"/>
                <w:color w:val="000000"/>
              </w:rPr>
              <w:t>:00:00</w:t>
            </w:r>
            <w:r w:rsidRPr="00FC1746">
              <w:rPr>
                <w:rFonts w:hint="eastAsia"/>
                <w:color w:val="000000"/>
              </w:rPr>
              <w:t>”，则查询</w:t>
            </w:r>
            <w:r>
              <w:rPr>
                <w:rFonts w:hint="eastAsia"/>
                <w:color w:val="000000"/>
              </w:rPr>
              <w:t>结束时间是</w:t>
            </w:r>
            <w:r w:rsidRPr="00FC1746">
              <w:rPr>
                <w:rFonts w:hint="eastAsia"/>
                <w:color w:val="000000"/>
              </w:rPr>
              <w:t>“</w:t>
            </w:r>
            <w:r>
              <w:rPr>
                <w:rFonts w:hint="eastAsia"/>
                <w:color w:val="000000"/>
              </w:rPr>
              <w:t>2016-03-10</w:t>
            </w:r>
            <w:r w:rsidR="00D30969">
              <w:rPr>
                <w:color w:val="000000"/>
              </w:rPr>
              <w:t xml:space="preserve"> 10</w:t>
            </w:r>
            <w:r w:rsidR="00D30969">
              <w:rPr>
                <w:rFonts w:hint="eastAsia"/>
                <w:color w:val="000000"/>
              </w:rPr>
              <w:t>:00:00</w:t>
            </w:r>
            <w:r w:rsidRPr="00FC1746">
              <w:rPr>
                <w:rFonts w:hint="eastAsia"/>
                <w:color w:val="000000"/>
              </w:rPr>
              <w:t>”</w:t>
            </w:r>
            <w:r>
              <w:rPr>
                <w:rFonts w:hint="eastAsia"/>
                <w:color w:val="000000"/>
              </w:rPr>
              <w:t>之前的所有数据到</w:t>
            </w:r>
            <w:r w:rsidR="00D30969">
              <w:rPr>
                <w:rFonts w:hint="eastAsia"/>
                <w:color w:val="000000"/>
              </w:rPr>
              <w:t>销售时间</w:t>
            </w:r>
            <w:r>
              <w:rPr>
                <w:rFonts w:hint="eastAsia"/>
                <w:color w:val="000000"/>
              </w:rPr>
              <w:t>结束时间是</w:t>
            </w:r>
            <w:r w:rsidRPr="00FC1746">
              <w:rPr>
                <w:rFonts w:hint="eastAsia"/>
                <w:color w:val="000000"/>
              </w:rPr>
              <w:t>“</w:t>
            </w:r>
            <w:r>
              <w:rPr>
                <w:rFonts w:hint="eastAsia"/>
                <w:color w:val="000000"/>
              </w:rPr>
              <w:t>2016-03-10</w:t>
            </w:r>
            <w:r w:rsidR="00D30969">
              <w:rPr>
                <w:color w:val="000000"/>
              </w:rPr>
              <w:t xml:space="preserve"> 10</w:t>
            </w:r>
            <w:r w:rsidR="00D30969">
              <w:rPr>
                <w:rFonts w:hint="eastAsia"/>
                <w:color w:val="000000"/>
              </w:rPr>
              <w:t>:00:00</w:t>
            </w:r>
            <w:r w:rsidRPr="00FC1746">
              <w:rPr>
                <w:rFonts w:hint="eastAsia"/>
                <w:color w:val="000000"/>
              </w:rPr>
              <w:t>”</w:t>
            </w:r>
            <w:r>
              <w:rPr>
                <w:rFonts w:hint="eastAsia"/>
                <w:color w:val="000000"/>
              </w:rPr>
              <w:t>（包含）之间的数据查询</w:t>
            </w:r>
            <w:r w:rsidRPr="00FC1746">
              <w:rPr>
                <w:rFonts w:hint="eastAsia"/>
                <w:color w:val="000000"/>
              </w:rPr>
              <w:t>。</w:t>
            </w:r>
          </w:p>
        </w:tc>
      </w:tr>
      <w:tr w:rsidR="00811FA3" w14:paraId="6B6B2D2C" w14:textId="77777777" w:rsidTr="00811FA3">
        <w:tc>
          <w:tcPr>
            <w:tcW w:w="704" w:type="dxa"/>
            <w:gridSpan w:val="2"/>
          </w:tcPr>
          <w:p w14:paraId="50C86B54" w14:textId="77777777" w:rsidR="00811FA3" w:rsidRPr="00355E1D" w:rsidRDefault="00811FA3" w:rsidP="005605E3">
            <w:pPr>
              <w:pStyle w:val="ae"/>
              <w:numPr>
                <w:ilvl w:val="0"/>
                <w:numId w:val="34"/>
              </w:numPr>
              <w:spacing w:line="360" w:lineRule="auto"/>
              <w:ind w:firstLineChars="0"/>
            </w:pPr>
          </w:p>
        </w:tc>
        <w:tc>
          <w:tcPr>
            <w:tcW w:w="1701" w:type="dxa"/>
          </w:tcPr>
          <w:p w14:paraId="33CA6097" w14:textId="621699F0" w:rsidR="00811FA3" w:rsidRPr="00601CC9" w:rsidRDefault="00811FA3" w:rsidP="005605E3">
            <w:pPr>
              <w:spacing w:line="360" w:lineRule="auto"/>
            </w:pPr>
            <w:r w:rsidRPr="00601CC9">
              <w:rPr>
                <w:rFonts w:hint="eastAsia"/>
              </w:rPr>
              <w:t>渠道</w:t>
            </w:r>
          </w:p>
        </w:tc>
        <w:tc>
          <w:tcPr>
            <w:tcW w:w="6095" w:type="dxa"/>
          </w:tcPr>
          <w:p w14:paraId="0A28281C" w14:textId="74353906" w:rsidR="00811FA3" w:rsidRDefault="00811FA3" w:rsidP="005605E3">
            <w:pPr>
              <w:spacing w:line="360" w:lineRule="auto"/>
            </w:pPr>
            <w:r w:rsidRPr="00685A58">
              <w:rPr>
                <w:rFonts w:hint="eastAsia"/>
              </w:rPr>
              <w:t>下拉</w:t>
            </w:r>
            <w:r w:rsidRPr="00685A58">
              <w:t>多选框</w:t>
            </w:r>
            <w:r>
              <w:rPr>
                <w:rFonts w:hint="eastAsia"/>
              </w:rPr>
              <w:t>，系统</w:t>
            </w:r>
            <w:r>
              <w:t>默认查询展示，不可修改，</w:t>
            </w:r>
            <w:r>
              <w:rPr>
                <w:rFonts w:hint="eastAsia"/>
              </w:rPr>
              <w:t>非</w:t>
            </w:r>
            <w:r>
              <w:t>必选项；</w:t>
            </w:r>
          </w:p>
          <w:p w14:paraId="4197700C" w14:textId="77777777" w:rsidR="00811FA3" w:rsidRPr="00811FA3" w:rsidRDefault="00811FA3" w:rsidP="005605E3">
            <w:pPr>
              <w:spacing w:line="360" w:lineRule="auto"/>
            </w:pPr>
            <w:r w:rsidRPr="00811FA3">
              <w:rPr>
                <w:rFonts w:hint="eastAsia"/>
              </w:rPr>
              <w:t>默认值</w:t>
            </w:r>
            <w:r w:rsidRPr="00811FA3">
              <w:t>：</w:t>
            </w:r>
            <w:r w:rsidRPr="00811FA3">
              <w:rPr>
                <w:rFonts w:hint="eastAsia"/>
              </w:rPr>
              <w:t>请选择</w:t>
            </w:r>
          </w:p>
          <w:p w14:paraId="75E849FC" w14:textId="5BAD8382" w:rsidR="00811FA3" w:rsidRPr="00374505" w:rsidRDefault="00811FA3" w:rsidP="005605E3">
            <w:pPr>
              <w:spacing w:line="360" w:lineRule="auto"/>
            </w:pPr>
            <w:r w:rsidRPr="00811FA3">
              <w:rPr>
                <w:rFonts w:hint="eastAsia"/>
              </w:rPr>
              <w:t>当</w:t>
            </w:r>
            <w:r w:rsidRPr="00811FA3">
              <w:t>选</w:t>
            </w:r>
            <w:r w:rsidRPr="00811FA3">
              <w:rPr>
                <w:rFonts w:hint="eastAsia"/>
              </w:rPr>
              <w:t>完渠道</w:t>
            </w:r>
            <w:r w:rsidRPr="00811FA3">
              <w:t>，</w:t>
            </w:r>
            <w:r w:rsidRPr="00811FA3">
              <w:rPr>
                <w:rFonts w:hint="eastAsia"/>
              </w:rPr>
              <w:t>把</w:t>
            </w:r>
            <w:r w:rsidRPr="00811FA3">
              <w:t>选择的</w:t>
            </w:r>
            <w:r w:rsidRPr="00811FA3">
              <w:rPr>
                <w:rFonts w:hint="eastAsia"/>
              </w:rPr>
              <w:t>渠道</w:t>
            </w:r>
            <w:r w:rsidRPr="00811FA3">
              <w:t>的值列在</w:t>
            </w:r>
            <w:r w:rsidRPr="00811FA3">
              <w:rPr>
                <w:rFonts w:hint="eastAsia"/>
              </w:rPr>
              <w:t>该</w:t>
            </w:r>
            <w:r w:rsidRPr="00811FA3">
              <w:t>选择</w:t>
            </w:r>
            <w:r w:rsidRPr="00811FA3">
              <w:rPr>
                <w:rFonts w:hint="eastAsia"/>
              </w:rPr>
              <w:t>框</w:t>
            </w:r>
            <w:r w:rsidRPr="00811FA3">
              <w:t>中，以</w:t>
            </w:r>
            <w:r w:rsidRPr="00811FA3">
              <w:rPr>
                <w:rFonts w:hint="eastAsia"/>
              </w:rPr>
              <w:t>“、”进行</w:t>
            </w:r>
            <w:r w:rsidRPr="00811FA3">
              <w:t>间隔</w:t>
            </w:r>
            <w:r w:rsidR="00374505">
              <w:rPr>
                <w:rFonts w:hint="eastAsia"/>
              </w:rPr>
              <w:t>，下拉列表值应根据登陆用户所属公司进行查询出该公司的所有渠道值。</w:t>
            </w:r>
          </w:p>
        </w:tc>
      </w:tr>
      <w:tr w:rsidR="00811FA3" w14:paraId="5F8D15C0" w14:textId="77777777" w:rsidTr="00811FA3">
        <w:tc>
          <w:tcPr>
            <w:tcW w:w="704" w:type="dxa"/>
            <w:gridSpan w:val="2"/>
          </w:tcPr>
          <w:p w14:paraId="09B0EF18" w14:textId="77777777" w:rsidR="00811FA3" w:rsidRPr="00355E1D" w:rsidRDefault="00811FA3" w:rsidP="005605E3">
            <w:pPr>
              <w:pStyle w:val="ae"/>
              <w:numPr>
                <w:ilvl w:val="0"/>
                <w:numId w:val="34"/>
              </w:numPr>
              <w:spacing w:line="360" w:lineRule="auto"/>
              <w:ind w:firstLineChars="0"/>
            </w:pPr>
          </w:p>
        </w:tc>
        <w:tc>
          <w:tcPr>
            <w:tcW w:w="1701" w:type="dxa"/>
          </w:tcPr>
          <w:p w14:paraId="63D113CE" w14:textId="49A6B035" w:rsidR="00811FA3" w:rsidRPr="00601CC9" w:rsidRDefault="00811FA3" w:rsidP="005605E3">
            <w:pPr>
              <w:spacing w:line="360" w:lineRule="auto"/>
            </w:pPr>
            <w:r w:rsidRPr="00601CC9">
              <w:rPr>
                <w:rFonts w:hint="eastAsia"/>
              </w:rPr>
              <w:t>机构</w:t>
            </w:r>
          </w:p>
        </w:tc>
        <w:tc>
          <w:tcPr>
            <w:tcW w:w="6095" w:type="dxa"/>
          </w:tcPr>
          <w:p w14:paraId="65A94A61" w14:textId="1D466253" w:rsidR="00811FA3" w:rsidRDefault="00811FA3" w:rsidP="005605E3">
            <w:pPr>
              <w:spacing w:line="360" w:lineRule="auto"/>
            </w:pPr>
            <w:r w:rsidRPr="00685A58">
              <w:rPr>
                <w:rFonts w:hint="eastAsia"/>
              </w:rPr>
              <w:t>下拉</w:t>
            </w:r>
            <w:r w:rsidRPr="00685A58">
              <w:t>多选框</w:t>
            </w:r>
            <w:r>
              <w:rPr>
                <w:rFonts w:hint="eastAsia"/>
              </w:rPr>
              <w:t>，系统</w:t>
            </w:r>
            <w:r>
              <w:t>默认查询展示，不可修改，</w:t>
            </w:r>
            <w:r>
              <w:rPr>
                <w:rFonts w:hint="eastAsia"/>
              </w:rPr>
              <w:t>非</w:t>
            </w:r>
            <w:r>
              <w:t>必选项；</w:t>
            </w:r>
          </w:p>
          <w:p w14:paraId="2A975B42" w14:textId="37BFB6EE" w:rsidR="00811FA3" w:rsidRDefault="00811FA3" w:rsidP="005605E3">
            <w:pPr>
              <w:spacing w:line="360" w:lineRule="auto"/>
              <w:rPr>
                <w:color w:val="00B050"/>
              </w:rPr>
            </w:pPr>
            <w:r w:rsidRPr="00F91E4C">
              <w:rPr>
                <w:rFonts w:hint="eastAsia"/>
              </w:rPr>
              <w:t>默认值</w:t>
            </w:r>
            <w:r w:rsidRPr="00F91E4C">
              <w:t>：</w:t>
            </w:r>
            <w:r w:rsidRPr="00900FF6">
              <w:rPr>
                <w:rFonts w:hint="eastAsia"/>
                <w:color w:val="00B050"/>
              </w:rPr>
              <w:t>请查询</w:t>
            </w:r>
            <w:r w:rsidRPr="00900FF6">
              <w:rPr>
                <w:rFonts w:hint="eastAsia"/>
                <w:color w:val="00B050"/>
              </w:rPr>
              <w:t>/</w:t>
            </w:r>
            <w:r w:rsidRPr="00900FF6">
              <w:rPr>
                <w:rFonts w:hint="eastAsia"/>
                <w:color w:val="00B050"/>
              </w:rPr>
              <w:t>选择</w:t>
            </w:r>
            <w:r w:rsidR="00F91E4C" w:rsidRPr="00900FF6">
              <w:rPr>
                <w:rFonts w:hint="eastAsia"/>
                <w:color w:val="00B050"/>
              </w:rPr>
              <w:t>机构</w:t>
            </w:r>
          </w:p>
          <w:p w14:paraId="6CC92A5E" w14:textId="7C6B4FA8" w:rsidR="006C79D7" w:rsidRDefault="006C79D7" w:rsidP="005605E3">
            <w:pPr>
              <w:spacing w:line="360" w:lineRule="auto"/>
            </w:pPr>
            <w:r w:rsidRPr="00E7233D">
              <w:rPr>
                <w:rFonts w:hint="eastAsia"/>
              </w:rPr>
              <w:t>由于</w:t>
            </w:r>
            <w:r w:rsidRPr="00E7233D">
              <w:t>机构的选择根据</w:t>
            </w:r>
            <w:r w:rsidRPr="00E7233D">
              <w:rPr>
                <w:rFonts w:hint="eastAsia"/>
              </w:rPr>
              <w:t>渠道值</w:t>
            </w:r>
            <w:r w:rsidRPr="00E7233D">
              <w:t>不同而不同，故此处应是</w:t>
            </w:r>
            <w:r>
              <w:rPr>
                <w:rFonts w:hint="eastAsia"/>
              </w:rPr>
              <w:t>级联操作；默认</w:t>
            </w:r>
            <w:r>
              <w:t>展示出一个</w:t>
            </w:r>
            <w:r>
              <w:rPr>
                <w:rFonts w:hint="eastAsia"/>
              </w:rPr>
              <w:t>下拉</w:t>
            </w:r>
            <w:r>
              <w:t>列表；</w:t>
            </w:r>
          </w:p>
          <w:p w14:paraId="63EFFD36" w14:textId="698AB390" w:rsidR="00811FA3" w:rsidRDefault="00900FF6" w:rsidP="005605E3">
            <w:pPr>
              <w:spacing w:line="360" w:lineRule="auto"/>
            </w:pPr>
            <w:r>
              <w:rPr>
                <w:rFonts w:hint="eastAsia"/>
                <w:highlight w:val="yellow"/>
              </w:rPr>
              <w:t>默认</w:t>
            </w:r>
            <w:r w:rsidR="00811FA3" w:rsidRPr="00F70566">
              <w:rPr>
                <w:rFonts w:hint="eastAsia"/>
                <w:highlight w:val="yellow"/>
              </w:rPr>
              <w:t>下拉</w:t>
            </w:r>
            <w:r w:rsidR="00811FA3" w:rsidRPr="00F70566">
              <w:rPr>
                <w:highlight w:val="yellow"/>
              </w:rPr>
              <w:t>列表</w:t>
            </w:r>
            <w:r w:rsidR="00811FA3" w:rsidRPr="00F70566">
              <w:rPr>
                <w:rFonts w:hint="eastAsia"/>
                <w:highlight w:val="yellow"/>
              </w:rPr>
              <w:t>值</w:t>
            </w:r>
            <w:r w:rsidR="00811FA3">
              <w:t>：</w:t>
            </w:r>
          </w:p>
          <w:p w14:paraId="71D6DC1B" w14:textId="3252AEB3" w:rsidR="005175BE" w:rsidRDefault="00811FA3" w:rsidP="005605E3">
            <w:pPr>
              <w:spacing w:line="360" w:lineRule="auto"/>
            </w:pPr>
            <w:r>
              <w:t>展示</w:t>
            </w:r>
            <w:r w:rsidR="008171C1">
              <w:rPr>
                <w:rFonts w:hint="eastAsia"/>
              </w:rPr>
              <w:t>xx</w:t>
            </w:r>
            <w:r w:rsidR="008171C1">
              <w:rPr>
                <w:rFonts w:hint="eastAsia"/>
              </w:rPr>
              <w:t>公司</w:t>
            </w:r>
            <w:r w:rsidR="008171C1">
              <w:t>的</w:t>
            </w:r>
            <w:r>
              <w:t>所有二级机构</w:t>
            </w:r>
            <w:r>
              <w:rPr>
                <w:rFonts w:hint="eastAsia"/>
              </w:rPr>
              <w:t>，</w:t>
            </w:r>
            <w:r>
              <w:t>以</w:t>
            </w:r>
            <w:r>
              <w:rPr>
                <w:rFonts w:hint="eastAsia"/>
              </w:rPr>
              <w:t>“二级机构</w:t>
            </w:r>
            <w:r>
              <w:t>代码</w:t>
            </w:r>
            <w:r>
              <w:rPr>
                <w:rFonts w:hint="eastAsia"/>
              </w:rPr>
              <w:t>”</w:t>
            </w:r>
            <w:r>
              <w:t>+</w:t>
            </w:r>
            <w:r>
              <w:rPr>
                <w:rFonts w:hint="eastAsia"/>
              </w:rPr>
              <w:t>“二级机构名称”的</w:t>
            </w:r>
            <w:r>
              <w:t>形式进行展现</w:t>
            </w:r>
            <w:r>
              <w:rPr>
                <w:rFonts w:hint="eastAsia"/>
              </w:rPr>
              <w:t>，</w:t>
            </w:r>
            <w:r>
              <w:t>中间用</w:t>
            </w:r>
            <w:r>
              <w:rPr>
                <w:rFonts w:hint="eastAsia"/>
              </w:rPr>
              <w:t>短横线（</w:t>
            </w:r>
            <w:r>
              <w:t>-</w:t>
            </w:r>
            <w:r>
              <w:rPr>
                <w:rFonts w:hint="eastAsia"/>
              </w:rPr>
              <w:t>）</w:t>
            </w:r>
            <w:r>
              <w:t>链接，例如：</w:t>
            </w:r>
            <w:r>
              <w:rPr>
                <w:rFonts w:hint="eastAsia"/>
              </w:rPr>
              <w:t>8601</w:t>
            </w:r>
            <w:r>
              <w:t>-</w:t>
            </w:r>
            <w:r>
              <w:t>北京分公司</w:t>
            </w:r>
            <w:r w:rsidR="0042219F">
              <w:rPr>
                <w:rFonts w:hint="eastAsia"/>
              </w:rPr>
              <w:t>，</w:t>
            </w:r>
            <w:r w:rsidR="0042219F">
              <w:t>下拉列表值有：全部、所有分公司的值</w:t>
            </w:r>
          </w:p>
          <w:p w14:paraId="5AF86CA6" w14:textId="23496301" w:rsidR="005175BE" w:rsidRDefault="00900FF6" w:rsidP="005605E3">
            <w:pPr>
              <w:spacing w:line="360" w:lineRule="auto"/>
            </w:pPr>
            <w:r w:rsidRPr="001172BB">
              <w:rPr>
                <w:rFonts w:hint="eastAsia"/>
                <w:highlight w:val="yellow"/>
              </w:rPr>
              <w:t>级联</w:t>
            </w:r>
            <w:r w:rsidRPr="001172BB">
              <w:rPr>
                <w:highlight w:val="yellow"/>
              </w:rPr>
              <w:t>出</w:t>
            </w:r>
            <w:r w:rsidRPr="001172BB">
              <w:rPr>
                <w:rFonts w:hint="eastAsia"/>
                <w:highlight w:val="yellow"/>
              </w:rPr>
              <w:t>若有</w:t>
            </w:r>
            <w:r w:rsidRPr="001172BB">
              <w:rPr>
                <w:highlight w:val="yellow"/>
              </w:rPr>
              <w:t>中支</w:t>
            </w:r>
            <w:r>
              <w:t>，则展示中支下拉列表，默认值：</w:t>
            </w:r>
            <w:r w:rsidR="005175BE" w:rsidRPr="00900FF6">
              <w:rPr>
                <w:rFonts w:hint="eastAsia"/>
                <w:color w:val="00B050"/>
              </w:rPr>
              <w:t>请查询</w:t>
            </w:r>
            <w:r w:rsidR="005175BE" w:rsidRPr="00900FF6">
              <w:rPr>
                <w:rFonts w:hint="eastAsia"/>
                <w:color w:val="00B050"/>
              </w:rPr>
              <w:t>/</w:t>
            </w:r>
            <w:r w:rsidR="005175BE" w:rsidRPr="00900FF6">
              <w:rPr>
                <w:rFonts w:hint="eastAsia"/>
                <w:color w:val="00B050"/>
              </w:rPr>
              <w:t>选择中支</w:t>
            </w:r>
            <w:r w:rsidR="006711EA">
              <w:rPr>
                <w:rFonts w:hint="eastAsia"/>
                <w:color w:val="00B050"/>
              </w:rPr>
              <w:t xml:space="preserve">    </w:t>
            </w:r>
            <w:r w:rsidR="006711EA" w:rsidRPr="006711EA">
              <w:rPr>
                <w:rFonts w:hint="eastAsia"/>
              </w:rPr>
              <w:t>下拉</w:t>
            </w:r>
            <w:r w:rsidR="006711EA" w:rsidRPr="006711EA">
              <w:t>列表值有：</w:t>
            </w:r>
            <w:r w:rsidR="006711EA">
              <w:rPr>
                <w:rFonts w:hint="eastAsia"/>
              </w:rPr>
              <w:t>全部</w:t>
            </w:r>
            <w:r w:rsidR="006711EA">
              <w:t>、选中</w:t>
            </w:r>
            <w:r w:rsidR="001172BB">
              <w:rPr>
                <w:rFonts w:hint="eastAsia"/>
              </w:rPr>
              <w:t>分公司</w:t>
            </w:r>
            <w:r w:rsidR="006711EA">
              <w:t>的所有</w:t>
            </w:r>
            <w:r w:rsidR="001172BB">
              <w:t>中支</w:t>
            </w:r>
            <w:r w:rsidR="006711EA">
              <w:t>的数据</w:t>
            </w:r>
            <w:r w:rsidR="006711EA">
              <w:rPr>
                <w:rFonts w:hint="eastAsia"/>
              </w:rPr>
              <w:t>，</w:t>
            </w:r>
            <w:r w:rsidR="006711EA">
              <w:t>也</w:t>
            </w:r>
            <w:r w:rsidR="006711EA">
              <w:rPr>
                <w:rFonts w:hint="eastAsia"/>
              </w:rPr>
              <w:t>以“代码</w:t>
            </w:r>
            <w:r w:rsidR="006711EA">
              <w:t>+</w:t>
            </w:r>
            <w:r w:rsidR="006711EA">
              <w:t>名称</w:t>
            </w:r>
            <w:r w:rsidR="006711EA">
              <w:rPr>
                <w:rFonts w:hint="eastAsia"/>
              </w:rPr>
              <w:t>”</w:t>
            </w:r>
            <w:r w:rsidR="006711EA">
              <w:t>的样式展示</w:t>
            </w:r>
            <w:r w:rsidR="006711EA">
              <w:rPr>
                <w:rFonts w:hint="eastAsia"/>
              </w:rPr>
              <w:t>；</w:t>
            </w:r>
          </w:p>
          <w:p w14:paraId="2069C667" w14:textId="77777777" w:rsidR="005175BE" w:rsidRDefault="00900FF6" w:rsidP="005605E3">
            <w:pPr>
              <w:spacing w:line="360" w:lineRule="auto"/>
            </w:pPr>
            <w:r w:rsidRPr="001172BB">
              <w:rPr>
                <w:rFonts w:hint="eastAsia"/>
                <w:highlight w:val="yellow"/>
              </w:rPr>
              <w:t>级联</w:t>
            </w:r>
            <w:r w:rsidRPr="001172BB">
              <w:rPr>
                <w:highlight w:val="yellow"/>
              </w:rPr>
              <w:t>出</w:t>
            </w:r>
            <w:r w:rsidRPr="001172BB">
              <w:rPr>
                <w:rFonts w:hint="eastAsia"/>
                <w:highlight w:val="yellow"/>
              </w:rPr>
              <w:t>若有营业区</w:t>
            </w:r>
            <w:r>
              <w:rPr>
                <w:rFonts w:hint="eastAsia"/>
              </w:rPr>
              <w:t>，</w:t>
            </w:r>
            <w:r>
              <w:t>则展示</w:t>
            </w:r>
            <w:r w:rsidR="001172BB">
              <w:rPr>
                <w:rFonts w:hint="eastAsia"/>
              </w:rPr>
              <w:t>营业区</w:t>
            </w:r>
            <w:r>
              <w:t>下拉列表，</w:t>
            </w:r>
            <w:r>
              <w:rPr>
                <w:rFonts w:hint="eastAsia"/>
              </w:rPr>
              <w:t>默认值</w:t>
            </w:r>
            <w:r>
              <w:t>：</w:t>
            </w:r>
            <w:r w:rsidR="005175BE" w:rsidRPr="00900FF6">
              <w:rPr>
                <w:rFonts w:hint="eastAsia"/>
                <w:color w:val="00B050"/>
              </w:rPr>
              <w:t>请查询</w:t>
            </w:r>
            <w:r w:rsidR="005175BE" w:rsidRPr="00900FF6">
              <w:rPr>
                <w:rFonts w:hint="eastAsia"/>
                <w:color w:val="00B050"/>
              </w:rPr>
              <w:t>/</w:t>
            </w:r>
            <w:r w:rsidR="005175BE" w:rsidRPr="00900FF6">
              <w:rPr>
                <w:rFonts w:hint="eastAsia"/>
                <w:color w:val="00B050"/>
              </w:rPr>
              <w:t>选择营业区</w:t>
            </w:r>
            <w:r w:rsidR="006711EA">
              <w:rPr>
                <w:rFonts w:hint="eastAsia"/>
                <w:color w:val="00B050"/>
              </w:rPr>
              <w:t xml:space="preserve">   </w:t>
            </w:r>
            <w:r w:rsidR="006711EA" w:rsidRPr="006711EA">
              <w:rPr>
                <w:rFonts w:hint="eastAsia"/>
              </w:rPr>
              <w:t>下拉</w:t>
            </w:r>
            <w:r w:rsidR="006711EA" w:rsidRPr="006711EA">
              <w:t>列表值有：</w:t>
            </w:r>
            <w:r w:rsidR="006711EA">
              <w:rPr>
                <w:rFonts w:hint="eastAsia"/>
              </w:rPr>
              <w:t>全部</w:t>
            </w:r>
            <w:r w:rsidR="006711EA">
              <w:t>、选中中支的所有营业区的数据</w:t>
            </w:r>
            <w:r w:rsidR="006711EA">
              <w:rPr>
                <w:rFonts w:hint="eastAsia"/>
              </w:rPr>
              <w:t>，</w:t>
            </w:r>
            <w:r w:rsidR="006711EA">
              <w:t>也</w:t>
            </w:r>
            <w:r w:rsidR="006711EA">
              <w:rPr>
                <w:rFonts w:hint="eastAsia"/>
              </w:rPr>
              <w:t>以“代码</w:t>
            </w:r>
            <w:r w:rsidR="006711EA">
              <w:t>+</w:t>
            </w:r>
            <w:r w:rsidR="006711EA">
              <w:t>名称</w:t>
            </w:r>
            <w:r w:rsidR="006711EA">
              <w:rPr>
                <w:rFonts w:hint="eastAsia"/>
              </w:rPr>
              <w:t>”</w:t>
            </w:r>
            <w:r w:rsidR="006711EA">
              <w:t>的样式展示</w:t>
            </w:r>
            <w:r w:rsidR="006711EA">
              <w:rPr>
                <w:rFonts w:hint="eastAsia"/>
              </w:rPr>
              <w:t>；</w:t>
            </w:r>
          </w:p>
          <w:p w14:paraId="0CA44D83" w14:textId="77777777" w:rsidR="00D63CA3" w:rsidRDefault="006C79D7" w:rsidP="005605E3">
            <w:pPr>
              <w:spacing w:line="360" w:lineRule="auto"/>
            </w:pPr>
            <w:r>
              <w:rPr>
                <w:rFonts w:hint="eastAsia"/>
              </w:rPr>
              <w:t>当</w:t>
            </w:r>
            <w:r>
              <w:t>选</w:t>
            </w:r>
            <w:r>
              <w:rPr>
                <w:rFonts w:hint="eastAsia"/>
              </w:rPr>
              <w:t>完一个</w:t>
            </w:r>
            <w:r>
              <w:t>下拉列表的数据时，</w:t>
            </w:r>
            <w:r>
              <w:rPr>
                <w:rFonts w:hint="eastAsia"/>
              </w:rPr>
              <w:t>选择</w:t>
            </w:r>
            <w:r>
              <w:t>多个值时</w:t>
            </w:r>
            <w:r>
              <w:rPr>
                <w:rFonts w:hint="eastAsia"/>
              </w:rPr>
              <w:t>把</w:t>
            </w:r>
            <w:r>
              <w:t>选择的</w:t>
            </w:r>
            <w:r>
              <w:rPr>
                <w:rFonts w:hint="eastAsia"/>
              </w:rPr>
              <w:t>数据</w:t>
            </w:r>
            <w:r>
              <w:t>的值列在</w:t>
            </w:r>
            <w:r>
              <w:rPr>
                <w:rFonts w:hint="eastAsia"/>
              </w:rPr>
              <w:t>该</w:t>
            </w:r>
            <w:r>
              <w:t>选择</w:t>
            </w:r>
            <w:r>
              <w:rPr>
                <w:rFonts w:hint="eastAsia"/>
              </w:rPr>
              <w:t>框</w:t>
            </w:r>
            <w:r>
              <w:t>中，以</w:t>
            </w:r>
            <w:r>
              <w:rPr>
                <w:rFonts w:hint="eastAsia"/>
              </w:rPr>
              <w:t>“、”进行</w:t>
            </w:r>
            <w:r>
              <w:t>间隔</w:t>
            </w:r>
            <w:r>
              <w:rPr>
                <w:rFonts w:hint="eastAsia"/>
              </w:rPr>
              <w:t>；</w:t>
            </w:r>
            <w:r>
              <w:t>若选择</w:t>
            </w:r>
            <w:r>
              <w:rPr>
                <w:rFonts w:hint="eastAsia"/>
              </w:rPr>
              <w:t>“全部”时</w:t>
            </w:r>
            <w:r>
              <w:t>，展示</w:t>
            </w:r>
            <w:r>
              <w:rPr>
                <w:rFonts w:hint="eastAsia"/>
              </w:rPr>
              <w:t>“全部”文字</w:t>
            </w:r>
            <w:r>
              <w:t>即可，无需</w:t>
            </w:r>
            <w:r>
              <w:rPr>
                <w:rFonts w:hint="eastAsia"/>
              </w:rPr>
              <w:t>再</w:t>
            </w:r>
            <w:r>
              <w:t>一一展示数据</w:t>
            </w:r>
            <w:r>
              <w:rPr>
                <w:rFonts w:hint="eastAsia"/>
              </w:rPr>
              <w:t>；</w:t>
            </w:r>
          </w:p>
          <w:p w14:paraId="66F1A67E" w14:textId="507D7683" w:rsidR="00656795" w:rsidRPr="006C79D7" w:rsidRDefault="00656795" w:rsidP="005605E3">
            <w:pPr>
              <w:spacing w:line="360" w:lineRule="auto"/>
            </w:pPr>
            <w:r>
              <w:rPr>
                <w:rFonts w:hint="eastAsia"/>
              </w:rPr>
              <w:t>注</w:t>
            </w:r>
            <w:r>
              <w:t>：具体有几级联动需要根据不同的公司的机构</w:t>
            </w:r>
            <w:r>
              <w:rPr>
                <w:rFonts w:hint="eastAsia"/>
              </w:rPr>
              <w:t>表</w:t>
            </w:r>
            <w:r>
              <w:t>而定。</w:t>
            </w:r>
          </w:p>
        </w:tc>
      </w:tr>
      <w:tr w:rsidR="00811FA3" w14:paraId="6625209D" w14:textId="77777777" w:rsidTr="00811FA3">
        <w:tc>
          <w:tcPr>
            <w:tcW w:w="8500" w:type="dxa"/>
            <w:gridSpan w:val="4"/>
            <w:shd w:val="clear" w:color="auto" w:fill="FBE4D5" w:themeFill="accent2" w:themeFillTint="33"/>
          </w:tcPr>
          <w:p w14:paraId="7CB27AFC" w14:textId="303BACD9" w:rsidR="00811FA3" w:rsidRPr="00601CC9" w:rsidRDefault="00811FA3" w:rsidP="005605E3">
            <w:pPr>
              <w:spacing w:line="360" w:lineRule="auto"/>
            </w:pPr>
            <w:r w:rsidRPr="00601CC9">
              <w:rPr>
                <w:rFonts w:hint="eastAsia"/>
              </w:rPr>
              <w:t>查询列表—产品</w:t>
            </w:r>
            <w:r w:rsidRPr="00601CC9">
              <w:t>列表</w:t>
            </w:r>
          </w:p>
        </w:tc>
      </w:tr>
      <w:tr w:rsidR="00811FA3" w14:paraId="49754CF4" w14:textId="77777777" w:rsidTr="00811FA3">
        <w:tc>
          <w:tcPr>
            <w:tcW w:w="704" w:type="dxa"/>
            <w:gridSpan w:val="2"/>
          </w:tcPr>
          <w:p w14:paraId="396105AC" w14:textId="77777777" w:rsidR="00811FA3" w:rsidRPr="00355E1D" w:rsidRDefault="00811FA3" w:rsidP="005605E3">
            <w:pPr>
              <w:pStyle w:val="ae"/>
              <w:numPr>
                <w:ilvl w:val="0"/>
                <w:numId w:val="35"/>
              </w:numPr>
              <w:spacing w:line="360" w:lineRule="auto"/>
              <w:ind w:firstLineChars="0"/>
            </w:pPr>
          </w:p>
        </w:tc>
        <w:tc>
          <w:tcPr>
            <w:tcW w:w="1701" w:type="dxa"/>
          </w:tcPr>
          <w:p w14:paraId="5A235AC5" w14:textId="2B210B19" w:rsidR="00811FA3" w:rsidRPr="00601CC9" w:rsidRDefault="00811FA3" w:rsidP="005605E3">
            <w:pPr>
              <w:spacing w:line="360" w:lineRule="auto"/>
            </w:pPr>
            <w:r w:rsidRPr="00601CC9">
              <w:rPr>
                <w:rFonts w:hint="eastAsia"/>
              </w:rPr>
              <w:t>渠道</w:t>
            </w:r>
          </w:p>
        </w:tc>
        <w:tc>
          <w:tcPr>
            <w:tcW w:w="6095" w:type="dxa"/>
          </w:tcPr>
          <w:p w14:paraId="4183D6ED" w14:textId="77777777" w:rsidR="00811FA3" w:rsidRDefault="00811FA3" w:rsidP="005605E3">
            <w:pPr>
              <w:spacing w:line="360" w:lineRule="auto"/>
            </w:pPr>
            <w:r w:rsidRPr="0081777B">
              <w:rPr>
                <w:rFonts w:hint="eastAsia"/>
              </w:rPr>
              <w:t>系统默认查询</w:t>
            </w:r>
            <w:r w:rsidRPr="0081777B">
              <w:t>展示，</w:t>
            </w:r>
            <w:r w:rsidRPr="0081777B">
              <w:rPr>
                <w:rFonts w:hint="eastAsia"/>
              </w:rPr>
              <w:t>不可</w:t>
            </w:r>
            <w:r w:rsidRPr="0081777B">
              <w:t>修改</w:t>
            </w:r>
          </w:p>
          <w:p w14:paraId="28DB7BBD" w14:textId="77777777" w:rsidR="00811FA3" w:rsidRDefault="00811FA3" w:rsidP="005605E3">
            <w:pPr>
              <w:spacing w:line="360" w:lineRule="auto"/>
            </w:pPr>
            <w:r>
              <w:rPr>
                <w:rFonts w:hint="eastAsia"/>
              </w:rPr>
              <w:t>多个</w:t>
            </w:r>
            <w:r>
              <w:t>渠道</w:t>
            </w:r>
            <w:r>
              <w:rPr>
                <w:rFonts w:hint="eastAsia"/>
              </w:rPr>
              <w:t>时</w:t>
            </w:r>
            <w:r>
              <w:t>，以</w:t>
            </w:r>
            <w:r>
              <w:rPr>
                <w:rFonts w:hint="eastAsia"/>
              </w:rPr>
              <w:t>“、”进行</w:t>
            </w:r>
            <w:r>
              <w:t>隔开展示，例如：</w:t>
            </w:r>
            <w:r w:rsidRPr="00433909">
              <w:rPr>
                <w:rFonts w:hint="eastAsia"/>
              </w:rPr>
              <w:t>个险、银保</w:t>
            </w:r>
          </w:p>
          <w:p w14:paraId="195E15C1" w14:textId="6C474BDE" w:rsidR="00811FA3" w:rsidRPr="00433909" w:rsidRDefault="00811FA3" w:rsidP="005605E3">
            <w:pPr>
              <w:spacing w:line="360" w:lineRule="auto"/>
              <w:rPr>
                <w:b/>
                <w:color w:val="00B050"/>
              </w:rPr>
            </w:pPr>
            <w:r>
              <w:rPr>
                <w:rFonts w:hint="eastAsia"/>
              </w:rPr>
              <w:lastRenderedPageBreak/>
              <w:t>注</w:t>
            </w:r>
            <w:r>
              <w:t>：渠道数据</w:t>
            </w:r>
            <w:r>
              <w:rPr>
                <w:rFonts w:hint="eastAsia"/>
              </w:rPr>
              <w:t>数据</w:t>
            </w:r>
            <w:r>
              <w:t>较少，</w:t>
            </w:r>
            <w:r>
              <w:rPr>
                <w:rFonts w:hint="eastAsia"/>
              </w:rPr>
              <w:t>数据</w:t>
            </w:r>
            <w:r>
              <w:t>需展示完整</w:t>
            </w:r>
            <w:r>
              <w:rPr>
                <w:rFonts w:hint="eastAsia"/>
              </w:rPr>
              <w:t>在列表中</w:t>
            </w:r>
          </w:p>
        </w:tc>
      </w:tr>
      <w:tr w:rsidR="00811FA3" w14:paraId="12159ADD" w14:textId="77777777" w:rsidTr="00811FA3">
        <w:tc>
          <w:tcPr>
            <w:tcW w:w="704" w:type="dxa"/>
            <w:gridSpan w:val="2"/>
          </w:tcPr>
          <w:p w14:paraId="3415FD31" w14:textId="77777777" w:rsidR="00811FA3" w:rsidRPr="00355E1D" w:rsidRDefault="00811FA3" w:rsidP="005605E3">
            <w:pPr>
              <w:pStyle w:val="ae"/>
              <w:numPr>
                <w:ilvl w:val="0"/>
                <w:numId w:val="35"/>
              </w:numPr>
              <w:spacing w:line="360" w:lineRule="auto"/>
              <w:ind w:firstLineChars="0"/>
            </w:pPr>
          </w:p>
        </w:tc>
        <w:tc>
          <w:tcPr>
            <w:tcW w:w="1701" w:type="dxa"/>
          </w:tcPr>
          <w:p w14:paraId="4A9EFE64" w14:textId="2DB38DA8" w:rsidR="00811FA3" w:rsidRDefault="00811FA3" w:rsidP="005605E3">
            <w:pPr>
              <w:spacing w:line="360" w:lineRule="auto"/>
            </w:pPr>
            <w:r>
              <w:rPr>
                <w:rFonts w:hint="eastAsia"/>
              </w:rPr>
              <w:t>机构</w:t>
            </w:r>
          </w:p>
        </w:tc>
        <w:tc>
          <w:tcPr>
            <w:tcW w:w="6095" w:type="dxa"/>
          </w:tcPr>
          <w:p w14:paraId="126C8B34" w14:textId="77777777" w:rsidR="00811FA3" w:rsidRDefault="00811FA3" w:rsidP="005605E3">
            <w:pPr>
              <w:spacing w:line="360" w:lineRule="auto"/>
            </w:pPr>
            <w:r w:rsidRPr="0081777B">
              <w:rPr>
                <w:rFonts w:hint="eastAsia"/>
              </w:rPr>
              <w:t>系统默认查询</w:t>
            </w:r>
            <w:r w:rsidRPr="0081777B">
              <w:t>展示，</w:t>
            </w:r>
            <w:r w:rsidRPr="0081777B">
              <w:rPr>
                <w:rFonts w:hint="eastAsia"/>
              </w:rPr>
              <w:t>不可</w:t>
            </w:r>
            <w:r w:rsidRPr="0081777B">
              <w:t>修改</w:t>
            </w:r>
          </w:p>
          <w:p w14:paraId="06367C5D" w14:textId="77777777" w:rsidR="00811FA3" w:rsidRDefault="00811FA3" w:rsidP="005605E3">
            <w:pPr>
              <w:spacing w:line="360" w:lineRule="auto"/>
            </w:pPr>
            <w:r>
              <w:rPr>
                <w:rFonts w:hint="eastAsia"/>
              </w:rPr>
              <w:t>多个机构时</w:t>
            </w:r>
            <w:r>
              <w:t>，以</w:t>
            </w:r>
            <w:r>
              <w:rPr>
                <w:rFonts w:hint="eastAsia"/>
              </w:rPr>
              <w:t>“、”进行</w:t>
            </w:r>
            <w:r>
              <w:t>隔开展示，例如：</w:t>
            </w:r>
            <w:r>
              <w:rPr>
                <w:rFonts w:hint="eastAsia"/>
              </w:rPr>
              <w:t>北京房山分公司、北京平谷分公司</w:t>
            </w:r>
          </w:p>
          <w:p w14:paraId="50922801" w14:textId="0D14DA97" w:rsidR="00811FA3" w:rsidRDefault="00811FA3" w:rsidP="005605E3">
            <w:pPr>
              <w:spacing w:line="360" w:lineRule="auto"/>
            </w:pPr>
            <w:r>
              <w:rPr>
                <w:rFonts w:hint="eastAsia"/>
              </w:rPr>
              <w:t>注</w:t>
            </w:r>
            <w:r>
              <w:t>：数据较多，根据</w:t>
            </w:r>
            <w:r>
              <w:rPr>
                <w:rFonts w:hint="eastAsia"/>
              </w:rPr>
              <w:t>排版</w:t>
            </w:r>
            <w:r>
              <w:t>展示一部分即可，当数据</w:t>
            </w:r>
            <w:r>
              <w:rPr>
                <w:rFonts w:hint="eastAsia"/>
              </w:rPr>
              <w:t>多于</w:t>
            </w:r>
            <w:r>
              <w:t>排版的个数时，以</w:t>
            </w:r>
            <w:r>
              <w:t>…</w:t>
            </w:r>
            <w:r>
              <w:rPr>
                <w:rFonts w:hint="eastAsia"/>
              </w:rPr>
              <w:t>代表</w:t>
            </w:r>
            <w:r>
              <w:t>剩余内容；</w:t>
            </w:r>
          </w:p>
        </w:tc>
      </w:tr>
      <w:tr w:rsidR="00811FA3" w14:paraId="00A6E809" w14:textId="77777777" w:rsidTr="00811FA3">
        <w:tc>
          <w:tcPr>
            <w:tcW w:w="704" w:type="dxa"/>
            <w:gridSpan w:val="2"/>
          </w:tcPr>
          <w:p w14:paraId="61E2C45C" w14:textId="77777777" w:rsidR="00811FA3" w:rsidRPr="00355E1D" w:rsidRDefault="00811FA3" w:rsidP="005605E3">
            <w:pPr>
              <w:pStyle w:val="ae"/>
              <w:numPr>
                <w:ilvl w:val="0"/>
                <w:numId w:val="35"/>
              </w:numPr>
              <w:spacing w:line="360" w:lineRule="auto"/>
              <w:ind w:firstLineChars="0"/>
            </w:pPr>
          </w:p>
        </w:tc>
        <w:tc>
          <w:tcPr>
            <w:tcW w:w="1701" w:type="dxa"/>
          </w:tcPr>
          <w:p w14:paraId="5393E07A" w14:textId="5C4E3C1F" w:rsidR="00811FA3" w:rsidRDefault="00811FA3" w:rsidP="005605E3">
            <w:pPr>
              <w:spacing w:line="360" w:lineRule="auto"/>
            </w:pPr>
            <w:r>
              <w:rPr>
                <w:rFonts w:hint="eastAsia"/>
              </w:rPr>
              <w:t>产品名称</w:t>
            </w:r>
          </w:p>
        </w:tc>
        <w:tc>
          <w:tcPr>
            <w:tcW w:w="6095" w:type="dxa"/>
          </w:tcPr>
          <w:p w14:paraId="6B17871A" w14:textId="7BC3C213" w:rsidR="00811FA3" w:rsidRDefault="00811FA3" w:rsidP="005605E3">
            <w:pPr>
              <w:spacing w:line="360" w:lineRule="auto"/>
            </w:pPr>
            <w:r w:rsidRPr="0081777B">
              <w:rPr>
                <w:rFonts w:hint="eastAsia"/>
              </w:rPr>
              <w:t>系统默认查询</w:t>
            </w:r>
            <w:r w:rsidRPr="0081777B">
              <w:t>展示，</w:t>
            </w:r>
            <w:r w:rsidRPr="0081777B">
              <w:rPr>
                <w:rFonts w:hint="eastAsia"/>
              </w:rPr>
              <w:t>不可</w:t>
            </w:r>
            <w:r w:rsidRPr="0081777B">
              <w:t>修改</w:t>
            </w:r>
            <w:r>
              <w:rPr>
                <w:rFonts w:hint="eastAsia"/>
              </w:rPr>
              <w:t>，数据</w:t>
            </w:r>
            <w:r>
              <w:t>展示完</w:t>
            </w:r>
            <w:r>
              <w:rPr>
                <w:rFonts w:hint="eastAsia"/>
              </w:rPr>
              <w:t>整</w:t>
            </w:r>
          </w:p>
        </w:tc>
      </w:tr>
      <w:tr w:rsidR="00811FA3" w14:paraId="52AA0CF9" w14:textId="77777777" w:rsidTr="00811FA3">
        <w:tc>
          <w:tcPr>
            <w:tcW w:w="704" w:type="dxa"/>
            <w:gridSpan w:val="2"/>
          </w:tcPr>
          <w:p w14:paraId="1E2050DA" w14:textId="77777777" w:rsidR="00811FA3" w:rsidRPr="00355E1D" w:rsidRDefault="00811FA3" w:rsidP="005605E3">
            <w:pPr>
              <w:pStyle w:val="ae"/>
              <w:numPr>
                <w:ilvl w:val="0"/>
                <w:numId w:val="35"/>
              </w:numPr>
              <w:spacing w:line="360" w:lineRule="auto"/>
              <w:ind w:firstLineChars="0"/>
            </w:pPr>
          </w:p>
        </w:tc>
        <w:tc>
          <w:tcPr>
            <w:tcW w:w="1701" w:type="dxa"/>
          </w:tcPr>
          <w:p w14:paraId="58CA7BC9" w14:textId="0D0CA76F" w:rsidR="00811FA3" w:rsidRDefault="00811FA3" w:rsidP="005605E3">
            <w:pPr>
              <w:spacing w:line="360" w:lineRule="auto"/>
            </w:pPr>
            <w:r>
              <w:rPr>
                <w:rFonts w:hint="eastAsia"/>
              </w:rPr>
              <w:t>产品</w:t>
            </w:r>
            <w:r>
              <w:t>类别</w:t>
            </w:r>
          </w:p>
        </w:tc>
        <w:tc>
          <w:tcPr>
            <w:tcW w:w="6095" w:type="dxa"/>
          </w:tcPr>
          <w:p w14:paraId="6AFBA306" w14:textId="7E678B4B" w:rsidR="00811FA3" w:rsidRDefault="00811FA3" w:rsidP="005605E3">
            <w:pPr>
              <w:spacing w:line="360" w:lineRule="auto"/>
            </w:pPr>
            <w:r w:rsidRPr="0081777B">
              <w:rPr>
                <w:rFonts w:hint="eastAsia"/>
              </w:rPr>
              <w:t>系统默认查询</w:t>
            </w:r>
            <w:r w:rsidRPr="0081777B">
              <w:t>展示，</w:t>
            </w:r>
            <w:r w:rsidRPr="0081777B">
              <w:rPr>
                <w:rFonts w:hint="eastAsia"/>
              </w:rPr>
              <w:t>不可</w:t>
            </w:r>
            <w:r w:rsidRPr="0081777B">
              <w:t>修改</w:t>
            </w:r>
            <w:r>
              <w:rPr>
                <w:rFonts w:hint="eastAsia"/>
              </w:rPr>
              <w:t>，数据</w:t>
            </w:r>
            <w:r>
              <w:t>展示完</w:t>
            </w:r>
            <w:r>
              <w:rPr>
                <w:rFonts w:hint="eastAsia"/>
              </w:rPr>
              <w:t>整</w:t>
            </w:r>
          </w:p>
        </w:tc>
      </w:tr>
      <w:tr w:rsidR="00811FA3" w14:paraId="70B07BE5" w14:textId="77777777" w:rsidTr="00811FA3">
        <w:tc>
          <w:tcPr>
            <w:tcW w:w="704" w:type="dxa"/>
            <w:gridSpan w:val="2"/>
          </w:tcPr>
          <w:p w14:paraId="60C08698" w14:textId="77777777" w:rsidR="00811FA3" w:rsidRPr="00355E1D" w:rsidRDefault="00811FA3" w:rsidP="005605E3">
            <w:pPr>
              <w:pStyle w:val="ae"/>
              <w:numPr>
                <w:ilvl w:val="0"/>
                <w:numId w:val="35"/>
              </w:numPr>
              <w:spacing w:line="360" w:lineRule="auto"/>
              <w:ind w:firstLineChars="0"/>
            </w:pPr>
          </w:p>
        </w:tc>
        <w:tc>
          <w:tcPr>
            <w:tcW w:w="1701" w:type="dxa"/>
          </w:tcPr>
          <w:p w14:paraId="54F862C3" w14:textId="398008D1" w:rsidR="00811FA3" w:rsidRDefault="00811FA3" w:rsidP="005605E3">
            <w:pPr>
              <w:spacing w:line="360" w:lineRule="auto"/>
            </w:pPr>
            <w:r>
              <w:rPr>
                <w:rFonts w:hint="eastAsia"/>
              </w:rPr>
              <w:t>长短险</w:t>
            </w:r>
          </w:p>
        </w:tc>
        <w:tc>
          <w:tcPr>
            <w:tcW w:w="6095" w:type="dxa"/>
          </w:tcPr>
          <w:p w14:paraId="57F1C21B" w14:textId="0D0C4525" w:rsidR="00811FA3" w:rsidRDefault="00811FA3" w:rsidP="005605E3">
            <w:pPr>
              <w:spacing w:line="360" w:lineRule="auto"/>
            </w:pPr>
            <w:r w:rsidRPr="0081777B">
              <w:rPr>
                <w:rFonts w:hint="eastAsia"/>
              </w:rPr>
              <w:t>系统默认查询</w:t>
            </w:r>
            <w:r w:rsidRPr="0081777B">
              <w:t>展示，</w:t>
            </w:r>
            <w:r w:rsidRPr="0081777B">
              <w:rPr>
                <w:rFonts w:hint="eastAsia"/>
              </w:rPr>
              <w:t>不可</w:t>
            </w:r>
            <w:r w:rsidRPr="0081777B">
              <w:t>修改</w:t>
            </w:r>
            <w:r>
              <w:rPr>
                <w:rFonts w:hint="eastAsia"/>
              </w:rPr>
              <w:t>，数据</w:t>
            </w:r>
            <w:r>
              <w:t>展示完</w:t>
            </w:r>
            <w:r>
              <w:rPr>
                <w:rFonts w:hint="eastAsia"/>
              </w:rPr>
              <w:t>整</w:t>
            </w:r>
          </w:p>
        </w:tc>
      </w:tr>
      <w:tr w:rsidR="00811FA3" w14:paraId="2CBCC7FF" w14:textId="77777777" w:rsidTr="00811FA3">
        <w:tc>
          <w:tcPr>
            <w:tcW w:w="704" w:type="dxa"/>
            <w:gridSpan w:val="2"/>
          </w:tcPr>
          <w:p w14:paraId="0F81758C" w14:textId="77777777" w:rsidR="00811FA3" w:rsidRPr="00355E1D" w:rsidRDefault="00811FA3" w:rsidP="005605E3">
            <w:pPr>
              <w:pStyle w:val="ae"/>
              <w:numPr>
                <w:ilvl w:val="0"/>
                <w:numId w:val="35"/>
              </w:numPr>
              <w:spacing w:line="360" w:lineRule="auto"/>
              <w:ind w:firstLineChars="0"/>
            </w:pPr>
          </w:p>
        </w:tc>
        <w:tc>
          <w:tcPr>
            <w:tcW w:w="1701" w:type="dxa"/>
          </w:tcPr>
          <w:p w14:paraId="748735C7" w14:textId="0685FEA6" w:rsidR="00811FA3" w:rsidRDefault="00811FA3" w:rsidP="005605E3">
            <w:pPr>
              <w:spacing w:line="360" w:lineRule="auto"/>
            </w:pPr>
            <w:r>
              <w:rPr>
                <w:rFonts w:hint="eastAsia"/>
              </w:rPr>
              <w:t>是否</w:t>
            </w:r>
            <w:r>
              <w:t>豁免险</w:t>
            </w:r>
          </w:p>
        </w:tc>
        <w:tc>
          <w:tcPr>
            <w:tcW w:w="6095" w:type="dxa"/>
          </w:tcPr>
          <w:p w14:paraId="0226FCCC" w14:textId="70104B19" w:rsidR="00811FA3" w:rsidRPr="00B2224D" w:rsidRDefault="00811FA3" w:rsidP="005605E3">
            <w:pPr>
              <w:spacing w:line="360" w:lineRule="auto"/>
            </w:pPr>
            <w:r w:rsidRPr="0081777B">
              <w:rPr>
                <w:rFonts w:hint="eastAsia"/>
              </w:rPr>
              <w:t>系统默认查询</w:t>
            </w:r>
            <w:r w:rsidRPr="0081777B">
              <w:t>展示，</w:t>
            </w:r>
            <w:r w:rsidRPr="0081777B">
              <w:rPr>
                <w:rFonts w:hint="eastAsia"/>
              </w:rPr>
              <w:t>不可</w:t>
            </w:r>
            <w:r w:rsidRPr="0081777B">
              <w:t>修改</w:t>
            </w:r>
            <w:r>
              <w:rPr>
                <w:rFonts w:hint="eastAsia"/>
              </w:rPr>
              <w:t>，数据</w:t>
            </w:r>
            <w:r>
              <w:t>展示完</w:t>
            </w:r>
            <w:r>
              <w:rPr>
                <w:rFonts w:hint="eastAsia"/>
              </w:rPr>
              <w:t>整</w:t>
            </w:r>
          </w:p>
        </w:tc>
      </w:tr>
      <w:tr w:rsidR="00811FA3" w14:paraId="5099DD75" w14:textId="77777777" w:rsidTr="00811FA3">
        <w:tc>
          <w:tcPr>
            <w:tcW w:w="704" w:type="dxa"/>
            <w:gridSpan w:val="2"/>
          </w:tcPr>
          <w:p w14:paraId="47FD9268" w14:textId="77777777" w:rsidR="00811FA3" w:rsidRPr="00355E1D" w:rsidRDefault="00811FA3" w:rsidP="005605E3">
            <w:pPr>
              <w:pStyle w:val="ae"/>
              <w:numPr>
                <w:ilvl w:val="0"/>
                <w:numId w:val="35"/>
              </w:numPr>
              <w:spacing w:line="360" w:lineRule="auto"/>
              <w:ind w:firstLineChars="0"/>
            </w:pPr>
          </w:p>
        </w:tc>
        <w:tc>
          <w:tcPr>
            <w:tcW w:w="1701" w:type="dxa"/>
          </w:tcPr>
          <w:p w14:paraId="65E66ED4" w14:textId="39D1B682" w:rsidR="00811FA3" w:rsidRDefault="00811FA3" w:rsidP="005605E3">
            <w:pPr>
              <w:spacing w:line="360" w:lineRule="auto"/>
            </w:pPr>
            <w:r>
              <w:rPr>
                <w:rFonts w:hint="eastAsia"/>
              </w:rPr>
              <w:t>状态</w:t>
            </w:r>
          </w:p>
        </w:tc>
        <w:tc>
          <w:tcPr>
            <w:tcW w:w="6095" w:type="dxa"/>
          </w:tcPr>
          <w:p w14:paraId="5436AD0E" w14:textId="65356DC0" w:rsidR="00811FA3" w:rsidRPr="00B2224D" w:rsidRDefault="00811FA3" w:rsidP="005605E3">
            <w:pPr>
              <w:spacing w:line="360" w:lineRule="auto"/>
            </w:pPr>
            <w:r w:rsidRPr="0081777B">
              <w:rPr>
                <w:rFonts w:hint="eastAsia"/>
              </w:rPr>
              <w:t>系统默认查询</w:t>
            </w:r>
            <w:r w:rsidRPr="0081777B">
              <w:t>展示，</w:t>
            </w:r>
            <w:r w:rsidRPr="0081777B">
              <w:rPr>
                <w:rFonts w:hint="eastAsia"/>
              </w:rPr>
              <w:t>不可</w:t>
            </w:r>
            <w:r w:rsidRPr="0081777B">
              <w:t>修改</w:t>
            </w:r>
            <w:r>
              <w:rPr>
                <w:rFonts w:hint="eastAsia"/>
              </w:rPr>
              <w:t>，数据</w:t>
            </w:r>
            <w:r>
              <w:t>展示完</w:t>
            </w:r>
            <w:r>
              <w:rPr>
                <w:rFonts w:hint="eastAsia"/>
              </w:rPr>
              <w:t>整</w:t>
            </w:r>
          </w:p>
        </w:tc>
      </w:tr>
      <w:tr w:rsidR="00811FA3" w14:paraId="4023092B" w14:textId="77777777" w:rsidTr="00811FA3">
        <w:tc>
          <w:tcPr>
            <w:tcW w:w="704" w:type="dxa"/>
            <w:gridSpan w:val="2"/>
          </w:tcPr>
          <w:p w14:paraId="630EF385" w14:textId="77777777" w:rsidR="00811FA3" w:rsidRPr="00355E1D" w:rsidRDefault="00811FA3" w:rsidP="005605E3">
            <w:pPr>
              <w:pStyle w:val="ae"/>
              <w:numPr>
                <w:ilvl w:val="0"/>
                <w:numId w:val="35"/>
              </w:numPr>
              <w:spacing w:line="360" w:lineRule="auto"/>
              <w:ind w:firstLineChars="0"/>
            </w:pPr>
          </w:p>
        </w:tc>
        <w:tc>
          <w:tcPr>
            <w:tcW w:w="1701" w:type="dxa"/>
          </w:tcPr>
          <w:p w14:paraId="4FA12688" w14:textId="3CF4215A" w:rsidR="00811FA3" w:rsidRDefault="00811FA3" w:rsidP="005605E3">
            <w:pPr>
              <w:spacing w:line="360" w:lineRule="auto"/>
            </w:pPr>
            <w:r>
              <w:rPr>
                <w:rFonts w:hint="eastAsia"/>
              </w:rPr>
              <w:t>销售</w:t>
            </w:r>
            <w:r>
              <w:t>时间</w:t>
            </w:r>
          </w:p>
        </w:tc>
        <w:tc>
          <w:tcPr>
            <w:tcW w:w="6095" w:type="dxa"/>
          </w:tcPr>
          <w:p w14:paraId="7D8D4BDA" w14:textId="77777777" w:rsidR="00811FA3" w:rsidRDefault="00811FA3" w:rsidP="005605E3">
            <w:pPr>
              <w:spacing w:line="360" w:lineRule="auto"/>
            </w:pPr>
            <w:r w:rsidRPr="0081777B">
              <w:rPr>
                <w:rFonts w:hint="eastAsia"/>
              </w:rPr>
              <w:t>系统默认查询</w:t>
            </w:r>
            <w:r w:rsidRPr="0081777B">
              <w:t>展示，</w:t>
            </w:r>
            <w:r w:rsidRPr="0081777B">
              <w:rPr>
                <w:rFonts w:hint="eastAsia"/>
              </w:rPr>
              <w:t>不可</w:t>
            </w:r>
            <w:r w:rsidRPr="0081777B">
              <w:t>修改</w:t>
            </w:r>
            <w:r>
              <w:rPr>
                <w:rFonts w:hint="eastAsia"/>
              </w:rPr>
              <w:t>，数据</w:t>
            </w:r>
            <w:r>
              <w:t>展示完</w:t>
            </w:r>
            <w:r>
              <w:rPr>
                <w:rFonts w:hint="eastAsia"/>
              </w:rPr>
              <w:t>整</w:t>
            </w:r>
          </w:p>
          <w:p w14:paraId="74501ADA" w14:textId="5B8A68DB" w:rsidR="00811FA3" w:rsidRPr="00B2224D" w:rsidRDefault="00811FA3" w:rsidP="005605E3">
            <w:pPr>
              <w:spacing w:line="360" w:lineRule="auto"/>
            </w:pPr>
            <w:r>
              <w:rPr>
                <w:rFonts w:hint="eastAsia"/>
              </w:rPr>
              <w:t>格式</w:t>
            </w:r>
            <w:r>
              <w:t>：</w:t>
            </w:r>
            <w:r>
              <w:t xml:space="preserve">yyyy-mm-dd  hh:mm:ss </w:t>
            </w:r>
            <w:r>
              <w:rPr>
                <w:rFonts w:hint="eastAsia"/>
              </w:rPr>
              <w:t>至</w:t>
            </w:r>
            <w:r>
              <w:rPr>
                <w:rFonts w:hint="eastAsia"/>
              </w:rPr>
              <w:t xml:space="preserve"> </w:t>
            </w:r>
            <w:r>
              <w:t>yyyy-mm-dd  hh:mm:ss</w:t>
            </w:r>
          </w:p>
        </w:tc>
      </w:tr>
      <w:tr w:rsidR="00811FA3" w14:paraId="326A0B87" w14:textId="77777777" w:rsidTr="00811FA3">
        <w:tc>
          <w:tcPr>
            <w:tcW w:w="704" w:type="dxa"/>
            <w:gridSpan w:val="2"/>
          </w:tcPr>
          <w:p w14:paraId="7DAB2026" w14:textId="2FDEBE9D" w:rsidR="00811FA3" w:rsidRPr="00355E1D" w:rsidRDefault="00811FA3" w:rsidP="005605E3">
            <w:pPr>
              <w:pStyle w:val="ae"/>
              <w:numPr>
                <w:ilvl w:val="0"/>
                <w:numId w:val="35"/>
              </w:numPr>
              <w:spacing w:line="360" w:lineRule="auto"/>
              <w:ind w:firstLineChars="0"/>
            </w:pPr>
          </w:p>
        </w:tc>
        <w:tc>
          <w:tcPr>
            <w:tcW w:w="1701" w:type="dxa"/>
          </w:tcPr>
          <w:p w14:paraId="28FD4379" w14:textId="40987C60" w:rsidR="00811FA3" w:rsidRDefault="00811FA3" w:rsidP="005605E3">
            <w:pPr>
              <w:spacing w:line="360" w:lineRule="auto"/>
            </w:pPr>
            <w:r>
              <w:rPr>
                <w:rFonts w:hint="eastAsia"/>
              </w:rPr>
              <w:t>最后</w:t>
            </w:r>
            <w:r>
              <w:t>修改时间</w:t>
            </w:r>
          </w:p>
        </w:tc>
        <w:tc>
          <w:tcPr>
            <w:tcW w:w="6095" w:type="dxa"/>
          </w:tcPr>
          <w:p w14:paraId="208E52F2" w14:textId="77777777" w:rsidR="00811FA3" w:rsidRDefault="00811FA3" w:rsidP="005605E3">
            <w:pPr>
              <w:spacing w:line="360" w:lineRule="auto"/>
            </w:pPr>
            <w:r w:rsidRPr="0081777B">
              <w:rPr>
                <w:rFonts w:hint="eastAsia"/>
              </w:rPr>
              <w:t>系统默认查询</w:t>
            </w:r>
            <w:r w:rsidRPr="0081777B">
              <w:t>展示，</w:t>
            </w:r>
            <w:r w:rsidRPr="0081777B">
              <w:rPr>
                <w:rFonts w:hint="eastAsia"/>
              </w:rPr>
              <w:t>不可</w:t>
            </w:r>
            <w:r w:rsidRPr="0081777B">
              <w:t>修改</w:t>
            </w:r>
            <w:r>
              <w:rPr>
                <w:rFonts w:hint="eastAsia"/>
              </w:rPr>
              <w:t>，数据</w:t>
            </w:r>
            <w:r>
              <w:t>展示完</w:t>
            </w:r>
            <w:r>
              <w:rPr>
                <w:rFonts w:hint="eastAsia"/>
              </w:rPr>
              <w:t>整</w:t>
            </w:r>
          </w:p>
          <w:p w14:paraId="17124191" w14:textId="0F10E3DC" w:rsidR="00811FA3" w:rsidRPr="00B2224D" w:rsidRDefault="00811FA3" w:rsidP="005605E3">
            <w:pPr>
              <w:spacing w:line="360" w:lineRule="auto"/>
            </w:pPr>
            <w:r>
              <w:rPr>
                <w:rFonts w:hint="eastAsia"/>
              </w:rPr>
              <w:t>格式</w:t>
            </w:r>
            <w:r>
              <w:t>：</w:t>
            </w:r>
            <w:r>
              <w:t>yyyy-mm-dd  hh:mm:ss</w:t>
            </w:r>
          </w:p>
        </w:tc>
      </w:tr>
      <w:tr w:rsidR="00811FA3" w14:paraId="327E64D0" w14:textId="77777777" w:rsidTr="00C21655">
        <w:tc>
          <w:tcPr>
            <w:tcW w:w="8500" w:type="dxa"/>
            <w:gridSpan w:val="4"/>
            <w:shd w:val="clear" w:color="auto" w:fill="FBE4D5" w:themeFill="accent2" w:themeFillTint="33"/>
          </w:tcPr>
          <w:p w14:paraId="2D41058B" w14:textId="65CBDF11" w:rsidR="00811FA3" w:rsidRPr="00B2224D" w:rsidRDefault="00811FA3" w:rsidP="005605E3">
            <w:pPr>
              <w:spacing w:line="360" w:lineRule="auto"/>
            </w:pPr>
            <w:r>
              <w:rPr>
                <w:rFonts w:hint="eastAsia"/>
              </w:rPr>
              <w:t>查询列表—销售</w:t>
            </w:r>
            <w:r>
              <w:t>流程步骤</w:t>
            </w:r>
          </w:p>
        </w:tc>
      </w:tr>
      <w:tr w:rsidR="00811FA3" w14:paraId="32D90DB3" w14:textId="77777777" w:rsidTr="00811FA3">
        <w:tc>
          <w:tcPr>
            <w:tcW w:w="704" w:type="dxa"/>
            <w:gridSpan w:val="2"/>
          </w:tcPr>
          <w:p w14:paraId="0D33C0E3" w14:textId="77777777" w:rsidR="00811FA3" w:rsidRPr="00355E1D" w:rsidRDefault="00811FA3" w:rsidP="005605E3">
            <w:pPr>
              <w:pStyle w:val="ae"/>
              <w:numPr>
                <w:ilvl w:val="0"/>
                <w:numId w:val="36"/>
              </w:numPr>
              <w:spacing w:line="360" w:lineRule="auto"/>
              <w:ind w:firstLineChars="0"/>
            </w:pPr>
          </w:p>
        </w:tc>
        <w:tc>
          <w:tcPr>
            <w:tcW w:w="1701" w:type="dxa"/>
          </w:tcPr>
          <w:p w14:paraId="157B6BE1" w14:textId="0882BAB3" w:rsidR="00811FA3" w:rsidRPr="00601CC9" w:rsidRDefault="00811FA3" w:rsidP="005605E3">
            <w:pPr>
              <w:spacing w:line="360" w:lineRule="auto"/>
            </w:pPr>
            <w:r w:rsidRPr="00601CC9">
              <w:rPr>
                <w:rFonts w:hint="eastAsia"/>
              </w:rPr>
              <w:t>排序</w:t>
            </w:r>
          </w:p>
        </w:tc>
        <w:tc>
          <w:tcPr>
            <w:tcW w:w="6095" w:type="dxa"/>
          </w:tcPr>
          <w:p w14:paraId="6E4BDD22" w14:textId="77777777" w:rsidR="00811FA3" w:rsidRDefault="00811FA3" w:rsidP="005605E3">
            <w:pPr>
              <w:spacing w:line="360" w:lineRule="auto"/>
            </w:pPr>
            <w:r w:rsidRPr="00B2224D">
              <w:rPr>
                <w:rFonts w:hint="eastAsia"/>
              </w:rPr>
              <w:t>系统默认查询</w:t>
            </w:r>
            <w:r w:rsidRPr="00B2224D">
              <w:t>展示，</w:t>
            </w:r>
            <w:r>
              <w:rPr>
                <w:rFonts w:hint="eastAsia"/>
              </w:rPr>
              <w:t>不可</w:t>
            </w:r>
            <w:r>
              <w:t>修改</w:t>
            </w:r>
          </w:p>
          <w:p w14:paraId="3AE65F0B" w14:textId="79FD8819" w:rsidR="00811FA3" w:rsidRPr="00CE0F5E" w:rsidRDefault="00811FA3" w:rsidP="005605E3">
            <w:pPr>
              <w:spacing w:line="360" w:lineRule="auto"/>
            </w:pPr>
            <w:r>
              <w:rPr>
                <w:rFonts w:hint="eastAsia"/>
              </w:rPr>
              <w:t>查询</w:t>
            </w:r>
            <w:r>
              <w:t>出该条产品数据</w:t>
            </w:r>
            <w:r>
              <w:rPr>
                <w:rFonts w:hint="eastAsia"/>
              </w:rPr>
              <w:t>在</w:t>
            </w:r>
            <w:r>
              <w:t>设置销售流程</w:t>
            </w:r>
            <w:r>
              <w:rPr>
                <w:rFonts w:hint="eastAsia"/>
              </w:rPr>
              <w:t>时</w:t>
            </w:r>
            <w:r>
              <w:t>从上往下进行的排序展示，格式：阿拉伯数字</w:t>
            </w:r>
          </w:p>
        </w:tc>
      </w:tr>
      <w:tr w:rsidR="00811FA3" w14:paraId="26E534D0" w14:textId="77777777" w:rsidTr="00811FA3">
        <w:tc>
          <w:tcPr>
            <w:tcW w:w="704" w:type="dxa"/>
            <w:gridSpan w:val="2"/>
          </w:tcPr>
          <w:p w14:paraId="476A3393" w14:textId="77777777" w:rsidR="00811FA3" w:rsidRPr="00355E1D" w:rsidRDefault="00811FA3" w:rsidP="005605E3">
            <w:pPr>
              <w:pStyle w:val="ae"/>
              <w:numPr>
                <w:ilvl w:val="0"/>
                <w:numId w:val="36"/>
              </w:numPr>
              <w:spacing w:line="360" w:lineRule="auto"/>
              <w:ind w:firstLineChars="0"/>
            </w:pPr>
          </w:p>
        </w:tc>
        <w:tc>
          <w:tcPr>
            <w:tcW w:w="1701" w:type="dxa"/>
          </w:tcPr>
          <w:p w14:paraId="504977D3" w14:textId="0EA25812" w:rsidR="00811FA3" w:rsidRPr="00601CC9" w:rsidRDefault="00811FA3" w:rsidP="005605E3">
            <w:pPr>
              <w:spacing w:line="360" w:lineRule="auto"/>
            </w:pPr>
            <w:r w:rsidRPr="00601CC9">
              <w:rPr>
                <w:rFonts w:hint="eastAsia"/>
              </w:rPr>
              <w:t>步骤</w:t>
            </w:r>
            <w:r w:rsidRPr="00601CC9">
              <w:t>名称</w:t>
            </w:r>
          </w:p>
        </w:tc>
        <w:tc>
          <w:tcPr>
            <w:tcW w:w="6095" w:type="dxa"/>
          </w:tcPr>
          <w:p w14:paraId="2A7588D2" w14:textId="77777777" w:rsidR="00811FA3" w:rsidRDefault="00811FA3" w:rsidP="005605E3">
            <w:pPr>
              <w:spacing w:line="360" w:lineRule="auto"/>
            </w:pPr>
            <w:r w:rsidRPr="00B2224D">
              <w:rPr>
                <w:rFonts w:hint="eastAsia"/>
              </w:rPr>
              <w:t>系统默认查询</w:t>
            </w:r>
            <w:r w:rsidRPr="00B2224D">
              <w:t>展示，</w:t>
            </w:r>
            <w:r>
              <w:rPr>
                <w:rFonts w:hint="eastAsia"/>
              </w:rPr>
              <w:t>不可</w:t>
            </w:r>
            <w:r>
              <w:t>修改</w:t>
            </w:r>
          </w:p>
          <w:p w14:paraId="2D86C94C" w14:textId="57723E0D" w:rsidR="00811FA3" w:rsidRPr="00B2224D" w:rsidRDefault="00811FA3" w:rsidP="005605E3">
            <w:pPr>
              <w:spacing w:line="360" w:lineRule="auto"/>
            </w:pPr>
            <w:r>
              <w:rPr>
                <w:rFonts w:hint="eastAsia"/>
              </w:rPr>
              <w:t>查询出</w:t>
            </w:r>
            <w:r>
              <w:t>该条产品数据</w:t>
            </w:r>
            <w:r>
              <w:rPr>
                <w:rFonts w:hint="eastAsia"/>
              </w:rPr>
              <w:t>在</w:t>
            </w:r>
            <w:r>
              <w:t>设置销售流程</w:t>
            </w:r>
            <w:r>
              <w:rPr>
                <w:rFonts w:hint="eastAsia"/>
              </w:rPr>
              <w:t>时</w:t>
            </w:r>
            <w:r>
              <w:t>从上往下</w:t>
            </w:r>
            <w:r>
              <w:rPr>
                <w:rFonts w:hint="eastAsia"/>
              </w:rPr>
              <w:t>对应的</w:t>
            </w:r>
            <w:r>
              <w:t>排序</w:t>
            </w:r>
            <w:r>
              <w:rPr>
                <w:rFonts w:hint="eastAsia"/>
              </w:rPr>
              <w:t>的流程步骤命名</w:t>
            </w:r>
          </w:p>
        </w:tc>
      </w:tr>
    </w:tbl>
    <w:p w14:paraId="3F42125A" w14:textId="77777777" w:rsidR="00921DF4" w:rsidRPr="00F77488" w:rsidRDefault="00921DF4" w:rsidP="005605E3">
      <w:pPr>
        <w:spacing w:line="360" w:lineRule="auto"/>
      </w:pPr>
    </w:p>
    <w:p w14:paraId="0A3255E0" w14:textId="37C4EB36" w:rsidR="00B37B7B" w:rsidRDefault="00B37B7B" w:rsidP="005605E3">
      <w:pPr>
        <w:pStyle w:val="21"/>
        <w:numPr>
          <w:ilvl w:val="0"/>
          <w:numId w:val="33"/>
        </w:numPr>
        <w:spacing w:line="360" w:lineRule="auto"/>
        <w:ind w:left="0" w:firstLineChars="0" w:firstLine="0"/>
        <w:rPr>
          <w:rFonts w:hAnsi="宋体"/>
          <w:color w:val="000000"/>
          <w:sz w:val="24"/>
          <w:szCs w:val="24"/>
        </w:rPr>
      </w:pPr>
      <w:r>
        <w:rPr>
          <w:rFonts w:hAnsi="宋体" w:hint="eastAsia"/>
          <w:color w:val="000000"/>
          <w:sz w:val="24"/>
          <w:szCs w:val="24"/>
        </w:rPr>
        <w:t>“新增</w:t>
      </w:r>
      <w:r w:rsidR="00DC5E95">
        <w:rPr>
          <w:rFonts w:hAnsi="宋体" w:hint="eastAsia"/>
          <w:color w:val="000000"/>
          <w:sz w:val="24"/>
          <w:szCs w:val="24"/>
        </w:rPr>
        <w:t>/</w:t>
      </w:r>
      <w:r w:rsidR="00DC5E95">
        <w:rPr>
          <w:rFonts w:hAnsi="宋体" w:hint="eastAsia"/>
          <w:color w:val="000000"/>
          <w:sz w:val="24"/>
          <w:szCs w:val="24"/>
        </w:rPr>
        <w:t>修改</w:t>
      </w:r>
      <w:r>
        <w:rPr>
          <w:rFonts w:hAnsi="宋体" w:hint="eastAsia"/>
          <w:color w:val="000000"/>
          <w:sz w:val="24"/>
          <w:szCs w:val="24"/>
        </w:rPr>
        <w:t>页面”</w:t>
      </w:r>
      <w:r>
        <w:rPr>
          <w:rFonts w:hAnsi="宋体"/>
          <w:color w:val="000000"/>
          <w:sz w:val="24"/>
          <w:szCs w:val="24"/>
        </w:rPr>
        <w:t>数据</w:t>
      </w:r>
      <w:r>
        <w:rPr>
          <w:rFonts w:hAnsi="宋体" w:hint="eastAsia"/>
          <w:color w:val="000000"/>
          <w:sz w:val="24"/>
          <w:szCs w:val="24"/>
        </w:rPr>
        <w:t>输入</w:t>
      </w:r>
      <w:r>
        <w:rPr>
          <w:rFonts w:hAnsi="宋体"/>
          <w:color w:val="000000"/>
          <w:sz w:val="24"/>
          <w:szCs w:val="24"/>
        </w:rPr>
        <w:t>输出项</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9"/>
        <w:gridCol w:w="1701"/>
        <w:gridCol w:w="6095"/>
      </w:tblGrid>
      <w:tr w:rsidR="00B37B7B" w14:paraId="4160BA55" w14:textId="77777777" w:rsidTr="004B3DB8">
        <w:tc>
          <w:tcPr>
            <w:tcW w:w="675" w:type="dxa"/>
          </w:tcPr>
          <w:p w14:paraId="48152075" w14:textId="77777777" w:rsidR="00B37B7B" w:rsidRDefault="00B37B7B" w:rsidP="005605E3">
            <w:pPr>
              <w:spacing w:line="360" w:lineRule="auto"/>
            </w:pPr>
            <w:r>
              <w:rPr>
                <w:rFonts w:hint="eastAsia"/>
              </w:rPr>
              <w:t>序号</w:t>
            </w:r>
          </w:p>
        </w:tc>
        <w:tc>
          <w:tcPr>
            <w:tcW w:w="1730" w:type="dxa"/>
            <w:gridSpan w:val="2"/>
          </w:tcPr>
          <w:p w14:paraId="6D8AF72D" w14:textId="77777777" w:rsidR="00B37B7B" w:rsidRDefault="00B37B7B" w:rsidP="005605E3">
            <w:pPr>
              <w:spacing w:line="360" w:lineRule="auto"/>
            </w:pPr>
            <w:r>
              <w:rPr>
                <w:rFonts w:hint="eastAsia"/>
              </w:rPr>
              <w:t>字段</w:t>
            </w:r>
          </w:p>
        </w:tc>
        <w:tc>
          <w:tcPr>
            <w:tcW w:w="6095" w:type="dxa"/>
          </w:tcPr>
          <w:p w14:paraId="07396EEA" w14:textId="77777777" w:rsidR="00B37B7B" w:rsidRDefault="00B37B7B" w:rsidP="005605E3">
            <w:pPr>
              <w:spacing w:line="360" w:lineRule="auto"/>
            </w:pPr>
            <w:r>
              <w:rPr>
                <w:rFonts w:hint="eastAsia"/>
              </w:rPr>
              <w:t>规则</w:t>
            </w:r>
          </w:p>
        </w:tc>
      </w:tr>
      <w:tr w:rsidR="00B37B7B" w14:paraId="466BB074" w14:textId="77777777" w:rsidTr="004B3DB8">
        <w:tc>
          <w:tcPr>
            <w:tcW w:w="8500" w:type="dxa"/>
            <w:gridSpan w:val="4"/>
            <w:shd w:val="clear" w:color="auto" w:fill="FBE4D5" w:themeFill="accent2" w:themeFillTint="33"/>
          </w:tcPr>
          <w:p w14:paraId="36D938FA" w14:textId="23F9C5EE" w:rsidR="00B37B7B" w:rsidRDefault="00DC5E95" w:rsidP="005605E3">
            <w:pPr>
              <w:spacing w:line="360" w:lineRule="auto"/>
            </w:pPr>
            <w:r>
              <w:rPr>
                <w:rFonts w:hint="eastAsia"/>
              </w:rPr>
              <w:t>基本信息设置</w:t>
            </w:r>
          </w:p>
        </w:tc>
      </w:tr>
      <w:tr w:rsidR="00B37B7B" w14:paraId="144C63BC" w14:textId="77777777" w:rsidTr="004B3DB8">
        <w:tc>
          <w:tcPr>
            <w:tcW w:w="704" w:type="dxa"/>
            <w:gridSpan w:val="2"/>
          </w:tcPr>
          <w:p w14:paraId="2C5D1F9E" w14:textId="77777777" w:rsidR="00B37B7B" w:rsidRPr="00355E1D" w:rsidRDefault="00B37B7B" w:rsidP="005605E3">
            <w:pPr>
              <w:pStyle w:val="ae"/>
              <w:numPr>
                <w:ilvl w:val="0"/>
                <w:numId w:val="40"/>
              </w:numPr>
              <w:spacing w:line="360" w:lineRule="auto"/>
              <w:ind w:firstLineChars="0"/>
            </w:pPr>
          </w:p>
        </w:tc>
        <w:tc>
          <w:tcPr>
            <w:tcW w:w="1701" w:type="dxa"/>
          </w:tcPr>
          <w:p w14:paraId="0B92C333" w14:textId="77777777" w:rsidR="00B37B7B" w:rsidRPr="00601CC9" w:rsidRDefault="00B37B7B" w:rsidP="005605E3">
            <w:pPr>
              <w:spacing w:line="360" w:lineRule="auto"/>
            </w:pPr>
            <w:r w:rsidRPr="00601CC9">
              <w:rPr>
                <w:rFonts w:hint="eastAsia"/>
              </w:rPr>
              <w:t>产品名称</w:t>
            </w:r>
          </w:p>
        </w:tc>
        <w:tc>
          <w:tcPr>
            <w:tcW w:w="6095" w:type="dxa"/>
          </w:tcPr>
          <w:p w14:paraId="607A9E74" w14:textId="09E0CDDB" w:rsidR="00B37B7B" w:rsidRDefault="00DC5E95" w:rsidP="005605E3">
            <w:pPr>
              <w:spacing w:line="360" w:lineRule="auto"/>
            </w:pPr>
            <w:r>
              <w:rPr>
                <w:rFonts w:hint="eastAsia"/>
              </w:rPr>
              <w:t>下拉列表，单选，手动选择，必选项</w:t>
            </w:r>
          </w:p>
          <w:p w14:paraId="1045F32C" w14:textId="45E8D9E7" w:rsidR="00DC5E95" w:rsidRDefault="00DC5E95" w:rsidP="005605E3">
            <w:pPr>
              <w:spacing w:line="360" w:lineRule="auto"/>
            </w:pPr>
            <w:r>
              <w:rPr>
                <w:rFonts w:hint="eastAsia"/>
              </w:rPr>
              <w:t>默认值：请选择</w:t>
            </w:r>
          </w:p>
          <w:p w14:paraId="620C7E0B" w14:textId="315978BF" w:rsidR="00DC5E95" w:rsidRPr="0045313C" w:rsidRDefault="00DC5E95" w:rsidP="005605E3">
            <w:pPr>
              <w:spacing w:line="360" w:lineRule="auto"/>
            </w:pPr>
            <w:r>
              <w:rPr>
                <w:rFonts w:hint="eastAsia"/>
              </w:rPr>
              <w:t>下拉列表值：来源于现有的“产品管理——产品基本信息”的所</w:t>
            </w:r>
            <w:r>
              <w:rPr>
                <w:rFonts w:hint="eastAsia"/>
              </w:rPr>
              <w:lastRenderedPageBreak/>
              <w:t>有数据</w:t>
            </w:r>
            <w:r w:rsidR="003B33B6">
              <w:rPr>
                <w:rFonts w:hint="eastAsia"/>
              </w:rPr>
              <w:t>；该数据列表包含了某个公司的主险和附加险。</w:t>
            </w:r>
          </w:p>
        </w:tc>
      </w:tr>
      <w:tr w:rsidR="00DC5E95" w14:paraId="369E9468" w14:textId="77777777" w:rsidTr="004B3DB8">
        <w:tc>
          <w:tcPr>
            <w:tcW w:w="704" w:type="dxa"/>
            <w:gridSpan w:val="2"/>
          </w:tcPr>
          <w:p w14:paraId="51C5F6A3" w14:textId="77777777" w:rsidR="00DC5E95" w:rsidRPr="00355E1D" w:rsidRDefault="00DC5E95" w:rsidP="005605E3">
            <w:pPr>
              <w:pStyle w:val="ae"/>
              <w:numPr>
                <w:ilvl w:val="0"/>
                <w:numId w:val="40"/>
              </w:numPr>
              <w:spacing w:line="360" w:lineRule="auto"/>
              <w:ind w:firstLineChars="0"/>
            </w:pPr>
          </w:p>
        </w:tc>
        <w:tc>
          <w:tcPr>
            <w:tcW w:w="1701" w:type="dxa"/>
          </w:tcPr>
          <w:p w14:paraId="3293B730" w14:textId="0F2C04AD" w:rsidR="00DC5E95" w:rsidRPr="00601CC9" w:rsidRDefault="00DC5E95" w:rsidP="005605E3">
            <w:pPr>
              <w:spacing w:line="360" w:lineRule="auto"/>
            </w:pPr>
            <w:r>
              <w:rPr>
                <w:rFonts w:hint="eastAsia"/>
              </w:rPr>
              <w:t>产品代码</w:t>
            </w:r>
          </w:p>
        </w:tc>
        <w:tc>
          <w:tcPr>
            <w:tcW w:w="6095" w:type="dxa"/>
          </w:tcPr>
          <w:p w14:paraId="67E77C75" w14:textId="3E453012" w:rsidR="00DC5E95" w:rsidRDefault="00DE7C82" w:rsidP="005605E3">
            <w:pPr>
              <w:spacing w:line="360" w:lineRule="auto"/>
            </w:pPr>
            <w:r>
              <w:rPr>
                <w:rFonts w:hint="eastAsia"/>
              </w:rPr>
              <w:t>单行文本框，数据查询展示出选择的产品名称对应的产品代码，且不支持修改</w:t>
            </w:r>
            <w:r w:rsidR="009A5815">
              <w:rPr>
                <w:rFonts w:hint="eastAsia"/>
              </w:rPr>
              <w:t>，只能查看。</w:t>
            </w:r>
          </w:p>
        </w:tc>
      </w:tr>
      <w:tr w:rsidR="002A448B" w14:paraId="239DD9BE" w14:textId="77777777" w:rsidTr="004B3DB8">
        <w:tc>
          <w:tcPr>
            <w:tcW w:w="704" w:type="dxa"/>
            <w:gridSpan w:val="2"/>
          </w:tcPr>
          <w:p w14:paraId="241F3057" w14:textId="77777777" w:rsidR="002A448B" w:rsidRPr="00355E1D" w:rsidRDefault="002A448B" w:rsidP="005605E3">
            <w:pPr>
              <w:pStyle w:val="ae"/>
              <w:numPr>
                <w:ilvl w:val="0"/>
                <w:numId w:val="40"/>
              </w:numPr>
              <w:spacing w:line="360" w:lineRule="auto"/>
              <w:ind w:firstLineChars="0"/>
            </w:pPr>
          </w:p>
        </w:tc>
        <w:tc>
          <w:tcPr>
            <w:tcW w:w="1701" w:type="dxa"/>
          </w:tcPr>
          <w:p w14:paraId="5B8E33AC" w14:textId="79B716ED" w:rsidR="002A448B" w:rsidRDefault="002A448B" w:rsidP="005605E3">
            <w:pPr>
              <w:spacing w:line="360" w:lineRule="auto"/>
            </w:pPr>
            <w:r>
              <w:rPr>
                <w:rFonts w:hint="eastAsia"/>
              </w:rPr>
              <w:t>销售渠道</w:t>
            </w:r>
          </w:p>
        </w:tc>
        <w:tc>
          <w:tcPr>
            <w:tcW w:w="6095" w:type="dxa"/>
          </w:tcPr>
          <w:p w14:paraId="5C04F608" w14:textId="62B3AAF2" w:rsidR="002A448B" w:rsidRDefault="002A448B" w:rsidP="005605E3">
            <w:pPr>
              <w:spacing w:line="360" w:lineRule="auto"/>
            </w:pPr>
            <w:r>
              <w:rPr>
                <w:rFonts w:hint="eastAsia"/>
              </w:rPr>
              <w:t>多选框，手动选择，必选项</w:t>
            </w:r>
          </w:p>
          <w:p w14:paraId="796144EB" w14:textId="7D5D0B3B" w:rsidR="00D90828" w:rsidRDefault="002A448B" w:rsidP="005605E3">
            <w:pPr>
              <w:spacing w:line="360" w:lineRule="auto"/>
            </w:pPr>
            <w:r>
              <w:rPr>
                <w:rFonts w:hint="eastAsia"/>
              </w:rPr>
              <w:t>多选框的</w:t>
            </w:r>
            <w:r w:rsidRPr="00811FA3">
              <w:rPr>
                <w:rFonts w:hint="eastAsia"/>
              </w:rPr>
              <w:t>值</w:t>
            </w:r>
            <w:r w:rsidR="00B17F44">
              <w:rPr>
                <w:rFonts w:hint="eastAsia"/>
              </w:rPr>
              <w:t>：</w:t>
            </w:r>
            <w:r w:rsidR="00651BCB">
              <w:rPr>
                <w:rFonts w:hint="eastAsia"/>
              </w:rPr>
              <w:t>应根据管理员所属的公司</w:t>
            </w:r>
            <w:r w:rsidR="00255D3E">
              <w:rPr>
                <w:rFonts w:hint="eastAsia"/>
              </w:rPr>
              <w:t>查询展示该</w:t>
            </w:r>
            <w:r w:rsidR="00FA4754">
              <w:rPr>
                <w:rFonts w:hint="eastAsia"/>
              </w:rPr>
              <w:t>公司</w:t>
            </w:r>
            <w:r w:rsidR="00255D3E">
              <w:rPr>
                <w:rFonts w:hint="eastAsia"/>
              </w:rPr>
              <w:t>下</w:t>
            </w:r>
            <w:r w:rsidR="00255D3E">
              <w:t>的所有销售渠道</w:t>
            </w:r>
            <w:r w:rsidR="00B17F44">
              <w:rPr>
                <w:rFonts w:hint="eastAsia"/>
              </w:rPr>
              <w:t>；</w:t>
            </w:r>
          </w:p>
        </w:tc>
      </w:tr>
      <w:tr w:rsidR="002A448B" w14:paraId="7190B426" w14:textId="77777777" w:rsidTr="004B3DB8">
        <w:tc>
          <w:tcPr>
            <w:tcW w:w="704" w:type="dxa"/>
            <w:gridSpan w:val="2"/>
          </w:tcPr>
          <w:p w14:paraId="780A8399" w14:textId="77777777" w:rsidR="002A448B" w:rsidRPr="00355E1D" w:rsidRDefault="002A448B" w:rsidP="005605E3">
            <w:pPr>
              <w:pStyle w:val="ae"/>
              <w:numPr>
                <w:ilvl w:val="0"/>
                <w:numId w:val="40"/>
              </w:numPr>
              <w:spacing w:line="360" w:lineRule="auto"/>
              <w:ind w:firstLineChars="0"/>
            </w:pPr>
          </w:p>
        </w:tc>
        <w:tc>
          <w:tcPr>
            <w:tcW w:w="1701" w:type="dxa"/>
          </w:tcPr>
          <w:p w14:paraId="466781A3" w14:textId="03CD9094" w:rsidR="002A448B" w:rsidRDefault="002A448B" w:rsidP="005605E3">
            <w:pPr>
              <w:spacing w:line="360" w:lineRule="auto"/>
            </w:pPr>
            <w:r>
              <w:rPr>
                <w:rFonts w:hint="eastAsia"/>
              </w:rPr>
              <w:t>销售机构</w:t>
            </w:r>
          </w:p>
        </w:tc>
        <w:tc>
          <w:tcPr>
            <w:tcW w:w="6095" w:type="dxa"/>
          </w:tcPr>
          <w:p w14:paraId="202682DC" w14:textId="6367953A" w:rsidR="002A448B" w:rsidRDefault="001503BD" w:rsidP="005605E3">
            <w:pPr>
              <w:spacing w:line="360" w:lineRule="auto"/>
            </w:pPr>
            <w:r>
              <w:rPr>
                <w:rFonts w:hint="eastAsia"/>
              </w:rPr>
              <w:t>级联下拉框，必选项，</w:t>
            </w:r>
            <w:r w:rsidR="00FA630C">
              <w:rPr>
                <w:rFonts w:hint="eastAsia"/>
              </w:rPr>
              <w:t>每个下拉框均</w:t>
            </w:r>
            <w:r w:rsidR="00E52AC1">
              <w:rPr>
                <w:rFonts w:hint="eastAsia"/>
              </w:rPr>
              <w:t>支持多选（样式上方已截图，此处不再展示）</w:t>
            </w:r>
          </w:p>
          <w:p w14:paraId="303CD6C2" w14:textId="6D51CD16" w:rsidR="001503BD" w:rsidRDefault="001503BD" w:rsidP="005605E3">
            <w:pPr>
              <w:spacing w:line="360" w:lineRule="auto"/>
            </w:pPr>
            <w:r>
              <w:rPr>
                <w:rFonts w:hint="eastAsia"/>
              </w:rPr>
              <w:t>销售机构的选项和可级联的下拉框的个数，根据</w:t>
            </w:r>
            <w:r w:rsidR="002B2583">
              <w:rPr>
                <w:rFonts w:hint="eastAsia"/>
              </w:rPr>
              <w:t>选中</w:t>
            </w:r>
            <w:r w:rsidR="002B2583">
              <w:t>的</w:t>
            </w:r>
            <w:r>
              <w:rPr>
                <w:rFonts w:hint="eastAsia"/>
              </w:rPr>
              <w:t>渠道不同而不同，如果未选择销售渠道则选机构，此时，点击销售机构则进行提示（统一样式，此处不再</w:t>
            </w:r>
            <w:r w:rsidR="00BB26F6">
              <w:rPr>
                <w:rFonts w:hint="eastAsia"/>
              </w:rPr>
              <w:t>截图描述</w:t>
            </w:r>
            <w:r>
              <w:rPr>
                <w:rFonts w:hint="eastAsia"/>
              </w:rPr>
              <w:t>）：</w:t>
            </w:r>
            <w:r w:rsidRPr="001503BD">
              <w:rPr>
                <w:rFonts w:hint="eastAsia"/>
                <w:color w:val="00B050"/>
              </w:rPr>
              <w:t>请先选择销售渠道</w:t>
            </w:r>
          </w:p>
          <w:p w14:paraId="0BE52A34" w14:textId="524B8FBB" w:rsidR="00474061" w:rsidRDefault="00D90828" w:rsidP="005605E3">
            <w:pPr>
              <w:spacing w:line="360" w:lineRule="auto"/>
            </w:pPr>
            <w:r>
              <w:rPr>
                <w:rFonts w:hint="eastAsia"/>
              </w:rPr>
              <w:t>如果选择了多个</w:t>
            </w:r>
            <w:r w:rsidR="00F34327">
              <w:rPr>
                <w:rFonts w:hint="eastAsia"/>
              </w:rPr>
              <w:t>渠道，那么销售机构的值则取多个渠道的并集供选择，存储时，需要一一对应上每个机构的渠道。</w:t>
            </w:r>
          </w:p>
        </w:tc>
      </w:tr>
      <w:tr w:rsidR="002A448B" w14:paraId="7BE6B4EF" w14:textId="77777777" w:rsidTr="004B3DB8">
        <w:tc>
          <w:tcPr>
            <w:tcW w:w="704" w:type="dxa"/>
            <w:gridSpan w:val="2"/>
          </w:tcPr>
          <w:p w14:paraId="6082BE01" w14:textId="77777777" w:rsidR="002A448B" w:rsidRPr="00355E1D" w:rsidRDefault="002A448B" w:rsidP="005605E3">
            <w:pPr>
              <w:pStyle w:val="ae"/>
              <w:numPr>
                <w:ilvl w:val="0"/>
                <w:numId w:val="40"/>
              </w:numPr>
              <w:spacing w:line="360" w:lineRule="auto"/>
              <w:ind w:firstLineChars="0"/>
            </w:pPr>
          </w:p>
        </w:tc>
        <w:tc>
          <w:tcPr>
            <w:tcW w:w="1701" w:type="dxa"/>
          </w:tcPr>
          <w:p w14:paraId="12C006BB" w14:textId="207E2ED0" w:rsidR="002A448B" w:rsidRDefault="002A448B" w:rsidP="005605E3">
            <w:pPr>
              <w:spacing w:line="360" w:lineRule="auto"/>
            </w:pPr>
            <w:r>
              <w:rPr>
                <w:rFonts w:hint="eastAsia"/>
              </w:rPr>
              <w:t>销售时间</w:t>
            </w:r>
          </w:p>
        </w:tc>
        <w:tc>
          <w:tcPr>
            <w:tcW w:w="6095" w:type="dxa"/>
          </w:tcPr>
          <w:p w14:paraId="6BCEE9A8" w14:textId="55DFC288" w:rsidR="002A448B" w:rsidRDefault="002A448B" w:rsidP="005605E3">
            <w:pPr>
              <w:spacing w:line="360" w:lineRule="auto"/>
            </w:pPr>
            <w:r>
              <w:rPr>
                <w:rFonts w:hint="eastAsia"/>
              </w:rPr>
              <w:t>数据查询展示出选择的产品名称对应的产品在“产品管理——产品基本信息”里设置的“</w:t>
            </w:r>
            <w:r w:rsidRPr="000951E1">
              <w:rPr>
                <w:rFonts w:hint="eastAsia"/>
              </w:rPr>
              <w:t>自动上架</w:t>
            </w:r>
            <w:r w:rsidRPr="000951E1">
              <w:t>时间</w:t>
            </w:r>
            <w:r>
              <w:rPr>
                <w:rFonts w:hint="eastAsia"/>
              </w:rPr>
              <w:t>段”的值，且不支持修改，只能查看。格式：</w:t>
            </w:r>
            <w:r>
              <w:rPr>
                <w:rFonts w:hint="eastAsia"/>
              </w:rPr>
              <w:t>yyyy-mm-dd</w:t>
            </w:r>
            <w:r>
              <w:t xml:space="preserve">  </w:t>
            </w:r>
            <w:r>
              <w:rPr>
                <w:rFonts w:hint="eastAsia"/>
              </w:rPr>
              <w:t>hh</w:t>
            </w:r>
            <w:r>
              <w:rPr>
                <w:rFonts w:hint="eastAsia"/>
              </w:rPr>
              <w:t>：</w:t>
            </w:r>
            <w:r>
              <w:rPr>
                <w:rFonts w:hint="eastAsia"/>
              </w:rPr>
              <w:t>mm</w:t>
            </w:r>
            <w:r>
              <w:rPr>
                <w:rFonts w:hint="eastAsia"/>
              </w:rPr>
              <w:t>：</w:t>
            </w:r>
            <w:r>
              <w:rPr>
                <w:rFonts w:hint="eastAsia"/>
              </w:rPr>
              <w:t>ss</w:t>
            </w:r>
            <w:r>
              <w:t xml:space="preserve"> </w:t>
            </w:r>
            <w:r>
              <w:rPr>
                <w:rFonts w:hint="eastAsia"/>
              </w:rPr>
              <w:t>至</w:t>
            </w:r>
            <w:r>
              <w:rPr>
                <w:rFonts w:hint="eastAsia"/>
              </w:rPr>
              <w:t>yyyy-mm-dd</w:t>
            </w:r>
            <w:r>
              <w:t xml:space="preserve">  </w:t>
            </w:r>
            <w:r>
              <w:rPr>
                <w:rFonts w:hint="eastAsia"/>
              </w:rPr>
              <w:t>hh</w:t>
            </w:r>
            <w:r>
              <w:rPr>
                <w:rFonts w:hint="eastAsia"/>
              </w:rPr>
              <w:t>：</w:t>
            </w:r>
            <w:r>
              <w:rPr>
                <w:rFonts w:hint="eastAsia"/>
              </w:rPr>
              <w:t>mm</w:t>
            </w:r>
            <w:r>
              <w:rPr>
                <w:rFonts w:hint="eastAsia"/>
              </w:rPr>
              <w:t>：</w:t>
            </w:r>
            <w:r>
              <w:rPr>
                <w:rFonts w:hint="eastAsia"/>
              </w:rPr>
              <w:t>ss</w:t>
            </w:r>
          </w:p>
        </w:tc>
      </w:tr>
      <w:tr w:rsidR="002A448B" w14:paraId="4F0C5926" w14:textId="77777777" w:rsidTr="00DC5E95">
        <w:tc>
          <w:tcPr>
            <w:tcW w:w="8500" w:type="dxa"/>
            <w:gridSpan w:val="4"/>
            <w:shd w:val="clear" w:color="auto" w:fill="FBE4D5" w:themeFill="accent2" w:themeFillTint="33"/>
          </w:tcPr>
          <w:p w14:paraId="057E082D" w14:textId="16925ABE" w:rsidR="002A448B" w:rsidRDefault="002A448B" w:rsidP="005605E3">
            <w:pPr>
              <w:spacing w:line="360" w:lineRule="auto"/>
            </w:pPr>
            <w:r w:rsidRPr="00DC5E95">
              <w:rPr>
                <w:rFonts w:hint="eastAsia"/>
              </w:rPr>
              <w:t>销售流程</w:t>
            </w:r>
            <w:r w:rsidR="00393997">
              <w:rPr>
                <w:rFonts w:hint="eastAsia"/>
              </w:rPr>
              <w:t>设置</w:t>
            </w:r>
            <w:r w:rsidRPr="00DC5E95">
              <w:rPr>
                <w:rFonts w:hint="eastAsia"/>
              </w:rPr>
              <w:t>（该处设置流程会在前端页面一</w:t>
            </w:r>
            <w:r w:rsidRPr="00DC5E95">
              <w:rPr>
                <w:rFonts w:hint="eastAsia"/>
              </w:rPr>
              <w:t xml:space="preserve"> </w:t>
            </w:r>
            <w:r w:rsidRPr="00DC5E95">
              <w:rPr>
                <w:rFonts w:hint="eastAsia"/>
              </w:rPr>
              <w:t>一对应展示）</w:t>
            </w:r>
          </w:p>
        </w:tc>
      </w:tr>
      <w:tr w:rsidR="0014222E" w14:paraId="4BA50465" w14:textId="77777777" w:rsidTr="00F90AB4">
        <w:trPr>
          <w:trHeight w:val="946"/>
        </w:trPr>
        <w:tc>
          <w:tcPr>
            <w:tcW w:w="8500" w:type="dxa"/>
            <w:gridSpan w:val="4"/>
          </w:tcPr>
          <w:p w14:paraId="08C012FC" w14:textId="7ED7C14C" w:rsidR="0014222E" w:rsidRDefault="0014222E" w:rsidP="005605E3">
            <w:pPr>
              <w:spacing w:line="360" w:lineRule="auto"/>
            </w:pPr>
            <w:r>
              <w:rPr>
                <w:rFonts w:hint="eastAsia"/>
              </w:rPr>
              <w:t>该块</w:t>
            </w:r>
            <w:r>
              <w:t>的信息由于怕无法一一对应，故</w:t>
            </w:r>
            <w:r>
              <w:rPr>
                <w:rFonts w:hint="eastAsia"/>
              </w:rPr>
              <w:t>字段</w:t>
            </w:r>
            <w:r>
              <w:t>的逻辑描述在</w:t>
            </w:r>
            <w:r>
              <w:rPr>
                <w:rFonts w:hint="eastAsia"/>
              </w:rPr>
              <w:t>“</w:t>
            </w:r>
            <w:r>
              <w:rPr>
                <w:rFonts w:hint="eastAsia"/>
              </w:rPr>
              <w:t>3.2.6</w:t>
            </w:r>
            <w:r>
              <w:rPr>
                <w:rFonts w:hint="eastAsia"/>
              </w:rPr>
              <w:t>界面原型”</w:t>
            </w:r>
            <w:r>
              <w:t>中</w:t>
            </w:r>
            <w:r>
              <w:rPr>
                <w:rFonts w:hint="eastAsia"/>
              </w:rPr>
              <w:t>对应</w:t>
            </w:r>
            <w:r>
              <w:t>的图片下方了；</w:t>
            </w:r>
          </w:p>
        </w:tc>
      </w:tr>
    </w:tbl>
    <w:p w14:paraId="64C6E8B3" w14:textId="77777777" w:rsidR="00921DF4" w:rsidRPr="00B37B7B" w:rsidRDefault="00921DF4" w:rsidP="005605E3">
      <w:pPr>
        <w:spacing w:line="360" w:lineRule="auto"/>
      </w:pPr>
    </w:p>
    <w:p w14:paraId="3DDA0B58" w14:textId="34B8A6A3" w:rsidR="00921DF4" w:rsidRDefault="00A92DCD" w:rsidP="005605E3">
      <w:pPr>
        <w:pStyle w:val="21"/>
        <w:numPr>
          <w:ilvl w:val="0"/>
          <w:numId w:val="33"/>
        </w:numPr>
        <w:spacing w:line="360" w:lineRule="auto"/>
        <w:ind w:left="0" w:firstLineChars="0" w:firstLine="0"/>
        <w:rPr>
          <w:rFonts w:hAnsi="宋体"/>
          <w:color w:val="000000"/>
          <w:sz w:val="24"/>
          <w:szCs w:val="24"/>
        </w:rPr>
      </w:pPr>
      <w:r>
        <w:rPr>
          <w:rFonts w:hAnsi="宋体" w:hint="eastAsia"/>
          <w:color w:val="000000"/>
          <w:sz w:val="24"/>
          <w:szCs w:val="24"/>
        </w:rPr>
        <w:t>“为</w:t>
      </w:r>
      <w:r>
        <w:rPr>
          <w:rFonts w:hAnsi="宋体"/>
          <w:color w:val="000000"/>
          <w:sz w:val="24"/>
          <w:szCs w:val="24"/>
        </w:rPr>
        <w:t>销售流程步骤添加分类后进行</w:t>
      </w:r>
      <w:r>
        <w:rPr>
          <w:rFonts w:hAnsi="宋体" w:hint="eastAsia"/>
          <w:color w:val="000000"/>
          <w:sz w:val="24"/>
          <w:szCs w:val="24"/>
        </w:rPr>
        <w:t>设置</w:t>
      </w:r>
      <w:r w:rsidR="002E6F1E" w:rsidRPr="002E6F1E">
        <w:rPr>
          <w:rFonts w:hAnsi="宋体"/>
          <w:color w:val="000000"/>
          <w:sz w:val="24"/>
          <w:szCs w:val="24"/>
        </w:rPr>
        <w:t>某个元素的</w:t>
      </w:r>
      <w:r w:rsidR="002E6F1E" w:rsidRPr="002E6F1E">
        <w:rPr>
          <w:rFonts w:hAnsi="宋体" w:hint="eastAsia"/>
          <w:color w:val="000000"/>
          <w:sz w:val="24"/>
          <w:szCs w:val="24"/>
        </w:rPr>
        <w:t>属性</w:t>
      </w:r>
      <w:r>
        <w:rPr>
          <w:rFonts w:hAnsi="宋体" w:hint="eastAsia"/>
          <w:color w:val="000000"/>
          <w:sz w:val="24"/>
          <w:szCs w:val="24"/>
        </w:rPr>
        <w:t>”数据</w:t>
      </w:r>
      <w:r>
        <w:rPr>
          <w:rFonts w:hAnsi="宋体"/>
          <w:color w:val="000000"/>
          <w:sz w:val="24"/>
          <w:szCs w:val="24"/>
        </w:rPr>
        <w:t>输入输出项</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9"/>
        <w:gridCol w:w="1701"/>
        <w:gridCol w:w="6095"/>
      </w:tblGrid>
      <w:tr w:rsidR="00CA4C03" w14:paraId="3A0C3B12" w14:textId="77777777" w:rsidTr="001F1DDB">
        <w:tc>
          <w:tcPr>
            <w:tcW w:w="675" w:type="dxa"/>
          </w:tcPr>
          <w:p w14:paraId="5B5FCF11" w14:textId="77777777" w:rsidR="00CA4C03" w:rsidRDefault="00CA4C03" w:rsidP="005605E3">
            <w:pPr>
              <w:spacing w:line="360" w:lineRule="auto"/>
            </w:pPr>
            <w:r>
              <w:rPr>
                <w:rFonts w:hint="eastAsia"/>
              </w:rPr>
              <w:t>序号</w:t>
            </w:r>
          </w:p>
        </w:tc>
        <w:tc>
          <w:tcPr>
            <w:tcW w:w="1730" w:type="dxa"/>
            <w:gridSpan w:val="2"/>
          </w:tcPr>
          <w:p w14:paraId="0597A96E" w14:textId="77777777" w:rsidR="00CA4C03" w:rsidRDefault="00CA4C03" w:rsidP="005605E3">
            <w:pPr>
              <w:spacing w:line="360" w:lineRule="auto"/>
            </w:pPr>
            <w:r>
              <w:rPr>
                <w:rFonts w:hint="eastAsia"/>
              </w:rPr>
              <w:t>字段</w:t>
            </w:r>
          </w:p>
        </w:tc>
        <w:tc>
          <w:tcPr>
            <w:tcW w:w="6095" w:type="dxa"/>
          </w:tcPr>
          <w:p w14:paraId="264B83CE" w14:textId="77777777" w:rsidR="00CA4C03" w:rsidRDefault="00CA4C03" w:rsidP="005605E3">
            <w:pPr>
              <w:spacing w:line="360" w:lineRule="auto"/>
            </w:pPr>
            <w:r>
              <w:rPr>
                <w:rFonts w:hint="eastAsia"/>
              </w:rPr>
              <w:t>规则</w:t>
            </w:r>
          </w:p>
        </w:tc>
      </w:tr>
      <w:tr w:rsidR="00CA4C03" w:rsidRPr="0045313C" w14:paraId="404223FA" w14:textId="77777777" w:rsidTr="001F1DDB">
        <w:tc>
          <w:tcPr>
            <w:tcW w:w="704" w:type="dxa"/>
            <w:gridSpan w:val="2"/>
          </w:tcPr>
          <w:p w14:paraId="5346CA38" w14:textId="77777777" w:rsidR="00CA4C03" w:rsidRPr="00355E1D" w:rsidRDefault="00CA4C03" w:rsidP="005605E3">
            <w:pPr>
              <w:pStyle w:val="ae"/>
              <w:numPr>
                <w:ilvl w:val="0"/>
                <w:numId w:val="50"/>
              </w:numPr>
              <w:spacing w:line="360" w:lineRule="auto"/>
              <w:ind w:firstLineChars="0"/>
            </w:pPr>
          </w:p>
        </w:tc>
        <w:tc>
          <w:tcPr>
            <w:tcW w:w="1701" w:type="dxa"/>
          </w:tcPr>
          <w:p w14:paraId="5DC8B277" w14:textId="08C97C5F" w:rsidR="00CA4C03" w:rsidRPr="00601CC9" w:rsidRDefault="00DE3993" w:rsidP="005605E3">
            <w:pPr>
              <w:spacing w:line="360" w:lineRule="auto"/>
            </w:pPr>
            <w:r>
              <w:rPr>
                <w:rFonts w:hint="eastAsia"/>
              </w:rPr>
              <w:t>分类名称</w:t>
            </w:r>
          </w:p>
        </w:tc>
        <w:tc>
          <w:tcPr>
            <w:tcW w:w="6095" w:type="dxa"/>
          </w:tcPr>
          <w:p w14:paraId="7E1D90F8" w14:textId="349DB7EC" w:rsidR="00CA4C03" w:rsidRDefault="00DE3993" w:rsidP="005605E3">
            <w:pPr>
              <w:spacing w:line="360" w:lineRule="auto"/>
            </w:pPr>
            <w:r>
              <w:rPr>
                <w:rFonts w:hint="eastAsia"/>
              </w:rPr>
              <w:t>弹框上</w:t>
            </w:r>
            <w:r>
              <w:t>的标题</w:t>
            </w:r>
            <w:r>
              <w:rPr>
                <w:rFonts w:hint="eastAsia"/>
              </w:rPr>
              <w:t>，默认</w:t>
            </w:r>
            <w:r>
              <w:t>查询出</w:t>
            </w:r>
            <w:r>
              <w:rPr>
                <w:rFonts w:hint="eastAsia"/>
              </w:rPr>
              <w:t>“</w:t>
            </w:r>
            <w:r w:rsidR="0094062A">
              <w:rPr>
                <w:rFonts w:hint="eastAsia"/>
              </w:rPr>
              <w:t>投保基础数据设置</w:t>
            </w:r>
            <w:r>
              <w:rPr>
                <w:rFonts w:hint="eastAsia"/>
              </w:rPr>
              <w:t>”模块</w:t>
            </w:r>
            <w:r>
              <w:t>设置的分类名称，不</w:t>
            </w:r>
            <w:r>
              <w:rPr>
                <w:rFonts w:hint="eastAsia"/>
              </w:rPr>
              <w:t>可</w:t>
            </w:r>
            <w:r>
              <w:t>修改删除；</w:t>
            </w:r>
          </w:p>
          <w:p w14:paraId="47B68611" w14:textId="36F917DC" w:rsidR="00C61AF7" w:rsidRPr="0045313C" w:rsidRDefault="00DE3993" w:rsidP="005605E3">
            <w:pPr>
              <w:spacing w:line="360" w:lineRule="auto"/>
            </w:pPr>
            <w:r>
              <w:t>E</w:t>
            </w:r>
            <w:r>
              <w:rPr>
                <w:rFonts w:hint="eastAsia"/>
              </w:rPr>
              <w:t>g</w:t>
            </w:r>
            <w:r>
              <w:t>：</w:t>
            </w:r>
            <w:r>
              <w:rPr>
                <w:rFonts w:hint="eastAsia"/>
              </w:rPr>
              <w:t>投保人</w:t>
            </w:r>
            <w:r>
              <w:t>信息</w:t>
            </w:r>
          </w:p>
        </w:tc>
      </w:tr>
      <w:tr w:rsidR="00DE3993" w:rsidRPr="0045313C" w14:paraId="6C27326E" w14:textId="77777777" w:rsidTr="001F1DDB">
        <w:tc>
          <w:tcPr>
            <w:tcW w:w="704" w:type="dxa"/>
            <w:gridSpan w:val="2"/>
          </w:tcPr>
          <w:p w14:paraId="6C3AE3DD" w14:textId="77777777" w:rsidR="00DE3993" w:rsidRPr="00355E1D" w:rsidRDefault="00DE3993" w:rsidP="005605E3">
            <w:pPr>
              <w:pStyle w:val="ae"/>
              <w:numPr>
                <w:ilvl w:val="0"/>
                <w:numId w:val="50"/>
              </w:numPr>
              <w:spacing w:line="360" w:lineRule="auto"/>
              <w:ind w:firstLineChars="0"/>
            </w:pPr>
          </w:p>
        </w:tc>
        <w:tc>
          <w:tcPr>
            <w:tcW w:w="1701" w:type="dxa"/>
          </w:tcPr>
          <w:p w14:paraId="2A4495B7" w14:textId="1FBE0F66" w:rsidR="00DE3993" w:rsidRPr="00601CC9" w:rsidRDefault="00DE3993" w:rsidP="005605E3">
            <w:pPr>
              <w:spacing w:line="360" w:lineRule="auto"/>
            </w:pPr>
            <w:r>
              <w:rPr>
                <w:rFonts w:hint="eastAsia"/>
              </w:rPr>
              <w:t>字段</w:t>
            </w:r>
            <w:r>
              <w:t>名称</w:t>
            </w:r>
          </w:p>
        </w:tc>
        <w:tc>
          <w:tcPr>
            <w:tcW w:w="6095" w:type="dxa"/>
          </w:tcPr>
          <w:p w14:paraId="62D5BB42" w14:textId="56C16819" w:rsidR="00DE3993" w:rsidRDefault="00714E3C" w:rsidP="005605E3">
            <w:pPr>
              <w:spacing w:line="360" w:lineRule="auto"/>
            </w:pPr>
            <w:r>
              <w:rPr>
                <w:rFonts w:hint="eastAsia"/>
              </w:rPr>
              <w:t>系统</w:t>
            </w:r>
            <w:r>
              <w:t>默认查询展示，</w:t>
            </w:r>
            <w:r>
              <w:rPr>
                <w:rFonts w:hint="eastAsia"/>
              </w:rPr>
              <w:t>不可</w:t>
            </w:r>
            <w:r>
              <w:t>修改删除；</w:t>
            </w:r>
          </w:p>
          <w:p w14:paraId="24304DD9" w14:textId="22F49655" w:rsidR="00714E3C" w:rsidRPr="00714E3C" w:rsidRDefault="009C4AAE" w:rsidP="005605E3">
            <w:pPr>
              <w:spacing w:line="360" w:lineRule="auto"/>
            </w:pPr>
            <w:r>
              <w:rPr>
                <w:rFonts w:hint="eastAsia"/>
              </w:rPr>
              <w:t>默认</w:t>
            </w:r>
            <w:r>
              <w:t>查询出</w:t>
            </w:r>
            <w:r>
              <w:rPr>
                <w:rFonts w:hint="eastAsia"/>
              </w:rPr>
              <w:t>“</w:t>
            </w:r>
            <w:r w:rsidR="0094062A">
              <w:rPr>
                <w:rFonts w:hint="eastAsia"/>
              </w:rPr>
              <w:t>投保基础数据设置</w:t>
            </w:r>
            <w:r>
              <w:rPr>
                <w:rFonts w:hint="eastAsia"/>
              </w:rPr>
              <w:t>”模块</w:t>
            </w:r>
            <w:r>
              <w:t>设置的分类</w:t>
            </w:r>
            <w:r>
              <w:rPr>
                <w:rFonts w:hint="eastAsia"/>
              </w:rPr>
              <w:t>下</w:t>
            </w:r>
            <w:r>
              <w:t>的</w:t>
            </w:r>
            <w:r>
              <w:rPr>
                <w:rFonts w:hint="eastAsia"/>
              </w:rPr>
              <w:t>选中</w:t>
            </w:r>
            <w:r>
              <w:t>的元素</w:t>
            </w:r>
            <w:r>
              <w:rPr>
                <w:rFonts w:hint="eastAsia"/>
              </w:rPr>
              <w:t>的</w:t>
            </w:r>
            <w:r>
              <w:t>名称</w:t>
            </w:r>
          </w:p>
        </w:tc>
      </w:tr>
      <w:tr w:rsidR="00C64E04" w:rsidRPr="0045313C" w14:paraId="6DB1003B" w14:textId="77777777" w:rsidTr="001F1DDB">
        <w:tc>
          <w:tcPr>
            <w:tcW w:w="704" w:type="dxa"/>
            <w:gridSpan w:val="2"/>
          </w:tcPr>
          <w:p w14:paraId="487BE213" w14:textId="77777777" w:rsidR="00C64E04" w:rsidRPr="00355E1D" w:rsidRDefault="00C64E04" w:rsidP="005605E3">
            <w:pPr>
              <w:pStyle w:val="ae"/>
              <w:numPr>
                <w:ilvl w:val="0"/>
                <w:numId w:val="50"/>
              </w:numPr>
              <w:spacing w:line="360" w:lineRule="auto"/>
              <w:ind w:firstLineChars="0"/>
            </w:pPr>
          </w:p>
        </w:tc>
        <w:tc>
          <w:tcPr>
            <w:tcW w:w="1701" w:type="dxa"/>
          </w:tcPr>
          <w:p w14:paraId="539CD8F4" w14:textId="02CFA5BD" w:rsidR="00C64E04" w:rsidRDefault="00C64E04" w:rsidP="005605E3">
            <w:pPr>
              <w:spacing w:line="360" w:lineRule="auto"/>
            </w:pPr>
            <w:r>
              <w:rPr>
                <w:rFonts w:hint="eastAsia"/>
              </w:rPr>
              <w:t>是否必填</w:t>
            </w:r>
          </w:p>
        </w:tc>
        <w:tc>
          <w:tcPr>
            <w:tcW w:w="6095" w:type="dxa"/>
          </w:tcPr>
          <w:p w14:paraId="3A7BA8E6" w14:textId="77777777" w:rsidR="00C64E04" w:rsidRDefault="00BE4090" w:rsidP="005605E3">
            <w:pPr>
              <w:spacing w:line="360" w:lineRule="auto"/>
            </w:pPr>
            <w:r>
              <w:rPr>
                <w:rFonts w:hint="eastAsia"/>
              </w:rPr>
              <w:t>下拉列表</w:t>
            </w:r>
            <w:r>
              <w:t>，手动选择，</w:t>
            </w:r>
            <w:r>
              <w:rPr>
                <w:rFonts w:hint="eastAsia"/>
              </w:rPr>
              <w:t>必</w:t>
            </w:r>
            <w:r>
              <w:t>选项</w:t>
            </w:r>
            <w:r>
              <w:rPr>
                <w:rFonts w:hint="eastAsia"/>
              </w:rPr>
              <w:t>，</w:t>
            </w:r>
            <w:r>
              <w:t>默认值：</w:t>
            </w:r>
            <w:r w:rsidRPr="00BE4090">
              <w:rPr>
                <w:color w:val="00B050"/>
              </w:rPr>
              <w:t>请选择</w:t>
            </w:r>
          </w:p>
          <w:p w14:paraId="433BF19E" w14:textId="7BACA0D3" w:rsidR="00BE4090" w:rsidRPr="00DE3993" w:rsidRDefault="00B73BA9" w:rsidP="005605E3">
            <w:pPr>
              <w:spacing w:line="360" w:lineRule="auto"/>
            </w:pPr>
            <w:r>
              <w:rPr>
                <w:rFonts w:hint="eastAsia"/>
              </w:rPr>
              <w:t>下拉</w:t>
            </w:r>
            <w:r>
              <w:t>列表值同</w:t>
            </w:r>
            <w:r>
              <w:rPr>
                <w:rFonts w:hint="eastAsia"/>
              </w:rPr>
              <w:t>现有</w:t>
            </w:r>
            <w:r>
              <w:t>的</w:t>
            </w:r>
            <w:r>
              <w:rPr>
                <w:rFonts w:hint="eastAsia"/>
              </w:rPr>
              <w:t>“流程</w:t>
            </w:r>
            <w:r>
              <w:t>配置管理</w:t>
            </w:r>
            <w:r>
              <w:rPr>
                <w:rFonts w:hint="eastAsia"/>
              </w:rPr>
              <w:t>——</w:t>
            </w:r>
            <w:r>
              <w:rPr>
                <w:rFonts w:hint="eastAsia"/>
              </w:rPr>
              <w:t>&gt;</w:t>
            </w:r>
            <w:r>
              <w:rPr>
                <w:rFonts w:hint="eastAsia"/>
              </w:rPr>
              <w:t>流程</w:t>
            </w:r>
            <w:r>
              <w:t>步骤管理</w:t>
            </w:r>
            <w:r>
              <w:t>——&gt;</w:t>
            </w:r>
            <w:r>
              <w:rPr>
                <w:rFonts w:hint="eastAsia"/>
              </w:rPr>
              <w:t>页面</w:t>
            </w:r>
            <w:r>
              <w:t>字段</w:t>
            </w:r>
            <w:r>
              <w:rPr>
                <w:rFonts w:hint="eastAsia"/>
              </w:rPr>
              <w:t>新增</w:t>
            </w:r>
            <w:r>
              <w:rPr>
                <w:rFonts w:hint="eastAsia"/>
              </w:rPr>
              <w:t>/</w:t>
            </w:r>
            <w:r>
              <w:rPr>
                <w:rFonts w:hint="eastAsia"/>
              </w:rPr>
              <w:t>修改”弹框上</w:t>
            </w:r>
            <w:r>
              <w:t>的</w:t>
            </w:r>
            <w:r>
              <w:rPr>
                <w:rFonts w:hint="eastAsia"/>
              </w:rPr>
              <w:t>“是否</w:t>
            </w:r>
            <w:r>
              <w:t>必填</w:t>
            </w:r>
            <w:r>
              <w:rPr>
                <w:rFonts w:hint="eastAsia"/>
              </w:rPr>
              <w:t>”相同</w:t>
            </w:r>
          </w:p>
        </w:tc>
      </w:tr>
      <w:tr w:rsidR="00C64E04" w:rsidRPr="0045313C" w14:paraId="56219C25" w14:textId="77777777" w:rsidTr="001F1DDB">
        <w:tc>
          <w:tcPr>
            <w:tcW w:w="704" w:type="dxa"/>
            <w:gridSpan w:val="2"/>
          </w:tcPr>
          <w:p w14:paraId="4FB02A04" w14:textId="77777777" w:rsidR="00C64E04" w:rsidRPr="00355E1D" w:rsidRDefault="00C64E04" w:rsidP="005605E3">
            <w:pPr>
              <w:pStyle w:val="ae"/>
              <w:numPr>
                <w:ilvl w:val="0"/>
                <w:numId w:val="50"/>
              </w:numPr>
              <w:spacing w:line="360" w:lineRule="auto"/>
              <w:ind w:firstLineChars="0"/>
            </w:pPr>
          </w:p>
        </w:tc>
        <w:tc>
          <w:tcPr>
            <w:tcW w:w="1701" w:type="dxa"/>
          </w:tcPr>
          <w:p w14:paraId="3448C57A" w14:textId="0CA2AAC2" w:rsidR="00C64E04" w:rsidRDefault="00C64E04" w:rsidP="005605E3">
            <w:pPr>
              <w:spacing w:line="360" w:lineRule="auto"/>
            </w:pPr>
            <w:r>
              <w:rPr>
                <w:rFonts w:hint="eastAsia"/>
              </w:rPr>
              <w:t>是否可</w:t>
            </w:r>
            <w:r>
              <w:t>编辑</w:t>
            </w:r>
          </w:p>
        </w:tc>
        <w:tc>
          <w:tcPr>
            <w:tcW w:w="6095" w:type="dxa"/>
          </w:tcPr>
          <w:p w14:paraId="49315CEC" w14:textId="77777777" w:rsidR="0020063E" w:rsidRDefault="0020063E" w:rsidP="005605E3">
            <w:pPr>
              <w:spacing w:line="360" w:lineRule="auto"/>
            </w:pPr>
            <w:r>
              <w:rPr>
                <w:rFonts w:hint="eastAsia"/>
              </w:rPr>
              <w:t>下拉列表</w:t>
            </w:r>
            <w:r>
              <w:t>，手动选择，</w:t>
            </w:r>
            <w:r>
              <w:rPr>
                <w:rFonts w:hint="eastAsia"/>
              </w:rPr>
              <w:t>必</w:t>
            </w:r>
            <w:r>
              <w:t>选项</w:t>
            </w:r>
            <w:r>
              <w:rPr>
                <w:rFonts w:hint="eastAsia"/>
              </w:rPr>
              <w:t>，</w:t>
            </w:r>
            <w:r>
              <w:t>默认值：</w:t>
            </w:r>
            <w:r w:rsidRPr="00BE4090">
              <w:rPr>
                <w:color w:val="00B050"/>
              </w:rPr>
              <w:t>请选择</w:t>
            </w:r>
          </w:p>
          <w:p w14:paraId="66CCB3FB" w14:textId="6E843F85" w:rsidR="00C64E04" w:rsidRPr="00DE3993" w:rsidRDefault="0020063E" w:rsidP="005605E3">
            <w:pPr>
              <w:spacing w:line="360" w:lineRule="auto"/>
            </w:pPr>
            <w:r>
              <w:rPr>
                <w:rFonts w:hint="eastAsia"/>
              </w:rPr>
              <w:t>下拉</w:t>
            </w:r>
            <w:r>
              <w:t>列表值同</w:t>
            </w:r>
            <w:r>
              <w:rPr>
                <w:rFonts w:hint="eastAsia"/>
              </w:rPr>
              <w:t>现有</w:t>
            </w:r>
            <w:r>
              <w:t>的</w:t>
            </w:r>
            <w:r>
              <w:rPr>
                <w:rFonts w:hint="eastAsia"/>
              </w:rPr>
              <w:t>“流程</w:t>
            </w:r>
            <w:r>
              <w:t>配置管理</w:t>
            </w:r>
            <w:r>
              <w:rPr>
                <w:rFonts w:hint="eastAsia"/>
              </w:rPr>
              <w:t>——</w:t>
            </w:r>
            <w:r>
              <w:rPr>
                <w:rFonts w:hint="eastAsia"/>
              </w:rPr>
              <w:t>&gt;</w:t>
            </w:r>
            <w:r>
              <w:rPr>
                <w:rFonts w:hint="eastAsia"/>
              </w:rPr>
              <w:t>流程</w:t>
            </w:r>
            <w:r>
              <w:t>步骤管理</w:t>
            </w:r>
            <w:r>
              <w:t>——&gt;</w:t>
            </w:r>
            <w:r>
              <w:rPr>
                <w:rFonts w:hint="eastAsia"/>
              </w:rPr>
              <w:t>页面</w:t>
            </w:r>
            <w:r>
              <w:t>字段</w:t>
            </w:r>
            <w:r>
              <w:rPr>
                <w:rFonts w:hint="eastAsia"/>
              </w:rPr>
              <w:t>新增</w:t>
            </w:r>
            <w:r>
              <w:rPr>
                <w:rFonts w:hint="eastAsia"/>
              </w:rPr>
              <w:t>/</w:t>
            </w:r>
            <w:r>
              <w:rPr>
                <w:rFonts w:hint="eastAsia"/>
              </w:rPr>
              <w:t>修改”弹框上</w:t>
            </w:r>
            <w:r>
              <w:t>的</w:t>
            </w:r>
            <w:r>
              <w:rPr>
                <w:rFonts w:hint="eastAsia"/>
              </w:rPr>
              <w:t>“是否可</w:t>
            </w:r>
            <w:r>
              <w:t>编辑</w:t>
            </w:r>
            <w:r>
              <w:rPr>
                <w:rFonts w:hint="eastAsia"/>
              </w:rPr>
              <w:t>”相同</w:t>
            </w:r>
          </w:p>
        </w:tc>
      </w:tr>
      <w:tr w:rsidR="00DE3993" w:rsidRPr="0045313C" w14:paraId="720B6F1B" w14:textId="77777777" w:rsidTr="001F1DDB">
        <w:tc>
          <w:tcPr>
            <w:tcW w:w="704" w:type="dxa"/>
            <w:gridSpan w:val="2"/>
          </w:tcPr>
          <w:p w14:paraId="0A5FD329" w14:textId="77777777" w:rsidR="00DE3993" w:rsidRPr="00355E1D" w:rsidRDefault="00DE3993" w:rsidP="005605E3">
            <w:pPr>
              <w:pStyle w:val="ae"/>
              <w:numPr>
                <w:ilvl w:val="0"/>
                <w:numId w:val="50"/>
              </w:numPr>
              <w:spacing w:line="360" w:lineRule="auto"/>
              <w:ind w:firstLineChars="0"/>
            </w:pPr>
          </w:p>
        </w:tc>
        <w:tc>
          <w:tcPr>
            <w:tcW w:w="1701" w:type="dxa"/>
          </w:tcPr>
          <w:p w14:paraId="193487D7" w14:textId="577D83E8" w:rsidR="00DE3993" w:rsidRPr="00601CC9" w:rsidRDefault="00C64E04" w:rsidP="005605E3">
            <w:pPr>
              <w:spacing w:line="360" w:lineRule="auto"/>
            </w:pPr>
            <w:r>
              <w:rPr>
                <w:rFonts w:hint="eastAsia"/>
              </w:rPr>
              <w:t>默认值</w:t>
            </w:r>
          </w:p>
        </w:tc>
        <w:tc>
          <w:tcPr>
            <w:tcW w:w="6095" w:type="dxa"/>
          </w:tcPr>
          <w:p w14:paraId="01035396" w14:textId="04895D7D" w:rsidR="00DE3993" w:rsidRDefault="00EE0623" w:rsidP="005605E3">
            <w:pPr>
              <w:spacing w:line="360" w:lineRule="auto"/>
            </w:pPr>
            <w:r>
              <w:rPr>
                <w:rFonts w:hint="eastAsia"/>
              </w:rPr>
              <w:t>单行文本框</w:t>
            </w:r>
            <w:r>
              <w:t>，手动录入</w:t>
            </w:r>
            <w:r w:rsidR="00AD3059">
              <w:rPr>
                <w:rFonts w:hint="eastAsia"/>
              </w:rPr>
              <w:t>，</w:t>
            </w:r>
            <w:r w:rsidR="00AD3059">
              <w:t>默认值：</w:t>
            </w:r>
            <w:r w:rsidR="00AD3059" w:rsidRPr="00AD3059">
              <w:rPr>
                <w:color w:val="00B050"/>
              </w:rPr>
              <w:t>请输入</w:t>
            </w:r>
            <w:r w:rsidR="00AD3059" w:rsidRPr="00AD3059">
              <w:rPr>
                <w:color w:val="00B050"/>
              </w:rPr>
              <w:t>…</w:t>
            </w:r>
          </w:p>
          <w:p w14:paraId="0F4C0293" w14:textId="024B8EF2" w:rsidR="00EE0623" w:rsidRDefault="00EE0623" w:rsidP="005605E3">
            <w:pPr>
              <w:spacing w:line="360" w:lineRule="auto"/>
            </w:pPr>
            <w:r>
              <w:rPr>
                <w:rFonts w:hint="eastAsia"/>
              </w:rPr>
              <w:t>校验</w:t>
            </w:r>
            <w:r>
              <w:t>规则同</w:t>
            </w:r>
            <w:r>
              <w:rPr>
                <w:rFonts w:hint="eastAsia"/>
              </w:rPr>
              <w:t>现有</w:t>
            </w:r>
            <w:r>
              <w:t>的</w:t>
            </w:r>
            <w:r>
              <w:rPr>
                <w:rFonts w:hint="eastAsia"/>
              </w:rPr>
              <w:t>“流程</w:t>
            </w:r>
            <w:r>
              <w:t>配置管理</w:t>
            </w:r>
            <w:r>
              <w:rPr>
                <w:rFonts w:hint="eastAsia"/>
              </w:rPr>
              <w:t>——</w:t>
            </w:r>
            <w:r>
              <w:rPr>
                <w:rFonts w:hint="eastAsia"/>
              </w:rPr>
              <w:t>&gt;</w:t>
            </w:r>
            <w:r>
              <w:rPr>
                <w:rFonts w:hint="eastAsia"/>
              </w:rPr>
              <w:t>流程</w:t>
            </w:r>
            <w:r>
              <w:t>步骤管理</w:t>
            </w:r>
            <w:r>
              <w:t>——&gt;</w:t>
            </w:r>
            <w:r>
              <w:rPr>
                <w:rFonts w:hint="eastAsia"/>
              </w:rPr>
              <w:t>页面</w:t>
            </w:r>
            <w:r>
              <w:t>字段</w:t>
            </w:r>
            <w:r>
              <w:rPr>
                <w:rFonts w:hint="eastAsia"/>
              </w:rPr>
              <w:t>新增</w:t>
            </w:r>
            <w:r>
              <w:rPr>
                <w:rFonts w:hint="eastAsia"/>
              </w:rPr>
              <w:t>/</w:t>
            </w:r>
            <w:r>
              <w:rPr>
                <w:rFonts w:hint="eastAsia"/>
              </w:rPr>
              <w:t>修改”弹框上</w:t>
            </w:r>
            <w:r>
              <w:t>的</w:t>
            </w:r>
            <w:r>
              <w:rPr>
                <w:rFonts w:hint="eastAsia"/>
              </w:rPr>
              <w:t>“默认值”相同</w:t>
            </w:r>
          </w:p>
        </w:tc>
      </w:tr>
      <w:tr w:rsidR="00DE3993" w:rsidRPr="0045313C" w14:paraId="0543338E" w14:textId="77777777" w:rsidTr="001F1DDB">
        <w:tc>
          <w:tcPr>
            <w:tcW w:w="704" w:type="dxa"/>
            <w:gridSpan w:val="2"/>
          </w:tcPr>
          <w:p w14:paraId="15B8C262" w14:textId="77AA40E2" w:rsidR="00DE3993" w:rsidRPr="00355E1D" w:rsidRDefault="00DE3993" w:rsidP="005605E3">
            <w:pPr>
              <w:pStyle w:val="ae"/>
              <w:numPr>
                <w:ilvl w:val="0"/>
                <w:numId w:val="50"/>
              </w:numPr>
              <w:spacing w:line="360" w:lineRule="auto"/>
              <w:ind w:firstLineChars="0"/>
            </w:pPr>
          </w:p>
        </w:tc>
        <w:tc>
          <w:tcPr>
            <w:tcW w:w="1701" w:type="dxa"/>
          </w:tcPr>
          <w:p w14:paraId="6C05F055" w14:textId="053A344D" w:rsidR="00DE3993" w:rsidRPr="00601CC9" w:rsidRDefault="00C64E04" w:rsidP="005605E3">
            <w:pPr>
              <w:spacing w:line="360" w:lineRule="auto"/>
            </w:pPr>
            <w:r>
              <w:rPr>
                <w:rFonts w:hint="eastAsia"/>
              </w:rPr>
              <w:t>占列</w:t>
            </w:r>
          </w:p>
        </w:tc>
        <w:tc>
          <w:tcPr>
            <w:tcW w:w="6095" w:type="dxa"/>
          </w:tcPr>
          <w:p w14:paraId="30503CF4" w14:textId="3DC5AB8B" w:rsidR="00AD3059" w:rsidRDefault="00AD3059" w:rsidP="005605E3">
            <w:pPr>
              <w:spacing w:line="360" w:lineRule="auto"/>
            </w:pPr>
            <w:r>
              <w:rPr>
                <w:rFonts w:hint="eastAsia"/>
              </w:rPr>
              <w:t>单行文本框</w:t>
            </w:r>
            <w:r>
              <w:t>，手动录入</w:t>
            </w:r>
            <w:r>
              <w:rPr>
                <w:rFonts w:hint="eastAsia"/>
              </w:rPr>
              <w:t>，非</w:t>
            </w:r>
            <w:r>
              <w:t>必录项，默认值：</w:t>
            </w:r>
            <w:r w:rsidRPr="00AD3059">
              <w:rPr>
                <w:color w:val="00B050"/>
              </w:rPr>
              <w:t>请输入</w:t>
            </w:r>
            <w:r w:rsidRPr="00AD3059">
              <w:rPr>
                <w:color w:val="00B050"/>
              </w:rPr>
              <w:t>…</w:t>
            </w:r>
          </w:p>
          <w:p w14:paraId="3AE1D8B4" w14:textId="408A8AAC" w:rsidR="00DE3993" w:rsidRDefault="00AD3059" w:rsidP="005605E3">
            <w:pPr>
              <w:spacing w:line="360" w:lineRule="auto"/>
            </w:pPr>
            <w:r>
              <w:rPr>
                <w:rFonts w:hint="eastAsia"/>
              </w:rPr>
              <w:t>校验</w:t>
            </w:r>
            <w:r>
              <w:t>规则同</w:t>
            </w:r>
            <w:r>
              <w:rPr>
                <w:rFonts w:hint="eastAsia"/>
              </w:rPr>
              <w:t>现有</w:t>
            </w:r>
            <w:r>
              <w:t>的</w:t>
            </w:r>
            <w:r>
              <w:rPr>
                <w:rFonts w:hint="eastAsia"/>
              </w:rPr>
              <w:t>“流程</w:t>
            </w:r>
            <w:r>
              <w:t>配置管理</w:t>
            </w:r>
            <w:r>
              <w:rPr>
                <w:rFonts w:hint="eastAsia"/>
              </w:rPr>
              <w:t>——</w:t>
            </w:r>
            <w:r>
              <w:rPr>
                <w:rFonts w:hint="eastAsia"/>
              </w:rPr>
              <w:t>&gt;</w:t>
            </w:r>
            <w:r>
              <w:rPr>
                <w:rFonts w:hint="eastAsia"/>
              </w:rPr>
              <w:t>流程</w:t>
            </w:r>
            <w:r>
              <w:t>步骤管理</w:t>
            </w:r>
            <w:r>
              <w:t>——&gt;</w:t>
            </w:r>
            <w:r>
              <w:rPr>
                <w:rFonts w:hint="eastAsia"/>
              </w:rPr>
              <w:t>页面</w:t>
            </w:r>
            <w:r>
              <w:t>字段</w:t>
            </w:r>
            <w:r>
              <w:rPr>
                <w:rFonts w:hint="eastAsia"/>
              </w:rPr>
              <w:t>新增</w:t>
            </w:r>
            <w:r>
              <w:rPr>
                <w:rFonts w:hint="eastAsia"/>
              </w:rPr>
              <w:t>/</w:t>
            </w:r>
            <w:r>
              <w:rPr>
                <w:rFonts w:hint="eastAsia"/>
              </w:rPr>
              <w:t>修改”弹框上</w:t>
            </w:r>
            <w:r>
              <w:t>的</w:t>
            </w:r>
            <w:r>
              <w:rPr>
                <w:rFonts w:hint="eastAsia"/>
              </w:rPr>
              <w:t>“占列”相同</w:t>
            </w:r>
          </w:p>
        </w:tc>
      </w:tr>
      <w:tr w:rsidR="00C64E04" w:rsidRPr="0045313C" w14:paraId="62FEC8A1" w14:textId="77777777" w:rsidTr="001F1DDB">
        <w:tc>
          <w:tcPr>
            <w:tcW w:w="704" w:type="dxa"/>
            <w:gridSpan w:val="2"/>
          </w:tcPr>
          <w:p w14:paraId="3E3671A9" w14:textId="77777777" w:rsidR="00C64E04" w:rsidRPr="00355E1D" w:rsidRDefault="00C64E04" w:rsidP="005605E3">
            <w:pPr>
              <w:pStyle w:val="ae"/>
              <w:numPr>
                <w:ilvl w:val="0"/>
                <w:numId w:val="50"/>
              </w:numPr>
              <w:spacing w:line="360" w:lineRule="auto"/>
              <w:ind w:firstLineChars="0"/>
            </w:pPr>
          </w:p>
        </w:tc>
        <w:tc>
          <w:tcPr>
            <w:tcW w:w="1701" w:type="dxa"/>
          </w:tcPr>
          <w:p w14:paraId="49B3477F" w14:textId="02160AFB" w:rsidR="00C64E04" w:rsidRPr="00601CC9" w:rsidRDefault="00C64E04" w:rsidP="005605E3">
            <w:pPr>
              <w:spacing w:line="360" w:lineRule="auto"/>
            </w:pPr>
            <w:r>
              <w:rPr>
                <w:rFonts w:hint="eastAsia"/>
              </w:rPr>
              <w:t>占行</w:t>
            </w:r>
          </w:p>
        </w:tc>
        <w:tc>
          <w:tcPr>
            <w:tcW w:w="6095" w:type="dxa"/>
          </w:tcPr>
          <w:p w14:paraId="1DF6B36B" w14:textId="7837E975" w:rsidR="00AD3059" w:rsidRDefault="00AD3059" w:rsidP="005605E3">
            <w:pPr>
              <w:spacing w:line="360" w:lineRule="auto"/>
            </w:pPr>
            <w:r>
              <w:rPr>
                <w:rFonts w:hint="eastAsia"/>
              </w:rPr>
              <w:t>单行文本框</w:t>
            </w:r>
            <w:r>
              <w:t>，手动录入</w:t>
            </w:r>
            <w:r>
              <w:rPr>
                <w:rFonts w:hint="eastAsia"/>
              </w:rPr>
              <w:t>，非必录项</w:t>
            </w:r>
            <w:r>
              <w:t>，默认值：</w:t>
            </w:r>
            <w:r w:rsidRPr="00AD3059">
              <w:rPr>
                <w:color w:val="00B050"/>
              </w:rPr>
              <w:t>请输入</w:t>
            </w:r>
            <w:r w:rsidRPr="00AD3059">
              <w:rPr>
                <w:color w:val="00B050"/>
              </w:rPr>
              <w:t>…</w:t>
            </w:r>
          </w:p>
          <w:p w14:paraId="7DCAAA93" w14:textId="66B5F1E0" w:rsidR="00C64E04" w:rsidRDefault="00AD3059" w:rsidP="005605E3">
            <w:pPr>
              <w:spacing w:line="360" w:lineRule="auto"/>
            </w:pPr>
            <w:r>
              <w:rPr>
                <w:rFonts w:hint="eastAsia"/>
              </w:rPr>
              <w:t>校验</w:t>
            </w:r>
            <w:r>
              <w:t>规则同</w:t>
            </w:r>
            <w:r>
              <w:rPr>
                <w:rFonts w:hint="eastAsia"/>
              </w:rPr>
              <w:t>现有</w:t>
            </w:r>
            <w:r>
              <w:t>的</w:t>
            </w:r>
            <w:r>
              <w:rPr>
                <w:rFonts w:hint="eastAsia"/>
              </w:rPr>
              <w:t>“流程</w:t>
            </w:r>
            <w:r>
              <w:t>配置管理</w:t>
            </w:r>
            <w:r>
              <w:rPr>
                <w:rFonts w:hint="eastAsia"/>
              </w:rPr>
              <w:t>——</w:t>
            </w:r>
            <w:r>
              <w:rPr>
                <w:rFonts w:hint="eastAsia"/>
              </w:rPr>
              <w:t>&gt;</w:t>
            </w:r>
            <w:r>
              <w:rPr>
                <w:rFonts w:hint="eastAsia"/>
              </w:rPr>
              <w:t>流程</w:t>
            </w:r>
            <w:r>
              <w:t>步骤管理</w:t>
            </w:r>
            <w:r>
              <w:t>——&gt;</w:t>
            </w:r>
            <w:r>
              <w:rPr>
                <w:rFonts w:hint="eastAsia"/>
              </w:rPr>
              <w:t>页面</w:t>
            </w:r>
            <w:r>
              <w:t>字段</w:t>
            </w:r>
            <w:r>
              <w:rPr>
                <w:rFonts w:hint="eastAsia"/>
              </w:rPr>
              <w:t>新增</w:t>
            </w:r>
            <w:r>
              <w:rPr>
                <w:rFonts w:hint="eastAsia"/>
              </w:rPr>
              <w:t>/</w:t>
            </w:r>
            <w:r>
              <w:rPr>
                <w:rFonts w:hint="eastAsia"/>
              </w:rPr>
              <w:t>修改”弹框上</w:t>
            </w:r>
            <w:r>
              <w:t>的</w:t>
            </w:r>
            <w:r>
              <w:rPr>
                <w:rFonts w:hint="eastAsia"/>
              </w:rPr>
              <w:t>“占行”相同</w:t>
            </w:r>
          </w:p>
        </w:tc>
      </w:tr>
      <w:tr w:rsidR="00C64E04" w:rsidRPr="0045313C" w14:paraId="6EC7EE8E" w14:textId="77777777" w:rsidTr="001F1DDB">
        <w:tc>
          <w:tcPr>
            <w:tcW w:w="704" w:type="dxa"/>
            <w:gridSpan w:val="2"/>
          </w:tcPr>
          <w:p w14:paraId="5F8610D4" w14:textId="77777777" w:rsidR="00C64E04" w:rsidRPr="00355E1D" w:rsidRDefault="00C64E04" w:rsidP="005605E3">
            <w:pPr>
              <w:pStyle w:val="ae"/>
              <w:numPr>
                <w:ilvl w:val="0"/>
                <w:numId w:val="50"/>
              </w:numPr>
              <w:spacing w:line="360" w:lineRule="auto"/>
              <w:ind w:firstLineChars="0"/>
            </w:pPr>
          </w:p>
        </w:tc>
        <w:tc>
          <w:tcPr>
            <w:tcW w:w="1701" w:type="dxa"/>
          </w:tcPr>
          <w:p w14:paraId="35406CFB" w14:textId="22AFE4F3" w:rsidR="00C64E04" w:rsidRPr="00601CC9" w:rsidRDefault="00C64E04" w:rsidP="005605E3">
            <w:pPr>
              <w:spacing w:line="360" w:lineRule="auto"/>
            </w:pPr>
            <w:r>
              <w:rPr>
                <w:rFonts w:hint="eastAsia"/>
              </w:rPr>
              <w:t>允许值</w:t>
            </w:r>
          </w:p>
        </w:tc>
        <w:tc>
          <w:tcPr>
            <w:tcW w:w="6095" w:type="dxa"/>
          </w:tcPr>
          <w:p w14:paraId="6B25E134" w14:textId="77777777" w:rsidR="00AC6751" w:rsidRDefault="00AC6751" w:rsidP="005605E3">
            <w:pPr>
              <w:spacing w:line="360" w:lineRule="auto"/>
            </w:pPr>
            <w:r>
              <w:rPr>
                <w:rFonts w:hint="eastAsia"/>
              </w:rPr>
              <w:t>单行文本框</w:t>
            </w:r>
            <w:r>
              <w:t>，手动录入</w:t>
            </w:r>
            <w:r>
              <w:rPr>
                <w:rFonts w:hint="eastAsia"/>
              </w:rPr>
              <w:t>，非必录项</w:t>
            </w:r>
            <w:r>
              <w:t>，默认值：</w:t>
            </w:r>
            <w:r w:rsidRPr="00AD3059">
              <w:rPr>
                <w:color w:val="00B050"/>
              </w:rPr>
              <w:t>请输入</w:t>
            </w:r>
            <w:r w:rsidRPr="00AD3059">
              <w:rPr>
                <w:color w:val="00B050"/>
              </w:rPr>
              <w:t>…</w:t>
            </w:r>
          </w:p>
          <w:p w14:paraId="03A1BC78" w14:textId="3C082E26" w:rsidR="00C64E04" w:rsidRDefault="00AC6751" w:rsidP="005605E3">
            <w:pPr>
              <w:spacing w:line="360" w:lineRule="auto"/>
            </w:pPr>
            <w:r>
              <w:rPr>
                <w:rFonts w:hint="eastAsia"/>
              </w:rPr>
              <w:t>校验</w:t>
            </w:r>
            <w:r>
              <w:t>规则同</w:t>
            </w:r>
            <w:r>
              <w:rPr>
                <w:rFonts w:hint="eastAsia"/>
              </w:rPr>
              <w:t>现有</w:t>
            </w:r>
            <w:r>
              <w:t>的</w:t>
            </w:r>
            <w:r>
              <w:rPr>
                <w:rFonts w:hint="eastAsia"/>
              </w:rPr>
              <w:t>“流程</w:t>
            </w:r>
            <w:r>
              <w:t>配置管理</w:t>
            </w:r>
            <w:r>
              <w:rPr>
                <w:rFonts w:hint="eastAsia"/>
              </w:rPr>
              <w:t>——</w:t>
            </w:r>
            <w:r>
              <w:rPr>
                <w:rFonts w:hint="eastAsia"/>
              </w:rPr>
              <w:t>&gt;</w:t>
            </w:r>
            <w:r>
              <w:rPr>
                <w:rFonts w:hint="eastAsia"/>
              </w:rPr>
              <w:t>流程</w:t>
            </w:r>
            <w:r>
              <w:t>步骤管理</w:t>
            </w:r>
            <w:r>
              <w:t>——&gt;</w:t>
            </w:r>
            <w:r>
              <w:rPr>
                <w:rFonts w:hint="eastAsia"/>
              </w:rPr>
              <w:t>页面</w:t>
            </w:r>
            <w:r>
              <w:t>字段</w:t>
            </w:r>
            <w:r>
              <w:rPr>
                <w:rFonts w:hint="eastAsia"/>
              </w:rPr>
              <w:t>新增</w:t>
            </w:r>
            <w:r>
              <w:rPr>
                <w:rFonts w:hint="eastAsia"/>
              </w:rPr>
              <w:t>/</w:t>
            </w:r>
            <w:r>
              <w:rPr>
                <w:rFonts w:hint="eastAsia"/>
              </w:rPr>
              <w:t>修改”弹框上</w:t>
            </w:r>
            <w:r>
              <w:t>的</w:t>
            </w:r>
            <w:r>
              <w:rPr>
                <w:rFonts w:hint="eastAsia"/>
              </w:rPr>
              <w:t>“允许值”相同</w:t>
            </w:r>
          </w:p>
        </w:tc>
      </w:tr>
      <w:tr w:rsidR="00C64E04" w:rsidRPr="0045313C" w14:paraId="0EA6A2B1" w14:textId="77777777" w:rsidTr="001F1DDB">
        <w:tc>
          <w:tcPr>
            <w:tcW w:w="704" w:type="dxa"/>
            <w:gridSpan w:val="2"/>
          </w:tcPr>
          <w:p w14:paraId="39A78A85" w14:textId="77777777" w:rsidR="00C64E04" w:rsidRPr="00355E1D" w:rsidRDefault="00C64E04" w:rsidP="005605E3">
            <w:pPr>
              <w:pStyle w:val="ae"/>
              <w:numPr>
                <w:ilvl w:val="0"/>
                <w:numId w:val="50"/>
              </w:numPr>
              <w:spacing w:line="360" w:lineRule="auto"/>
              <w:ind w:firstLineChars="0"/>
            </w:pPr>
          </w:p>
        </w:tc>
        <w:tc>
          <w:tcPr>
            <w:tcW w:w="1701" w:type="dxa"/>
          </w:tcPr>
          <w:p w14:paraId="6B79F385" w14:textId="7CE23D93" w:rsidR="00C64E04" w:rsidRPr="00601CC9" w:rsidRDefault="00C64E04" w:rsidP="005605E3">
            <w:pPr>
              <w:spacing w:line="360" w:lineRule="auto"/>
            </w:pPr>
            <w:r>
              <w:rPr>
                <w:rFonts w:hint="eastAsia"/>
              </w:rPr>
              <w:t>校验</w:t>
            </w:r>
            <w:r>
              <w:t>类型</w:t>
            </w:r>
          </w:p>
        </w:tc>
        <w:tc>
          <w:tcPr>
            <w:tcW w:w="6095" w:type="dxa"/>
          </w:tcPr>
          <w:p w14:paraId="616810BA" w14:textId="77777777" w:rsidR="00800146" w:rsidRDefault="00800146" w:rsidP="005605E3">
            <w:pPr>
              <w:spacing w:line="360" w:lineRule="auto"/>
            </w:pPr>
            <w:r>
              <w:rPr>
                <w:rFonts w:hint="eastAsia"/>
              </w:rPr>
              <w:t>下拉列表</w:t>
            </w:r>
            <w:r>
              <w:t>，手动选择，</w:t>
            </w:r>
            <w:r>
              <w:rPr>
                <w:rFonts w:hint="eastAsia"/>
              </w:rPr>
              <w:t>必</w:t>
            </w:r>
            <w:r>
              <w:t>选项</w:t>
            </w:r>
            <w:r>
              <w:rPr>
                <w:rFonts w:hint="eastAsia"/>
              </w:rPr>
              <w:t>，</w:t>
            </w:r>
            <w:r>
              <w:t>默认值：</w:t>
            </w:r>
            <w:r w:rsidRPr="00BE4090">
              <w:rPr>
                <w:color w:val="00B050"/>
              </w:rPr>
              <w:t>请选择</w:t>
            </w:r>
          </w:p>
          <w:p w14:paraId="4080220A" w14:textId="1D705087" w:rsidR="00C64E04" w:rsidRDefault="00800146" w:rsidP="005605E3">
            <w:pPr>
              <w:spacing w:line="360" w:lineRule="auto"/>
            </w:pPr>
            <w:r>
              <w:rPr>
                <w:rFonts w:hint="eastAsia"/>
              </w:rPr>
              <w:t>下拉</w:t>
            </w:r>
            <w:r>
              <w:t>列表值同</w:t>
            </w:r>
            <w:r>
              <w:rPr>
                <w:rFonts w:hint="eastAsia"/>
              </w:rPr>
              <w:t>现有</w:t>
            </w:r>
            <w:r>
              <w:t>的</w:t>
            </w:r>
            <w:r>
              <w:rPr>
                <w:rFonts w:hint="eastAsia"/>
              </w:rPr>
              <w:t>“流程</w:t>
            </w:r>
            <w:r>
              <w:t>配置管理</w:t>
            </w:r>
            <w:r>
              <w:rPr>
                <w:rFonts w:hint="eastAsia"/>
              </w:rPr>
              <w:t>——</w:t>
            </w:r>
            <w:r>
              <w:rPr>
                <w:rFonts w:hint="eastAsia"/>
              </w:rPr>
              <w:t>&gt;</w:t>
            </w:r>
            <w:r>
              <w:rPr>
                <w:rFonts w:hint="eastAsia"/>
              </w:rPr>
              <w:t>流程</w:t>
            </w:r>
            <w:r>
              <w:t>步骤管理</w:t>
            </w:r>
            <w:r>
              <w:t>——&gt;</w:t>
            </w:r>
            <w:r>
              <w:rPr>
                <w:rFonts w:hint="eastAsia"/>
              </w:rPr>
              <w:t>页面</w:t>
            </w:r>
            <w:r>
              <w:t>字段</w:t>
            </w:r>
            <w:r>
              <w:rPr>
                <w:rFonts w:hint="eastAsia"/>
              </w:rPr>
              <w:t>新增</w:t>
            </w:r>
            <w:r>
              <w:rPr>
                <w:rFonts w:hint="eastAsia"/>
              </w:rPr>
              <w:t>/</w:t>
            </w:r>
            <w:r>
              <w:rPr>
                <w:rFonts w:hint="eastAsia"/>
              </w:rPr>
              <w:t>修改”弹框上</w:t>
            </w:r>
            <w:r>
              <w:t>的</w:t>
            </w:r>
            <w:r>
              <w:rPr>
                <w:rFonts w:hint="eastAsia"/>
              </w:rPr>
              <w:t>“校验</w:t>
            </w:r>
            <w:r>
              <w:t>类型</w:t>
            </w:r>
            <w:r>
              <w:rPr>
                <w:rFonts w:hint="eastAsia"/>
              </w:rPr>
              <w:t>”相同</w:t>
            </w:r>
          </w:p>
        </w:tc>
      </w:tr>
      <w:tr w:rsidR="002108C7" w:rsidRPr="0045313C" w14:paraId="46F7D6F1" w14:textId="77777777" w:rsidTr="001F1DDB">
        <w:tc>
          <w:tcPr>
            <w:tcW w:w="704" w:type="dxa"/>
            <w:gridSpan w:val="2"/>
          </w:tcPr>
          <w:p w14:paraId="309D5C3F" w14:textId="77777777" w:rsidR="002108C7" w:rsidRPr="00355E1D" w:rsidRDefault="002108C7" w:rsidP="005605E3">
            <w:pPr>
              <w:pStyle w:val="ae"/>
              <w:numPr>
                <w:ilvl w:val="0"/>
                <w:numId w:val="50"/>
              </w:numPr>
              <w:spacing w:line="360" w:lineRule="auto"/>
              <w:ind w:firstLineChars="0"/>
            </w:pPr>
          </w:p>
        </w:tc>
        <w:tc>
          <w:tcPr>
            <w:tcW w:w="1701" w:type="dxa"/>
          </w:tcPr>
          <w:p w14:paraId="1FE8AE7C" w14:textId="19F9C7F6" w:rsidR="002108C7" w:rsidRDefault="002108C7" w:rsidP="005605E3">
            <w:pPr>
              <w:spacing w:line="360" w:lineRule="auto"/>
            </w:pPr>
            <w:r>
              <w:rPr>
                <w:rFonts w:hint="eastAsia"/>
              </w:rPr>
              <w:t>校验</w:t>
            </w:r>
            <w:r>
              <w:t>标识号</w:t>
            </w:r>
          </w:p>
        </w:tc>
        <w:tc>
          <w:tcPr>
            <w:tcW w:w="6095" w:type="dxa"/>
          </w:tcPr>
          <w:p w14:paraId="6E51E1A3" w14:textId="77777777" w:rsidR="002108C7" w:rsidRDefault="002108C7" w:rsidP="005605E3">
            <w:pPr>
              <w:spacing w:line="360" w:lineRule="auto"/>
            </w:pPr>
            <w:r>
              <w:rPr>
                <w:rFonts w:hint="eastAsia"/>
              </w:rPr>
              <w:t>下拉列表</w:t>
            </w:r>
            <w:r>
              <w:t>，手动选择，</w:t>
            </w:r>
            <w:r>
              <w:rPr>
                <w:rFonts w:hint="eastAsia"/>
              </w:rPr>
              <w:t>必</w:t>
            </w:r>
            <w:r>
              <w:t>选项</w:t>
            </w:r>
            <w:r>
              <w:rPr>
                <w:rFonts w:hint="eastAsia"/>
              </w:rPr>
              <w:t>，</w:t>
            </w:r>
            <w:r>
              <w:t>默认值：</w:t>
            </w:r>
            <w:r w:rsidRPr="00BE4090">
              <w:rPr>
                <w:color w:val="00B050"/>
              </w:rPr>
              <w:t>请选择</w:t>
            </w:r>
          </w:p>
          <w:p w14:paraId="4A507C5A" w14:textId="77777777" w:rsidR="002108C7" w:rsidRDefault="002108C7" w:rsidP="005605E3">
            <w:pPr>
              <w:spacing w:line="360" w:lineRule="auto"/>
            </w:pPr>
            <w:r>
              <w:rPr>
                <w:rFonts w:hint="eastAsia"/>
              </w:rPr>
              <w:t>下拉</w:t>
            </w:r>
            <w:r>
              <w:t>列表值同</w:t>
            </w:r>
            <w:r>
              <w:rPr>
                <w:rFonts w:hint="eastAsia"/>
              </w:rPr>
              <w:t>现有</w:t>
            </w:r>
            <w:r>
              <w:t>的</w:t>
            </w:r>
            <w:r>
              <w:rPr>
                <w:rFonts w:hint="eastAsia"/>
              </w:rPr>
              <w:t>“流程</w:t>
            </w:r>
            <w:r>
              <w:t>配置管理</w:t>
            </w:r>
            <w:r>
              <w:rPr>
                <w:rFonts w:hint="eastAsia"/>
              </w:rPr>
              <w:t>——</w:t>
            </w:r>
            <w:r>
              <w:rPr>
                <w:rFonts w:hint="eastAsia"/>
              </w:rPr>
              <w:t>&gt;</w:t>
            </w:r>
            <w:r>
              <w:rPr>
                <w:rFonts w:hint="eastAsia"/>
              </w:rPr>
              <w:t>流程</w:t>
            </w:r>
            <w:r>
              <w:t>步骤管理</w:t>
            </w:r>
            <w:r>
              <w:t>——&gt;</w:t>
            </w:r>
            <w:r>
              <w:rPr>
                <w:rFonts w:hint="eastAsia"/>
              </w:rPr>
              <w:t>页面</w:t>
            </w:r>
            <w:r>
              <w:t>字段</w:t>
            </w:r>
            <w:r>
              <w:rPr>
                <w:rFonts w:hint="eastAsia"/>
              </w:rPr>
              <w:t>新增</w:t>
            </w:r>
            <w:r>
              <w:rPr>
                <w:rFonts w:hint="eastAsia"/>
              </w:rPr>
              <w:t>/</w:t>
            </w:r>
            <w:r>
              <w:rPr>
                <w:rFonts w:hint="eastAsia"/>
              </w:rPr>
              <w:t>修改”弹框上</w:t>
            </w:r>
            <w:r>
              <w:t>的</w:t>
            </w:r>
            <w:r>
              <w:rPr>
                <w:rFonts w:hint="eastAsia"/>
              </w:rPr>
              <w:t>“校验标识号”相同</w:t>
            </w:r>
          </w:p>
          <w:p w14:paraId="56D6D665" w14:textId="77777777" w:rsidR="002108C7" w:rsidRDefault="002108C7" w:rsidP="005605E3">
            <w:pPr>
              <w:spacing w:line="360" w:lineRule="auto"/>
            </w:pPr>
            <w:r>
              <w:rPr>
                <w:rFonts w:hint="eastAsia"/>
              </w:rPr>
              <w:t>规则</w:t>
            </w:r>
            <w:r>
              <w:t>：</w:t>
            </w:r>
          </w:p>
          <w:p w14:paraId="3C7A9D78" w14:textId="0CEE8F5D" w:rsidR="002108C7" w:rsidRDefault="002108C7" w:rsidP="005605E3">
            <w:pPr>
              <w:spacing w:line="360" w:lineRule="auto"/>
            </w:pPr>
            <w:r>
              <w:rPr>
                <w:rFonts w:hint="eastAsia"/>
              </w:rPr>
              <w:t>当用户</w:t>
            </w:r>
            <w:r>
              <w:t>选</w:t>
            </w:r>
            <w:r>
              <w:rPr>
                <w:rFonts w:hint="eastAsia"/>
              </w:rPr>
              <w:t>择</w:t>
            </w:r>
            <w:r>
              <w:t>了</w:t>
            </w:r>
            <w:r>
              <w:rPr>
                <w:rFonts w:ascii="Arial" w:hAnsi="Arial" w:cs="Arial"/>
                <w:color w:val="333333"/>
                <w:sz w:val="23"/>
                <w:szCs w:val="23"/>
              </w:rPr>
              <w:t>“</w:t>
            </w:r>
            <w:r>
              <w:rPr>
                <w:rFonts w:ascii="Arial" w:hAnsi="Arial" w:cs="Arial"/>
                <w:color w:val="333333"/>
                <w:sz w:val="23"/>
                <w:szCs w:val="23"/>
              </w:rPr>
              <w:t>校验类型</w:t>
            </w:r>
            <w:r>
              <w:rPr>
                <w:rFonts w:ascii="Arial" w:hAnsi="Arial" w:cs="Arial"/>
                <w:color w:val="333333"/>
                <w:sz w:val="23"/>
                <w:szCs w:val="23"/>
              </w:rPr>
              <w:t>”</w:t>
            </w:r>
            <w:r>
              <w:rPr>
                <w:rFonts w:ascii="Arial" w:hAnsi="Arial" w:cs="Arial" w:hint="eastAsia"/>
                <w:color w:val="333333"/>
                <w:sz w:val="23"/>
                <w:szCs w:val="23"/>
              </w:rPr>
              <w:t>为</w:t>
            </w:r>
            <w:r>
              <w:rPr>
                <w:rFonts w:ascii="Arial" w:hAnsi="Arial" w:cs="Arial"/>
                <w:color w:val="333333"/>
                <w:sz w:val="23"/>
                <w:szCs w:val="23"/>
              </w:rPr>
              <w:t>：本地强制性校验、本地提示性校验</w:t>
            </w:r>
            <w:r>
              <w:rPr>
                <w:rFonts w:ascii="Arial" w:hAnsi="Arial" w:cs="Arial" w:hint="eastAsia"/>
                <w:color w:val="333333"/>
                <w:sz w:val="23"/>
                <w:szCs w:val="23"/>
              </w:rPr>
              <w:t>任意</w:t>
            </w:r>
            <w:r>
              <w:rPr>
                <w:rFonts w:ascii="Arial" w:hAnsi="Arial" w:cs="Arial"/>
                <w:color w:val="333333"/>
                <w:sz w:val="23"/>
                <w:szCs w:val="23"/>
              </w:rPr>
              <w:t>一个时，</w:t>
            </w:r>
            <w:r>
              <w:rPr>
                <w:rFonts w:ascii="Arial" w:hAnsi="Arial" w:cs="Arial"/>
                <w:color w:val="333333"/>
                <w:sz w:val="23"/>
                <w:szCs w:val="23"/>
              </w:rPr>
              <w:t>“</w:t>
            </w:r>
            <w:r>
              <w:rPr>
                <w:rFonts w:ascii="Arial" w:hAnsi="Arial" w:cs="Arial"/>
                <w:color w:val="333333"/>
                <w:sz w:val="23"/>
                <w:szCs w:val="23"/>
              </w:rPr>
              <w:t>校验标识号</w:t>
            </w:r>
            <w:r>
              <w:rPr>
                <w:rFonts w:ascii="Arial" w:hAnsi="Arial" w:cs="Arial"/>
                <w:color w:val="333333"/>
                <w:sz w:val="23"/>
                <w:szCs w:val="23"/>
              </w:rPr>
              <w:t>”</w:t>
            </w:r>
            <w:r>
              <w:rPr>
                <w:rFonts w:ascii="Arial" w:hAnsi="Arial" w:cs="Arial"/>
                <w:color w:val="333333"/>
                <w:sz w:val="23"/>
                <w:szCs w:val="23"/>
              </w:rPr>
              <w:t>字段才展示出来且为必选项</w:t>
            </w:r>
            <w:r>
              <w:rPr>
                <w:rFonts w:ascii="Arial" w:hAnsi="Arial" w:cs="Arial" w:hint="eastAsia"/>
                <w:color w:val="333333"/>
                <w:sz w:val="23"/>
                <w:szCs w:val="23"/>
              </w:rPr>
              <w:t>，</w:t>
            </w:r>
            <w:r>
              <w:rPr>
                <w:rFonts w:ascii="Arial" w:hAnsi="Arial" w:cs="Arial"/>
                <w:color w:val="333333"/>
                <w:sz w:val="23"/>
                <w:szCs w:val="23"/>
              </w:rPr>
              <w:t>否则该字段不展示在弹框上；</w:t>
            </w:r>
          </w:p>
        </w:tc>
      </w:tr>
      <w:tr w:rsidR="00C64E04" w:rsidRPr="0045313C" w14:paraId="74C4F66B" w14:textId="77777777" w:rsidTr="001F1DDB">
        <w:tc>
          <w:tcPr>
            <w:tcW w:w="704" w:type="dxa"/>
            <w:gridSpan w:val="2"/>
          </w:tcPr>
          <w:p w14:paraId="37711B6A" w14:textId="77777777" w:rsidR="00C64E04" w:rsidRPr="00355E1D" w:rsidRDefault="00C64E04" w:rsidP="005605E3">
            <w:pPr>
              <w:pStyle w:val="ae"/>
              <w:numPr>
                <w:ilvl w:val="0"/>
                <w:numId w:val="50"/>
              </w:numPr>
              <w:spacing w:line="360" w:lineRule="auto"/>
              <w:ind w:firstLineChars="0"/>
            </w:pPr>
          </w:p>
        </w:tc>
        <w:tc>
          <w:tcPr>
            <w:tcW w:w="1701" w:type="dxa"/>
          </w:tcPr>
          <w:p w14:paraId="093581FC" w14:textId="3FB27194" w:rsidR="00C64E04" w:rsidRPr="00601CC9" w:rsidRDefault="00C64E04" w:rsidP="005605E3">
            <w:pPr>
              <w:spacing w:line="360" w:lineRule="auto"/>
            </w:pPr>
            <w:r>
              <w:rPr>
                <w:rFonts w:hint="eastAsia"/>
              </w:rPr>
              <w:t>执行</w:t>
            </w:r>
            <w:r>
              <w:t>顺序</w:t>
            </w:r>
          </w:p>
        </w:tc>
        <w:tc>
          <w:tcPr>
            <w:tcW w:w="6095" w:type="dxa"/>
          </w:tcPr>
          <w:p w14:paraId="20DF41F2" w14:textId="77777777" w:rsidR="00AC6751" w:rsidRDefault="00AC6751" w:rsidP="005605E3">
            <w:pPr>
              <w:spacing w:line="360" w:lineRule="auto"/>
            </w:pPr>
            <w:r>
              <w:rPr>
                <w:rFonts w:hint="eastAsia"/>
              </w:rPr>
              <w:t>单行文本框</w:t>
            </w:r>
            <w:r>
              <w:t>，手动录入</w:t>
            </w:r>
            <w:r>
              <w:rPr>
                <w:rFonts w:hint="eastAsia"/>
              </w:rPr>
              <w:t>，非必录项</w:t>
            </w:r>
            <w:r>
              <w:t>，默认值：</w:t>
            </w:r>
            <w:r w:rsidRPr="00AD3059">
              <w:rPr>
                <w:color w:val="00B050"/>
              </w:rPr>
              <w:t>请输入</w:t>
            </w:r>
            <w:r w:rsidRPr="00AD3059">
              <w:rPr>
                <w:color w:val="00B050"/>
              </w:rPr>
              <w:t>…</w:t>
            </w:r>
          </w:p>
          <w:p w14:paraId="64C8572B" w14:textId="63A5A6E1" w:rsidR="00C64E04" w:rsidRDefault="00AC6751" w:rsidP="005605E3">
            <w:pPr>
              <w:spacing w:line="360" w:lineRule="auto"/>
            </w:pPr>
            <w:r>
              <w:rPr>
                <w:rFonts w:hint="eastAsia"/>
              </w:rPr>
              <w:lastRenderedPageBreak/>
              <w:t>校验</w:t>
            </w:r>
            <w:r>
              <w:t>规则同</w:t>
            </w:r>
            <w:r>
              <w:rPr>
                <w:rFonts w:hint="eastAsia"/>
              </w:rPr>
              <w:t>现有</w:t>
            </w:r>
            <w:r>
              <w:t>的</w:t>
            </w:r>
            <w:r>
              <w:rPr>
                <w:rFonts w:hint="eastAsia"/>
              </w:rPr>
              <w:t>“流程</w:t>
            </w:r>
            <w:r>
              <w:t>配置管理</w:t>
            </w:r>
            <w:r>
              <w:rPr>
                <w:rFonts w:hint="eastAsia"/>
              </w:rPr>
              <w:t>——</w:t>
            </w:r>
            <w:r>
              <w:rPr>
                <w:rFonts w:hint="eastAsia"/>
              </w:rPr>
              <w:t>&gt;</w:t>
            </w:r>
            <w:r>
              <w:rPr>
                <w:rFonts w:hint="eastAsia"/>
              </w:rPr>
              <w:t>流程</w:t>
            </w:r>
            <w:r>
              <w:t>步骤管理</w:t>
            </w:r>
            <w:r>
              <w:t>——&gt;</w:t>
            </w:r>
            <w:r>
              <w:rPr>
                <w:rFonts w:hint="eastAsia"/>
              </w:rPr>
              <w:t>页面</w:t>
            </w:r>
            <w:r>
              <w:t>字段</w:t>
            </w:r>
            <w:r>
              <w:rPr>
                <w:rFonts w:hint="eastAsia"/>
              </w:rPr>
              <w:t>新增</w:t>
            </w:r>
            <w:r>
              <w:rPr>
                <w:rFonts w:hint="eastAsia"/>
              </w:rPr>
              <w:t>/</w:t>
            </w:r>
            <w:r>
              <w:rPr>
                <w:rFonts w:hint="eastAsia"/>
              </w:rPr>
              <w:t>修改”弹框上</w:t>
            </w:r>
            <w:r>
              <w:t>的</w:t>
            </w:r>
            <w:r>
              <w:rPr>
                <w:rFonts w:hint="eastAsia"/>
              </w:rPr>
              <w:t>“执行顺序”相同</w:t>
            </w:r>
          </w:p>
        </w:tc>
      </w:tr>
      <w:tr w:rsidR="00C64E04" w:rsidRPr="0045313C" w14:paraId="169E58A9" w14:textId="77777777" w:rsidTr="001F1DDB">
        <w:tc>
          <w:tcPr>
            <w:tcW w:w="704" w:type="dxa"/>
            <w:gridSpan w:val="2"/>
          </w:tcPr>
          <w:p w14:paraId="0FA59CD8" w14:textId="77777777" w:rsidR="00C64E04" w:rsidRPr="00355E1D" w:rsidRDefault="00C64E04" w:rsidP="005605E3">
            <w:pPr>
              <w:pStyle w:val="ae"/>
              <w:numPr>
                <w:ilvl w:val="0"/>
                <w:numId w:val="50"/>
              </w:numPr>
              <w:spacing w:line="360" w:lineRule="auto"/>
              <w:ind w:firstLineChars="0"/>
            </w:pPr>
          </w:p>
        </w:tc>
        <w:tc>
          <w:tcPr>
            <w:tcW w:w="1701" w:type="dxa"/>
          </w:tcPr>
          <w:p w14:paraId="5F7ED09A" w14:textId="3904F4C4" w:rsidR="00C64E04" w:rsidRPr="00601CC9" w:rsidRDefault="00C64E04" w:rsidP="005605E3">
            <w:pPr>
              <w:spacing w:line="360" w:lineRule="auto"/>
            </w:pPr>
            <w:r>
              <w:rPr>
                <w:rFonts w:hint="eastAsia"/>
              </w:rPr>
              <w:t>自定义</w:t>
            </w:r>
            <w:r>
              <w:t>实现类</w:t>
            </w:r>
          </w:p>
        </w:tc>
        <w:tc>
          <w:tcPr>
            <w:tcW w:w="6095" w:type="dxa"/>
          </w:tcPr>
          <w:p w14:paraId="64FFF262" w14:textId="77777777" w:rsidR="00AC6751" w:rsidRDefault="00AC6751" w:rsidP="005605E3">
            <w:pPr>
              <w:spacing w:line="360" w:lineRule="auto"/>
            </w:pPr>
            <w:r>
              <w:rPr>
                <w:rFonts w:hint="eastAsia"/>
              </w:rPr>
              <w:t>单行文本框</w:t>
            </w:r>
            <w:r>
              <w:t>，手动录入</w:t>
            </w:r>
            <w:r>
              <w:rPr>
                <w:rFonts w:hint="eastAsia"/>
              </w:rPr>
              <w:t>，非必录项</w:t>
            </w:r>
            <w:r>
              <w:t>，默认值：</w:t>
            </w:r>
            <w:r w:rsidRPr="00AD3059">
              <w:rPr>
                <w:color w:val="00B050"/>
              </w:rPr>
              <w:t>请输入</w:t>
            </w:r>
            <w:r w:rsidRPr="00AD3059">
              <w:rPr>
                <w:color w:val="00B050"/>
              </w:rPr>
              <w:t>…</w:t>
            </w:r>
          </w:p>
          <w:p w14:paraId="1F157E63" w14:textId="24618C25" w:rsidR="00C64E04" w:rsidRDefault="00AC6751" w:rsidP="005605E3">
            <w:pPr>
              <w:spacing w:line="360" w:lineRule="auto"/>
            </w:pPr>
            <w:r>
              <w:rPr>
                <w:rFonts w:hint="eastAsia"/>
              </w:rPr>
              <w:t>校验</w:t>
            </w:r>
            <w:r>
              <w:t>规则同</w:t>
            </w:r>
            <w:r>
              <w:rPr>
                <w:rFonts w:hint="eastAsia"/>
              </w:rPr>
              <w:t>现有</w:t>
            </w:r>
            <w:r>
              <w:t>的</w:t>
            </w:r>
            <w:r>
              <w:rPr>
                <w:rFonts w:hint="eastAsia"/>
              </w:rPr>
              <w:t>“流程</w:t>
            </w:r>
            <w:r>
              <w:t>配置管理</w:t>
            </w:r>
            <w:r>
              <w:rPr>
                <w:rFonts w:hint="eastAsia"/>
              </w:rPr>
              <w:t>——</w:t>
            </w:r>
            <w:r>
              <w:rPr>
                <w:rFonts w:hint="eastAsia"/>
              </w:rPr>
              <w:t>&gt;</w:t>
            </w:r>
            <w:r>
              <w:rPr>
                <w:rFonts w:hint="eastAsia"/>
              </w:rPr>
              <w:t>流程</w:t>
            </w:r>
            <w:r>
              <w:t>步骤管理</w:t>
            </w:r>
            <w:r>
              <w:t>——&gt;</w:t>
            </w:r>
            <w:r>
              <w:rPr>
                <w:rFonts w:hint="eastAsia"/>
              </w:rPr>
              <w:t>页面</w:t>
            </w:r>
            <w:r>
              <w:t>字段</w:t>
            </w:r>
            <w:r>
              <w:rPr>
                <w:rFonts w:hint="eastAsia"/>
              </w:rPr>
              <w:t>新增</w:t>
            </w:r>
            <w:r>
              <w:rPr>
                <w:rFonts w:hint="eastAsia"/>
              </w:rPr>
              <w:t>/</w:t>
            </w:r>
            <w:r>
              <w:rPr>
                <w:rFonts w:hint="eastAsia"/>
              </w:rPr>
              <w:t>修改”弹框上</w:t>
            </w:r>
            <w:r>
              <w:t>的</w:t>
            </w:r>
            <w:r>
              <w:rPr>
                <w:rFonts w:hint="eastAsia"/>
              </w:rPr>
              <w:t>“自定义实现类”相同</w:t>
            </w:r>
          </w:p>
        </w:tc>
      </w:tr>
      <w:tr w:rsidR="00C64E04" w:rsidRPr="0045313C" w14:paraId="089128B7" w14:textId="77777777" w:rsidTr="001F1DDB">
        <w:tc>
          <w:tcPr>
            <w:tcW w:w="704" w:type="dxa"/>
            <w:gridSpan w:val="2"/>
          </w:tcPr>
          <w:p w14:paraId="4505A79B" w14:textId="77777777" w:rsidR="00C64E04" w:rsidRPr="00355E1D" w:rsidRDefault="00C64E04" w:rsidP="005605E3">
            <w:pPr>
              <w:pStyle w:val="ae"/>
              <w:numPr>
                <w:ilvl w:val="0"/>
                <w:numId w:val="50"/>
              </w:numPr>
              <w:spacing w:line="360" w:lineRule="auto"/>
              <w:ind w:firstLineChars="0"/>
            </w:pPr>
          </w:p>
        </w:tc>
        <w:tc>
          <w:tcPr>
            <w:tcW w:w="1701" w:type="dxa"/>
          </w:tcPr>
          <w:p w14:paraId="04FBC3F2" w14:textId="04CC5D98" w:rsidR="00C64E04" w:rsidRPr="00601CC9" w:rsidRDefault="00C64E04" w:rsidP="005605E3">
            <w:pPr>
              <w:spacing w:line="360" w:lineRule="auto"/>
            </w:pPr>
            <w:r>
              <w:rPr>
                <w:rFonts w:hint="eastAsia"/>
              </w:rPr>
              <w:t>存储</w:t>
            </w:r>
            <w:r>
              <w:t>实现</w:t>
            </w:r>
            <w:r>
              <w:rPr>
                <w:rFonts w:hint="eastAsia"/>
              </w:rPr>
              <w:t>方法</w:t>
            </w:r>
          </w:p>
        </w:tc>
        <w:tc>
          <w:tcPr>
            <w:tcW w:w="6095" w:type="dxa"/>
          </w:tcPr>
          <w:p w14:paraId="4D4A3A89" w14:textId="77777777" w:rsidR="00AC6751" w:rsidRDefault="00AC6751" w:rsidP="005605E3">
            <w:pPr>
              <w:spacing w:line="360" w:lineRule="auto"/>
            </w:pPr>
            <w:r>
              <w:rPr>
                <w:rFonts w:hint="eastAsia"/>
              </w:rPr>
              <w:t>单行文本框</w:t>
            </w:r>
            <w:r>
              <w:t>，手动录入</w:t>
            </w:r>
            <w:r>
              <w:rPr>
                <w:rFonts w:hint="eastAsia"/>
              </w:rPr>
              <w:t>，非必录项</w:t>
            </w:r>
            <w:r>
              <w:t>，默认值：</w:t>
            </w:r>
            <w:r w:rsidRPr="00AD3059">
              <w:rPr>
                <w:color w:val="00B050"/>
              </w:rPr>
              <w:t>请输入</w:t>
            </w:r>
            <w:r w:rsidRPr="00AD3059">
              <w:rPr>
                <w:color w:val="00B050"/>
              </w:rPr>
              <w:t>…</w:t>
            </w:r>
          </w:p>
          <w:p w14:paraId="4998DE33" w14:textId="2607BF15" w:rsidR="00C64E04" w:rsidRDefault="00AC6751" w:rsidP="005605E3">
            <w:pPr>
              <w:spacing w:line="360" w:lineRule="auto"/>
            </w:pPr>
            <w:r>
              <w:rPr>
                <w:rFonts w:hint="eastAsia"/>
              </w:rPr>
              <w:t>校验</w:t>
            </w:r>
            <w:r>
              <w:t>规则同</w:t>
            </w:r>
            <w:r>
              <w:rPr>
                <w:rFonts w:hint="eastAsia"/>
              </w:rPr>
              <w:t>现有</w:t>
            </w:r>
            <w:r>
              <w:t>的</w:t>
            </w:r>
            <w:r>
              <w:rPr>
                <w:rFonts w:hint="eastAsia"/>
              </w:rPr>
              <w:t>“流程</w:t>
            </w:r>
            <w:r>
              <w:t>配置管理</w:t>
            </w:r>
            <w:r>
              <w:rPr>
                <w:rFonts w:hint="eastAsia"/>
              </w:rPr>
              <w:t>——</w:t>
            </w:r>
            <w:r>
              <w:rPr>
                <w:rFonts w:hint="eastAsia"/>
              </w:rPr>
              <w:t>&gt;</w:t>
            </w:r>
            <w:r>
              <w:rPr>
                <w:rFonts w:hint="eastAsia"/>
              </w:rPr>
              <w:t>流程</w:t>
            </w:r>
            <w:r>
              <w:t>步骤管理</w:t>
            </w:r>
            <w:r>
              <w:t>——&gt;</w:t>
            </w:r>
            <w:r>
              <w:rPr>
                <w:rFonts w:hint="eastAsia"/>
              </w:rPr>
              <w:t>页面</w:t>
            </w:r>
            <w:r>
              <w:t>字段</w:t>
            </w:r>
            <w:r>
              <w:rPr>
                <w:rFonts w:hint="eastAsia"/>
              </w:rPr>
              <w:t>新增</w:t>
            </w:r>
            <w:r>
              <w:rPr>
                <w:rFonts w:hint="eastAsia"/>
              </w:rPr>
              <w:t>/</w:t>
            </w:r>
            <w:r>
              <w:rPr>
                <w:rFonts w:hint="eastAsia"/>
              </w:rPr>
              <w:t>修改”弹框上</w:t>
            </w:r>
            <w:r>
              <w:t>的</w:t>
            </w:r>
            <w:r>
              <w:rPr>
                <w:rFonts w:hint="eastAsia"/>
              </w:rPr>
              <w:t>“存储实现</w:t>
            </w:r>
            <w:r>
              <w:t>方法</w:t>
            </w:r>
            <w:r>
              <w:rPr>
                <w:rFonts w:hint="eastAsia"/>
              </w:rPr>
              <w:t>”相同</w:t>
            </w:r>
          </w:p>
        </w:tc>
      </w:tr>
      <w:tr w:rsidR="00C64E04" w:rsidRPr="0045313C" w14:paraId="1EC98965" w14:textId="77777777" w:rsidTr="001F1DDB">
        <w:tc>
          <w:tcPr>
            <w:tcW w:w="704" w:type="dxa"/>
            <w:gridSpan w:val="2"/>
          </w:tcPr>
          <w:p w14:paraId="27B2CE16" w14:textId="77777777" w:rsidR="00C64E04" w:rsidRPr="00355E1D" w:rsidRDefault="00C64E04" w:rsidP="005605E3">
            <w:pPr>
              <w:pStyle w:val="ae"/>
              <w:numPr>
                <w:ilvl w:val="0"/>
                <w:numId w:val="50"/>
              </w:numPr>
              <w:spacing w:line="360" w:lineRule="auto"/>
              <w:ind w:firstLineChars="0"/>
            </w:pPr>
          </w:p>
        </w:tc>
        <w:tc>
          <w:tcPr>
            <w:tcW w:w="1701" w:type="dxa"/>
          </w:tcPr>
          <w:p w14:paraId="1198D8B1" w14:textId="11F5B4F8" w:rsidR="00C64E04" w:rsidRPr="00601CC9" w:rsidRDefault="00C64E04" w:rsidP="005605E3">
            <w:pPr>
              <w:spacing w:line="360" w:lineRule="auto"/>
            </w:pPr>
            <w:r>
              <w:rPr>
                <w:rFonts w:hint="eastAsia"/>
              </w:rPr>
              <w:t>读取实现</w:t>
            </w:r>
            <w:r>
              <w:t>方法</w:t>
            </w:r>
          </w:p>
        </w:tc>
        <w:tc>
          <w:tcPr>
            <w:tcW w:w="6095" w:type="dxa"/>
          </w:tcPr>
          <w:p w14:paraId="123A5A61" w14:textId="77777777" w:rsidR="00AC6751" w:rsidRDefault="00AC6751" w:rsidP="005605E3">
            <w:pPr>
              <w:spacing w:line="360" w:lineRule="auto"/>
            </w:pPr>
            <w:r>
              <w:rPr>
                <w:rFonts w:hint="eastAsia"/>
              </w:rPr>
              <w:t>单行文本框</w:t>
            </w:r>
            <w:r>
              <w:t>，手动录入</w:t>
            </w:r>
            <w:r>
              <w:rPr>
                <w:rFonts w:hint="eastAsia"/>
              </w:rPr>
              <w:t>，非必录项</w:t>
            </w:r>
            <w:r>
              <w:t>，默认值：</w:t>
            </w:r>
            <w:r w:rsidRPr="00AD3059">
              <w:rPr>
                <w:color w:val="00B050"/>
              </w:rPr>
              <w:t>请输入</w:t>
            </w:r>
            <w:r w:rsidRPr="00AD3059">
              <w:rPr>
                <w:color w:val="00B050"/>
              </w:rPr>
              <w:t>…</w:t>
            </w:r>
          </w:p>
          <w:p w14:paraId="2FBDC8B5" w14:textId="78250433" w:rsidR="00C64E04" w:rsidRDefault="00AC6751" w:rsidP="005605E3">
            <w:pPr>
              <w:spacing w:line="360" w:lineRule="auto"/>
            </w:pPr>
            <w:r>
              <w:rPr>
                <w:rFonts w:hint="eastAsia"/>
              </w:rPr>
              <w:t>校验</w:t>
            </w:r>
            <w:r>
              <w:t>规则同</w:t>
            </w:r>
            <w:r>
              <w:rPr>
                <w:rFonts w:hint="eastAsia"/>
              </w:rPr>
              <w:t>现有</w:t>
            </w:r>
            <w:r>
              <w:t>的</w:t>
            </w:r>
            <w:r>
              <w:rPr>
                <w:rFonts w:hint="eastAsia"/>
              </w:rPr>
              <w:t>“流程</w:t>
            </w:r>
            <w:r>
              <w:t>配置管理</w:t>
            </w:r>
            <w:r>
              <w:rPr>
                <w:rFonts w:hint="eastAsia"/>
              </w:rPr>
              <w:t>——</w:t>
            </w:r>
            <w:r>
              <w:rPr>
                <w:rFonts w:hint="eastAsia"/>
              </w:rPr>
              <w:t>&gt;</w:t>
            </w:r>
            <w:r>
              <w:rPr>
                <w:rFonts w:hint="eastAsia"/>
              </w:rPr>
              <w:t>流程</w:t>
            </w:r>
            <w:r>
              <w:t>步骤管理</w:t>
            </w:r>
            <w:r>
              <w:t>——&gt;</w:t>
            </w:r>
            <w:r>
              <w:rPr>
                <w:rFonts w:hint="eastAsia"/>
              </w:rPr>
              <w:t>页面</w:t>
            </w:r>
            <w:r>
              <w:t>字段</w:t>
            </w:r>
            <w:r>
              <w:rPr>
                <w:rFonts w:hint="eastAsia"/>
              </w:rPr>
              <w:t>新增</w:t>
            </w:r>
            <w:r>
              <w:rPr>
                <w:rFonts w:hint="eastAsia"/>
              </w:rPr>
              <w:t>/</w:t>
            </w:r>
            <w:r>
              <w:rPr>
                <w:rFonts w:hint="eastAsia"/>
              </w:rPr>
              <w:t>修改”弹框上</w:t>
            </w:r>
            <w:r>
              <w:t>的</w:t>
            </w:r>
            <w:r>
              <w:rPr>
                <w:rFonts w:hint="eastAsia"/>
              </w:rPr>
              <w:t>“读取实现</w:t>
            </w:r>
            <w:r>
              <w:t>方法</w:t>
            </w:r>
            <w:r>
              <w:rPr>
                <w:rFonts w:hint="eastAsia"/>
              </w:rPr>
              <w:t>”相同</w:t>
            </w:r>
          </w:p>
        </w:tc>
      </w:tr>
    </w:tbl>
    <w:p w14:paraId="48E6886A" w14:textId="77777777" w:rsidR="00CA4C03" w:rsidRPr="00CA4C03" w:rsidRDefault="00CA4C03" w:rsidP="005605E3">
      <w:pPr>
        <w:pStyle w:val="21"/>
        <w:spacing w:line="360" w:lineRule="auto"/>
        <w:ind w:firstLineChars="0" w:firstLine="0"/>
        <w:rPr>
          <w:rFonts w:hAnsi="宋体"/>
          <w:color w:val="000000"/>
          <w:sz w:val="24"/>
          <w:szCs w:val="24"/>
        </w:rPr>
      </w:pPr>
    </w:p>
    <w:p w14:paraId="28E53F0B" w14:textId="7BF8DBCD" w:rsidR="002E6F1E" w:rsidRDefault="001F1DDB" w:rsidP="005605E3">
      <w:pPr>
        <w:pStyle w:val="21"/>
        <w:numPr>
          <w:ilvl w:val="0"/>
          <w:numId w:val="33"/>
        </w:numPr>
        <w:spacing w:line="360" w:lineRule="auto"/>
        <w:ind w:left="0" w:firstLineChars="0" w:firstLine="0"/>
        <w:rPr>
          <w:rFonts w:hAnsi="宋体"/>
          <w:color w:val="000000"/>
          <w:sz w:val="24"/>
          <w:szCs w:val="24"/>
        </w:rPr>
      </w:pPr>
      <w:r>
        <w:rPr>
          <w:rFonts w:hAnsi="宋体" w:hint="eastAsia"/>
          <w:color w:val="000000"/>
          <w:sz w:val="24"/>
          <w:szCs w:val="24"/>
        </w:rPr>
        <w:t>“为</w:t>
      </w:r>
      <w:r>
        <w:rPr>
          <w:rFonts w:hAnsi="宋体"/>
          <w:color w:val="000000"/>
          <w:sz w:val="24"/>
          <w:szCs w:val="24"/>
        </w:rPr>
        <w:t>销售流程步骤添加</w:t>
      </w:r>
      <w:r w:rsidR="00894EAE">
        <w:rPr>
          <w:noProof/>
        </w:rPr>
        <w:drawing>
          <wp:inline distT="0" distB="0" distL="0" distR="0" wp14:anchorId="15154E92" wp14:editId="6D73FDB2">
            <wp:extent cx="2380952" cy="342857"/>
            <wp:effectExtent l="0" t="0" r="635" b="63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80952" cy="342857"/>
                    </a:xfrm>
                    <a:prstGeom prst="rect">
                      <a:avLst/>
                    </a:prstGeom>
                  </pic:spPr>
                </pic:pic>
              </a:graphicData>
            </a:graphic>
          </wp:inline>
        </w:drawing>
      </w:r>
      <w:r>
        <w:rPr>
          <w:rFonts w:hAnsi="宋体"/>
          <w:color w:val="000000"/>
          <w:sz w:val="24"/>
          <w:szCs w:val="24"/>
        </w:rPr>
        <w:t>后进行</w:t>
      </w:r>
      <w:r>
        <w:rPr>
          <w:rFonts w:hAnsi="宋体" w:hint="eastAsia"/>
          <w:color w:val="000000"/>
          <w:sz w:val="24"/>
          <w:szCs w:val="24"/>
        </w:rPr>
        <w:t>设置</w:t>
      </w:r>
      <w:r w:rsidRPr="002E6F1E">
        <w:rPr>
          <w:rFonts w:hAnsi="宋体"/>
          <w:color w:val="000000"/>
          <w:sz w:val="24"/>
          <w:szCs w:val="24"/>
        </w:rPr>
        <w:t>某个元素的</w:t>
      </w:r>
      <w:r w:rsidRPr="002E6F1E">
        <w:rPr>
          <w:rFonts w:hAnsi="宋体" w:hint="eastAsia"/>
          <w:color w:val="000000"/>
          <w:sz w:val="24"/>
          <w:szCs w:val="24"/>
        </w:rPr>
        <w:t>属性</w:t>
      </w:r>
      <w:r>
        <w:rPr>
          <w:rFonts w:hAnsi="宋体" w:hint="eastAsia"/>
          <w:color w:val="000000"/>
          <w:sz w:val="24"/>
          <w:szCs w:val="24"/>
        </w:rPr>
        <w:t>”数据</w:t>
      </w:r>
      <w:r>
        <w:rPr>
          <w:rFonts w:hAnsi="宋体"/>
          <w:color w:val="000000"/>
          <w:sz w:val="24"/>
          <w:szCs w:val="24"/>
        </w:rPr>
        <w:t>输入输出项</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9"/>
        <w:gridCol w:w="1701"/>
        <w:gridCol w:w="6095"/>
      </w:tblGrid>
      <w:tr w:rsidR="001F1DDB" w14:paraId="6D967A76" w14:textId="77777777" w:rsidTr="001F1DDB">
        <w:tc>
          <w:tcPr>
            <w:tcW w:w="675" w:type="dxa"/>
          </w:tcPr>
          <w:p w14:paraId="15B7BDCD" w14:textId="77777777" w:rsidR="001F1DDB" w:rsidRDefault="001F1DDB" w:rsidP="005605E3">
            <w:pPr>
              <w:spacing w:line="360" w:lineRule="auto"/>
            </w:pPr>
            <w:r>
              <w:rPr>
                <w:rFonts w:hint="eastAsia"/>
              </w:rPr>
              <w:t>序号</w:t>
            </w:r>
          </w:p>
        </w:tc>
        <w:tc>
          <w:tcPr>
            <w:tcW w:w="1730" w:type="dxa"/>
            <w:gridSpan w:val="2"/>
          </w:tcPr>
          <w:p w14:paraId="44F910FA" w14:textId="77777777" w:rsidR="001F1DDB" w:rsidRDefault="001F1DDB" w:rsidP="005605E3">
            <w:pPr>
              <w:spacing w:line="360" w:lineRule="auto"/>
            </w:pPr>
            <w:r>
              <w:rPr>
                <w:rFonts w:hint="eastAsia"/>
              </w:rPr>
              <w:t>字段</w:t>
            </w:r>
          </w:p>
        </w:tc>
        <w:tc>
          <w:tcPr>
            <w:tcW w:w="6095" w:type="dxa"/>
          </w:tcPr>
          <w:p w14:paraId="220D26CE" w14:textId="77777777" w:rsidR="001F1DDB" w:rsidRDefault="001F1DDB" w:rsidP="005605E3">
            <w:pPr>
              <w:spacing w:line="360" w:lineRule="auto"/>
            </w:pPr>
            <w:r>
              <w:rPr>
                <w:rFonts w:hint="eastAsia"/>
              </w:rPr>
              <w:t>规则</w:t>
            </w:r>
          </w:p>
        </w:tc>
      </w:tr>
      <w:tr w:rsidR="001F1DDB" w:rsidRPr="0045313C" w14:paraId="7599F896" w14:textId="77777777" w:rsidTr="001F1DDB">
        <w:tc>
          <w:tcPr>
            <w:tcW w:w="704" w:type="dxa"/>
            <w:gridSpan w:val="2"/>
          </w:tcPr>
          <w:p w14:paraId="293E3D56" w14:textId="77777777" w:rsidR="001F1DDB" w:rsidRPr="00355E1D" w:rsidRDefault="001F1DDB" w:rsidP="005605E3">
            <w:pPr>
              <w:pStyle w:val="ae"/>
              <w:numPr>
                <w:ilvl w:val="0"/>
                <w:numId w:val="54"/>
              </w:numPr>
              <w:spacing w:line="360" w:lineRule="auto"/>
              <w:ind w:firstLineChars="0"/>
            </w:pPr>
          </w:p>
        </w:tc>
        <w:tc>
          <w:tcPr>
            <w:tcW w:w="1701" w:type="dxa"/>
          </w:tcPr>
          <w:p w14:paraId="53C3C509" w14:textId="77777777" w:rsidR="001F1DDB" w:rsidRPr="00601CC9" w:rsidRDefault="001F1DDB" w:rsidP="005605E3">
            <w:pPr>
              <w:spacing w:line="360" w:lineRule="auto"/>
            </w:pPr>
            <w:r>
              <w:rPr>
                <w:rFonts w:hint="eastAsia"/>
              </w:rPr>
              <w:t>字段</w:t>
            </w:r>
            <w:r>
              <w:t>名称</w:t>
            </w:r>
          </w:p>
        </w:tc>
        <w:tc>
          <w:tcPr>
            <w:tcW w:w="6095" w:type="dxa"/>
          </w:tcPr>
          <w:p w14:paraId="07A0A73C" w14:textId="77777777" w:rsidR="001F1DDB" w:rsidRDefault="001F1DDB" w:rsidP="005605E3">
            <w:pPr>
              <w:spacing w:line="360" w:lineRule="auto"/>
            </w:pPr>
            <w:r>
              <w:rPr>
                <w:rFonts w:hint="eastAsia"/>
              </w:rPr>
              <w:t>最多可</w:t>
            </w:r>
            <w:r>
              <w:t>录入</w:t>
            </w:r>
            <w:r>
              <w:t>30</w:t>
            </w:r>
            <w:r>
              <w:rPr>
                <w:rFonts w:hint="eastAsia"/>
              </w:rPr>
              <w:t>个字</w:t>
            </w:r>
            <w:r w:rsidR="008A728F">
              <w:rPr>
                <w:rFonts w:hint="eastAsia"/>
              </w:rPr>
              <w:t>，</w:t>
            </w:r>
            <w:r w:rsidR="008A728F">
              <w:t>必录项，可录入任意字符</w:t>
            </w:r>
          </w:p>
          <w:p w14:paraId="56E04A94" w14:textId="393C5515" w:rsidR="00E36D6C" w:rsidRPr="00714E3C" w:rsidRDefault="00E36D6C" w:rsidP="005605E3">
            <w:pPr>
              <w:spacing w:line="360" w:lineRule="auto"/>
            </w:pPr>
            <w:r>
              <w:rPr>
                <w:rFonts w:hint="eastAsia"/>
              </w:rPr>
              <w:t>默认值</w:t>
            </w:r>
            <w:r>
              <w:t>：请</w:t>
            </w:r>
            <w:r>
              <w:rPr>
                <w:rFonts w:hint="eastAsia"/>
              </w:rPr>
              <w:t>输入</w:t>
            </w:r>
            <w:r>
              <w:t>…</w:t>
            </w:r>
          </w:p>
        </w:tc>
      </w:tr>
      <w:tr w:rsidR="001F1DDB" w:rsidRPr="0045313C" w14:paraId="43ABFF01" w14:textId="77777777" w:rsidTr="001F1DDB">
        <w:tc>
          <w:tcPr>
            <w:tcW w:w="704" w:type="dxa"/>
            <w:gridSpan w:val="2"/>
          </w:tcPr>
          <w:p w14:paraId="7E0E3E28" w14:textId="77777777" w:rsidR="001F1DDB" w:rsidRPr="00355E1D" w:rsidRDefault="001F1DDB" w:rsidP="005605E3">
            <w:pPr>
              <w:pStyle w:val="ae"/>
              <w:numPr>
                <w:ilvl w:val="0"/>
                <w:numId w:val="54"/>
              </w:numPr>
              <w:spacing w:line="360" w:lineRule="auto"/>
              <w:ind w:firstLineChars="0"/>
            </w:pPr>
          </w:p>
        </w:tc>
        <w:tc>
          <w:tcPr>
            <w:tcW w:w="1701" w:type="dxa"/>
          </w:tcPr>
          <w:p w14:paraId="03738C9B" w14:textId="0DF3D087" w:rsidR="001F1DDB" w:rsidRDefault="001F1DDB" w:rsidP="005605E3">
            <w:pPr>
              <w:spacing w:line="360" w:lineRule="auto"/>
            </w:pPr>
            <w:r>
              <w:rPr>
                <w:rFonts w:hint="eastAsia"/>
              </w:rPr>
              <w:t>字段</w:t>
            </w:r>
            <w:r>
              <w:t>英文名称</w:t>
            </w:r>
          </w:p>
        </w:tc>
        <w:tc>
          <w:tcPr>
            <w:tcW w:w="6095" w:type="dxa"/>
          </w:tcPr>
          <w:p w14:paraId="51831EEB" w14:textId="77777777" w:rsidR="001F1DDB" w:rsidRDefault="001F1DDB" w:rsidP="005605E3">
            <w:pPr>
              <w:spacing w:line="360" w:lineRule="auto"/>
            </w:pPr>
            <w:r>
              <w:rPr>
                <w:rFonts w:hint="eastAsia"/>
              </w:rPr>
              <w:t>非</w:t>
            </w:r>
            <w:r>
              <w:t>必录项，单行文本框，</w:t>
            </w:r>
            <w:r>
              <w:rPr>
                <w:rFonts w:hint="eastAsia"/>
              </w:rPr>
              <w:t>最</w:t>
            </w:r>
            <w:r>
              <w:t>多</w:t>
            </w:r>
            <w:r>
              <w:rPr>
                <w:rFonts w:hint="eastAsia"/>
              </w:rPr>
              <w:t>可</w:t>
            </w:r>
            <w:r>
              <w:t>录入</w:t>
            </w:r>
            <w:r>
              <w:rPr>
                <w:rFonts w:hint="eastAsia"/>
              </w:rPr>
              <w:t>50</w:t>
            </w:r>
            <w:r>
              <w:rPr>
                <w:rFonts w:hint="eastAsia"/>
              </w:rPr>
              <w:t>个</w:t>
            </w:r>
            <w:r>
              <w:t>字符，只能录入</w:t>
            </w:r>
            <w:r>
              <w:rPr>
                <w:rFonts w:hint="eastAsia"/>
              </w:rPr>
              <w:t>大小写</w:t>
            </w:r>
            <w:r>
              <w:t>英文</w:t>
            </w:r>
            <w:r>
              <w:rPr>
                <w:rFonts w:hint="eastAsia"/>
              </w:rPr>
              <w:t>字母</w:t>
            </w:r>
            <w:r>
              <w:t>及英文字符</w:t>
            </w:r>
          </w:p>
          <w:p w14:paraId="02E5C465" w14:textId="2E45EF1F" w:rsidR="001F1DDB" w:rsidRDefault="001F1DDB" w:rsidP="005605E3">
            <w:pPr>
              <w:spacing w:line="360" w:lineRule="auto"/>
            </w:pPr>
            <w:r>
              <w:rPr>
                <w:rFonts w:hint="eastAsia"/>
              </w:rPr>
              <w:t>默认值</w:t>
            </w:r>
            <w:r>
              <w:t>：请</w:t>
            </w:r>
            <w:r>
              <w:rPr>
                <w:rFonts w:hint="eastAsia"/>
              </w:rPr>
              <w:t>输入</w:t>
            </w:r>
            <w:r>
              <w:t>…</w:t>
            </w:r>
          </w:p>
        </w:tc>
      </w:tr>
      <w:tr w:rsidR="001F1DDB" w:rsidRPr="0045313C" w14:paraId="4DB67880" w14:textId="77777777" w:rsidTr="001F1DDB">
        <w:tc>
          <w:tcPr>
            <w:tcW w:w="704" w:type="dxa"/>
            <w:gridSpan w:val="2"/>
          </w:tcPr>
          <w:p w14:paraId="1932DEAC" w14:textId="77777777" w:rsidR="001F1DDB" w:rsidRPr="00355E1D" w:rsidRDefault="001F1DDB" w:rsidP="005605E3">
            <w:pPr>
              <w:pStyle w:val="ae"/>
              <w:numPr>
                <w:ilvl w:val="0"/>
                <w:numId w:val="54"/>
              </w:numPr>
              <w:spacing w:line="360" w:lineRule="auto"/>
              <w:ind w:firstLineChars="0"/>
            </w:pPr>
          </w:p>
        </w:tc>
        <w:tc>
          <w:tcPr>
            <w:tcW w:w="1701" w:type="dxa"/>
          </w:tcPr>
          <w:p w14:paraId="4F952F65" w14:textId="781CAE8B" w:rsidR="001F1DDB" w:rsidRDefault="001F1DDB" w:rsidP="005605E3">
            <w:pPr>
              <w:spacing w:line="360" w:lineRule="auto"/>
            </w:pPr>
            <w:r>
              <w:rPr>
                <w:rFonts w:hint="eastAsia"/>
              </w:rPr>
              <w:t>校验</w:t>
            </w:r>
            <w:r>
              <w:t>标识号</w:t>
            </w:r>
          </w:p>
        </w:tc>
        <w:tc>
          <w:tcPr>
            <w:tcW w:w="6095" w:type="dxa"/>
          </w:tcPr>
          <w:p w14:paraId="4BF33241" w14:textId="77777777" w:rsidR="001F1DDB" w:rsidRDefault="001F1DDB" w:rsidP="005605E3">
            <w:pPr>
              <w:spacing w:line="360" w:lineRule="auto"/>
            </w:pPr>
            <w:r>
              <w:rPr>
                <w:rFonts w:hint="eastAsia"/>
              </w:rPr>
              <w:t>非</w:t>
            </w:r>
            <w:r>
              <w:t>必录项，单行文本框，</w:t>
            </w:r>
            <w:r>
              <w:rPr>
                <w:rFonts w:hint="eastAsia"/>
              </w:rPr>
              <w:t>最</w:t>
            </w:r>
            <w:r>
              <w:t>多</w:t>
            </w:r>
            <w:r>
              <w:rPr>
                <w:rFonts w:hint="eastAsia"/>
              </w:rPr>
              <w:t>可</w:t>
            </w:r>
            <w:r>
              <w:t>录入</w:t>
            </w:r>
            <w:r>
              <w:rPr>
                <w:rFonts w:hint="eastAsia"/>
              </w:rPr>
              <w:t>50</w:t>
            </w:r>
            <w:r>
              <w:rPr>
                <w:rFonts w:hint="eastAsia"/>
              </w:rPr>
              <w:t>个</w:t>
            </w:r>
            <w:r>
              <w:t>字符，只能录入</w:t>
            </w:r>
            <w:r>
              <w:rPr>
                <w:rFonts w:hint="eastAsia"/>
              </w:rPr>
              <w:t>大小写</w:t>
            </w:r>
            <w:r>
              <w:t>英文</w:t>
            </w:r>
            <w:r>
              <w:rPr>
                <w:rFonts w:hint="eastAsia"/>
              </w:rPr>
              <w:t>字母、数字、</w:t>
            </w:r>
            <w:r>
              <w:t>文字</w:t>
            </w:r>
          </w:p>
          <w:p w14:paraId="29481766" w14:textId="4BDBD815" w:rsidR="001F1DDB" w:rsidRDefault="001F1DDB" w:rsidP="005605E3">
            <w:pPr>
              <w:spacing w:line="360" w:lineRule="auto"/>
            </w:pPr>
            <w:r>
              <w:rPr>
                <w:rFonts w:hint="eastAsia"/>
              </w:rPr>
              <w:t>默认值</w:t>
            </w:r>
            <w:r>
              <w:t>：请</w:t>
            </w:r>
            <w:r>
              <w:rPr>
                <w:rFonts w:hint="eastAsia"/>
              </w:rPr>
              <w:t>输入</w:t>
            </w:r>
            <w:r>
              <w:t>…</w:t>
            </w:r>
          </w:p>
        </w:tc>
      </w:tr>
      <w:tr w:rsidR="001F1DDB" w:rsidRPr="0045313C" w14:paraId="00DB1DB2" w14:textId="77777777" w:rsidTr="001F1DDB">
        <w:tc>
          <w:tcPr>
            <w:tcW w:w="704" w:type="dxa"/>
            <w:gridSpan w:val="2"/>
          </w:tcPr>
          <w:p w14:paraId="40A7F274" w14:textId="77777777" w:rsidR="001F1DDB" w:rsidRPr="00355E1D" w:rsidRDefault="001F1DDB" w:rsidP="005605E3">
            <w:pPr>
              <w:pStyle w:val="ae"/>
              <w:numPr>
                <w:ilvl w:val="0"/>
                <w:numId w:val="54"/>
              </w:numPr>
              <w:spacing w:line="360" w:lineRule="auto"/>
              <w:ind w:firstLineChars="0"/>
            </w:pPr>
          </w:p>
        </w:tc>
        <w:tc>
          <w:tcPr>
            <w:tcW w:w="1701" w:type="dxa"/>
          </w:tcPr>
          <w:p w14:paraId="060D1B32" w14:textId="65BF287B" w:rsidR="001F1DDB" w:rsidRDefault="001F1DDB" w:rsidP="005605E3">
            <w:pPr>
              <w:spacing w:line="360" w:lineRule="auto"/>
            </w:pPr>
            <w:r>
              <w:rPr>
                <w:rFonts w:hint="eastAsia"/>
              </w:rPr>
              <w:t>字段</w:t>
            </w:r>
            <w:r>
              <w:t>类型</w:t>
            </w:r>
          </w:p>
        </w:tc>
        <w:tc>
          <w:tcPr>
            <w:tcW w:w="6095" w:type="dxa"/>
          </w:tcPr>
          <w:p w14:paraId="4BFD69C1" w14:textId="77777777" w:rsidR="001F1DDB" w:rsidRDefault="001F1DDB" w:rsidP="005605E3">
            <w:pPr>
              <w:spacing w:line="360" w:lineRule="auto"/>
            </w:pPr>
            <w:r>
              <w:rPr>
                <w:rFonts w:hint="eastAsia"/>
              </w:rPr>
              <w:t>必选项，</w:t>
            </w:r>
            <w:r>
              <w:t>下拉列表，只能选择一个</w:t>
            </w:r>
            <w:r>
              <w:rPr>
                <w:rFonts w:hint="eastAsia"/>
              </w:rPr>
              <w:t>，</w:t>
            </w:r>
            <w:r>
              <w:t>默认值：请选择</w:t>
            </w:r>
          </w:p>
          <w:p w14:paraId="53CEFFEE" w14:textId="77777777" w:rsidR="001F1DDB" w:rsidRDefault="001F1DDB" w:rsidP="005605E3">
            <w:pPr>
              <w:spacing w:line="360" w:lineRule="auto"/>
            </w:pPr>
            <w:r>
              <w:rPr>
                <w:rFonts w:hint="eastAsia"/>
              </w:rPr>
              <w:t>下拉</w:t>
            </w:r>
            <w:r>
              <w:t>类</w:t>
            </w:r>
            <w:r>
              <w:rPr>
                <w:rFonts w:hint="eastAsia"/>
              </w:rPr>
              <w:t>列表值在</w:t>
            </w:r>
            <w:r>
              <w:t>原有的数据上新增三个值：</w:t>
            </w:r>
          </w:p>
          <w:p w14:paraId="473D401A" w14:textId="77777777" w:rsidR="001F1DDB" w:rsidRDefault="001F1DDB" w:rsidP="005605E3">
            <w:pPr>
              <w:spacing w:line="360" w:lineRule="auto"/>
            </w:pPr>
            <w:r>
              <w:t>CA</w:t>
            </w:r>
            <w:r>
              <w:rPr>
                <w:rFonts w:hint="eastAsia"/>
              </w:rPr>
              <w:t>签字</w:t>
            </w:r>
          </w:p>
          <w:p w14:paraId="13D0FBD7" w14:textId="77777777" w:rsidR="001F1DDB" w:rsidRDefault="001F1DDB" w:rsidP="005605E3">
            <w:pPr>
              <w:spacing w:line="360" w:lineRule="auto"/>
            </w:pPr>
            <w:r>
              <w:rPr>
                <w:rFonts w:hint="eastAsia"/>
              </w:rPr>
              <w:t>影像</w:t>
            </w:r>
          </w:p>
          <w:p w14:paraId="3FD8F27B" w14:textId="535A2B24" w:rsidR="001F1DDB" w:rsidRDefault="001F1DDB" w:rsidP="005605E3">
            <w:pPr>
              <w:spacing w:line="360" w:lineRule="auto"/>
            </w:pPr>
            <w:r>
              <w:rPr>
                <w:rFonts w:hint="eastAsia"/>
              </w:rPr>
              <w:t>超链接</w:t>
            </w:r>
          </w:p>
        </w:tc>
      </w:tr>
      <w:tr w:rsidR="001F1DDB" w:rsidRPr="0045313C" w14:paraId="7D3DF331" w14:textId="77777777" w:rsidTr="001F1DDB">
        <w:tc>
          <w:tcPr>
            <w:tcW w:w="704" w:type="dxa"/>
            <w:gridSpan w:val="2"/>
          </w:tcPr>
          <w:p w14:paraId="2EE2971E" w14:textId="77777777" w:rsidR="001F1DDB" w:rsidRPr="00355E1D" w:rsidRDefault="001F1DDB" w:rsidP="005605E3">
            <w:pPr>
              <w:pStyle w:val="ae"/>
              <w:numPr>
                <w:ilvl w:val="0"/>
                <w:numId w:val="54"/>
              </w:numPr>
              <w:spacing w:line="360" w:lineRule="auto"/>
              <w:ind w:firstLineChars="0"/>
            </w:pPr>
          </w:p>
        </w:tc>
        <w:tc>
          <w:tcPr>
            <w:tcW w:w="1701" w:type="dxa"/>
          </w:tcPr>
          <w:p w14:paraId="45CC20DB" w14:textId="77777777" w:rsidR="001F1DDB" w:rsidRDefault="001F1DDB" w:rsidP="005605E3">
            <w:pPr>
              <w:spacing w:line="360" w:lineRule="auto"/>
            </w:pPr>
            <w:r>
              <w:rPr>
                <w:rFonts w:hint="eastAsia"/>
              </w:rPr>
              <w:t>是否必填</w:t>
            </w:r>
          </w:p>
        </w:tc>
        <w:tc>
          <w:tcPr>
            <w:tcW w:w="6095" w:type="dxa"/>
          </w:tcPr>
          <w:p w14:paraId="43154BEC" w14:textId="77777777" w:rsidR="001F1DDB" w:rsidRDefault="001F1DDB" w:rsidP="005605E3">
            <w:pPr>
              <w:spacing w:line="360" w:lineRule="auto"/>
            </w:pPr>
            <w:r>
              <w:rPr>
                <w:rFonts w:hint="eastAsia"/>
              </w:rPr>
              <w:t>下拉列表</w:t>
            </w:r>
            <w:r>
              <w:t>，手动选择，</w:t>
            </w:r>
            <w:r>
              <w:rPr>
                <w:rFonts w:hint="eastAsia"/>
              </w:rPr>
              <w:t>必</w:t>
            </w:r>
            <w:r>
              <w:t>选项</w:t>
            </w:r>
            <w:r>
              <w:rPr>
                <w:rFonts w:hint="eastAsia"/>
              </w:rPr>
              <w:t>，</w:t>
            </w:r>
            <w:r>
              <w:t>默认值：</w:t>
            </w:r>
            <w:r w:rsidRPr="00BE4090">
              <w:rPr>
                <w:color w:val="00B050"/>
              </w:rPr>
              <w:t>请选择</w:t>
            </w:r>
          </w:p>
          <w:p w14:paraId="230E78D3" w14:textId="77777777" w:rsidR="001F1DDB" w:rsidRPr="00DE3993" w:rsidRDefault="001F1DDB" w:rsidP="005605E3">
            <w:pPr>
              <w:spacing w:line="360" w:lineRule="auto"/>
            </w:pPr>
            <w:r>
              <w:rPr>
                <w:rFonts w:hint="eastAsia"/>
              </w:rPr>
              <w:lastRenderedPageBreak/>
              <w:t>下拉</w:t>
            </w:r>
            <w:r>
              <w:t>列表值同</w:t>
            </w:r>
            <w:r>
              <w:rPr>
                <w:rFonts w:hint="eastAsia"/>
              </w:rPr>
              <w:t>现有</w:t>
            </w:r>
            <w:r>
              <w:t>的</w:t>
            </w:r>
            <w:r>
              <w:rPr>
                <w:rFonts w:hint="eastAsia"/>
              </w:rPr>
              <w:t>“流程</w:t>
            </w:r>
            <w:r>
              <w:t>配置管理</w:t>
            </w:r>
            <w:r>
              <w:rPr>
                <w:rFonts w:hint="eastAsia"/>
              </w:rPr>
              <w:t>——</w:t>
            </w:r>
            <w:r>
              <w:rPr>
                <w:rFonts w:hint="eastAsia"/>
              </w:rPr>
              <w:t>&gt;</w:t>
            </w:r>
            <w:r>
              <w:rPr>
                <w:rFonts w:hint="eastAsia"/>
              </w:rPr>
              <w:t>流程</w:t>
            </w:r>
            <w:r>
              <w:t>步骤管理</w:t>
            </w:r>
            <w:r>
              <w:t>——&gt;</w:t>
            </w:r>
            <w:r>
              <w:rPr>
                <w:rFonts w:hint="eastAsia"/>
              </w:rPr>
              <w:t>页面</w:t>
            </w:r>
            <w:r>
              <w:t>字段</w:t>
            </w:r>
            <w:r>
              <w:rPr>
                <w:rFonts w:hint="eastAsia"/>
              </w:rPr>
              <w:t>新增</w:t>
            </w:r>
            <w:r>
              <w:rPr>
                <w:rFonts w:hint="eastAsia"/>
              </w:rPr>
              <w:t>/</w:t>
            </w:r>
            <w:r>
              <w:rPr>
                <w:rFonts w:hint="eastAsia"/>
              </w:rPr>
              <w:t>修改”弹框上</w:t>
            </w:r>
            <w:r>
              <w:t>的</w:t>
            </w:r>
            <w:r>
              <w:rPr>
                <w:rFonts w:hint="eastAsia"/>
              </w:rPr>
              <w:t>“是否</w:t>
            </w:r>
            <w:r>
              <w:t>必填</w:t>
            </w:r>
            <w:r>
              <w:rPr>
                <w:rFonts w:hint="eastAsia"/>
              </w:rPr>
              <w:t>”相同</w:t>
            </w:r>
          </w:p>
        </w:tc>
      </w:tr>
      <w:tr w:rsidR="001F1DDB" w:rsidRPr="0045313C" w14:paraId="06ADE171" w14:textId="77777777" w:rsidTr="001F1DDB">
        <w:tc>
          <w:tcPr>
            <w:tcW w:w="704" w:type="dxa"/>
            <w:gridSpan w:val="2"/>
          </w:tcPr>
          <w:p w14:paraId="4CA79603" w14:textId="77777777" w:rsidR="001F1DDB" w:rsidRPr="00355E1D" w:rsidRDefault="001F1DDB" w:rsidP="005605E3">
            <w:pPr>
              <w:pStyle w:val="ae"/>
              <w:numPr>
                <w:ilvl w:val="0"/>
                <w:numId w:val="54"/>
              </w:numPr>
              <w:spacing w:line="360" w:lineRule="auto"/>
              <w:ind w:firstLineChars="0"/>
            </w:pPr>
          </w:p>
        </w:tc>
        <w:tc>
          <w:tcPr>
            <w:tcW w:w="1701" w:type="dxa"/>
          </w:tcPr>
          <w:p w14:paraId="5432CAA1" w14:textId="77777777" w:rsidR="001F1DDB" w:rsidRDefault="001F1DDB" w:rsidP="005605E3">
            <w:pPr>
              <w:spacing w:line="360" w:lineRule="auto"/>
            </w:pPr>
            <w:r>
              <w:rPr>
                <w:rFonts w:hint="eastAsia"/>
              </w:rPr>
              <w:t>是否可</w:t>
            </w:r>
            <w:r>
              <w:t>编辑</w:t>
            </w:r>
          </w:p>
        </w:tc>
        <w:tc>
          <w:tcPr>
            <w:tcW w:w="6095" w:type="dxa"/>
          </w:tcPr>
          <w:p w14:paraId="3B945EA7" w14:textId="77777777" w:rsidR="001F1DDB" w:rsidRDefault="001F1DDB" w:rsidP="005605E3">
            <w:pPr>
              <w:spacing w:line="360" w:lineRule="auto"/>
            </w:pPr>
            <w:r>
              <w:rPr>
                <w:rFonts w:hint="eastAsia"/>
              </w:rPr>
              <w:t>下拉列表</w:t>
            </w:r>
            <w:r>
              <w:t>，手动选择，</w:t>
            </w:r>
            <w:r>
              <w:rPr>
                <w:rFonts w:hint="eastAsia"/>
              </w:rPr>
              <w:t>必</w:t>
            </w:r>
            <w:r>
              <w:t>选项</w:t>
            </w:r>
            <w:r>
              <w:rPr>
                <w:rFonts w:hint="eastAsia"/>
              </w:rPr>
              <w:t>，</w:t>
            </w:r>
            <w:r>
              <w:t>默认值：</w:t>
            </w:r>
            <w:r w:rsidRPr="00BE4090">
              <w:rPr>
                <w:color w:val="00B050"/>
              </w:rPr>
              <w:t>请选择</w:t>
            </w:r>
          </w:p>
          <w:p w14:paraId="45FFF02E" w14:textId="77777777" w:rsidR="001F1DDB" w:rsidRPr="00DE3993" w:rsidRDefault="001F1DDB" w:rsidP="005605E3">
            <w:pPr>
              <w:spacing w:line="360" w:lineRule="auto"/>
            </w:pPr>
            <w:r>
              <w:rPr>
                <w:rFonts w:hint="eastAsia"/>
              </w:rPr>
              <w:t>下拉</w:t>
            </w:r>
            <w:r>
              <w:t>列表值同</w:t>
            </w:r>
            <w:r>
              <w:rPr>
                <w:rFonts w:hint="eastAsia"/>
              </w:rPr>
              <w:t>现有</w:t>
            </w:r>
            <w:r>
              <w:t>的</w:t>
            </w:r>
            <w:r>
              <w:rPr>
                <w:rFonts w:hint="eastAsia"/>
              </w:rPr>
              <w:t>“流程</w:t>
            </w:r>
            <w:r>
              <w:t>配置管理</w:t>
            </w:r>
            <w:r>
              <w:rPr>
                <w:rFonts w:hint="eastAsia"/>
              </w:rPr>
              <w:t>——</w:t>
            </w:r>
            <w:r>
              <w:rPr>
                <w:rFonts w:hint="eastAsia"/>
              </w:rPr>
              <w:t>&gt;</w:t>
            </w:r>
            <w:r>
              <w:rPr>
                <w:rFonts w:hint="eastAsia"/>
              </w:rPr>
              <w:t>流程</w:t>
            </w:r>
            <w:r>
              <w:t>步骤管理</w:t>
            </w:r>
            <w:r>
              <w:t>——&gt;</w:t>
            </w:r>
            <w:r>
              <w:rPr>
                <w:rFonts w:hint="eastAsia"/>
              </w:rPr>
              <w:t>页面</w:t>
            </w:r>
            <w:r>
              <w:t>字段</w:t>
            </w:r>
            <w:r>
              <w:rPr>
                <w:rFonts w:hint="eastAsia"/>
              </w:rPr>
              <w:t>新增</w:t>
            </w:r>
            <w:r>
              <w:rPr>
                <w:rFonts w:hint="eastAsia"/>
              </w:rPr>
              <w:t>/</w:t>
            </w:r>
            <w:r>
              <w:rPr>
                <w:rFonts w:hint="eastAsia"/>
              </w:rPr>
              <w:t>修改”弹框上</w:t>
            </w:r>
            <w:r>
              <w:t>的</w:t>
            </w:r>
            <w:r>
              <w:rPr>
                <w:rFonts w:hint="eastAsia"/>
              </w:rPr>
              <w:t>“是否可</w:t>
            </w:r>
            <w:r>
              <w:t>编辑</w:t>
            </w:r>
            <w:r>
              <w:rPr>
                <w:rFonts w:hint="eastAsia"/>
              </w:rPr>
              <w:t>”相同</w:t>
            </w:r>
          </w:p>
        </w:tc>
      </w:tr>
      <w:tr w:rsidR="001F1DDB" w:rsidRPr="0045313C" w14:paraId="3A7F9CEA" w14:textId="77777777" w:rsidTr="001F1DDB">
        <w:tc>
          <w:tcPr>
            <w:tcW w:w="704" w:type="dxa"/>
            <w:gridSpan w:val="2"/>
          </w:tcPr>
          <w:p w14:paraId="57AE5F87" w14:textId="77777777" w:rsidR="001F1DDB" w:rsidRPr="00355E1D" w:rsidRDefault="001F1DDB" w:rsidP="005605E3">
            <w:pPr>
              <w:pStyle w:val="ae"/>
              <w:numPr>
                <w:ilvl w:val="0"/>
                <w:numId w:val="54"/>
              </w:numPr>
              <w:spacing w:line="360" w:lineRule="auto"/>
              <w:ind w:firstLineChars="0"/>
            </w:pPr>
          </w:p>
        </w:tc>
        <w:tc>
          <w:tcPr>
            <w:tcW w:w="1701" w:type="dxa"/>
          </w:tcPr>
          <w:p w14:paraId="57938FB7" w14:textId="77777777" w:rsidR="001F1DDB" w:rsidRPr="00601CC9" w:rsidRDefault="001F1DDB" w:rsidP="005605E3">
            <w:pPr>
              <w:spacing w:line="360" w:lineRule="auto"/>
            </w:pPr>
            <w:r>
              <w:rPr>
                <w:rFonts w:hint="eastAsia"/>
              </w:rPr>
              <w:t>默认值</w:t>
            </w:r>
          </w:p>
        </w:tc>
        <w:tc>
          <w:tcPr>
            <w:tcW w:w="6095" w:type="dxa"/>
          </w:tcPr>
          <w:p w14:paraId="52FD38DE" w14:textId="77777777" w:rsidR="001F1DDB" w:rsidRDefault="001F1DDB" w:rsidP="005605E3">
            <w:pPr>
              <w:spacing w:line="360" w:lineRule="auto"/>
            </w:pPr>
            <w:r>
              <w:rPr>
                <w:rFonts w:hint="eastAsia"/>
              </w:rPr>
              <w:t>单行文本框</w:t>
            </w:r>
            <w:r>
              <w:t>，手动录入</w:t>
            </w:r>
            <w:r>
              <w:rPr>
                <w:rFonts w:hint="eastAsia"/>
              </w:rPr>
              <w:t>，</w:t>
            </w:r>
            <w:r>
              <w:t>默认值：</w:t>
            </w:r>
            <w:r w:rsidRPr="00AD3059">
              <w:rPr>
                <w:color w:val="00B050"/>
              </w:rPr>
              <w:t>请输入</w:t>
            </w:r>
            <w:r w:rsidRPr="00AD3059">
              <w:rPr>
                <w:color w:val="00B050"/>
              </w:rPr>
              <w:t>…</w:t>
            </w:r>
          </w:p>
          <w:p w14:paraId="577B913C" w14:textId="77777777" w:rsidR="001F1DDB" w:rsidRDefault="001F1DDB" w:rsidP="005605E3">
            <w:pPr>
              <w:spacing w:line="360" w:lineRule="auto"/>
            </w:pPr>
            <w:r>
              <w:rPr>
                <w:rFonts w:hint="eastAsia"/>
              </w:rPr>
              <w:t>校验</w:t>
            </w:r>
            <w:r>
              <w:t>规则同</w:t>
            </w:r>
            <w:r>
              <w:rPr>
                <w:rFonts w:hint="eastAsia"/>
              </w:rPr>
              <w:t>现有</w:t>
            </w:r>
            <w:r>
              <w:t>的</w:t>
            </w:r>
            <w:r>
              <w:rPr>
                <w:rFonts w:hint="eastAsia"/>
              </w:rPr>
              <w:t>“流程</w:t>
            </w:r>
            <w:r>
              <w:t>配置管理</w:t>
            </w:r>
            <w:r>
              <w:rPr>
                <w:rFonts w:hint="eastAsia"/>
              </w:rPr>
              <w:t>——</w:t>
            </w:r>
            <w:r>
              <w:rPr>
                <w:rFonts w:hint="eastAsia"/>
              </w:rPr>
              <w:t>&gt;</w:t>
            </w:r>
            <w:r>
              <w:rPr>
                <w:rFonts w:hint="eastAsia"/>
              </w:rPr>
              <w:t>流程</w:t>
            </w:r>
            <w:r>
              <w:t>步骤管理</w:t>
            </w:r>
            <w:r>
              <w:t>——&gt;</w:t>
            </w:r>
            <w:r>
              <w:rPr>
                <w:rFonts w:hint="eastAsia"/>
              </w:rPr>
              <w:t>页面</w:t>
            </w:r>
            <w:r>
              <w:t>字段</w:t>
            </w:r>
            <w:r>
              <w:rPr>
                <w:rFonts w:hint="eastAsia"/>
              </w:rPr>
              <w:t>新增</w:t>
            </w:r>
            <w:r>
              <w:rPr>
                <w:rFonts w:hint="eastAsia"/>
              </w:rPr>
              <w:t>/</w:t>
            </w:r>
            <w:r>
              <w:rPr>
                <w:rFonts w:hint="eastAsia"/>
              </w:rPr>
              <w:t>修改”弹框上</w:t>
            </w:r>
            <w:r>
              <w:t>的</w:t>
            </w:r>
            <w:r>
              <w:rPr>
                <w:rFonts w:hint="eastAsia"/>
              </w:rPr>
              <w:t>“默认值”相同</w:t>
            </w:r>
          </w:p>
        </w:tc>
      </w:tr>
      <w:tr w:rsidR="001F1DDB" w:rsidRPr="0045313C" w14:paraId="56082198" w14:textId="77777777" w:rsidTr="001F1DDB">
        <w:tc>
          <w:tcPr>
            <w:tcW w:w="704" w:type="dxa"/>
            <w:gridSpan w:val="2"/>
          </w:tcPr>
          <w:p w14:paraId="4CB388FC" w14:textId="77777777" w:rsidR="001F1DDB" w:rsidRPr="00355E1D" w:rsidRDefault="001F1DDB" w:rsidP="005605E3">
            <w:pPr>
              <w:pStyle w:val="ae"/>
              <w:numPr>
                <w:ilvl w:val="0"/>
                <w:numId w:val="54"/>
              </w:numPr>
              <w:spacing w:line="360" w:lineRule="auto"/>
              <w:ind w:firstLineChars="0"/>
            </w:pPr>
          </w:p>
        </w:tc>
        <w:tc>
          <w:tcPr>
            <w:tcW w:w="1701" w:type="dxa"/>
          </w:tcPr>
          <w:p w14:paraId="1E9B0C6E" w14:textId="77777777" w:rsidR="001F1DDB" w:rsidRPr="00601CC9" w:rsidRDefault="001F1DDB" w:rsidP="005605E3">
            <w:pPr>
              <w:spacing w:line="360" w:lineRule="auto"/>
            </w:pPr>
            <w:r>
              <w:rPr>
                <w:rFonts w:hint="eastAsia"/>
              </w:rPr>
              <w:t>占列</w:t>
            </w:r>
          </w:p>
        </w:tc>
        <w:tc>
          <w:tcPr>
            <w:tcW w:w="6095" w:type="dxa"/>
          </w:tcPr>
          <w:p w14:paraId="3D38AC7B" w14:textId="77777777" w:rsidR="001F1DDB" w:rsidRDefault="001F1DDB" w:rsidP="005605E3">
            <w:pPr>
              <w:spacing w:line="360" w:lineRule="auto"/>
            </w:pPr>
            <w:r>
              <w:rPr>
                <w:rFonts w:hint="eastAsia"/>
              </w:rPr>
              <w:t>单行文本框</w:t>
            </w:r>
            <w:r>
              <w:t>，手动录入</w:t>
            </w:r>
            <w:r>
              <w:rPr>
                <w:rFonts w:hint="eastAsia"/>
              </w:rPr>
              <w:t>，非</w:t>
            </w:r>
            <w:r>
              <w:t>必录项，默认值：</w:t>
            </w:r>
            <w:r w:rsidRPr="00AD3059">
              <w:rPr>
                <w:color w:val="00B050"/>
              </w:rPr>
              <w:t>请输入</w:t>
            </w:r>
            <w:r w:rsidRPr="00AD3059">
              <w:rPr>
                <w:color w:val="00B050"/>
              </w:rPr>
              <w:t>…</w:t>
            </w:r>
          </w:p>
          <w:p w14:paraId="423DC054" w14:textId="77777777" w:rsidR="001F1DDB" w:rsidRDefault="001F1DDB" w:rsidP="005605E3">
            <w:pPr>
              <w:spacing w:line="360" w:lineRule="auto"/>
            </w:pPr>
            <w:r>
              <w:rPr>
                <w:rFonts w:hint="eastAsia"/>
              </w:rPr>
              <w:t>校验</w:t>
            </w:r>
            <w:r>
              <w:t>规则同</w:t>
            </w:r>
            <w:r>
              <w:rPr>
                <w:rFonts w:hint="eastAsia"/>
              </w:rPr>
              <w:t>现有</w:t>
            </w:r>
            <w:r>
              <w:t>的</w:t>
            </w:r>
            <w:r>
              <w:rPr>
                <w:rFonts w:hint="eastAsia"/>
              </w:rPr>
              <w:t>“流程</w:t>
            </w:r>
            <w:r>
              <w:t>配置管理</w:t>
            </w:r>
            <w:r>
              <w:rPr>
                <w:rFonts w:hint="eastAsia"/>
              </w:rPr>
              <w:t>——</w:t>
            </w:r>
            <w:r>
              <w:rPr>
                <w:rFonts w:hint="eastAsia"/>
              </w:rPr>
              <w:t>&gt;</w:t>
            </w:r>
            <w:r>
              <w:rPr>
                <w:rFonts w:hint="eastAsia"/>
              </w:rPr>
              <w:t>流程</w:t>
            </w:r>
            <w:r>
              <w:t>步骤管理</w:t>
            </w:r>
            <w:r>
              <w:t>——&gt;</w:t>
            </w:r>
            <w:r>
              <w:rPr>
                <w:rFonts w:hint="eastAsia"/>
              </w:rPr>
              <w:t>页面</w:t>
            </w:r>
            <w:r>
              <w:t>字段</w:t>
            </w:r>
            <w:r>
              <w:rPr>
                <w:rFonts w:hint="eastAsia"/>
              </w:rPr>
              <w:t>新增</w:t>
            </w:r>
            <w:r>
              <w:rPr>
                <w:rFonts w:hint="eastAsia"/>
              </w:rPr>
              <w:t>/</w:t>
            </w:r>
            <w:r>
              <w:rPr>
                <w:rFonts w:hint="eastAsia"/>
              </w:rPr>
              <w:t>修改”弹框上</w:t>
            </w:r>
            <w:r>
              <w:t>的</w:t>
            </w:r>
            <w:r>
              <w:rPr>
                <w:rFonts w:hint="eastAsia"/>
              </w:rPr>
              <w:t>“占列”相同</w:t>
            </w:r>
          </w:p>
        </w:tc>
      </w:tr>
      <w:tr w:rsidR="001F1DDB" w:rsidRPr="0045313C" w14:paraId="489EF0A1" w14:textId="77777777" w:rsidTr="001F1DDB">
        <w:tc>
          <w:tcPr>
            <w:tcW w:w="704" w:type="dxa"/>
            <w:gridSpan w:val="2"/>
          </w:tcPr>
          <w:p w14:paraId="10FD9E36" w14:textId="77777777" w:rsidR="001F1DDB" w:rsidRPr="00355E1D" w:rsidRDefault="001F1DDB" w:rsidP="005605E3">
            <w:pPr>
              <w:pStyle w:val="ae"/>
              <w:numPr>
                <w:ilvl w:val="0"/>
                <w:numId w:val="54"/>
              </w:numPr>
              <w:spacing w:line="360" w:lineRule="auto"/>
              <w:ind w:firstLineChars="0"/>
            </w:pPr>
          </w:p>
        </w:tc>
        <w:tc>
          <w:tcPr>
            <w:tcW w:w="1701" w:type="dxa"/>
          </w:tcPr>
          <w:p w14:paraId="6CAB36DC" w14:textId="77777777" w:rsidR="001F1DDB" w:rsidRPr="00601CC9" w:rsidRDefault="001F1DDB" w:rsidP="005605E3">
            <w:pPr>
              <w:spacing w:line="360" w:lineRule="auto"/>
            </w:pPr>
            <w:r>
              <w:rPr>
                <w:rFonts w:hint="eastAsia"/>
              </w:rPr>
              <w:t>占行</w:t>
            </w:r>
          </w:p>
        </w:tc>
        <w:tc>
          <w:tcPr>
            <w:tcW w:w="6095" w:type="dxa"/>
          </w:tcPr>
          <w:p w14:paraId="7F648D6E" w14:textId="77777777" w:rsidR="001F1DDB" w:rsidRDefault="001F1DDB" w:rsidP="005605E3">
            <w:pPr>
              <w:spacing w:line="360" w:lineRule="auto"/>
            </w:pPr>
            <w:r>
              <w:rPr>
                <w:rFonts w:hint="eastAsia"/>
              </w:rPr>
              <w:t>单行文本框</w:t>
            </w:r>
            <w:r>
              <w:t>，手动录入</w:t>
            </w:r>
            <w:r>
              <w:rPr>
                <w:rFonts w:hint="eastAsia"/>
              </w:rPr>
              <w:t>，非必录项</w:t>
            </w:r>
            <w:r>
              <w:t>，默认值：</w:t>
            </w:r>
            <w:r w:rsidRPr="00AD3059">
              <w:rPr>
                <w:color w:val="00B050"/>
              </w:rPr>
              <w:t>请输入</w:t>
            </w:r>
            <w:r w:rsidRPr="00AD3059">
              <w:rPr>
                <w:color w:val="00B050"/>
              </w:rPr>
              <w:t>…</w:t>
            </w:r>
          </w:p>
          <w:p w14:paraId="4F92AA5F" w14:textId="77777777" w:rsidR="001F1DDB" w:rsidRDefault="001F1DDB" w:rsidP="005605E3">
            <w:pPr>
              <w:spacing w:line="360" w:lineRule="auto"/>
            </w:pPr>
            <w:r>
              <w:rPr>
                <w:rFonts w:hint="eastAsia"/>
              </w:rPr>
              <w:t>校验</w:t>
            </w:r>
            <w:r>
              <w:t>规则同</w:t>
            </w:r>
            <w:r>
              <w:rPr>
                <w:rFonts w:hint="eastAsia"/>
              </w:rPr>
              <w:t>现有</w:t>
            </w:r>
            <w:r>
              <w:t>的</w:t>
            </w:r>
            <w:r>
              <w:rPr>
                <w:rFonts w:hint="eastAsia"/>
              </w:rPr>
              <w:t>“流程</w:t>
            </w:r>
            <w:r>
              <w:t>配置管理</w:t>
            </w:r>
            <w:r>
              <w:rPr>
                <w:rFonts w:hint="eastAsia"/>
              </w:rPr>
              <w:t>——</w:t>
            </w:r>
            <w:r>
              <w:rPr>
                <w:rFonts w:hint="eastAsia"/>
              </w:rPr>
              <w:t>&gt;</w:t>
            </w:r>
            <w:r>
              <w:rPr>
                <w:rFonts w:hint="eastAsia"/>
              </w:rPr>
              <w:t>流程</w:t>
            </w:r>
            <w:r>
              <w:t>步骤管理</w:t>
            </w:r>
            <w:r>
              <w:t>——&gt;</w:t>
            </w:r>
            <w:r>
              <w:rPr>
                <w:rFonts w:hint="eastAsia"/>
              </w:rPr>
              <w:t>页面</w:t>
            </w:r>
            <w:r>
              <w:t>字段</w:t>
            </w:r>
            <w:r>
              <w:rPr>
                <w:rFonts w:hint="eastAsia"/>
              </w:rPr>
              <w:t>新增</w:t>
            </w:r>
            <w:r>
              <w:rPr>
                <w:rFonts w:hint="eastAsia"/>
              </w:rPr>
              <w:t>/</w:t>
            </w:r>
            <w:r>
              <w:rPr>
                <w:rFonts w:hint="eastAsia"/>
              </w:rPr>
              <w:t>修改”弹框上</w:t>
            </w:r>
            <w:r>
              <w:t>的</w:t>
            </w:r>
            <w:r>
              <w:rPr>
                <w:rFonts w:hint="eastAsia"/>
              </w:rPr>
              <w:t>“占行”相同</w:t>
            </w:r>
          </w:p>
        </w:tc>
      </w:tr>
      <w:tr w:rsidR="001F1DDB" w:rsidRPr="0045313C" w14:paraId="47E50603" w14:textId="77777777" w:rsidTr="001F1DDB">
        <w:tc>
          <w:tcPr>
            <w:tcW w:w="704" w:type="dxa"/>
            <w:gridSpan w:val="2"/>
          </w:tcPr>
          <w:p w14:paraId="14821C78" w14:textId="77777777" w:rsidR="001F1DDB" w:rsidRPr="00355E1D" w:rsidRDefault="001F1DDB" w:rsidP="005605E3">
            <w:pPr>
              <w:pStyle w:val="ae"/>
              <w:numPr>
                <w:ilvl w:val="0"/>
                <w:numId w:val="54"/>
              </w:numPr>
              <w:spacing w:line="360" w:lineRule="auto"/>
              <w:ind w:firstLineChars="0"/>
            </w:pPr>
          </w:p>
        </w:tc>
        <w:tc>
          <w:tcPr>
            <w:tcW w:w="1701" w:type="dxa"/>
          </w:tcPr>
          <w:p w14:paraId="5E8AE21C" w14:textId="77777777" w:rsidR="001F1DDB" w:rsidRPr="00601CC9" w:rsidRDefault="001F1DDB" w:rsidP="005605E3">
            <w:pPr>
              <w:spacing w:line="360" w:lineRule="auto"/>
            </w:pPr>
            <w:r>
              <w:rPr>
                <w:rFonts w:hint="eastAsia"/>
              </w:rPr>
              <w:t>允许值</w:t>
            </w:r>
          </w:p>
        </w:tc>
        <w:tc>
          <w:tcPr>
            <w:tcW w:w="6095" w:type="dxa"/>
          </w:tcPr>
          <w:p w14:paraId="1111470F" w14:textId="77777777" w:rsidR="001F1DDB" w:rsidRDefault="001F1DDB" w:rsidP="005605E3">
            <w:pPr>
              <w:spacing w:line="360" w:lineRule="auto"/>
            </w:pPr>
            <w:r>
              <w:rPr>
                <w:rFonts w:hint="eastAsia"/>
              </w:rPr>
              <w:t>单行文本框</w:t>
            </w:r>
            <w:r>
              <w:t>，手动录入</w:t>
            </w:r>
            <w:r>
              <w:rPr>
                <w:rFonts w:hint="eastAsia"/>
              </w:rPr>
              <w:t>，非必录项</w:t>
            </w:r>
            <w:r>
              <w:t>，默认值：</w:t>
            </w:r>
            <w:r w:rsidRPr="00AD3059">
              <w:rPr>
                <w:color w:val="00B050"/>
              </w:rPr>
              <w:t>请输入</w:t>
            </w:r>
            <w:r w:rsidRPr="00AD3059">
              <w:rPr>
                <w:color w:val="00B050"/>
              </w:rPr>
              <w:t>…</w:t>
            </w:r>
          </w:p>
          <w:p w14:paraId="5EDFB9BA" w14:textId="77777777" w:rsidR="001F1DDB" w:rsidRDefault="001F1DDB" w:rsidP="005605E3">
            <w:pPr>
              <w:spacing w:line="360" w:lineRule="auto"/>
            </w:pPr>
            <w:r>
              <w:rPr>
                <w:rFonts w:hint="eastAsia"/>
              </w:rPr>
              <w:t>校验</w:t>
            </w:r>
            <w:r>
              <w:t>规则同</w:t>
            </w:r>
            <w:r>
              <w:rPr>
                <w:rFonts w:hint="eastAsia"/>
              </w:rPr>
              <w:t>现有</w:t>
            </w:r>
            <w:r>
              <w:t>的</w:t>
            </w:r>
            <w:r>
              <w:rPr>
                <w:rFonts w:hint="eastAsia"/>
              </w:rPr>
              <w:t>“流程</w:t>
            </w:r>
            <w:r>
              <w:t>配置管理</w:t>
            </w:r>
            <w:r>
              <w:rPr>
                <w:rFonts w:hint="eastAsia"/>
              </w:rPr>
              <w:t>——</w:t>
            </w:r>
            <w:r>
              <w:rPr>
                <w:rFonts w:hint="eastAsia"/>
              </w:rPr>
              <w:t>&gt;</w:t>
            </w:r>
            <w:r>
              <w:rPr>
                <w:rFonts w:hint="eastAsia"/>
              </w:rPr>
              <w:t>流程</w:t>
            </w:r>
            <w:r>
              <w:t>步骤管理</w:t>
            </w:r>
            <w:r>
              <w:t>——&gt;</w:t>
            </w:r>
            <w:r>
              <w:rPr>
                <w:rFonts w:hint="eastAsia"/>
              </w:rPr>
              <w:t>页面</w:t>
            </w:r>
            <w:r>
              <w:t>字段</w:t>
            </w:r>
            <w:r>
              <w:rPr>
                <w:rFonts w:hint="eastAsia"/>
              </w:rPr>
              <w:t>新增</w:t>
            </w:r>
            <w:r>
              <w:rPr>
                <w:rFonts w:hint="eastAsia"/>
              </w:rPr>
              <w:t>/</w:t>
            </w:r>
            <w:r>
              <w:rPr>
                <w:rFonts w:hint="eastAsia"/>
              </w:rPr>
              <w:t>修改”弹框上</w:t>
            </w:r>
            <w:r>
              <w:t>的</w:t>
            </w:r>
            <w:r>
              <w:rPr>
                <w:rFonts w:hint="eastAsia"/>
              </w:rPr>
              <w:t>“允许值”相同</w:t>
            </w:r>
          </w:p>
        </w:tc>
      </w:tr>
      <w:tr w:rsidR="001F1DDB" w:rsidRPr="0045313C" w14:paraId="55941BBD" w14:textId="77777777" w:rsidTr="001F1DDB">
        <w:tc>
          <w:tcPr>
            <w:tcW w:w="704" w:type="dxa"/>
            <w:gridSpan w:val="2"/>
          </w:tcPr>
          <w:p w14:paraId="38247B14" w14:textId="77777777" w:rsidR="001F1DDB" w:rsidRPr="00355E1D" w:rsidRDefault="001F1DDB" w:rsidP="005605E3">
            <w:pPr>
              <w:pStyle w:val="ae"/>
              <w:numPr>
                <w:ilvl w:val="0"/>
                <w:numId w:val="54"/>
              </w:numPr>
              <w:spacing w:line="360" w:lineRule="auto"/>
              <w:ind w:firstLineChars="0"/>
            </w:pPr>
          </w:p>
        </w:tc>
        <w:tc>
          <w:tcPr>
            <w:tcW w:w="1701" w:type="dxa"/>
          </w:tcPr>
          <w:p w14:paraId="6A928DDF" w14:textId="77777777" w:rsidR="001F1DDB" w:rsidRPr="00601CC9" w:rsidRDefault="001F1DDB" w:rsidP="005605E3">
            <w:pPr>
              <w:spacing w:line="360" w:lineRule="auto"/>
            </w:pPr>
            <w:r>
              <w:rPr>
                <w:rFonts w:hint="eastAsia"/>
              </w:rPr>
              <w:t>校验</w:t>
            </w:r>
            <w:r>
              <w:t>类型</w:t>
            </w:r>
          </w:p>
        </w:tc>
        <w:tc>
          <w:tcPr>
            <w:tcW w:w="6095" w:type="dxa"/>
          </w:tcPr>
          <w:p w14:paraId="13599B87" w14:textId="77777777" w:rsidR="001F1DDB" w:rsidRDefault="001F1DDB" w:rsidP="005605E3">
            <w:pPr>
              <w:spacing w:line="360" w:lineRule="auto"/>
            </w:pPr>
            <w:r>
              <w:rPr>
                <w:rFonts w:hint="eastAsia"/>
              </w:rPr>
              <w:t>下拉列表</w:t>
            </w:r>
            <w:r>
              <w:t>，手动选择，</w:t>
            </w:r>
            <w:r>
              <w:rPr>
                <w:rFonts w:hint="eastAsia"/>
              </w:rPr>
              <w:t>必</w:t>
            </w:r>
            <w:r>
              <w:t>选项</w:t>
            </w:r>
            <w:r>
              <w:rPr>
                <w:rFonts w:hint="eastAsia"/>
              </w:rPr>
              <w:t>，</w:t>
            </w:r>
            <w:r>
              <w:t>默认值：</w:t>
            </w:r>
            <w:r w:rsidRPr="00BE4090">
              <w:rPr>
                <w:color w:val="00B050"/>
              </w:rPr>
              <w:t>请选择</w:t>
            </w:r>
          </w:p>
          <w:p w14:paraId="6FB032A7" w14:textId="77777777" w:rsidR="001F1DDB" w:rsidRDefault="001F1DDB" w:rsidP="005605E3">
            <w:pPr>
              <w:spacing w:line="360" w:lineRule="auto"/>
            </w:pPr>
            <w:r>
              <w:rPr>
                <w:rFonts w:hint="eastAsia"/>
              </w:rPr>
              <w:t>下拉</w:t>
            </w:r>
            <w:r>
              <w:t>列表值同</w:t>
            </w:r>
            <w:r>
              <w:rPr>
                <w:rFonts w:hint="eastAsia"/>
              </w:rPr>
              <w:t>现有</w:t>
            </w:r>
            <w:r>
              <w:t>的</w:t>
            </w:r>
            <w:r>
              <w:rPr>
                <w:rFonts w:hint="eastAsia"/>
              </w:rPr>
              <w:t>“流程</w:t>
            </w:r>
            <w:r>
              <w:t>配置管理</w:t>
            </w:r>
            <w:r>
              <w:rPr>
                <w:rFonts w:hint="eastAsia"/>
              </w:rPr>
              <w:t>——</w:t>
            </w:r>
            <w:r>
              <w:rPr>
                <w:rFonts w:hint="eastAsia"/>
              </w:rPr>
              <w:t>&gt;</w:t>
            </w:r>
            <w:r>
              <w:rPr>
                <w:rFonts w:hint="eastAsia"/>
              </w:rPr>
              <w:t>流程</w:t>
            </w:r>
            <w:r>
              <w:t>步骤管理</w:t>
            </w:r>
            <w:r>
              <w:t>——&gt;</w:t>
            </w:r>
            <w:r>
              <w:rPr>
                <w:rFonts w:hint="eastAsia"/>
              </w:rPr>
              <w:t>页面</w:t>
            </w:r>
            <w:r>
              <w:t>字段</w:t>
            </w:r>
            <w:r>
              <w:rPr>
                <w:rFonts w:hint="eastAsia"/>
              </w:rPr>
              <w:t>新增</w:t>
            </w:r>
            <w:r>
              <w:rPr>
                <w:rFonts w:hint="eastAsia"/>
              </w:rPr>
              <w:t>/</w:t>
            </w:r>
            <w:r>
              <w:rPr>
                <w:rFonts w:hint="eastAsia"/>
              </w:rPr>
              <w:t>修改”弹框上</w:t>
            </w:r>
            <w:r>
              <w:t>的</w:t>
            </w:r>
            <w:r>
              <w:rPr>
                <w:rFonts w:hint="eastAsia"/>
              </w:rPr>
              <w:t>“校验</w:t>
            </w:r>
            <w:r>
              <w:t>类型</w:t>
            </w:r>
            <w:r>
              <w:rPr>
                <w:rFonts w:hint="eastAsia"/>
              </w:rPr>
              <w:t>”相同</w:t>
            </w:r>
          </w:p>
        </w:tc>
      </w:tr>
      <w:tr w:rsidR="00894EAE" w:rsidRPr="0045313C" w14:paraId="01369E47" w14:textId="77777777" w:rsidTr="001F1DDB">
        <w:tc>
          <w:tcPr>
            <w:tcW w:w="704" w:type="dxa"/>
            <w:gridSpan w:val="2"/>
          </w:tcPr>
          <w:p w14:paraId="7A2FD2A8" w14:textId="77777777" w:rsidR="00894EAE" w:rsidRPr="00355E1D" w:rsidRDefault="00894EAE" w:rsidP="005605E3">
            <w:pPr>
              <w:pStyle w:val="ae"/>
              <w:numPr>
                <w:ilvl w:val="0"/>
                <w:numId w:val="54"/>
              </w:numPr>
              <w:spacing w:line="360" w:lineRule="auto"/>
              <w:ind w:firstLineChars="0"/>
            </w:pPr>
          </w:p>
        </w:tc>
        <w:tc>
          <w:tcPr>
            <w:tcW w:w="1701" w:type="dxa"/>
          </w:tcPr>
          <w:p w14:paraId="17B17BA8" w14:textId="2B495251" w:rsidR="00894EAE" w:rsidRDefault="00894EAE" w:rsidP="005605E3">
            <w:pPr>
              <w:spacing w:line="360" w:lineRule="auto"/>
            </w:pPr>
            <w:r>
              <w:rPr>
                <w:rFonts w:hint="eastAsia"/>
              </w:rPr>
              <w:t>校验</w:t>
            </w:r>
            <w:r>
              <w:t>标识号</w:t>
            </w:r>
          </w:p>
        </w:tc>
        <w:tc>
          <w:tcPr>
            <w:tcW w:w="6095" w:type="dxa"/>
          </w:tcPr>
          <w:p w14:paraId="36E7C83D" w14:textId="77777777" w:rsidR="00894EAE" w:rsidRDefault="00894EAE" w:rsidP="005605E3">
            <w:pPr>
              <w:spacing w:line="360" w:lineRule="auto"/>
            </w:pPr>
            <w:r>
              <w:rPr>
                <w:rFonts w:hint="eastAsia"/>
              </w:rPr>
              <w:t>下拉列表</w:t>
            </w:r>
            <w:r>
              <w:t>，手动选择，</w:t>
            </w:r>
            <w:r>
              <w:rPr>
                <w:rFonts w:hint="eastAsia"/>
              </w:rPr>
              <w:t>必</w:t>
            </w:r>
            <w:r>
              <w:t>选项</w:t>
            </w:r>
            <w:r>
              <w:rPr>
                <w:rFonts w:hint="eastAsia"/>
              </w:rPr>
              <w:t>，</w:t>
            </w:r>
            <w:r>
              <w:t>默认值：</w:t>
            </w:r>
            <w:r w:rsidRPr="00BE4090">
              <w:rPr>
                <w:color w:val="00B050"/>
              </w:rPr>
              <w:t>请选择</w:t>
            </w:r>
          </w:p>
          <w:p w14:paraId="74F9ABB1" w14:textId="77777777" w:rsidR="00894EAE" w:rsidRDefault="00894EAE" w:rsidP="005605E3">
            <w:pPr>
              <w:spacing w:line="360" w:lineRule="auto"/>
            </w:pPr>
            <w:r>
              <w:rPr>
                <w:rFonts w:hint="eastAsia"/>
              </w:rPr>
              <w:t>下拉</w:t>
            </w:r>
            <w:r>
              <w:t>列表值同</w:t>
            </w:r>
            <w:r>
              <w:rPr>
                <w:rFonts w:hint="eastAsia"/>
              </w:rPr>
              <w:t>现有</w:t>
            </w:r>
            <w:r>
              <w:t>的</w:t>
            </w:r>
            <w:r>
              <w:rPr>
                <w:rFonts w:hint="eastAsia"/>
              </w:rPr>
              <w:t>“流程</w:t>
            </w:r>
            <w:r>
              <w:t>配置管理</w:t>
            </w:r>
            <w:r>
              <w:rPr>
                <w:rFonts w:hint="eastAsia"/>
              </w:rPr>
              <w:t>——</w:t>
            </w:r>
            <w:r>
              <w:rPr>
                <w:rFonts w:hint="eastAsia"/>
              </w:rPr>
              <w:t>&gt;</w:t>
            </w:r>
            <w:r>
              <w:rPr>
                <w:rFonts w:hint="eastAsia"/>
              </w:rPr>
              <w:t>流程</w:t>
            </w:r>
            <w:r>
              <w:t>步骤管理</w:t>
            </w:r>
            <w:r>
              <w:t>——&gt;</w:t>
            </w:r>
            <w:r>
              <w:rPr>
                <w:rFonts w:hint="eastAsia"/>
              </w:rPr>
              <w:t>页面</w:t>
            </w:r>
            <w:r>
              <w:t>字段</w:t>
            </w:r>
            <w:r>
              <w:rPr>
                <w:rFonts w:hint="eastAsia"/>
              </w:rPr>
              <w:t>新增</w:t>
            </w:r>
            <w:r>
              <w:rPr>
                <w:rFonts w:hint="eastAsia"/>
              </w:rPr>
              <w:t>/</w:t>
            </w:r>
            <w:r>
              <w:rPr>
                <w:rFonts w:hint="eastAsia"/>
              </w:rPr>
              <w:t>修改”弹框上</w:t>
            </w:r>
            <w:r>
              <w:t>的</w:t>
            </w:r>
            <w:r>
              <w:rPr>
                <w:rFonts w:hint="eastAsia"/>
              </w:rPr>
              <w:t>“校验标识号”相同</w:t>
            </w:r>
          </w:p>
          <w:p w14:paraId="293C95D8" w14:textId="77777777" w:rsidR="00894EAE" w:rsidRDefault="00894EAE" w:rsidP="005605E3">
            <w:pPr>
              <w:spacing w:line="360" w:lineRule="auto"/>
            </w:pPr>
            <w:r>
              <w:rPr>
                <w:rFonts w:hint="eastAsia"/>
              </w:rPr>
              <w:t>规则</w:t>
            </w:r>
            <w:r>
              <w:t>：</w:t>
            </w:r>
          </w:p>
          <w:p w14:paraId="0EE1A2FE" w14:textId="144D52B8" w:rsidR="00894EAE" w:rsidRDefault="00894EAE" w:rsidP="005605E3">
            <w:pPr>
              <w:spacing w:line="360" w:lineRule="auto"/>
            </w:pPr>
            <w:r>
              <w:rPr>
                <w:rFonts w:hint="eastAsia"/>
              </w:rPr>
              <w:t>当用户</w:t>
            </w:r>
            <w:r>
              <w:t>选</w:t>
            </w:r>
            <w:r>
              <w:rPr>
                <w:rFonts w:hint="eastAsia"/>
              </w:rPr>
              <w:t>择</w:t>
            </w:r>
            <w:r>
              <w:t>了</w:t>
            </w:r>
            <w:r>
              <w:rPr>
                <w:rFonts w:ascii="Arial" w:hAnsi="Arial" w:cs="Arial"/>
                <w:color w:val="333333"/>
                <w:sz w:val="23"/>
                <w:szCs w:val="23"/>
              </w:rPr>
              <w:t>“</w:t>
            </w:r>
            <w:r>
              <w:rPr>
                <w:rFonts w:ascii="Arial" w:hAnsi="Arial" w:cs="Arial"/>
                <w:color w:val="333333"/>
                <w:sz w:val="23"/>
                <w:szCs w:val="23"/>
              </w:rPr>
              <w:t>校验类型</w:t>
            </w:r>
            <w:r>
              <w:rPr>
                <w:rFonts w:ascii="Arial" w:hAnsi="Arial" w:cs="Arial"/>
                <w:color w:val="333333"/>
                <w:sz w:val="23"/>
                <w:szCs w:val="23"/>
              </w:rPr>
              <w:t>”</w:t>
            </w:r>
            <w:r>
              <w:rPr>
                <w:rFonts w:ascii="Arial" w:hAnsi="Arial" w:cs="Arial" w:hint="eastAsia"/>
                <w:color w:val="333333"/>
                <w:sz w:val="23"/>
                <w:szCs w:val="23"/>
              </w:rPr>
              <w:t>为</w:t>
            </w:r>
            <w:r>
              <w:rPr>
                <w:rFonts w:ascii="Arial" w:hAnsi="Arial" w:cs="Arial"/>
                <w:color w:val="333333"/>
                <w:sz w:val="23"/>
                <w:szCs w:val="23"/>
              </w:rPr>
              <w:t>：本地强制性校验、本地提示性校验</w:t>
            </w:r>
            <w:r>
              <w:rPr>
                <w:rFonts w:ascii="Arial" w:hAnsi="Arial" w:cs="Arial" w:hint="eastAsia"/>
                <w:color w:val="333333"/>
                <w:sz w:val="23"/>
                <w:szCs w:val="23"/>
              </w:rPr>
              <w:t>任意</w:t>
            </w:r>
            <w:r>
              <w:rPr>
                <w:rFonts w:ascii="Arial" w:hAnsi="Arial" w:cs="Arial"/>
                <w:color w:val="333333"/>
                <w:sz w:val="23"/>
                <w:szCs w:val="23"/>
              </w:rPr>
              <w:t>一个时，</w:t>
            </w:r>
            <w:r>
              <w:rPr>
                <w:rFonts w:ascii="Arial" w:hAnsi="Arial" w:cs="Arial"/>
                <w:color w:val="333333"/>
                <w:sz w:val="23"/>
                <w:szCs w:val="23"/>
              </w:rPr>
              <w:t>“</w:t>
            </w:r>
            <w:r>
              <w:rPr>
                <w:rFonts w:ascii="Arial" w:hAnsi="Arial" w:cs="Arial"/>
                <w:color w:val="333333"/>
                <w:sz w:val="23"/>
                <w:szCs w:val="23"/>
              </w:rPr>
              <w:t>校验标识号</w:t>
            </w:r>
            <w:r>
              <w:rPr>
                <w:rFonts w:ascii="Arial" w:hAnsi="Arial" w:cs="Arial"/>
                <w:color w:val="333333"/>
                <w:sz w:val="23"/>
                <w:szCs w:val="23"/>
              </w:rPr>
              <w:t>”</w:t>
            </w:r>
            <w:r>
              <w:rPr>
                <w:rFonts w:ascii="Arial" w:hAnsi="Arial" w:cs="Arial"/>
                <w:color w:val="333333"/>
                <w:sz w:val="23"/>
                <w:szCs w:val="23"/>
              </w:rPr>
              <w:t>字段才展示出来且为必选项</w:t>
            </w:r>
            <w:r>
              <w:rPr>
                <w:rFonts w:ascii="Arial" w:hAnsi="Arial" w:cs="Arial" w:hint="eastAsia"/>
                <w:color w:val="333333"/>
                <w:sz w:val="23"/>
                <w:szCs w:val="23"/>
              </w:rPr>
              <w:t>，</w:t>
            </w:r>
            <w:r>
              <w:rPr>
                <w:rFonts w:ascii="Arial" w:hAnsi="Arial" w:cs="Arial"/>
                <w:color w:val="333333"/>
                <w:sz w:val="23"/>
                <w:szCs w:val="23"/>
              </w:rPr>
              <w:t>否则该字段不展示在弹框上；</w:t>
            </w:r>
          </w:p>
        </w:tc>
      </w:tr>
      <w:tr w:rsidR="00894EAE" w:rsidRPr="0045313C" w14:paraId="07FE1B36" w14:textId="77777777" w:rsidTr="001F1DDB">
        <w:tc>
          <w:tcPr>
            <w:tcW w:w="704" w:type="dxa"/>
            <w:gridSpan w:val="2"/>
          </w:tcPr>
          <w:p w14:paraId="2DF9113B" w14:textId="77777777" w:rsidR="00894EAE" w:rsidRPr="00355E1D" w:rsidRDefault="00894EAE" w:rsidP="005605E3">
            <w:pPr>
              <w:pStyle w:val="ae"/>
              <w:numPr>
                <w:ilvl w:val="0"/>
                <w:numId w:val="54"/>
              </w:numPr>
              <w:spacing w:line="360" w:lineRule="auto"/>
              <w:ind w:firstLineChars="0"/>
            </w:pPr>
          </w:p>
        </w:tc>
        <w:tc>
          <w:tcPr>
            <w:tcW w:w="1701" w:type="dxa"/>
          </w:tcPr>
          <w:p w14:paraId="4716C9AB" w14:textId="77777777" w:rsidR="00894EAE" w:rsidRPr="00601CC9" w:rsidRDefault="00894EAE" w:rsidP="005605E3">
            <w:pPr>
              <w:spacing w:line="360" w:lineRule="auto"/>
            </w:pPr>
            <w:r>
              <w:rPr>
                <w:rFonts w:hint="eastAsia"/>
              </w:rPr>
              <w:t>执行</w:t>
            </w:r>
            <w:r>
              <w:t>顺序</w:t>
            </w:r>
          </w:p>
        </w:tc>
        <w:tc>
          <w:tcPr>
            <w:tcW w:w="6095" w:type="dxa"/>
          </w:tcPr>
          <w:p w14:paraId="504378AA" w14:textId="77777777" w:rsidR="00894EAE" w:rsidRDefault="00894EAE" w:rsidP="005605E3">
            <w:pPr>
              <w:spacing w:line="360" w:lineRule="auto"/>
            </w:pPr>
            <w:r>
              <w:rPr>
                <w:rFonts w:hint="eastAsia"/>
              </w:rPr>
              <w:t>单行文本框</w:t>
            </w:r>
            <w:r>
              <w:t>，手动录入</w:t>
            </w:r>
            <w:r>
              <w:rPr>
                <w:rFonts w:hint="eastAsia"/>
              </w:rPr>
              <w:t>，非必录项</w:t>
            </w:r>
            <w:r>
              <w:t>，默认值：</w:t>
            </w:r>
            <w:r w:rsidRPr="00AD3059">
              <w:rPr>
                <w:color w:val="00B050"/>
              </w:rPr>
              <w:t>请输入</w:t>
            </w:r>
            <w:r w:rsidRPr="00AD3059">
              <w:rPr>
                <w:color w:val="00B050"/>
              </w:rPr>
              <w:t>…</w:t>
            </w:r>
          </w:p>
          <w:p w14:paraId="4778FFE7" w14:textId="77777777" w:rsidR="00894EAE" w:rsidRDefault="00894EAE" w:rsidP="005605E3">
            <w:pPr>
              <w:spacing w:line="360" w:lineRule="auto"/>
            </w:pPr>
            <w:r>
              <w:rPr>
                <w:rFonts w:hint="eastAsia"/>
              </w:rPr>
              <w:t>校验</w:t>
            </w:r>
            <w:r>
              <w:t>规则同</w:t>
            </w:r>
            <w:r>
              <w:rPr>
                <w:rFonts w:hint="eastAsia"/>
              </w:rPr>
              <w:t>现有</w:t>
            </w:r>
            <w:r>
              <w:t>的</w:t>
            </w:r>
            <w:r>
              <w:rPr>
                <w:rFonts w:hint="eastAsia"/>
              </w:rPr>
              <w:t>“流程</w:t>
            </w:r>
            <w:r>
              <w:t>配置管理</w:t>
            </w:r>
            <w:r>
              <w:rPr>
                <w:rFonts w:hint="eastAsia"/>
              </w:rPr>
              <w:t>——</w:t>
            </w:r>
            <w:r>
              <w:rPr>
                <w:rFonts w:hint="eastAsia"/>
              </w:rPr>
              <w:t>&gt;</w:t>
            </w:r>
            <w:r>
              <w:rPr>
                <w:rFonts w:hint="eastAsia"/>
              </w:rPr>
              <w:t>流程</w:t>
            </w:r>
            <w:r>
              <w:t>步骤管理</w:t>
            </w:r>
            <w:r>
              <w:t>——&gt;</w:t>
            </w:r>
            <w:r>
              <w:rPr>
                <w:rFonts w:hint="eastAsia"/>
              </w:rPr>
              <w:t>页面</w:t>
            </w:r>
            <w:r>
              <w:lastRenderedPageBreak/>
              <w:t>字段</w:t>
            </w:r>
            <w:r>
              <w:rPr>
                <w:rFonts w:hint="eastAsia"/>
              </w:rPr>
              <w:t>新增</w:t>
            </w:r>
            <w:r>
              <w:rPr>
                <w:rFonts w:hint="eastAsia"/>
              </w:rPr>
              <w:t>/</w:t>
            </w:r>
            <w:r>
              <w:rPr>
                <w:rFonts w:hint="eastAsia"/>
              </w:rPr>
              <w:t>修改”弹框上</w:t>
            </w:r>
            <w:r>
              <w:t>的</w:t>
            </w:r>
            <w:r>
              <w:rPr>
                <w:rFonts w:hint="eastAsia"/>
              </w:rPr>
              <w:t>“执行顺序”相同</w:t>
            </w:r>
          </w:p>
        </w:tc>
      </w:tr>
      <w:tr w:rsidR="00894EAE" w:rsidRPr="0045313C" w14:paraId="0382C40D" w14:textId="77777777" w:rsidTr="001F1DDB">
        <w:tc>
          <w:tcPr>
            <w:tcW w:w="704" w:type="dxa"/>
            <w:gridSpan w:val="2"/>
          </w:tcPr>
          <w:p w14:paraId="3A669560" w14:textId="77777777" w:rsidR="00894EAE" w:rsidRPr="00355E1D" w:rsidRDefault="00894EAE" w:rsidP="005605E3">
            <w:pPr>
              <w:pStyle w:val="ae"/>
              <w:numPr>
                <w:ilvl w:val="0"/>
                <w:numId w:val="54"/>
              </w:numPr>
              <w:spacing w:line="360" w:lineRule="auto"/>
              <w:ind w:firstLineChars="0"/>
            </w:pPr>
          </w:p>
        </w:tc>
        <w:tc>
          <w:tcPr>
            <w:tcW w:w="1701" w:type="dxa"/>
          </w:tcPr>
          <w:p w14:paraId="0C7D448B" w14:textId="77777777" w:rsidR="00894EAE" w:rsidRPr="00601CC9" w:rsidRDefault="00894EAE" w:rsidP="005605E3">
            <w:pPr>
              <w:spacing w:line="360" w:lineRule="auto"/>
            </w:pPr>
            <w:r>
              <w:rPr>
                <w:rFonts w:hint="eastAsia"/>
              </w:rPr>
              <w:t>自定义</w:t>
            </w:r>
            <w:r>
              <w:t>实现类</w:t>
            </w:r>
          </w:p>
        </w:tc>
        <w:tc>
          <w:tcPr>
            <w:tcW w:w="6095" w:type="dxa"/>
          </w:tcPr>
          <w:p w14:paraId="3CBB329B" w14:textId="77777777" w:rsidR="00894EAE" w:rsidRDefault="00894EAE" w:rsidP="005605E3">
            <w:pPr>
              <w:spacing w:line="360" w:lineRule="auto"/>
            </w:pPr>
            <w:r>
              <w:rPr>
                <w:rFonts w:hint="eastAsia"/>
              </w:rPr>
              <w:t>单行文本框</w:t>
            </w:r>
            <w:r>
              <w:t>，手动录入</w:t>
            </w:r>
            <w:r>
              <w:rPr>
                <w:rFonts w:hint="eastAsia"/>
              </w:rPr>
              <w:t>，非必录项</w:t>
            </w:r>
            <w:r>
              <w:t>，默认值：</w:t>
            </w:r>
            <w:r w:rsidRPr="00AD3059">
              <w:rPr>
                <w:color w:val="00B050"/>
              </w:rPr>
              <w:t>请输入</w:t>
            </w:r>
            <w:r w:rsidRPr="00AD3059">
              <w:rPr>
                <w:color w:val="00B050"/>
              </w:rPr>
              <w:t>…</w:t>
            </w:r>
          </w:p>
          <w:p w14:paraId="7491414B" w14:textId="77777777" w:rsidR="00894EAE" w:rsidRDefault="00894EAE" w:rsidP="005605E3">
            <w:pPr>
              <w:spacing w:line="360" w:lineRule="auto"/>
            </w:pPr>
            <w:r>
              <w:rPr>
                <w:rFonts w:hint="eastAsia"/>
              </w:rPr>
              <w:t>校验</w:t>
            </w:r>
            <w:r>
              <w:t>规则同</w:t>
            </w:r>
            <w:r>
              <w:rPr>
                <w:rFonts w:hint="eastAsia"/>
              </w:rPr>
              <w:t>现有</w:t>
            </w:r>
            <w:r>
              <w:t>的</w:t>
            </w:r>
            <w:r>
              <w:rPr>
                <w:rFonts w:hint="eastAsia"/>
              </w:rPr>
              <w:t>“流程</w:t>
            </w:r>
            <w:r>
              <w:t>配置管理</w:t>
            </w:r>
            <w:r>
              <w:rPr>
                <w:rFonts w:hint="eastAsia"/>
              </w:rPr>
              <w:t>——</w:t>
            </w:r>
            <w:r>
              <w:rPr>
                <w:rFonts w:hint="eastAsia"/>
              </w:rPr>
              <w:t>&gt;</w:t>
            </w:r>
            <w:r>
              <w:rPr>
                <w:rFonts w:hint="eastAsia"/>
              </w:rPr>
              <w:t>流程</w:t>
            </w:r>
            <w:r>
              <w:t>步骤管理</w:t>
            </w:r>
            <w:r>
              <w:t>——&gt;</w:t>
            </w:r>
            <w:r>
              <w:rPr>
                <w:rFonts w:hint="eastAsia"/>
              </w:rPr>
              <w:t>页面</w:t>
            </w:r>
            <w:r>
              <w:t>字段</w:t>
            </w:r>
            <w:r>
              <w:rPr>
                <w:rFonts w:hint="eastAsia"/>
              </w:rPr>
              <w:t>新增</w:t>
            </w:r>
            <w:r>
              <w:rPr>
                <w:rFonts w:hint="eastAsia"/>
              </w:rPr>
              <w:t>/</w:t>
            </w:r>
            <w:r>
              <w:rPr>
                <w:rFonts w:hint="eastAsia"/>
              </w:rPr>
              <w:t>修改”弹框上</w:t>
            </w:r>
            <w:r>
              <w:t>的</w:t>
            </w:r>
            <w:r>
              <w:rPr>
                <w:rFonts w:hint="eastAsia"/>
              </w:rPr>
              <w:t>“自定义实现类”相同</w:t>
            </w:r>
          </w:p>
        </w:tc>
      </w:tr>
      <w:tr w:rsidR="00894EAE" w:rsidRPr="0045313C" w14:paraId="53A68071" w14:textId="77777777" w:rsidTr="001F1DDB">
        <w:tc>
          <w:tcPr>
            <w:tcW w:w="704" w:type="dxa"/>
            <w:gridSpan w:val="2"/>
          </w:tcPr>
          <w:p w14:paraId="4AA7C61E" w14:textId="77777777" w:rsidR="00894EAE" w:rsidRPr="00355E1D" w:rsidRDefault="00894EAE" w:rsidP="005605E3">
            <w:pPr>
              <w:pStyle w:val="ae"/>
              <w:numPr>
                <w:ilvl w:val="0"/>
                <w:numId w:val="54"/>
              </w:numPr>
              <w:spacing w:line="360" w:lineRule="auto"/>
              <w:ind w:firstLineChars="0"/>
            </w:pPr>
          </w:p>
        </w:tc>
        <w:tc>
          <w:tcPr>
            <w:tcW w:w="1701" w:type="dxa"/>
          </w:tcPr>
          <w:p w14:paraId="21684ADC" w14:textId="77777777" w:rsidR="00894EAE" w:rsidRPr="00601CC9" w:rsidRDefault="00894EAE" w:rsidP="005605E3">
            <w:pPr>
              <w:spacing w:line="360" w:lineRule="auto"/>
            </w:pPr>
            <w:r>
              <w:rPr>
                <w:rFonts w:hint="eastAsia"/>
              </w:rPr>
              <w:t>存储</w:t>
            </w:r>
            <w:r>
              <w:t>实现</w:t>
            </w:r>
            <w:r>
              <w:rPr>
                <w:rFonts w:hint="eastAsia"/>
              </w:rPr>
              <w:t>方法</w:t>
            </w:r>
          </w:p>
        </w:tc>
        <w:tc>
          <w:tcPr>
            <w:tcW w:w="6095" w:type="dxa"/>
          </w:tcPr>
          <w:p w14:paraId="390CAB38" w14:textId="77777777" w:rsidR="00894EAE" w:rsidRDefault="00894EAE" w:rsidP="005605E3">
            <w:pPr>
              <w:spacing w:line="360" w:lineRule="auto"/>
            </w:pPr>
            <w:r>
              <w:rPr>
                <w:rFonts w:hint="eastAsia"/>
              </w:rPr>
              <w:t>单行文本框</w:t>
            </w:r>
            <w:r>
              <w:t>，手动录入</w:t>
            </w:r>
            <w:r>
              <w:rPr>
                <w:rFonts w:hint="eastAsia"/>
              </w:rPr>
              <w:t>，非必录项</w:t>
            </w:r>
            <w:r>
              <w:t>，默认值：</w:t>
            </w:r>
            <w:r w:rsidRPr="00AD3059">
              <w:rPr>
                <w:color w:val="00B050"/>
              </w:rPr>
              <w:t>请输入</w:t>
            </w:r>
            <w:r w:rsidRPr="00AD3059">
              <w:rPr>
                <w:color w:val="00B050"/>
              </w:rPr>
              <w:t>…</w:t>
            </w:r>
          </w:p>
          <w:p w14:paraId="36116041" w14:textId="77777777" w:rsidR="00894EAE" w:rsidRDefault="00894EAE" w:rsidP="005605E3">
            <w:pPr>
              <w:spacing w:line="360" w:lineRule="auto"/>
            </w:pPr>
            <w:r>
              <w:rPr>
                <w:rFonts w:hint="eastAsia"/>
              </w:rPr>
              <w:t>校验</w:t>
            </w:r>
            <w:r>
              <w:t>规则同</w:t>
            </w:r>
            <w:r>
              <w:rPr>
                <w:rFonts w:hint="eastAsia"/>
              </w:rPr>
              <w:t>现有</w:t>
            </w:r>
            <w:r>
              <w:t>的</w:t>
            </w:r>
            <w:r>
              <w:rPr>
                <w:rFonts w:hint="eastAsia"/>
              </w:rPr>
              <w:t>“流程</w:t>
            </w:r>
            <w:r>
              <w:t>配置管理</w:t>
            </w:r>
            <w:r>
              <w:rPr>
                <w:rFonts w:hint="eastAsia"/>
              </w:rPr>
              <w:t>——</w:t>
            </w:r>
            <w:r>
              <w:rPr>
                <w:rFonts w:hint="eastAsia"/>
              </w:rPr>
              <w:t>&gt;</w:t>
            </w:r>
            <w:r>
              <w:rPr>
                <w:rFonts w:hint="eastAsia"/>
              </w:rPr>
              <w:t>流程</w:t>
            </w:r>
            <w:r>
              <w:t>步骤管理</w:t>
            </w:r>
            <w:r>
              <w:t>——&gt;</w:t>
            </w:r>
            <w:r>
              <w:rPr>
                <w:rFonts w:hint="eastAsia"/>
              </w:rPr>
              <w:t>页面</w:t>
            </w:r>
            <w:r>
              <w:t>字段</w:t>
            </w:r>
            <w:r>
              <w:rPr>
                <w:rFonts w:hint="eastAsia"/>
              </w:rPr>
              <w:t>新增</w:t>
            </w:r>
            <w:r>
              <w:rPr>
                <w:rFonts w:hint="eastAsia"/>
              </w:rPr>
              <w:t>/</w:t>
            </w:r>
            <w:r>
              <w:rPr>
                <w:rFonts w:hint="eastAsia"/>
              </w:rPr>
              <w:t>修改”弹框上</w:t>
            </w:r>
            <w:r>
              <w:t>的</w:t>
            </w:r>
            <w:r>
              <w:rPr>
                <w:rFonts w:hint="eastAsia"/>
              </w:rPr>
              <w:t>“存储实现</w:t>
            </w:r>
            <w:r>
              <w:t>方法</w:t>
            </w:r>
            <w:r>
              <w:rPr>
                <w:rFonts w:hint="eastAsia"/>
              </w:rPr>
              <w:t>”相同</w:t>
            </w:r>
          </w:p>
        </w:tc>
      </w:tr>
      <w:tr w:rsidR="00894EAE" w:rsidRPr="0045313C" w14:paraId="22F9183F" w14:textId="77777777" w:rsidTr="001F1DDB">
        <w:tc>
          <w:tcPr>
            <w:tcW w:w="704" w:type="dxa"/>
            <w:gridSpan w:val="2"/>
          </w:tcPr>
          <w:p w14:paraId="359A5F4B" w14:textId="77777777" w:rsidR="00894EAE" w:rsidRPr="00355E1D" w:rsidRDefault="00894EAE" w:rsidP="005605E3">
            <w:pPr>
              <w:pStyle w:val="ae"/>
              <w:numPr>
                <w:ilvl w:val="0"/>
                <w:numId w:val="54"/>
              </w:numPr>
              <w:spacing w:line="360" w:lineRule="auto"/>
              <w:ind w:firstLineChars="0"/>
            </w:pPr>
          </w:p>
        </w:tc>
        <w:tc>
          <w:tcPr>
            <w:tcW w:w="1701" w:type="dxa"/>
          </w:tcPr>
          <w:p w14:paraId="7E469DD4" w14:textId="77777777" w:rsidR="00894EAE" w:rsidRPr="00601CC9" w:rsidRDefault="00894EAE" w:rsidP="005605E3">
            <w:pPr>
              <w:spacing w:line="360" w:lineRule="auto"/>
            </w:pPr>
            <w:r>
              <w:rPr>
                <w:rFonts w:hint="eastAsia"/>
              </w:rPr>
              <w:t>读取实现</w:t>
            </w:r>
            <w:r>
              <w:t>方法</w:t>
            </w:r>
          </w:p>
        </w:tc>
        <w:tc>
          <w:tcPr>
            <w:tcW w:w="6095" w:type="dxa"/>
          </w:tcPr>
          <w:p w14:paraId="7621C932" w14:textId="77777777" w:rsidR="00894EAE" w:rsidRDefault="00894EAE" w:rsidP="005605E3">
            <w:pPr>
              <w:spacing w:line="360" w:lineRule="auto"/>
            </w:pPr>
            <w:r>
              <w:rPr>
                <w:rFonts w:hint="eastAsia"/>
              </w:rPr>
              <w:t>单行文本框</w:t>
            </w:r>
            <w:r>
              <w:t>，手动录入</w:t>
            </w:r>
            <w:r>
              <w:rPr>
                <w:rFonts w:hint="eastAsia"/>
              </w:rPr>
              <w:t>，非必录项</w:t>
            </w:r>
            <w:r>
              <w:t>，默认值：</w:t>
            </w:r>
            <w:r w:rsidRPr="00AD3059">
              <w:rPr>
                <w:color w:val="00B050"/>
              </w:rPr>
              <w:t>请输入</w:t>
            </w:r>
            <w:r w:rsidRPr="00AD3059">
              <w:rPr>
                <w:color w:val="00B050"/>
              </w:rPr>
              <w:t>…</w:t>
            </w:r>
          </w:p>
          <w:p w14:paraId="093074AF" w14:textId="77777777" w:rsidR="00894EAE" w:rsidRDefault="00894EAE" w:rsidP="005605E3">
            <w:pPr>
              <w:spacing w:line="360" w:lineRule="auto"/>
            </w:pPr>
            <w:r>
              <w:rPr>
                <w:rFonts w:hint="eastAsia"/>
              </w:rPr>
              <w:t>校验</w:t>
            </w:r>
            <w:r>
              <w:t>规则同</w:t>
            </w:r>
            <w:r>
              <w:rPr>
                <w:rFonts w:hint="eastAsia"/>
              </w:rPr>
              <w:t>现有</w:t>
            </w:r>
            <w:r>
              <w:t>的</w:t>
            </w:r>
            <w:r>
              <w:rPr>
                <w:rFonts w:hint="eastAsia"/>
              </w:rPr>
              <w:t>“流程</w:t>
            </w:r>
            <w:r>
              <w:t>配置管理</w:t>
            </w:r>
            <w:r>
              <w:rPr>
                <w:rFonts w:hint="eastAsia"/>
              </w:rPr>
              <w:t>——</w:t>
            </w:r>
            <w:r>
              <w:rPr>
                <w:rFonts w:hint="eastAsia"/>
              </w:rPr>
              <w:t>&gt;</w:t>
            </w:r>
            <w:r>
              <w:rPr>
                <w:rFonts w:hint="eastAsia"/>
              </w:rPr>
              <w:t>流程</w:t>
            </w:r>
            <w:r>
              <w:t>步骤管理</w:t>
            </w:r>
            <w:r>
              <w:t>——&gt;</w:t>
            </w:r>
            <w:r>
              <w:rPr>
                <w:rFonts w:hint="eastAsia"/>
              </w:rPr>
              <w:t>页面</w:t>
            </w:r>
            <w:r>
              <w:t>字段</w:t>
            </w:r>
            <w:r>
              <w:rPr>
                <w:rFonts w:hint="eastAsia"/>
              </w:rPr>
              <w:t>新增</w:t>
            </w:r>
            <w:r>
              <w:rPr>
                <w:rFonts w:hint="eastAsia"/>
              </w:rPr>
              <w:t>/</w:t>
            </w:r>
            <w:r>
              <w:rPr>
                <w:rFonts w:hint="eastAsia"/>
              </w:rPr>
              <w:t>修改”弹框上</w:t>
            </w:r>
            <w:r>
              <w:t>的</w:t>
            </w:r>
            <w:r>
              <w:rPr>
                <w:rFonts w:hint="eastAsia"/>
              </w:rPr>
              <w:t>“读取实现</w:t>
            </w:r>
            <w:r>
              <w:t>方法</w:t>
            </w:r>
            <w:r>
              <w:rPr>
                <w:rFonts w:hint="eastAsia"/>
              </w:rPr>
              <w:t>”相同</w:t>
            </w:r>
          </w:p>
        </w:tc>
      </w:tr>
      <w:tr w:rsidR="00894EAE" w:rsidRPr="0045313C" w14:paraId="3D942C16" w14:textId="77777777" w:rsidTr="001F1DDB">
        <w:tc>
          <w:tcPr>
            <w:tcW w:w="704" w:type="dxa"/>
            <w:gridSpan w:val="2"/>
          </w:tcPr>
          <w:p w14:paraId="3891BBE6" w14:textId="65F64A16" w:rsidR="00894EAE" w:rsidRPr="00355E1D" w:rsidRDefault="00894EAE" w:rsidP="005605E3">
            <w:pPr>
              <w:pStyle w:val="ae"/>
              <w:numPr>
                <w:ilvl w:val="0"/>
                <w:numId w:val="54"/>
              </w:numPr>
              <w:spacing w:line="360" w:lineRule="auto"/>
              <w:ind w:firstLineChars="0"/>
            </w:pPr>
          </w:p>
        </w:tc>
        <w:tc>
          <w:tcPr>
            <w:tcW w:w="1701" w:type="dxa"/>
          </w:tcPr>
          <w:p w14:paraId="49E229D7" w14:textId="348513D2" w:rsidR="00894EAE" w:rsidRDefault="00894EAE" w:rsidP="005605E3">
            <w:pPr>
              <w:spacing w:line="360" w:lineRule="auto"/>
            </w:pPr>
            <w:r>
              <w:rPr>
                <w:rFonts w:hint="eastAsia"/>
              </w:rPr>
              <w:t>备注</w:t>
            </w:r>
          </w:p>
        </w:tc>
        <w:tc>
          <w:tcPr>
            <w:tcW w:w="6095" w:type="dxa"/>
          </w:tcPr>
          <w:p w14:paraId="021B37E6" w14:textId="77777777" w:rsidR="00894EAE" w:rsidRDefault="00894EAE" w:rsidP="005605E3">
            <w:pPr>
              <w:spacing w:line="360" w:lineRule="auto"/>
            </w:pPr>
            <w:r>
              <w:rPr>
                <w:rFonts w:hint="eastAsia"/>
              </w:rPr>
              <w:t>多行文本框，</w:t>
            </w:r>
            <w:r>
              <w:t>可录入任意字符，无</w:t>
            </w:r>
            <w:r>
              <w:rPr>
                <w:rFonts w:hint="eastAsia"/>
              </w:rPr>
              <w:t>字数</w:t>
            </w:r>
            <w:r>
              <w:t>限制</w:t>
            </w:r>
          </w:p>
          <w:p w14:paraId="046BFB4B" w14:textId="693C1F6F" w:rsidR="00894EAE" w:rsidRDefault="00894EAE" w:rsidP="005605E3">
            <w:pPr>
              <w:spacing w:line="360" w:lineRule="auto"/>
            </w:pPr>
            <w:r>
              <w:rPr>
                <w:rFonts w:hint="eastAsia"/>
              </w:rPr>
              <w:t>默认值</w:t>
            </w:r>
            <w:r>
              <w:t>：请</w:t>
            </w:r>
            <w:r>
              <w:rPr>
                <w:rFonts w:hint="eastAsia"/>
              </w:rPr>
              <w:t>输入</w:t>
            </w:r>
            <w:r>
              <w:t>…</w:t>
            </w:r>
          </w:p>
        </w:tc>
      </w:tr>
    </w:tbl>
    <w:p w14:paraId="75821148" w14:textId="77777777" w:rsidR="002E6F1E" w:rsidRDefault="002E6F1E" w:rsidP="005605E3">
      <w:pPr>
        <w:spacing w:line="360" w:lineRule="auto"/>
      </w:pPr>
    </w:p>
    <w:p w14:paraId="5A30F914" w14:textId="26FBFF9C" w:rsidR="007F64AF" w:rsidRDefault="00C51789" w:rsidP="005605E3">
      <w:pPr>
        <w:pStyle w:val="2"/>
        <w:spacing w:line="360" w:lineRule="auto"/>
        <w:ind w:left="567"/>
      </w:pPr>
      <w:bookmarkStart w:id="331" w:name="_Toc522191568"/>
      <w:r>
        <w:rPr>
          <w:rFonts w:hint="eastAsia"/>
        </w:rPr>
        <w:t>题库</w:t>
      </w:r>
      <w:r>
        <w:t>管理</w:t>
      </w:r>
      <w:r>
        <w:t>—</w:t>
      </w:r>
      <w:r>
        <w:rPr>
          <w:rFonts w:hint="eastAsia"/>
        </w:rPr>
        <w:t>考试</w:t>
      </w:r>
      <w:r>
        <w:t>分类</w:t>
      </w:r>
      <w:bookmarkEnd w:id="331"/>
    </w:p>
    <w:p w14:paraId="23D058F9" w14:textId="77777777" w:rsidR="007F64AF" w:rsidRPr="00921DF4" w:rsidRDefault="007F64AF" w:rsidP="005605E3">
      <w:pPr>
        <w:pStyle w:val="ae"/>
        <w:keepNext/>
        <w:keepLines/>
        <w:numPr>
          <w:ilvl w:val="1"/>
          <w:numId w:val="6"/>
        </w:numPr>
        <w:tabs>
          <w:tab w:val="left" w:pos="0"/>
        </w:tabs>
        <w:adjustRightInd w:val="0"/>
        <w:snapToGrid w:val="0"/>
        <w:spacing w:before="240" w:after="240" w:line="360" w:lineRule="auto"/>
        <w:ind w:firstLineChars="0"/>
        <w:outlineLvl w:val="2"/>
        <w:rPr>
          <w:rFonts w:ascii="Tahoma" w:eastAsia="黑体" w:hAnsi="Tahoma"/>
          <w:b/>
          <w:bCs/>
          <w:vanish/>
          <w:sz w:val="28"/>
          <w:szCs w:val="32"/>
        </w:rPr>
      </w:pPr>
      <w:bookmarkStart w:id="332" w:name="_Toc519932690"/>
      <w:bookmarkStart w:id="333" w:name="_Toc520189022"/>
      <w:bookmarkStart w:id="334" w:name="_Toc520798617"/>
      <w:bookmarkStart w:id="335" w:name="_Toc521087671"/>
      <w:bookmarkStart w:id="336" w:name="_Toc522191569"/>
      <w:bookmarkEnd w:id="332"/>
      <w:bookmarkEnd w:id="333"/>
      <w:bookmarkEnd w:id="334"/>
      <w:bookmarkEnd w:id="335"/>
      <w:bookmarkEnd w:id="336"/>
    </w:p>
    <w:p w14:paraId="628E4416" w14:textId="45449DFE" w:rsidR="00F2064C" w:rsidRDefault="007F64AF" w:rsidP="005605E3">
      <w:pPr>
        <w:pStyle w:val="3"/>
        <w:numPr>
          <w:ilvl w:val="2"/>
          <w:numId w:val="6"/>
        </w:numPr>
        <w:tabs>
          <w:tab w:val="clear" w:pos="425"/>
          <w:tab w:val="clear" w:pos="709"/>
          <w:tab w:val="left" w:pos="0"/>
        </w:tabs>
        <w:spacing w:line="360" w:lineRule="auto"/>
        <w:ind w:left="567"/>
      </w:pPr>
      <w:bookmarkStart w:id="337" w:name="_Toc522191570"/>
      <w:r>
        <w:rPr>
          <w:rFonts w:hint="eastAsia"/>
        </w:rPr>
        <w:t>功能介绍</w:t>
      </w:r>
      <w:bookmarkEnd w:id="337"/>
    </w:p>
    <w:p w14:paraId="0FA51BD7" w14:textId="1D822F7D" w:rsidR="003C2ED6" w:rsidRPr="003C2ED6" w:rsidRDefault="00AA0B03" w:rsidP="005605E3">
      <w:pPr>
        <w:spacing w:line="360" w:lineRule="auto"/>
      </w:pPr>
      <w:r>
        <w:rPr>
          <w:rFonts w:hint="eastAsia"/>
        </w:rPr>
        <w:t>考试分类</w:t>
      </w:r>
      <w:r>
        <w:t>是为</w:t>
      </w:r>
      <w:r>
        <w:rPr>
          <w:rFonts w:hint="eastAsia"/>
        </w:rPr>
        <w:t>新增</w:t>
      </w:r>
      <w:r>
        <w:t>试卷</w:t>
      </w:r>
      <w:r w:rsidR="00175934">
        <w:rPr>
          <w:rFonts w:hint="eastAsia"/>
        </w:rPr>
        <w:t>时作为</w:t>
      </w:r>
      <w:r>
        <w:t>基础数据</w:t>
      </w:r>
      <w:r w:rsidR="00175934">
        <w:rPr>
          <w:rFonts w:hint="eastAsia"/>
        </w:rPr>
        <w:t>进行</w:t>
      </w:r>
      <w:r w:rsidR="00175934">
        <w:t>选择</w:t>
      </w:r>
      <w:r w:rsidR="000609D6">
        <w:rPr>
          <w:rFonts w:hint="eastAsia"/>
        </w:rPr>
        <w:t>，</w:t>
      </w:r>
      <w:r w:rsidR="000609D6">
        <w:t>为试卷设置考试分类。</w:t>
      </w:r>
    </w:p>
    <w:p w14:paraId="0112C939" w14:textId="77777777" w:rsidR="007F64AF" w:rsidRDefault="007F64AF" w:rsidP="005605E3">
      <w:pPr>
        <w:pStyle w:val="3"/>
        <w:numPr>
          <w:ilvl w:val="2"/>
          <w:numId w:val="6"/>
        </w:numPr>
        <w:tabs>
          <w:tab w:val="clear" w:pos="425"/>
          <w:tab w:val="clear" w:pos="709"/>
          <w:tab w:val="left" w:pos="0"/>
        </w:tabs>
        <w:spacing w:line="360" w:lineRule="auto"/>
        <w:ind w:left="567"/>
      </w:pPr>
      <w:bookmarkStart w:id="338" w:name="_Toc522191571"/>
      <w:r>
        <w:rPr>
          <w:rFonts w:hint="eastAsia"/>
        </w:rPr>
        <w:t>路径</w:t>
      </w:r>
      <w:bookmarkEnd w:id="338"/>
    </w:p>
    <w:p w14:paraId="7805672F" w14:textId="589F166B" w:rsidR="0031443A" w:rsidRPr="0031443A" w:rsidRDefault="000724AF" w:rsidP="005605E3">
      <w:pPr>
        <w:spacing w:line="360" w:lineRule="auto"/>
      </w:pPr>
      <w:r>
        <w:rPr>
          <w:rFonts w:hint="eastAsia"/>
        </w:rPr>
        <w:t>题库管理</w:t>
      </w:r>
      <w:r>
        <w:t>——&gt;</w:t>
      </w:r>
      <w:r w:rsidR="0031443A">
        <w:rPr>
          <w:rFonts w:hint="eastAsia"/>
        </w:rPr>
        <w:t>考试分类</w:t>
      </w:r>
    </w:p>
    <w:p w14:paraId="48BE4787" w14:textId="77777777" w:rsidR="007F64AF" w:rsidRDefault="007F64AF" w:rsidP="005605E3">
      <w:pPr>
        <w:pStyle w:val="3"/>
        <w:numPr>
          <w:ilvl w:val="2"/>
          <w:numId w:val="6"/>
        </w:numPr>
        <w:tabs>
          <w:tab w:val="clear" w:pos="425"/>
          <w:tab w:val="clear" w:pos="709"/>
          <w:tab w:val="left" w:pos="0"/>
        </w:tabs>
        <w:spacing w:line="360" w:lineRule="auto"/>
        <w:ind w:left="567"/>
      </w:pPr>
      <w:bookmarkStart w:id="339" w:name="_Toc522191572"/>
      <w:r>
        <w:rPr>
          <w:rFonts w:hint="eastAsia"/>
        </w:rPr>
        <w:t>规则</w:t>
      </w:r>
      <w:bookmarkEnd w:id="339"/>
    </w:p>
    <w:p w14:paraId="46CAEC3F" w14:textId="77777777" w:rsidR="007F64AF" w:rsidRDefault="007F64AF" w:rsidP="005605E3">
      <w:pPr>
        <w:pStyle w:val="3"/>
        <w:numPr>
          <w:ilvl w:val="2"/>
          <w:numId w:val="6"/>
        </w:numPr>
        <w:tabs>
          <w:tab w:val="clear" w:pos="425"/>
          <w:tab w:val="clear" w:pos="709"/>
          <w:tab w:val="left" w:pos="0"/>
        </w:tabs>
        <w:spacing w:line="360" w:lineRule="auto"/>
        <w:ind w:left="567"/>
      </w:pPr>
      <w:bookmarkStart w:id="340" w:name="_Toc522191573"/>
      <w:r>
        <w:rPr>
          <w:rFonts w:hint="eastAsia"/>
        </w:rPr>
        <w:t>提示语</w:t>
      </w:r>
      <w:bookmarkEnd w:id="340"/>
    </w:p>
    <w:p w14:paraId="1365E5A5" w14:textId="3526AA73" w:rsidR="00576E7D" w:rsidRPr="00361667" w:rsidRDefault="00576E7D" w:rsidP="005605E3">
      <w:pPr>
        <w:pStyle w:val="ae"/>
        <w:numPr>
          <w:ilvl w:val="0"/>
          <w:numId w:val="89"/>
        </w:numPr>
        <w:spacing w:line="360" w:lineRule="auto"/>
        <w:ind w:firstLineChars="0"/>
      </w:pPr>
      <w:r w:rsidRPr="00576E7D">
        <w:rPr>
          <w:rFonts w:hint="eastAsia"/>
        </w:rPr>
        <w:t>“新增</w:t>
      </w:r>
      <w:r w:rsidRPr="00576E7D">
        <w:rPr>
          <w:rFonts w:hint="eastAsia"/>
        </w:rPr>
        <w:t>/</w:t>
      </w:r>
      <w:r w:rsidRPr="00576E7D">
        <w:rPr>
          <w:rFonts w:hint="eastAsia"/>
        </w:rPr>
        <w:t>修改一级</w:t>
      </w:r>
      <w:r w:rsidRPr="00576E7D">
        <w:rPr>
          <w:rFonts w:hint="eastAsia"/>
        </w:rPr>
        <w:t>/</w:t>
      </w:r>
      <w:r w:rsidRPr="00576E7D">
        <w:rPr>
          <w:rFonts w:hint="eastAsia"/>
        </w:rPr>
        <w:t>二级</w:t>
      </w:r>
      <w:r w:rsidRPr="00576E7D">
        <w:t>分类</w:t>
      </w:r>
      <w:r w:rsidRPr="00576E7D">
        <w:rPr>
          <w:rFonts w:hint="eastAsia"/>
        </w:rPr>
        <w:t>”</w:t>
      </w:r>
      <w:r>
        <w:rPr>
          <w:rFonts w:hint="eastAsia"/>
        </w:rPr>
        <w:t>提示语</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127"/>
        <w:gridCol w:w="5720"/>
      </w:tblGrid>
      <w:tr w:rsidR="00576E7D" w14:paraId="79C22615" w14:textId="77777777" w:rsidTr="00F37B73">
        <w:trPr>
          <w:trHeight w:val="482"/>
        </w:trPr>
        <w:tc>
          <w:tcPr>
            <w:tcW w:w="675" w:type="dxa"/>
            <w:shd w:val="clear" w:color="auto" w:fill="B4C6E7"/>
          </w:tcPr>
          <w:p w14:paraId="4727B3FF" w14:textId="77777777" w:rsidR="00576E7D" w:rsidRDefault="00576E7D" w:rsidP="005605E3">
            <w:pPr>
              <w:spacing w:line="360" w:lineRule="auto"/>
              <w:jc w:val="center"/>
              <w:rPr>
                <w:b/>
              </w:rPr>
            </w:pPr>
            <w:r>
              <w:rPr>
                <w:rFonts w:hint="eastAsia"/>
                <w:b/>
              </w:rPr>
              <w:t>序号</w:t>
            </w:r>
          </w:p>
        </w:tc>
        <w:tc>
          <w:tcPr>
            <w:tcW w:w="2127" w:type="dxa"/>
            <w:shd w:val="clear" w:color="auto" w:fill="B4C6E7"/>
          </w:tcPr>
          <w:p w14:paraId="59311B4C" w14:textId="77777777" w:rsidR="00576E7D" w:rsidRDefault="00576E7D" w:rsidP="005605E3">
            <w:pPr>
              <w:spacing w:line="360" w:lineRule="auto"/>
              <w:jc w:val="center"/>
              <w:rPr>
                <w:b/>
              </w:rPr>
            </w:pPr>
            <w:r>
              <w:rPr>
                <w:rFonts w:hint="eastAsia"/>
                <w:b/>
              </w:rPr>
              <w:t>提示类型</w:t>
            </w:r>
          </w:p>
        </w:tc>
        <w:tc>
          <w:tcPr>
            <w:tcW w:w="5720" w:type="dxa"/>
            <w:shd w:val="clear" w:color="auto" w:fill="B4C6E7"/>
          </w:tcPr>
          <w:p w14:paraId="4BF10E65" w14:textId="77777777" w:rsidR="00576E7D" w:rsidRDefault="00576E7D" w:rsidP="005605E3">
            <w:pPr>
              <w:spacing w:line="360" w:lineRule="auto"/>
              <w:jc w:val="center"/>
              <w:rPr>
                <w:b/>
              </w:rPr>
            </w:pPr>
            <w:r>
              <w:rPr>
                <w:rFonts w:hint="eastAsia"/>
                <w:b/>
              </w:rPr>
              <w:t>提示语</w:t>
            </w:r>
          </w:p>
        </w:tc>
      </w:tr>
      <w:tr w:rsidR="00576E7D" w14:paraId="42461736" w14:textId="77777777" w:rsidTr="00F37B73">
        <w:tc>
          <w:tcPr>
            <w:tcW w:w="675" w:type="dxa"/>
          </w:tcPr>
          <w:p w14:paraId="283BFB53" w14:textId="77777777" w:rsidR="00576E7D" w:rsidRDefault="00576E7D" w:rsidP="005605E3">
            <w:pPr>
              <w:pStyle w:val="21"/>
              <w:numPr>
                <w:ilvl w:val="0"/>
                <w:numId w:val="90"/>
              </w:numPr>
              <w:spacing w:line="360" w:lineRule="auto"/>
              <w:ind w:firstLineChars="0"/>
            </w:pPr>
          </w:p>
        </w:tc>
        <w:tc>
          <w:tcPr>
            <w:tcW w:w="2127" w:type="dxa"/>
          </w:tcPr>
          <w:p w14:paraId="20257732" w14:textId="3BDCDFA3" w:rsidR="00576E7D" w:rsidRDefault="00576E7D" w:rsidP="005605E3">
            <w:pPr>
              <w:spacing w:line="360" w:lineRule="auto"/>
            </w:pPr>
            <w:r>
              <w:rPr>
                <w:rFonts w:hint="eastAsia"/>
              </w:rPr>
              <w:t>当“</w:t>
            </w:r>
            <w:r w:rsidR="00BB00FA">
              <w:rPr>
                <w:rFonts w:hint="eastAsia"/>
              </w:rPr>
              <w:t>分类</w:t>
            </w:r>
            <w:r>
              <w:rPr>
                <w:rFonts w:hint="eastAsia"/>
              </w:rPr>
              <w:t>名称”为空时，</w:t>
            </w:r>
          </w:p>
          <w:p w14:paraId="585A7D0C" w14:textId="3EC2E5A1" w:rsidR="00576E7D" w:rsidRDefault="00576E7D" w:rsidP="005605E3">
            <w:pPr>
              <w:spacing w:line="360" w:lineRule="auto"/>
            </w:pPr>
            <w:r>
              <w:rPr>
                <w:rFonts w:hint="eastAsia"/>
              </w:rPr>
              <w:t>点击【保存】按钮时，</w:t>
            </w:r>
            <w:r>
              <w:rPr>
                <w:rFonts w:hint="eastAsia"/>
              </w:rPr>
              <w:lastRenderedPageBreak/>
              <w:t>进行错误提示</w:t>
            </w:r>
          </w:p>
        </w:tc>
        <w:tc>
          <w:tcPr>
            <w:tcW w:w="5720" w:type="dxa"/>
          </w:tcPr>
          <w:p w14:paraId="227C24EE" w14:textId="77777777" w:rsidR="00576E7D" w:rsidRDefault="00576E7D" w:rsidP="005605E3">
            <w:pPr>
              <w:spacing w:line="360" w:lineRule="auto"/>
            </w:pPr>
            <w:r>
              <w:rPr>
                <w:rFonts w:hint="eastAsia"/>
              </w:rPr>
              <w:lastRenderedPageBreak/>
              <w:t>提醒样式同现有框架的样式，提示语：</w:t>
            </w:r>
          </w:p>
          <w:p w14:paraId="0FA183B3" w14:textId="79ACAFC2" w:rsidR="00576E7D" w:rsidRDefault="00576E7D" w:rsidP="005605E3">
            <w:pPr>
              <w:spacing w:line="360" w:lineRule="auto"/>
            </w:pPr>
            <w:r w:rsidRPr="002B4867">
              <w:rPr>
                <w:rFonts w:hint="eastAsia"/>
                <w:color w:val="00B050"/>
              </w:rPr>
              <w:t>请输入</w:t>
            </w:r>
            <w:r w:rsidR="00F730B4">
              <w:rPr>
                <w:rFonts w:hint="eastAsia"/>
                <w:color w:val="00B050"/>
              </w:rPr>
              <w:t>分类</w:t>
            </w:r>
            <w:r w:rsidRPr="002B4867">
              <w:rPr>
                <w:rFonts w:hint="eastAsia"/>
                <w:color w:val="00B050"/>
              </w:rPr>
              <w:t>名称</w:t>
            </w:r>
          </w:p>
        </w:tc>
      </w:tr>
      <w:tr w:rsidR="00BB00FA" w14:paraId="06165114" w14:textId="77777777" w:rsidTr="00F37B73">
        <w:tc>
          <w:tcPr>
            <w:tcW w:w="675" w:type="dxa"/>
          </w:tcPr>
          <w:p w14:paraId="52CC8017" w14:textId="77777777" w:rsidR="00BB00FA" w:rsidRDefault="00BB00FA" w:rsidP="005605E3">
            <w:pPr>
              <w:pStyle w:val="21"/>
              <w:numPr>
                <w:ilvl w:val="0"/>
                <w:numId w:val="90"/>
              </w:numPr>
              <w:spacing w:line="360" w:lineRule="auto"/>
              <w:ind w:firstLineChars="0"/>
            </w:pPr>
          </w:p>
        </w:tc>
        <w:tc>
          <w:tcPr>
            <w:tcW w:w="2127" w:type="dxa"/>
          </w:tcPr>
          <w:p w14:paraId="21312836" w14:textId="10F97B42" w:rsidR="00BB00FA" w:rsidRDefault="00BB00FA" w:rsidP="005605E3">
            <w:pPr>
              <w:spacing w:line="360" w:lineRule="auto"/>
            </w:pPr>
            <w:r>
              <w:rPr>
                <w:rFonts w:hint="eastAsia"/>
              </w:rPr>
              <w:t>当“分类名称”已存在时，</w:t>
            </w:r>
          </w:p>
          <w:p w14:paraId="0A5AD7E3" w14:textId="55F0360B" w:rsidR="00BB00FA" w:rsidRDefault="00BB00FA" w:rsidP="005605E3">
            <w:pPr>
              <w:spacing w:line="360" w:lineRule="auto"/>
            </w:pPr>
            <w:r>
              <w:rPr>
                <w:rFonts w:hint="eastAsia"/>
              </w:rPr>
              <w:t>点击【保存】按钮时，进行错误提示</w:t>
            </w:r>
          </w:p>
        </w:tc>
        <w:tc>
          <w:tcPr>
            <w:tcW w:w="5720" w:type="dxa"/>
          </w:tcPr>
          <w:p w14:paraId="66296768" w14:textId="77777777" w:rsidR="00F730B4" w:rsidRDefault="00F730B4" w:rsidP="005605E3">
            <w:pPr>
              <w:spacing w:line="360" w:lineRule="auto"/>
            </w:pPr>
            <w:r>
              <w:rPr>
                <w:rFonts w:hint="eastAsia"/>
              </w:rPr>
              <w:t>提醒样式同现有框架的样式，提示语：</w:t>
            </w:r>
          </w:p>
          <w:p w14:paraId="5A18D7A9" w14:textId="3BC41082" w:rsidR="00BB00FA" w:rsidRDefault="00B834C3" w:rsidP="005605E3">
            <w:pPr>
              <w:spacing w:line="360" w:lineRule="auto"/>
            </w:pPr>
            <w:r>
              <w:rPr>
                <w:rFonts w:hint="eastAsia"/>
                <w:color w:val="00B050"/>
              </w:rPr>
              <w:t>该</w:t>
            </w:r>
            <w:r w:rsidR="00F730B4">
              <w:rPr>
                <w:rFonts w:hint="eastAsia"/>
                <w:color w:val="00B050"/>
              </w:rPr>
              <w:t>分类</w:t>
            </w:r>
            <w:r w:rsidR="00F730B4" w:rsidRPr="002B4867">
              <w:rPr>
                <w:rFonts w:hint="eastAsia"/>
                <w:color w:val="00B050"/>
              </w:rPr>
              <w:t>名称</w:t>
            </w:r>
            <w:r w:rsidR="00F730B4">
              <w:rPr>
                <w:rFonts w:hint="eastAsia"/>
                <w:color w:val="00B050"/>
              </w:rPr>
              <w:t>已存在</w:t>
            </w:r>
            <w:r>
              <w:rPr>
                <w:rFonts w:hint="eastAsia"/>
                <w:color w:val="00B050"/>
              </w:rPr>
              <w:t>，</w:t>
            </w:r>
            <w:r>
              <w:rPr>
                <w:color w:val="00B050"/>
              </w:rPr>
              <w:t>请修改</w:t>
            </w:r>
          </w:p>
        </w:tc>
      </w:tr>
      <w:tr w:rsidR="00BB00FA" w14:paraId="67201494" w14:textId="77777777" w:rsidTr="00F37B73">
        <w:tc>
          <w:tcPr>
            <w:tcW w:w="675" w:type="dxa"/>
          </w:tcPr>
          <w:p w14:paraId="68375D01" w14:textId="77777777" w:rsidR="00BB00FA" w:rsidRDefault="00BB00FA" w:rsidP="005605E3">
            <w:pPr>
              <w:pStyle w:val="21"/>
              <w:numPr>
                <w:ilvl w:val="0"/>
                <w:numId w:val="90"/>
              </w:numPr>
              <w:spacing w:line="360" w:lineRule="auto"/>
              <w:ind w:firstLineChars="0"/>
            </w:pPr>
          </w:p>
        </w:tc>
        <w:tc>
          <w:tcPr>
            <w:tcW w:w="2127" w:type="dxa"/>
          </w:tcPr>
          <w:p w14:paraId="7D5A472C" w14:textId="2FFACDB7" w:rsidR="00BB00FA" w:rsidRDefault="00BB00FA" w:rsidP="005605E3">
            <w:pPr>
              <w:spacing w:line="360" w:lineRule="auto"/>
            </w:pPr>
            <w:r>
              <w:rPr>
                <w:rFonts w:hint="eastAsia"/>
              </w:rPr>
              <w:t>当“分类代码”为空时，</w:t>
            </w:r>
          </w:p>
          <w:p w14:paraId="2EF7CD66" w14:textId="7B5614B1" w:rsidR="00BB00FA" w:rsidRDefault="00BB00FA" w:rsidP="005605E3">
            <w:pPr>
              <w:spacing w:line="360" w:lineRule="auto"/>
            </w:pPr>
            <w:r>
              <w:rPr>
                <w:rFonts w:hint="eastAsia"/>
              </w:rPr>
              <w:t>点击【保存】按钮时，进行错误提示</w:t>
            </w:r>
          </w:p>
        </w:tc>
        <w:tc>
          <w:tcPr>
            <w:tcW w:w="5720" w:type="dxa"/>
          </w:tcPr>
          <w:p w14:paraId="502BF8A7" w14:textId="77777777" w:rsidR="00F730B4" w:rsidRDefault="00F730B4" w:rsidP="005605E3">
            <w:pPr>
              <w:spacing w:line="360" w:lineRule="auto"/>
            </w:pPr>
            <w:r>
              <w:rPr>
                <w:rFonts w:hint="eastAsia"/>
              </w:rPr>
              <w:t>提醒样式同现有框架的样式，提示语：</w:t>
            </w:r>
          </w:p>
          <w:p w14:paraId="738F9A51" w14:textId="335F3689" w:rsidR="00BB00FA" w:rsidRDefault="00F730B4" w:rsidP="005605E3">
            <w:pPr>
              <w:spacing w:line="360" w:lineRule="auto"/>
            </w:pPr>
            <w:r w:rsidRPr="002B4867">
              <w:rPr>
                <w:rFonts w:hint="eastAsia"/>
                <w:color w:val="00B050"/>
              </w:rPr>
              <w:t>请输入</w:t>
            </w:r>
            <w:r>
              <w:rPr>
                <w:rFonts w:hint="eastAsia"/>
                <w:color w:val="00B050"/>
              </w:rPr>
              <w:t>分类代码</w:t>
            </w:r>
          </w:p>
        </w:tc>
      </w:tr>
      <w:tr w:rsidR="00BB00FA" w14:paraId="53969442" w14:textId="77777777" w:rsidTr="00F37B73">
        <w:tc>
          <w:tcPr>
            <w:tcW w:w="675" w:type="dxa"/>
          </w:tcPr>
          <w:p w14:paraId="1D93FFE3" w14:textId="77777777" w:rsidR="00BB00FA" w:rsidRDefault="00BB00FA" w:rsidP="005605E3">
            <w:pPr>
              <w:pStyle w:val="21"/>
              <w:numPr>
                <w:ilvl w:val="0"/>
                <w:numId w:val="90"/>
              </w:numPr>
              <w:spacing w:line="360" w:lineRule="auto"/>
              <w:ind w:firstLineChars="0"/>
            </w:pPr>
          </w:p>
        </w:tc>
        <w:tc>
          <w:tcPr>
            <w:tcW w:w="2127" w:type="dxa"/>
          </w:tcPr>
          <w:p w14:paraId="085C5192" w14:textId="4D39D590" w:rsidR="00BB00FA" w:rsidRDefault="00BB00FA" w:rsidP="005605E3">
            <w:pPr>
              <w:spacing w:line="360" w:lineRule="auto"/>
            </w:pPr>
            <w:r>
              <w:rPr>
                <w:rFonts w:hint="eastAsia"/>
              </w:rPr>
              <w:t>当“分类代码”已存在时，</w:t>
            </w:r>
          </w:p>
          <w:p w14:paraId="51CC667B" w14:textId="3064BC31" w:rsidR="00BB00FA" w:rsidRDefault="00BB00FA" w:rsidP="005605E3">
            <w:pPr>
              <w:spacing w:line="360" w:lineRule="auto"/>
            </w:pPr>
            <w:r>
              <w:rPr>
                <w:rFonts w:hint="eastAsia"/>
              </w:rPr>
              <w:t>点击【保存】按钮时，进行错误提示</w:t>
            </w:r>
          </w:p>
        </w:tc>
        <w:tc>
          <w:tcPr>
            <w:tcW w:w="5720" w:type="dxa"/>
          </w:tcPr>
          <w:p w14:paraId="0A2D48F8" w14:textId="77777777" w:rsidR="00F730B4" w:rsidRDefault="00F730B4" w:rsidP="005605E3">
            <w:pPr>
              <w:spacing w:line="360" w:lineRule="auto"/>
            </w:pPr>
            <w:r>
              <w:rPr>
                <w:rFonts w:hint="eastAsia"/>
              </w:rPr>
              <w:t>提醒样式同现有框架的样式，提示语：</w:t>
            </w:r>
          </w:p>
          <w:p w14:paraId="29844D4F" w14:textId="5D1D7394" w:rsidR="00BB00FA" w:rsidRPr="00BB00FA" w:rsidRDefault="00B834C3" w:rsidP="005605E3">
            <w:pPr>
              <w:spacing w:line="360" w:lineRule="auto"/>
            </w:pPr>
            <w:r>
              <w:rPr>
                <w:rFonts w:hint="eastAsia"/>
                <w:color w:val="00B050"/>
              </w:rPr>
              <w:t>该分类代码已存在，</w:t>
            </w:r>
            <w:r>
              <w:rPr>
                <w:color w:val="00B050"/>
              </w:rPr>
              <w:t>请修改</w:t>
            </w:r>
          </w:p>
        </w:tc>
      </w:tr>
    </w:tbl>
    <w:p w14:paraId="7A5E3F7E" w14:textId="77777777" w:rsidR="00576E7D" w:rsidRPr="00576E7D" w:rsidRDefault="00576E7D" w:rsidP="005605E3">
      <w:pPr>
        <w:spacing w:line="360" w:lineRule="auto"/>
      </w:pPr>
    </w:p>
    <w:p w14:paraId="36B8E64E" w14:textId="77777777" w:rsidR="007F64AF" w:rsidRDefault="007F64AF" w:rsidP="005605E3">
      <w:pPr>
        <w:pStyle w:val="3"/>
        <w:numPr>
          <w:ilvl w:val="2"/>
          <w:numId w:val="6"/>
        </w:numPr>
        <w:tabs>
          <w:tab w:val="clear" w:pos="425"/>
          <w:tab w:val="clear" w:pos="709"/>
          <w:tab w:val="left" w:pos="0"/>
        </w:tabs>
        <w:spacing w:line="360" w:lineRule="auto"/>
        <w:ind w:left="567"/>
      </w:pPr>
      <w:bookmarkStart w:id="341" w:name="_Toc522191574"/>
      <w:r>
        <w:rPr>
          <w:rFonts w:hint="eastAsia"/>
        </w:rPr>
        <w:t>流程图</w:t>
      </w:r>
      <w:bookmarkEnd w:id="341"/>
    </w:p>
    <w:p w14:paraId="5CE0441F" w14:textId="765577A1" w:rsidR="007F64AF" w:rsidRDefault="007F64AF" w:rsidP="005605E3">
      <w:pPr>
        <w:pStyle w:val="3"/>
        <w:numPr>
          <w:ilvl w:val="2"/>
          <w:numId w:val="6"/>
        </w:numPr>
        <w:tabs>
          <w:tab w:val="clear" w:pos="425"/>
          <w:tab w:val="clear" w:pos="709"/>
          <w:tab w:val="left" w:pos="0"/>
        </w:tabs>
        <w:spacing w:line="360" w:lineRule="auto"/>
        <w:ind w:left="567"/>
      </w:pPr>
      <w:bookmarkStart w:id="342" w:name="_Toc522191575"/>
      <w:r>
        <w:rPr>
          <w:rFonts w:hint="eastAsia"/>
        </w:rPr>
        <w:t>界面原型</w:t>
      </w:r>
      <w:bookmarkEnd w:id="342"/>
    </w:p>
    <w:p w14:paraId="70C005A7" w14:textId="71C6A12C" w:rsidR="00567400" w:rsidRDefault="00F13A9F" w:rsidP="005605E3">
      <w:pPr>
        <w:pStyle w:val="ae"/>
        <w:numPr>
          <w:ilvl w:val="0"/>
          <w:numId w:val="86"/>
        </w:numPr>
        <w:spacing w:line="360" w:lineRule="auto"/>
        <w:ind w:left="0" w:firstLineChars="0" w:firstLine="0"/>
      </w:pPr>
      <w:r>
        <w:rPr>
          <w:rFonts w:hint="eastAsia"/>
        </w:rPr>
        <w:t>点击</w:t>
      </w:r>
      <w:r w:rsidR="004C23FA">
        <w:rPr>
          <w:rFonts w:hint="eastAsia"/>
        </w:rPr>
        <w:t>“题库</w:t>
      </w:r>
      <w:r w:rsidR="004C23FA">
        <w:t>管理</w:t>
      </w:r>
      <w:r w:rsidR="004C23FA">
        <w:t>——&gt;</w:t>
      </w:r>
      <w:r w:rsidR="004C23FA">
        <w:rPr>
          <w:rFonts w:hint="eastAsia"/>
        </w:rPr>
        <w:t>考试分类”</w:t>
      </w:r>
      <w:r w:rsidR="004C23FA">
        <w:t>菜单</w:t>
      </w:r>
      <w:r w:rsidR="004C23FA">
        <w:rPr>
          <w:rFonts w:hint="eastAsia"/>
        </w:rPr>
        <w:t>，</w:t>
      </w:r>
      <w:r w:rsidR="004C23FA">
        <w:t>页面如下所示：</w:t>
      </w:r>
    </w:p>
    <w:p w14:paraId="663937FC" w14:textId="7208FFDF" w:rsidR="00F13A9F" w:rsidRDefault="00D0305B" w:rsidP="005605E3">
      <w:pPr>
        <w:pStyle w:val="ae"/>
        <w:spacing w:line="360" w:lineRule="auto"/>
        <w:ind w:firstLineChars="0" w:firstLine="0"/>
      </w:pPr>
      <w:r>
        <w:rPr>
          <w:noProof/>
        </w:rPr>
        <w:drawing>
          <wp:inline distT="0" distB="0" distL="0" distR="0" wp14:anchorId="5E4D1136" wp14:editId="4920CAA5">
            <wp:extent cx="6240438" cy="286702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244760" cy="2869011"/>
                    </a:xfrm>
                    <a:prstGeom prst="rect">
                      <a:avLst/>
                    </a:prstGeom>
                  </pic:spPr>
                </pic:pic>
              </a:graphicData>
            </a:graphic>
          </wp:inline>
        </w:drawing>
      </w:r>
    </w:p>
    <w:p w14:paraId="5D0D0165" w14:textId="40B8BB62" w:rsidR="00447DB5" w:rsidRDefault="00447DB5" w:rsidP="005605E3">
      <w:pPr>
        <w:pStyle w:val="ae"/>
        <w:spacing w:line="360" w:lineRule="auto"/>
        <w:ind w:firstLineChars="0" w:firstLine="0"/>
        <w:rPr>
          <w:color w:val="FF0000"/>
        </w:rPr>
      </w:pPr>
      <w:r w:rsidRPr="005D1428">
        <w:rPr>
          <w:rFonts w:hint="eastAsia"/>
          <w:color w:val="FF0000"/>
        </w:rPr>
        <w:lastRenderedPageBreak/>
        <w:t>注：</w:t>
      </w:r>
      <w:r w:rsidRPr="005D1428">
        <w:rPr>
          <w:color w:val="FF0000"/>
        </w:rPr>
        <w:t>（</w:t>
      </w:r>
      <w:r w:rsidRPr="005D1428">
        <w:rPr>
          <w:rFonts w:hint="eastAsia"/>
          <w:color w:val="FF0000"/>
        </w:rPr>
        <w:t>1</w:t>
      </w:r>
      <w:r w:rsidRPr="005D1428">
        <w:rPr>
          <w:color w:val="FF0000"/>
        </w:rPr>
        <w:t>）</w:t>
      </w:r>
      <w:r w:rsidR="0089592A">
        <w:rPr>
          <w:rFonts w:hint="eastAsia"/>
          <w:color w:val="FF0000"/>
        </w:rPr>
        <w:t>进入“考试</w:t>
      </w:r>
      <w:r w:rsidR="0089592A">
        <w:rPr>
          <w:color w:val="FF0000"/>
        </w:rPr>
        <w:t>分类</w:t>
      </w:r>
      <w:r w:rsidR="0089592A">
        <w:rPr>
          <w:rFonts w:hint="eastAsia"/>
          <w:color w:val="FF0000"/>
        </w:rPr>
        <w:t>”页面</w:t>
      </w:r>
      <w:r w:rsidR="0089592A">
        <w:rPr>
          <w:color w:val="FF0000"/>
        </w:rPr>
        <w:t>，默认高亮的是</w:t>
      </w:r>
      <w:r w:rsidR="0089592A">
        <w:rPr>
          <w:noProof/>
        </w:rPr>
        <w:drawing>
          <wp:inline distT="0" distB="0" distL="0" distR="0" wp14:anchorId="5862D472" wp14:editId="627CEE4E">
            <wp:extent cx="1380952" cy="438095"/>
            <wp:effectExtent l="0" t="0" r="0" b="63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380952" cy="438095"/>
                    </a:xfrm>
                    <a:prstGeom prst="rect">
                      <a:avLst/>
                    </a:prstGeom>
                  </pic:spPr>
                </pic:pic>
              </a:graphicData>
            </a:graphic>
          </wp:inline>
        </w:drawing>
      </w:r>
      <w:r w:rsidR="0089592A">
        <w:rPr>
          <w:rFonts w:hint="eastAsia"/>
          <w:color w:val="FF0000"/>
        </w:rPr>
        <w:t>该</w:t>
      </w:r>
      <w:r w:rsidR="0089592A">
        <w:rPr>
          <w:color w:val="FF0000"/>
        </w:rPr>
        <w:t>tab</w:t>
      </w:r>
      <w:r w:rsidR="0089592A">
        <w:rPr>
          <w:color w:val="FF0000"/>
        </w:rPr>
        <w:t>，查询展示出所有的</w:t>
      </w:r>
      <w:r w:rsidR="0089592A">
        <w:rPr>
          <w:rFonts w:hint="eastAsia"/>
          <w:color w:val="FF0000"/>
        </w:rPr>
        <w:t>一级分类</w:t>
      </w:r>
      <w:r w:rsidR="0089592A">
        <w:rPr>
          <w:color w:val="FF0000"/>
        </w:rPr>
        <w:t>的</w:t>
      </w:r>
      <w:r w:rsidR="0089592A">
        <w:rPr>
          <w:rFonts w:hint="eastAsia"/>
          <w:color w:val="FF0000"/>
        </w:rPr>
        <w:t>数据</w:t>
      </w:r>
      <w:r w:rsidR="0089592A">
        <w:rPr>
          <w:color w:val="FF0000"/>
        </w:rPr>
        <w:t>；</w:t>
      </w:r>
    </w:p>
    <w:p w14:paraId="5383340A" w14:textId="51A7B8DB" w:rsidR="00F8687A" w:rsidRPr="0089592A" w:rsidRDefault="00F8687A" w:rsidP="005605E3">
      <w:pPr>
        <w:pStyle w:val="ae"/>
        <w:spacing w:line="360" w:lineRule="auto"/>
        <w:ind w:firstLineChars="0" w:firstLine="0"/>
        <w:rPr>
          <w:color w:val="FF0000"/>
        </w:rPr>
      </w:pPr>
      <w:r>
        <w:rPr>
          <w:rFonts w:hint="eastAsia"/>
          <w:color w:val="FF0000"/>
        </w:rPr>
        <w:t xml:space="preserve">    </w:t>
      </w:r>
      <w:r>
        <w:rPr>
          <w:rFonts w:hint="eastAsia"/>
          <w:color w:val="FF0000"/>
        </w:rPr>
        <w:t>（</w:t>
      </w:r>
      <w:r>
        <w:rPr>
          <w:rFonts w:hint="eastAsia"/>
          <w:color w:val="FF0000"/>
        </w:rPr>
        <w:t>2</w:t>
      </w:r>
      <w:r>
        <w:rPr>
          <w:rFonts w:hint="eastAsia"/>
          <w:color w:val="FF0000"/>
        </w:rPr>
        <w:t>）数据</w:t>
      </w:r>
      <w:r>
        <w:rPr>
          <w:color w:val="FF0000"/>
        </w:rPr>
        <w:t>展示以新增的</w:t>
      </w:r>
      <w:r>
        <w:rPr>
          <w:rFonts w:hint="eastAsia"/>
          <w:color w:val="FF0000"/>
        </w:rPr>
        <w:t>系统</w:t>
      </w:r>
      <w:r>
        <w:rPr>
          <w:color w:val="FF0000"/>
        </w:rPr>
        <w:t>时间进行正序排序（</w:t>
      </w:r>
      <w:r>
        <w:rPr>
          <w:rFonts w:hint="eastAsia"/>
          <w:color w:val="FF0000"/>
        </w:rPr>
        <w:t>即</w:t>
      </w:r>
      <w:r>
        <w:rPr>
          <w:color w:val="FF0000"/>
        </w:rPr>
        <w:t>最新</w:t>
      </w:r>
      <w:r>
        <w:rPr>
          <w:rFonts w:hint="eastAsia"/>
          <w:color w:val="FF0000"/>
        </w:rPr>
        <w:t>添加</w:t>
      </w:r>
      <w:r>
        <w:rPr>
          <w:color w:val="FF0000"/>
        </w:rPr>
        <w:t>的数据在</w:t>
      </w:r>
      <w:r>
        <w:rPr>
          <w:rFonts w:hint="eastAsia"/>
          <w:color w:val="FF0000"/>
        </w:rPr>
        <w:t>对应</w:t>
      </w:r>
      <w:r>
        <w:rPr>
          <w:color w:val="FF0000"/>
        </w:rPr>
        <w:t>的</w:t>
      </w:r>
      <w:r>
        <w:rPr>
          <w:rFonts w:hint="eastAsia"/>
          <w:color w:val="FF0000"/>
        </w:rPr>
        <w:t>一级</w:t>
      </w:r>
      <w:r>
        <w:rPr>
          <w:color w:val="FF0000"/>
        </w:rPr>
        <w:t>分类</w:t>
      </w:r>
      <w:r>
        <w:rPr>
          <w:rFonts w:hint="eastAsia"/>
          <w:color w:val="FF0000"/>
        </w:rPr>
        <w:t>/</w:t>
      </w:r>
      <w:r>
        <w:rPr>
          <w:rFonts w:hint="eastAsia"/>
          <w:color w:val="FF0000"/>
        </w:rPr>
        <w:t>二级</w:t>
      </w:r>
      <w:r>
        <w:rPr>
          <w:color w:val="FF0000"/>
        </w:rPr>
        <w:t>分类最下方展示）</w:t>
      </w:r>
      <w:r>
        <w:rPr>
          <w:rFonts w:hint="eastAsia"/>
          <w:color w:val="FF0000"/>
        </w:rPr>
        <w:t>；</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6833"/>
      </w:tblGrid>
      <w:tr w:rsidR="006D0AF0" w14:paraId="61019E63" w14:textId="77777777" w:rsidTr="005A46FB">
        <w:tc>
          <w:tcPr>
            <w:tcW w:w="1526" w:type="dxa"/>
          </w:tcPr>
          <w:p w14:paraId="53F84BC1" w14:textId="77777777" w:rsidR="006D0AF0" w:rsidRDefault="006D0AF0" w:rsidP="005605E3">
            <w:pPr>
              <w:spacing w:line="360" w:lineRule="auto"/>
            </w:pPr>
            <w:r>
              <w:rPr>
                <w:rFonts w:hint="eastAsia"/>
              </w:rPr>
              <w:t>按钮</w:t>
            </w:r>
            <w:r>
              <w:rPr>
                <w:rFonts w:hint="eastAsia"/>
              </w:rPr>
              <w:t>/</w:t>
            </w:r>
            <w:r>
              <w:rPr>
                <w:rFonts w:hint="eastAsia"/>
              </w:rPr>
              <w:t>入口</w:t>
            </w:r>
          </w:p>
        </w:tc>
        <w:tc>
          <w:tcPr>
            <w:tcW w:w="6833" w:type="dxa"/>
          </w:tcPr>
          <w:p w14:paraId="777F12D0" w14:textId="77777777" w:rsidR="006D0AF0" w:rsidRDefault="006D0AF0" w:rsidP="005605E3">
            <w:pPr>
              <w:spacing w:line="360" w:lineRule="auto"/>
            </w:pPr>
            <w:r>
              <w:rPr>
                <w:rFonts w:hint="eastAsia"/>
              </w:rPr>
              <w:t>事件</w:t>
            </w:r>
          </w:p>
        </w:tc>
      </w:tr>
      <w:tr w:rsidR="006D0AF0" w14:paraId="4595F912" w14:textId="77777777" w:rsidTr="005A46FB">
        <w:tc>
          <w:tcPr>
            <w:tcW w:w="1526" w:type="dxa"/>
          </w:tcPr>
          <w:p w14:paraId="16261A4D" w14:textId="77777777" w:rsidR="006D0AF0" w:rsidRDefault="006D0AF0" w:rsidP="005605E3">
            <w:pPr>
              <w:spacing w:line="360" w:lineRule="auto"/>
            </w:pPr>
            <w:r>
              <w:rPr>
                <w:noProof/>
              </w:rPr>
              <w:drawing>
                <wp:inline distT="0" distB="0" distL="0" distR="0" wp14:anchorId="422E37D2" wp14:editId="02203CCC">
                  <wp:extent cx="142857" cy="209524"/>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2857" cy="209524"/>
                          </a:xfrm>
                          <a:prstGeom prst="rect">
                            <a:avLst/>
                          </a:prstGeom>
                        </pic:spPr>
                      </pic:pic>
                    </a:graphicData>
                  </a:graphic>
                </wp:inline>
              </w:drawing>
            </w:r>
            <w:r>
              <w:rPr>
                <w:rFonts w:hint="eastAsia"/>
              </w:rPr>
              <w:t>（收起</w:t>
            </w:r>
            <w:r>
              <w:t>icon</w:t>
            </w:r>
            <w:r>
              <w:rPr>
                <w:rFonts w:hint="eastAsia"/>
              </w:rPr>
              <w:t>）</w:t>
            </w:r>
          </w:p>
          <w:p w14:paraId="4ECBC9BF" w14:textId="77777777" w:rsidR="006D0AF0" w:rsidRDefault="006D0AF0" w:rsidP="005605E3">
            <w:pPr>
              <w:spacing w:line="360" w:lineRule="auto"/>
            </w:pPr>
            <w:r>
              <w:rPr>
                <w:rFonts w:hint="eastAsia"/>
              </w:rPr>
              <w:t>或</w:t>
            </w:r>
          </w:p>
          <w:p w14:paraId="7B07930D" w14:textId="77777777" w:rsidR="006D0AF0" w:rsidRDefault="006D0AF0" w:rsidP="005605E3">
            <w:pPr>
              <w:spacing w:line="360" w:lineRule="auto"/>
            </w:pPr>
            <w:r>
              <w:rPr>
                <w:noProof/>
              </w:rPr>
              <w:drawing>
                <wp:inline distT="0" distB="0" distL="0" distR="0" wp14:anchorId="29C918DB" wp14:editId="22CB4CA0">
                  <wp:extent cx="142857" cy="209524"/>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42857" cy="209524"/>
                          </a:xfrm>
                          <a:prstGeom prst="rect">
                            <a:avLst/>
                          </a:prstGeom>
                        </pic:spPr>
                      </pic:pic>
                    </a:graphicData>
                  </a:graphic>
                </wp:inline>
              </w:drawing>
            </w:r>
            <w:r>
              <w:rPr>
                <w:rFonts w:hint="eastAsia"/>
              </w:rPr>
              <w:t>（展开</w:t>
            </w:r>
            <w:r>
              <w:t>icon</w:t>
            </w:r>
            <w:r>
              <w:rPr>
                <w:rFonts w:hint="eastAsia"/>
              </w:rPr>
              <w:t>）</w:t>
            </w:r>
          </w:p>
        </w:tc>
        <w:tc>
          <w:tcPr>
            <w:tcW w:w="6833" w:type="dxa"/>
          </w:tcPr>
          <w:p w14:paraId="6CA164CA" w14:textId="77777777" w:rsidR="006D0AF0" w:rsidRDefault="006D0AF0" w:rsidP="005605E3">
            <w:pPr>
              <w:spacing w:line="360" w:lineRule="auto"/>
            </w:pPr>
            <w:r>
              <w:rPr>
                <w:rFonts w:hint="eastAsia"/>
              </w:rPr>
              <w:t>icon</w:t>
            </w:r>
            <w:r>
              <w:rPr>
                <w:rFonts w:hint="eastAsia"/>
              </w:rPr>
              <w:t>均以</w:t>
            </w:r>
            <w:r>
              <w:rPr>
                <w:rFonts w:hint="eastAsia"/>
              </w:rPr>
              <w:t>UI</w:t>
            </w:r>
            <w:r>
              <w:rPr>
                <w:rFonts w:hint="eastAsia"/>
              </w:rPr>
              <w:t>设计为准</w:t>
            </w:r>
            <w:r>
              <w:t>；</w:t>
            </w:r>
          </w:p>
          <w:p w14:paraId="4978DD6D" w14:textId="324C9FBA" w:rsidR="00CE405F" w:rsidRDefault="00D96C8C" w:rsidP="005605E3">
            <w:pPr>
              <w:spacing w:line="360" w:lineRule="auto"/>
            </w:pPr>
            <w:r>
              <w:rPr>
                <w:rFonts w:hint="eastAsia"/>
              </w:rPr>
              <w:t>该</w:t>
            </w:r>
            <w:r>
              <w:rPr>
                <w:noProof/>
              </w:rPr>
              <w:drawing>
                <wp:inline distT="0" distB="0" distL="0" distR="0" wp14:anchorId="5F481731" wp14:editId="6BAE8D89">
                  <wp:extent cx="142857" cy="209524"/>
                  <wp:effectExtent l="0" t="0" r="0"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2857" cy="209524"/>
                          </a:xfrm>
                          <a:prstGeom prst="rect">
                            <a:avLst/>
                          </a:prstGeom>
                        </pic:spPr>
                      </pic:pic>
                    </a:graphicData>
                  </a:graphic>
                </wp:inline>
              </w:drawing>
            </w:r>
            <w:r>
              <w:rPr>
                <w:rFonts w:hint="eastAsia"/>
              </w:rPr>
              <w:t>icon</w:t>
            </w:r>
            <w:r w:rsidR="00CE405F">
              <w:rPr>
                <w:rFonts w:hint="eastAsia"/>
              </w:rPr>
              <w:t>是否为</w:t>
            </w:r>
            <w:r w:rsidR="00CE405F">
              <w:t>高亮可点击的逻辑如下</w:t>
            </w:r>
            <w:r w:rsidR="00CE405F">
              <w:rPr>
                <w:rFonts w:hint="eastAsia"/>
              </w:rPr>
              <w:t>所述</w:t>
            </w:r>
            <w:r w:rsidR="00CE405F">
              <w:t>：</w:t>
            </w:r>
          </w:p>
          <w:p w14:paraId="4098755E" w14:textId="54C0E401" w:rsidR="00CE405F" w:rsidRDefault="00CE405F" w:rsidP="005605E3">
            <w:pPr>
              <w:spacing w:line="360" w:lineRule="auto"/>
            </w:pPr>
            <w:r>
              <w:rPr>
                <w:rFonts w:hint="eastAsia"/>
              </w:rPr>
              <w:t>1.</w:t>
            </w:r>
            <w:r w:rsidR="00A52F8D">
              <w:rPr>
                <w:rFonts w:hint="eastAsia"/>
              </w:rPr>
              <w:t>当“一级分类”下方挂有</w:t>
            </w:r>
            <w:r w:rsidR="00A52F8D">
              <w:t>二级分类时，</w:t>
            </w:r>
            <w:r w:rsidR="00A52F8D">
              <w:t>icon</w:t>
            </w:r>
            <w:r w:rsidR="00A52F8D">
              <w:rPr>
                <w:rFonts w:hint="eastAsia"/>
              </w:rPr>
              <w:t>为</w:t>
            </w:r>
            <w:r w:rsidR="00A52F8D">
              <w:t>高亮，可点击，；</w:t>
            </w:r>
          </w:p>
          <w:p w14:paraId="6A42D92A" w14:textId="132E02A6" w:rsidR="00A52F8D" w:rsidRDefault="00A52F8D" w:rsidP="005605E3">
            <w:pPr>
              <w:spacing w:line="360" w:lineRule="auto"/>
            </w:pPr>
            <w:r>
              <w:t>2.</w:t>
            </w:r>
            <w:r>
              <w:rPr>
                <w:rFonts w:hint="eastAsia"/>
              </w:rPr>
              <w:t>当“一级分类”下方未</w:t>
            </w:r>
            <w:r>
              <w:t>挂数据时，</w:t>
            </w:r>
            <w:r>
              <w:t>icon</w:t>
            </w:r>
            <w:r>
              <w:t>为灰色，不可点击</w:t>
            </w:r>
            <w:r>
              <w:rPr>
                <w:rFonts w:hint="eastAsia"/>
              </w:rPr>
              <w:t>；</w:t>
            </w:r>
          </w:p>
          <w:p w14:paraId="716C0813" w14:textId="77777777" w:rsidR="00F32F89" w:rsidRPr="00A52F8D" w:rsidRDefault="00F32F89" w:rsidP="005605E3">
            <w:pPr>
              <w:spacing w:line="360" w:lineRule="auto"/>
            </w:pPr>
          </w:p>
          <w:p w14:paraId="33DB65F9" w14:textId="06366FCF" w:rsidR="00CE405F" w:rsidRPr="00CE405F" w:rsidRDefault="00F32F89" w:rsidP="005605E3">
            <w:pPr>
              <w:spacing w:line="360" w:lineRule="auto"/>
            </w:pPr>
            <w:r>
              <w:rPr>
                <w:rFonts w:hint="eastAsia"/>
              </w:rPr>
              <w:t>当</w:t>
            </w:r>
            <w:r>
              <w:t>icon</w:t>
            </w:r>
            <w:r>
              <w:t>为高亮可点击时：</w:t>
            </w:r>
          </w:p>
          <w:p w14:paraId="6E9D1B2D" w14:textId="61C7E3C0" w:rsidR="006D0AF0" w:rsidRDefault="006D0AF0" w:rsidP="005605E3">
            <w:pPr>
              <w:spacing w:line="360" w:lineRule="auto"/>
            </w:pPr>
            <w:r w:rsidRPr="002567AC">
              <w:rPr>
                <w:rFonts w:hint="eastAsia"/>
              </w:rPr>
              <w:t>点击</w:t>
            </w:r>
            <w:r w:rsidRPr="002567AC">
              <w:t>后</w:t>
            </w:r>
            <w:r w:rsidR="00F32F89">
              <w:rPr>
                <w:rFonts w:hint="eastAsia"/>
              </w:rPr>
              <w:t>则</w:t>
            </w:r>
            <w:r w:rsidR="00F32F89">
              <w:t>展开</w:t>
            </w:r>
            <w:r w:rsidR="00F32F89">
              <w:rPr>
                <w:rFonts w:hint="eastAsia"/>
              </w:rPr>
              <w:t>查询</w:t>
            </w:r>
            <w:r w:rsidR="00F32F89">
              <w:t>展示该</w:t>
            </w:r>
            <w:r w:rsidR="00F32F89">
              <w:rPr>
                <w:rFonts w:hint="eastAsia"/>
              </w:rPr>
              <w:t>一级分类</w:t>
            </w:r>
            <w:r w:rsidR="00F32F89">
              <w:t>的二级数据</w:t>
            </w:r>
            <w:r>
              <w:t>，</w:t>
            </w:r>
            <w:r>
              <w:rPr>
                <w:rFonts w:hint="eastAsia"/>
              </w:rPr>
              <w:t>此时被点击</w:t>
            </w:r>
            <w:r>
              <w:t>的</w:t>
            </w:r>
            <w:r w:rsidRPr="002567AC">
              <w:rPr>
                <w:noProof/>
              </w:rPr>
              <w:drawing>
                <wp:inline distT="0" distB="0" distL="0" distR="0" wp14:anchorId="72B19B62" wp14:editId="22A2ED0C">
                  <wp:extent cx="142857" cy="209524"/>
                  <wp:effectExtent l="0" t="0" r="0" b="63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2857" cy="209524"/>
                          </a:xfrm>
                          <a:prstGeom prst="rect">
                            <a:avLst/>
                          </a:prstGeom>
                        </pic:spPr>
                      </pic:pic>
                    </a:graphicData>
                  </a:graphic>
                </wp:inline>
              </w:drawing>
            </w:r>
            <w:r>
              <w:rPr>
                <w:rFonts w:hint="eastAsia"/>
              </w:rPr>
              <w:t>变为</w:t>
            </w:r>
            <w:r>
              <w:rPr>
                <w:noProof/>
              </w:rPr>
              <w:drawing>
                <wp:inline distT="0" distB="0" distL="0" distR="0" wp14:anchorId="5F6CB54E" wp14:editId="68746A45">
                  <wp:extent cx="142857" cy="209524"/>
                  <wp:effectExtent l="0" t="0" r="0" b="63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42857" cy="209524"/>
                          </a:xfrm>
                          <a:prstGeom prst="rect">
                            <a:avLst/>
                          </a:prstGeom>
                        </pic:spPr>
                      </pic:pic>
                    </a:graphicData>
                  </a:graphic>
                </wp:inline>
              </w:drawing>
            </w:r>
            <w:r>
              <w:rPr>
                <w:rFonts w:hint="eastAsia"/>
              </w:rPr>
              <w:t>；</w:t>
            </w:r>
          </w:p>
          <w:p w14:paraId="1C287281" w14:textId="5AC94C1B" w:rsidR="006D0AF0" w:rsidRDefault="006D0AF0" w:rsidP="005605E3">
            <w:pPr>
              <w:spacing w:line="360" w:lineRule="auto"/>
            </w:pPr>
            <w:r>
              <w:rPr>
                <w:rFonts w:hint="eastAsia"/>
              </w:rPr>
              <w:t>点击</w:t>
            </w:r>
            <w:r>
              <w:rPr>
                <w:noProof/>
              </w:rPr>
              <w:drawing>
                <wp:inline distT="0" distB="0" distL="0" distR="0" wp14:anchorId="551DB959" wp14:editId="705C74D4">
                  <wp:extent cx="142857" cy="209524"/>
                  <wp:effectExtent l="0" t="0" r="0"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42857" cy="209524"/>
                          </a:xfrm>
                          <a:prstGeom prst="rect">
                            <a:avLst/>
                          </a:prstGeom>
                        </pic:spPr>
                      </pic:pic>
                    </a:graphicData>
                  </a:graphic>
                </wp:inline>
              </w:drawing>
            </w:r>
            <w:r>
              <w:rPr>
                <w:rFonts w:hint="eastAsia"/>
              </w:rPr>
              <w:t>时</w:t>
            </w:r>
            <w:r>
              <w:t>，会收起该</w:t>
            </w:r>
            <w:r w:rsidR="00F32F89">
              <w:rPr>
                <w:rFonts w:hint="eastAsia"/>
              </w:rPr>
              <w:t>二级分类</w:t>
            </w:r>
            <w:r w:rsidR="00F32F89">
              <w:t>的值</w:t>
            </w:r>
            <w:r>
              <w:rPr>
                <w:rFonts w:hint="eastAsia"/>
              </w:rPr>
              <w:t>，</w:t>
            </w:r>
            <w:r>
              <w:rPr>
                <w:noProof/>
              </w:rPr>
              <w:drawing>
                <wp:inline distT="0" distB="0" distL="0" distR="0" wp14:anchorId="25FADFA1" wp14:editId="2461EBA5">
                  <wp:extent cx="142857" cy="209524"/>
                  <wp:effectExtent l="0" t="0" r="0" b="63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42857" cy="209524"/>
                          </a:xfrm>
                          <a:prstGeom prst="rect">
                            <a:avLst/>
                          </a:prstGeom>
                        </pic:spPr>
                      </pic:pic>
                    </a:graphicData>
                  </a:graphic>
                </wp:inline>
              </w:drawing>
            </w:r>
            <w:r>
              <w:rPr>
                <w:rFonts w:hint="eastAsia"/>
              </w:rPr>
              <w:t>变为</w:t>
            </w:r>
            <w:r w:rsidRPr="002567AC">
              <w:rPr>
                <w:noProof/>
              </w:rPr>
              <w:drawing>
                <wp:inline distT="0" distB="0" distL="0" distR="0" wp14:anchorId="5B99EFB5" wp14:editId="3B8DD9A2">
                  <wp:extent cx="142857" cy="209524"/>
                  <wp:effectExtent l="0" t="0" r="0" b="63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2857" cy="209524"/>
                          </a:xfrm>
                          <a:prstGeom prst="rect">
                            <a:avLst/>
                          </a:prstGeom>
                        </pic:spPr>
                      </pic:pic>
                    </a:graphicData>
                  </a:graphic>
                </wp:inline>
              </w:drawing>
            </w:r>
            <w:r>
              <w:rPr>
                <w:rFonts w:hint="eastAsia"/>
              </w:rPr>
              <w:t>；</w:t>
            </w:r>
          </w:p>
          <w:p w14:paraId="2EBDE20E" w14:textId="15E73423" w:rsidR="006D0AF0" w:rsidRPr="00F8485F" w:rsidRDefault="006D0AF0" w:rsidP="005605E3">
            <w:pPr>
              <w:spacing w:line="360" w:lineRule="auto"/>
            </w:pPr>
            <w:r>
              <w:rPr>
                <w:rFonts w:hint="eastAsia"/>
              </w:rPr>
              <w:t>如图所示</w:t>
            </w:r>
            <w:r>
              <w:t>：</w:t>
            </w:r>
            <w:r w:rsidR="00F32F89">
              <w:rPr>
                <w:noProof/>
              </w:rPr>
              <w:drawing>
                <wp:inline distT="0" distB="0" distL="0" distR="0" wp14:anchorId="0299255F" wp14:editId="13514DB6">
                  <wp:extent cx="1028700" cy="1209675"/>
                  <wp:effectExtent l="19050" t="19050" r="19050" b="2857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28700" cy="1209675"/>
                          </a:xfrm>
                          <a:prstGeom prst="rect">
                            <a:avLst/>
                          </a:prstGeom>
                          <a:ln>
                            <a:solidFill>
                              <a:schemeClr val="accent1"/>
                            </a:solidFill>
                          </a:ln>
                        </pic:spPr>
                      </pic:pic>
                    </a:graphicData>
                  </a:graphic>
                </wp:inline>
              </w:drawing>
            </w:r>
          </w:p>
        </w:tc>
      </w:tr>
      <w:tr w:rsidR="006D0AF0" w14:paraId="7EFEB634" w14:textId="77777777" w:rsidTr="005A46FB">
        <w:tc>
          <w:tcPr>
            <w:tcW w:w="1526" w:type="dxa"/>
          </w:tcPr>
          <w:p w14:paraId="2580F40B" w14:textId="77777777" w:rsidR="006D0AF0" w:rsidRDefault="006D0AF0" w:rsidP="005605E3">
            <w:pPr>
              <w:spacing w:line="360" w:lineRule="auto"/>
            </w:pPr>
            <w:r>
              <w:rPr>
                <w:noProof/>
              </w:rPr>
              <w:drawing>
                <wp:inline distT="0" distB="0" distL="0" distR="0" wp14:anchorId="7ACD4C3B" wp14:editId="30F278F5">
                  <wp:extent cx="276190" cy="152381"/>
                  <wp:effectExtent l="0" t="0" r="0" b="63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6190" cy="152381"/>
                          </a:xfrm>
                          <a:prstGeom prst="rect">
                            <a:avLst/>
                          </a:prstGeom>
                        </pic:spPr>
                      </pic:pic>
                    </a:graphicData>
                  </a:graphic>
                </wp:inline>
              </w:drawing>
            </w:r>
          </w:p>
        </w:tc>
        <w:tc>
          <w:tcPr>
            <w:tcW w:w="6833" w:type="dxa"/>
          </w:tcPr>
          <w:p w14:paraId="5F1F0EEE" w14:textId="2B3E8BBD" w:rsidR="006D0AF0" w:rsidRDefault="006D0AF0" w:rsidP="005605E3">
            <w:pPr>
              <w:pStyle w:val="21"/>
              <w:spacing w:line="360" w:lineRule="auto"/>
              <w:ind w:firstLineChars="0" w:firstLine="0"/>
              <w:rPr>
                <w:rFonts w:ascii="宋体"/>
                <w:szCs w:val="21"/>
              </w:rPr>
            </w:pPr>
            <w:r>
              <w:rPr>
                <w:rFonts w:ascii="宋体" w:hint="eastAsia"/>
                <w:szCs w:val="21"/>
              </w:rPr>
              <w:t>点击</w:t>
            </w:r>
            <w:r>
              <w:rPr>
                <w:rFonts w:ascii="宋体"/>
                <w:szCs w:val="21"/>
              </w:rPr>
              <w:t>，可对选中的</w:t>
            </w:r>
            <w:r w:rsidR="00622462">
              <w:rPr>
                <w:rFonts w:ascii="宋体" w:hint="eastAsia"/>
                <w:szCs w:val="21"/>
              </w:rPr>
              <w:t>分类</w:t>
            </w:r>
            <w:r>
              <w:rPr>
                <w:rFonts w:ascii="宋体"/>
                <w:szCs w:val="21"/>
              </w:rPr>
              <w:t>进行修改操作</w:t>
            </w:r>
          </w:p>
          <w:p w14:paraId="3EA94667" w14:textId="4886348B" w:rsidR="006D0AF0" w:rsidRDefault="006D0AF0" w:rsidP="005605E3">
            <w:pPr>
              <w:pStyle w:val="21"/>
              <w:spacing w:line="360" w:lineRule="auto"/>
              <w:ind w:firstLineChars="0" w:firstLine="0"/>
              <w:rPr>
                <w:rFonts w:ascii="宋体"/>
                <w:szCs w:val="21"/>
              </w:rPr>
            </w:pPr>
            <w:r>
              <w:rPr>
                <w:rFonts w:ascii="宋体" w:hint="eastAsia"/>
                <w:szCs w:val="21"/>
              </w:rPr>
              <w:t>点击</w:t>
            </w:r>
            <w:r>
              <w:rPr>
                <w:noProof/>
              </w:rPr>
              <w:drawing>
                <wp:inline distT="0" distB="0" distL="0" distR="0" wp14:anchorId="61171CDA" wp14:editId="4EBACCD5">
                  <wp:extent cx="276190" cy="152381"/>
                  <wp:effectExtent l="0" t="0" r="0" b="63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6190" cy="152381"/>
                          </a:xfrm>
                          <a:prstGeom prst="rect">
                            <a:avLst/>
                          </a:prstGeom>
                        </pic:spPr>
                      </pic:pic>
                    </a:graphicData>
                  </a:graphic>
                </wp:inline>
              </w:drawing>
            </w:r>
            <w:r>
              <w:rPr>
                <w:rFonts w:ascii="宋体" w:hint="eastAsia"/>
                <w:szCs w:val="21"/>
              </w:rPr>
              <w:t>，</w:t>
            </w:r>
            <w:r>
              <w:rPr>
                <w:rFonts w:ascii="宋体"/>
                <w:szCs w:val="21"/>
              </w:rPr>
              <w:t>则进入到</w:t>
            </w:r>
            <w:r w:rsidR="00622462">
              <w:rPr>
                <w:rFonts w:ascii="宋体" w:hint="eastAsia"/>
                <w:szCs w:val="21"/>
              </w:rPr>
              <w:t>对应</w:t>
            </w:r>
            <w:r w:rsidR="00622462">
              <w:rPr>
                <w:rFonts w:ascii="宋体"/>
                <w:szCs w:val="21"/>
              </w:rPr>
              <w:t>的</w:t>
            </w:r>
            <w:r w:rsidR="00622462">
              <w:rPr>
                <w:rFonts w:ascii="宋体" w:hint="eastAsia"/>
                <w:szCs w:val="21"/>
              </w:rPr>
              <w:t>选中</w:t>
            </w:r>
            <w:r w:rsidR="00622462">
              <w:rPr>
                <w:rFonts w:ascii="宋体"/>
                <w:szCs w:val="21"/>
              </w:rPr>
              <w:t>数据（</w:t>
            </w:r>
            <w:r w:rsidR="00622462">
              <w:rPr>
                <w:rFonts w:ascii="宋体" w:hint="eastAsia"/>
                <w:szCs w:val="21"/>
              </w:rPr>
              <w:t>一级</w:t>
            </w:r>
            <w:r w:rsidR="00622462">
              <w:rPr>
                <w:rFonts w:ascii="宋体"/>
                <w:szCs w:val="21"/>
              </w:rPr>
              <w:t>分类</w:t>
            </w:r>
            <w:r w:rsidR="00622462">
              <w:rPr>
                <w:rFonts w:ascii="宋体" w:hint="eastAsia"/>
                <w:szCs w:val="21"/>
              </w:rPr>
              <w:t>/二级分类</w:t>
            </w:r>
            <w:r w:rsidR="00622462">
              <w:rPr>
                <w:rFonts w:ascii="宋体"/>
                <w:szCs w:val="21"/>
              </w:rPr>
              <w:t>）</w:t>
            </w:r>
            <w:r>
              <w:rPr>
                <w:rFonts w:ascii="宋体" w:hint="eastAsia"/>
                <w:szCs w:val="21"/>
              </w:rPr>
              <w:t>修改</w:t>
            </w:r>
            <w:r w:rsidR="00BF5F11">
              <w:rPr>
                <w:rFonts w:ascii="宋体" w:hint="eastAsia"/>
                <w:szCs w:val="21"/>
              </w:rPr>
              <w:t>分类</w:t>
            </w:r>
            <w:r>
              <w:rPr>
                <w:rFonts w:ascii="宋体"/>
                <w:szCs w:val="21"/>
              </w:rPr>
              <w:t>页面进行修改数据，具体见下方描述；</w:t>
            </w:r>
          </w:p>
        </w:tc>
      </w:tr>
      <w:tr w:rsidR="006D0AF0" w14:paraId="2EE7A304" w14:textId="77777777" w:rsidTr="005A46FB">
        <w:tc>
          <w:tcPr>
            <w:tcW w:w="1526" w:type="dxa"/>
          </w:tcPr>
          <w:p w14:paraId="0CA0F276" w14:textId="77777777" w:rsidR="006D0AF0" w:rsidRDefault="006D0AF0" w:rsidP="005605E3">
            <w:pPr>
              <w:spacing w:line="360" w:lineRule="auto"/>
            </w:pPr>
            <w:r>
              <w:rPr>
                <w:noProof/>
              </w:rPr>
              <w:drawing>
                <wp:inline distT="0" distB="0" distL="0" distR="0" wp14:anchorId="6F50E7F5" wp14:editId="0DDFA761">
                  <wp:extent cx="276190" cy="152381"/>
                  <wp:effectExtent l="0" t="0" r="0" b="63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76190" cy="152381"/>
                          </a:xfrm>
                          <a:prstGeom prst="rect">
                            <a:avLst/>
                          </a:prstGeom>
                        </pic:spPr>
                      </pic:pic>
                    </a:graphicData>
                  </a:graphic>
                </wp:inline>
              </w:drawing>
            </w:r>
          </w:p>
          <w:p w14:paraId="15825F3A" w14:textId="77777777" w:rsidR="006D0AF0" w:rsidRDefault="006D0AF0" w:rsidP="005605E3">
            <w:pPr>
              <w:spacing w:line="360" w:lineRule="auto"/>
            </w:pPr>
            <w:r>
              <w:rPr>
                <w:rFonts w:hint="eastAsia"/>
              </w:rPr>
              <w:t>或</w:t>
            </w:r>
          </w:p>
          <w:p w14:paraId="458BFD0D" w14:textId="77777777" w:rsidR="006D0AF0" w:rsidRDefault="006D0AF0" w:rsidP="005605E3">
            <w:pPr>
              <w:spacing w:line="360" w:lineRule="auto"/>
            </w:pPr>
            <w:r>
              <w:rPr>
                <w:noProof/>
              </w:rPr>
              <w:drawing>
                <wp:inline distT="0" distB="0" distL="0" distR="0" wp14:anchorId="5824F400" wp14:editId="1CB193F2">
                  <wp:extent cx="276190" cy="152381"/>
                  <wp:effectExtent l="0" t="0" r="0" b="63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6190" cy="152381"/>
                          </a:xfrm>
                          <a:prstGeom prst="rect">
                            <a:avLst/>
                          </a:prstGeom>
                        </pic:spPr>
                      </pic:pic>
                    </a:graphicData>
                  </a:graphic>
                </wp:inline>
              </w:drawing>
            </w:r>
          </w:p>
        </w:tc>
        <w:tc>
          <w:tcPr>
            <w:tcW w:w="6833" w:type="dxa"/>
          </w:tcPr>
          <w:p w14:paraId="2677B26B" w14:textId="4F7B8F68" w:rsidR="006D0AF0" w:rsidRDefault="006D0AF0" w:rsidP="005605E3">
            <w:pPr>
              <w:pStyle w:val="21"/>
              <w:spacing w:line="360" w:lineRule="auto"/>
              <w:ind w:firstLineChars="0" w:firstLine="0"/>
              <w:rPr>
                <w:rFonts w:ascii="宋体"/>
                <w:szCs w:val="21"/>
              </w:rPr>
            </w:pPr>
            <w:r>
              <w:rPr>
                <w:rFonts w:ascii="宋体" w:hint="eastAsia"/>
                <w:szCs w:val="21"/>
              </w:rPr>
              <w:t>某</w:t>
            </w:r>
            <w:r>
              <w:rPr>
                <w:rFonts w:ascii="宋体"/>
                <w:szCs w:val="21"/>
              </w:rPr>
              <w:t>个</w:t>
            </w:r>
            <w:r w:rsidR="001A4222">
              <w:rPr>
                <w:rFonts w:ascii="宋体" w:hint="eastAsia"/>
                <w:szCs w:val="21"/>
              </w:rPr>
              <w:t>分类</w:t>
            </w:r>
            <w:r>
              <w:rPr>
                <w:rFonts w:ascii="宋体"/>
                <w:szCs w:val="21"/>
              </w:rPr>
              <w:t>是否可删除</w:t>
            </w:r>
            <w:r>
              <w:rPr>
                <w:rFonts w:ascii="宋体" w:hint="eastAsia"/>
                <w:szCs w:val="21"/>
              </w:rPr>
              <w:t>需要</w:t>
            </w:r>
            <w:r>
              <w:rPr>
                <w:rFonts w:ascii="宋体"/>
                <w:szCs w:val="21"/>
              </w:rPr>
              <w:t>如下判断：</w:t>
            </w:r>
          </w:p>
          <w:p w14:paraId="73158531" w14:textId="77777777" w:rsidR="001A4222" w:rsidRPr="001A4222" w:rsidRDefault="001A4222" w:rsidP="005605E3">
            <w:pPr>
              <w:pStyle w:val="21"/>
              <w:spacing w:line="360" w:lineRule="auto"/>
              <w:ind w:firstLineChars="0" w:firstLine="0"/>
              <w:rPr>
                <w:rFonts w:ascii="宋体"/>
                <w:szCs w:val="21"/>
              </w:rPr>
            </w:pPr>
            <w:r w:rsidRPr="001A4222">
              <w:rPr>
                <w:rFonts w:ascii="宋体" w:hint="eastAsia"/>
                <w:szCs w:val="21"/>
              </w:rPr>
              <w:t>已经分类配到试卷里的分类不支持删除；</w:t>
            </w:r>
          </w:p>
          <w:p w14:paraId="1BA39D21" w14:textId="77777777" w:rsidR="001A4222" w:rsidRPr="001A4222" w:rsidRDefault="001A4222" w:rsidP="005605E3">
            <w:pPr>
              <w:pStyle w:val="21"/>
              <w:spacing w:line="360" w:lineRule="auto"/>
              <w:ind w:firstLineChars="0" w:firstLine="0"/>
              <w:rPr>
                <w:rFonts w:ascii="宋体"/>
                <w:szCs w:val="21"/>
              </w:rPr>
            </w:pPr>
            <w:r w:rsidRPr="001A4222">
              <w:rPr>
                <w:rFonts w:ascii="宋体" w:hint="eastAsia"/>
                <w:szCs w:val="21"/>
              </w:rPr>
              <w:t>当子分类被分配到试卷里，那么一级分类不允许被删除；</w:t>
            </w:r>
          </w:p>
          <w:p w14:paraId="5239719B" w14:textId="7581F5C8" w:rsidR="001A4222" w:rsidRDefault="00621C13" w:rsidP="005605E3">
            <w:pPr>
              <w:pStyle w:val="21"/>
              <w:spacing w:line="360" w:lineRule="auto"/>
              <w:ind w:firstLineChars="0" w:firstLine="0"/>
              <w:rPr>
                <w:rFonts w:ascii="宋体"/>
                <w:szCs w:val="21"/>
              </w:rPr>
            </w:pPr>
            <w:r>
              <w:rPr>
                <w:rFonts w:ascii="宋体" w:hint="eastAsia"/>
                <w:szCs w:val="21"/>
              </w:rPr>
              <w:t>当</w:t>
            </w:r>
            <w:r>
              <w:rPr>
                <w:rFonts w:ascii="宋体"/>
                <w:szCs w:val="21"/>
              </w:rPr>
              <w:t>数据可以</w:t>
            </w:r>
            <w:r>
              <w:rPr>
                <w:rFonts w:ascii="宋体" w:hint="eastAsia"/>
                <w:szCs w:val="21"/>
              </w:rPr>
              <w:t>被</w:t>
            </w:r>
            <w:r>
              <w:rPr>
                <w:rFonts w:ascii="宋体"/>
                <w:szCs w:val="21"/>
              </w:rPr>
              <w:t>删除时，</w:t>
            </w:r>
            <w:r>
              <w:rPr>
                <w:noProof/>
              </w:rPr>
              <w:drawing>
                <wp:inline distT="0" distB="0" distL="0" distR="0" wp14:anchorId="51F0EC8B" wp14:editId="22AF7F51">
                  <wp:extent cx="276190" cy="152381"/>
                  <wp:effectExtent l="0" t="0" r="0" b="63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76190" cy="152381"/>
                          </a:xfrm>
                          <a:prstGeom prst="rect">
                            <a:avLst/>
                          </a:prstGeom>
                        </pic:spPr>
                      </pic:pic>
                    </a:graphicData>
                  </a:graphic>
                </wp:inline>
              </w:drawing>
            </w:r>
            <w:r>
              <w:rPr>
                <w:rFonts w:ascii="宋体" w:hint="eastAsia"/>
                <w:szCs w:val="21"/>
              </w:rPr>
              <w:t>为</w:t>
            </w:r>
            <w:r>
              <w:rPr>
                <w:rFonts w:ascii="宋体"/>
                <w:szCs w:val="21"/>
              </w:rPr>
              <w:t>高亮，</w:t>
            </w:r>
            <w:r>
              <w:rPr>
                <w:rFonts w:ascii="宋体" w:hint="eastAsia"/>
                <w:szCs w:val="21"/>
              </w:rPr>
              <w:t>可</w:t>
            </w:r>
            <w:r>
              <w:rPr>
                <w:rFonts w:ascii="宋体"/>
                <w:szCs w:val="21"/>
              </w:rPr>
              <w:t>点击；</w:t>
            </w:r>
          </w:p>
          <w:p w14:paraId="195618D9" w14:textId="51E8CAFA" w:rsidR="001A4222" w:rsidRPr="001A4222" w:rsidRDefault="00621C13" w:rsidP="005605E3">
            <w:pPr>
              <w:pStyle w:val="21"/>
              <w:spacing w:line="360" w:lineRule="auto"/>
              <w:ind w:firstLineChars="0" w:firstLine="0"/>
              <w:rPr>
                <w:rFonts w:ascii="宋体"/>
                <w:szCs w:val="21"/>
              </w:rPr>
            </w:pPr>
            <w:r>
              <w:rPr>
                <w:rFonts w:ascii="宋体" w:hint="eastAsia"/>
                <w:szCs w:val="21"/>
              </w:rPr>
              <w:t>当</w:t>
            </w:r>
            <w:r>
              <w:rPr>
                <w:rFonts w:ascii="宋体"/>
                <w:szCs w:val="21"/>
              </w:rPr>
              <w:t>数据不可以被删除时，</w:t>
            </w:r>
            <w:r>
              <w:rPr>
                <w:noProof/>
              </w:rPr>
              <w:drawing>
                <wp:inline distT="0" distB="0" distL="0" distR="0" wp14:anchorId="1FB3E316" wp14:editId="531B89F3">
                  <wp:extent cx="276190" cy="152381"/>
                  <wp:effectExtent l="0" t="0" r="0" b="63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6190" cy="152381"/>
                          </a:xfrm>
                          <a:prstGeom prst="rect">
                            <a:avLst/>
                          </a:prstGeom>
                        </pic:spPr>
                      </pic:pic>
                    </a:graphicData>
                  </a:graphic>
                </wp:inline>
              </w:drawing>
            </w:r>
            <w:r>
              <w:rPr>
                <w:rFonts w:ascii="宋体" w:hint="eastAsia"/>
                <w:szCs w:val="21"/>
              </w:rPr>
              <w:t>为</w:t>
            </w:r>
            <w:r>
              <w:rPr>
                <w:rFonts w:ascii="宋体"/>
                <w:szCs w:val="21"/>
              </w:rPr>
              <w:t>灰色，不可点击。</w:t>
            </w:r>
          </w:p>
          <w:p w14:paraId="19C00B88" w14:textId="5B2101EE" w:rsidR="006D0AF0" w:rsidRDefault="006D0AF0" w:rsidP="005605E3">
            <w:pPr>
              <w:pStyle w:val="21"/>
              <w:spacing w:line="360" w:lineRule="auto"/>
              <w:ind w:firstLineChars="0" w:firstLine="0"/>
              <w:rPr>
                <w:rFonts w:ascii="宋体"/>
                <w:szCs w:val="21"/>
              </w:rPr>
            </w:pPr>
            <w:r>
              <w:rPr>
                <w:rFonts w:ascii="宋体"/>
                <w:szCs w:val="21"/>
              </w:rPr>
              <w:t>1.</w:t>
            </w:r>
            <w:r>
              <w:rPr>
                <w:rFonts w:ascii="宋体" w:hint="eastAsia"/>
                <w:szCs w:val="21"/>
              </w:rPr>
              <w:t>当</w:t>
            </w:r>
            <w:r w:rsidR="00463348">
              <w:rPr>
                <w:rFonts w:ascii="宋体" w:hint="eastAsia"/>
                <w:szCs w:val="21"/>
              </w:rPr>
              <w:t>分类</w:t>
            </w:r>
            <w:r>
              <w:rPr>
                <w:rFonts w:ascii="宋体"/>
                <w:szCs w:val="21"/>
              </w:rPr>
              <w:t>可以删除时，点击</w:t>
            </w:r>
            <w:r>
              <w:rPr>
                <w:noProof/>
              </w:rPr>
              <w:drawing>
                <wp:inline distT="0" distB="0" distL="0" distR="0" wp14:anchorId="63856CA0" wp14:editId="10A51B6E">
                  <wp:extent cx="276190" cy="152381"/>
                  <wp:effectExtent l="0" t="0" r="0" b="63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76190" cy="152381"/>
                          </a:xfrm>
                          <a:prstGeom prst="rect">
                            <a:avLst/>
                          </a:prstGeom>
                        </pic:spPr>
                      </pic:pic>
                    </a:graphicData>
                  </a:graphic>
                </wp:inline>
              </w:drawing>
            </w:r>
            <w:r>
              <w:rPr>
                <w:rFonts w:ascii="宋体" w:hint="eastAsia"/>
                <w:szCs w:val="21"/>
              </w:rPr>
              <w:t>进行</w:t>
            </w:r>
            <w:r>
              <w:rPr>
                <w:rFonts w:ascii="宋体"/>
                <w:szCs w:val="21"/>
              </w:rPr>
              <w:t>判断：</w:t>
            </w:r>
          </w:p>
          <w:p w14:paraId="77871EE5" w14:textId="12C32DA9" w:rsidR="006D0AF0" w:rsidRDefault="006D0AF0" w:rsidP="005605E3">
            <w:pPr>
              <w:pStyle w:val="21"/>
              <w:numPr>
                <w:ilvl w:val="0"/>
                <w:numId w:val="65"/>
              </w:numPr>
              <w:spacing w:line="360" w:lineRule="auto"/>
              <w:ind w:firstLineChars="0"/>
              <w:rPr>
                <w:rFonts w:ascii="宋体"/>
                <w:szCs w:val="21"/>
              </w:rPr>
            </w:pPr>
            <w:r>
              <w:rPr>
                <w:rFonts w:ascii="宋体" w:hint="eastAsia"/>
                <w:szCs w:val="21"/>
              </w:rPr>
              <w:t>删除</w:t>
            </w:r>
            <w:r>
              <w:rPr>
                <w:rFonts w:ascii="宋体"/>
                <w:szCs w:val="21"/>
              </w:rPr>
              <w:t>的</w:t>
            </w:r>
            <w:r w:rsidR="00463348">
              <w:rPr>
                <w:rFonts w:ascii="宋体" w:hint="eastAsia"/>
                <w:szCs w:val="21"/>
              </w:rPr>
              <w:t>分类</w:t>
            </w:r>
            <w:r>
              <w:rPr>
                <w:rFonts w:ascii="宋体"/>
                <w:szCs w:val="21"/>
              </w:rPr>
              <w:t>无子</w:t>
            </w:r>
            <w:r w:rsidR="00463348">
              <w:rPr>
                <w:rFonts w:ascii="宋体" w:hint="eastAsia"/>
                <w:szCs w:val="21"/>
              </w:rPr>
              <w:t>分类</w:t>
            </w:r>
            <w:r>
              <w:rPr>
                <w:rFonts w:ascii="宋体"/>
                <w:szCs w:val="21"/>
              </w:rPr>
              <w:t>，则</w:t>
            </w:r>
            <w:r>
              <w:rPr>
                <w:rFonts w:ascii="宋体" w:hint="eastAsia"/>
                <w:szCs w:val="21"/>
              </w:rPr>
              <w:t>当前</w:t>
            </w:r>
            <w:r>
              <w:rPr>
                <w:rFonts w:ascii="宋体"/>
                <w:szCs w:val="21"/>
              </w:rPr>
              <w:t>页面进行弹框提示，如图所示：</w:t>
            </w:r>
          </w:p>
          <w:p w14:paraId="15B923C4" w14:textId="77777777" w:rsidR="006D0AF0" w:rsidRDefault="006D0AF0" w:rsidP="005605E3">
            <w:pPr>
              <w:pStyle w:val="21"/>
              <w:spacing w:line="360" w:lineRule="auto"/>
              <w:ind w:firstLineChars="0" w:firstLine="0"/>
              <w:rPr>
                <w:rFonts w:ascii="宋体"/>
                <w:szCs w:val="21"/>
              </w:rPr>
            </w:pPr>
            <w:r>
              <w:rPr>
                <w:noProof/>
              </w:rPr>
              <w:lastRenderedPageBreak/>
              <w:drawing>
                <wp:inline distT="0" distB="0" distL="0" distR="0" wp14:anchorId="291A149E" wp14:editId="6895BA14">
                  <wp:extent cx="2486025" cy="142875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6025" cy="1428750"/>
                          </a:xfrm>
                          <a:prstGeom prst="rect">
                            <a:avLst/>
                          </a:prstGeom>
                        </pic:spPr>
                      </pic:pic>
                    </a:graphicData>
                  </a:graphic>
                </wp:inline>
              </w:drawing>
            </w:r>
          </w:p>
          <w:p w14:paraId="7A9DD151" w14:textId="77777777" w:rsidR="006D0AF0" w:rsidRDefault="006D0AF0" w:rsidP="005605E3">
            <w:pPr>
              <w:pStyle w:val="21"/>
              <w:spacing w:line="360" w:lineRule="auto"/>
              <w:ind w:firstLineChars="0" w:firstLine="0"/>
              <w:rPr>
                <w:rFonts w:ascii="宋体"/>
                <w:szCs w:val="21"/>
              </w:rPr>
            </w:pPr>
            <w:r>
              <w:rPr>
                <w:rFonts w:ascii="宋体" w:hint="eastAsia"/>
                <w:szCs w:val="21"/>
              </w:rPr>
              <w:t>弹框提示语</w:t>
            </w:r>
            <w:r>
              <w:rPr>
                <w:rFonts w:ascii="宋体"/>
                <w:szCs w:val="21"/>
              </w:rPr>
              <w:t>：</w:t>
            </w:r>
            <w:r w:rsidRPr="00FD5186">
              <w:rPr>
                <w:rFonts w:ascii="宋体" w:hint="eastAsia"/>
                <w:color w:val="00B050"/>
                <w:szCs w:val="21"/>
              </w:rPr>
              <w:t>是否要删除该条数据？</w:t>
            </w:r>
          </w:p>
          <w:p w14:paraId="13741CB2" w14:textId="77777777" w:rsidR="006D0AF0" w:rsidRDefault="006D0AF0" w:rsidP="005605E3">
            <w:pPr>
              <w:pStyle w:val="21"/>
              <w:spacing w:line="360" w:lineRule="auto"/>
              <w:ind w:firstLineChars="0" w:firstLine="0"/>
              <w:rPr>
                <w:rFonts w:ascii="宋体"/>
                <w:szCs w:val="21"/>
              </w:rPr>
            </w:pPr>
            <w:r>
              <w:rPr>
                <w:rFonts w:ascii="宋体" w:hint="eastAsia"/>
                <w:szCs w:val="21"/>
              </w:rPr>
              <w:t>【关闭】按钮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r>
              <w:rPr>
                <w:rFonts w:ascii="宋体"/>
                <w:szCs w:val="21"/>
              </w:rPr>
              <w:t>，不删除该条数据；</w:t>
            </w:r>
          </w:p>
          <w:p w14:paraId="687D8D56" w14:textId="77777777" w:rsidR="006D0AF0" w:rsidRDefault="006D0AF0" w:rsidP="005605E3">
            <w:pPr>
              <w:pStyle w:val="21"/>
              <w:spacing w:line="360" w:lineRule="auto"/>
              <w:ind w:firstLineChars="0" w:firstLine="0"/>
              <w:rPr>
                <w:rFonts w:ascii="宋体"/>
                <w:szCs w:val="21"/>
              </w:rPr>
            </w:pPr>
            <w:r>
              <w:rPr>
                <w:rFonts w:ascii="宋体" w:hint="eastAsia"/>
                <w:szCs w:val="21"/>
              </w:rPr>
              <w:t>【删除】按钮</w:t>
            </w:r>
            <w:r>
              <w:rPr>
                <w:rFonts w:ascii="宋体"/>
                <w:szCs w:val="21"/>
              </w:rPr>
              <w:t>：</w:t>
            </w:r>
            <w:r>
              <w:rPr>
                <w:rFonts w:ascii="宋体" w:hint="eastAsia"/>
                <w:szCs w:val="21"/>
              </w:rPr>
              <w:t>点击</w:t>
            </w:r>
            <w:r>
              <w:rPr>
                <w:rFonts w:ascii="宋体"/>
                <w:szCs w:val="21"/>
              </w:rPr>
              <w:t>，关闭该弹框，删除</w:t>
            </w:r>
            <w:r>
              <w:rPr>
                <w:rFonts w:ascii="宋体" w:hint="eastAsia"/>
                <w:szCs w:val="21"/>
              </w:rPr>
              <w:t>该条</w:t>
            </w:r>
            <w:r>
              <w:rPr>
                <w:rFonts w:ascii="宋体"/>
                <w:szCs w:val="21"/>
              </w:rPr>
              <w:t>数据</w:t>
            </w:r>
          </w:p>
          <w:p w14:paraId="33A410AF" w14:textId="77777777" w:rsidR="006D0AF0" w:rsidRDefault="006D0AF0" w:rsidP="005605E3">
            <w:pPr>
              <w:pStyle w:val="21"/>
              <w:numPr>
                <w:ilvl w:val="0"/>
                <w:numId w:val="63"/>
              </w:numPr>
              <w:spacing w:line="360" w:lineRule="auto"/>
              <w:ind w:left="488" w:firstLineChars="0" w:firstLine="0"/>
              <w:rPr>
                <w:rFonts w:ascii="宋体"/>
                <w:szCs w:val="21"/>
              </w:rPr>
            </w:pPr>
            <w:r>
              <w:rPr>
                <w:rFonts w:ascii="宋体"/>
                <w:szCs w:val="21"/>
              </w:rPr>
              <w:t>若删除</w:t>
            </w:r>
            <w:r>
              <w:rPr>
                <w:rFonts w:ascii="宋体" w:hint="eastAsia"/>
                <w:szCs w:val="21"/>
              </w:rPr>
              <w:t>成功</w:t>
            </w:r>
            <w:r>
              <w:rPr>
                <w:rFonts w:ascii="宋体"/>
                <w:szCs w:val="21"/>
              </w:rPr>
              <w:t>后，则在当前页面以toast样式进行提示</w:t>
            </w:r>
            <w:r>
              <w:rPr>
                <w:rFonts w:ascii="宋体" w:hint="eastAsia"/>
                <w:szCs w:val="21"/>
              </w:rPr>
              <w:t>2s</w:t>
            </w:r>
            <w:r>
              <w:rPr>
                <w:rFonts w:ascii="宋体"/>
                <w:szCs w:val="21"/>
              </w:rPr>
              <w:t>后消失，提示语：</w:t>
            </w:r>
            <w:r w:rsidRPr="000A51AD">
              <w:rPr>
                <w:rFonts w:ascii="宋体"/>
                <w:color w:val="00B050"/>
                <w:szCs w:val="21"/>
              </w:rPr>
              <w:t>删除成功！</w:t>
            </w:r>
          </w:p>
          <w:p w14:paraId="3820C764" w14:textId="77777777" w:rsidR="006D0AF0" w:rsidRDefault="006D0AF0" w:rsidP="005605E3">
            <w:pPr>
              <w:pStyle w:val="21"/>
              <w:spacing w:line="360" w:lineRule="auto"/>
              <w:ind w:firstLineChars="250" w:firstLine="525"/>
              <w:rPr>
                <w:rFonts w:ascii="宋体"/>
                <w:szCs w:val="21"/>
              </w:rPr>
            </w:pPr>
            <w:r>
              <w:rPr>
                <w:rFonts w:ascii="宋体" w:hint="eastAsia"/>
                <w:szCs w:val="21"/>
              </w:rPr>
              <w:t>删除成功后，</w:t>
            </w:r>
            <w:r>
              <w:rPr>
                <w:rFonts w:ascii="宋体"/>
                <w:szCs w:val="21"/>
              </w:rPr>
              <w:t>同其他的数据相同，如果被删除的该条数据下方有数据</w:t>
            </w:r>
            <w:r>
              <w:rPr>
                <w:rFonts w:ascii="宋体" w:hint="eastAsia"/>
                <w:szCs w:val="21"/>
              </w:rPr>
              <w:t>，</w:t>
            </w:r>
            <w:r>
              <w:rPr>
                <w:rFonts w:ascii="宋体"/>
                <w:szCs w:val="21"/>
              </w:rPr>
              <w:t>则向下方的数据集体上移，有小动效的展示，让用户感知</w:t>
            </w:r>
            <w:r>
              <w:rPr>
                <w:rFonts w:ascii="宋体" w:hint="eastAsia"/>
                <w:szCs w:val="21"/>
              </w:rPr>
              <w:t>删除</w:t>
            </w:r>
            <w:r>
              <w:rPr>
                <w:rFonts w:ascii="宋体"/>
                <w:szCs w:val="21"/>
              </w:rPr>
              <w:t>操作，下方的删除数据成功的均相同，之后不再赘述。</w:t>
            </w:r>
          </w:p>
          <w:p w14:paraId="5C8E1B8C" w14:textId="77777777" w:rsidR="006D0AF0" w:rsidRPr="00FD5186" w:rsidRDefault="006D0AF0" w:rsidP="005605E3">
            <w:pPr>
              <w:pStyle w:val="21"/>
              <w:numPr>
                <w:ilvl w:val="0"/>
                <w:numId w:val="63"/>
              </w:numPr>
              <w:spacing w:line="360" w:lineRule="auto"/>
              <w:ind w:left="488" w:firstLineChars="0" w:firstLine="0"/>
              <w:rPr>
                <w:rFonts w:ascii="宋体"/>
                <w:szCs w:val="21"/>
              </w:rPr>
            </w:pPr>
            <w:r>
              <w:rPr>
                <w:rFonts w:ascii="宋体" w:hint="eastAsia"/>
                <w:szCs w:val="21"/>
              </w:rPr>
              <w:t>若</w:t>
            </w:r>
            <w:r>
              <w:rPr>
                <w:rFonts w:ascii="宋体"/>
                <w:szCs w:val="21"/>
              </w:rPr>
              <w:t>删除失败，则在当前页面以toast样式进行提示</w:t>
            </w:r>
            <w:r>
              <w:rPr>
                <w:rFonts w:ascii="宋体" w:hint="eastAsia"/>
                <w:szCs w:val="21"/>
              </w:rPr>
              <w:t>2s</w:t>
            </w:r>
            <w:r>
              <w:rPr>
                <w:rFonts w:ascii="宋体"/>
                <w:szCs w:val="21"/>
              </w:rPr>
              <w:t>后消失，提示语：</w:t>
            </w:r>
            <w:r w:rsidRPr="000A51AD">
              <w:rPr>
                <w:rFonts w:ascii="宋体"/>
                <w:color w:val="00B050"/>
                <w:szCs w:val="21"/>
              </w:rPr>
              <w:t>删除</w:t>
            </w:r>
            <w:r w:rsidRPr="000A51AD">
              <w:rPr>
                <w:rFonts w:ascii="宋体" w:hint="eastAsia"/>
                <w:color w:val="00B050"/>
                <w:szCs w:val="21"/>
              </w:rPr>
              <w:t>失败，如有问题</w:t>
            </w:r>
            <w:r w:rsidRPr="000A51AD">
              <w:rPr>
                <w:rFonts w:ascii="宋体"/>
                <w:color w:val="00B050"/>
                <w:szCs w:val="21"/>
              </w:rPr>
              <w:t>请联系管理员。</w:t>
            </w:r>
          </w:p>
          <w:p w14:paraId="52C3A9FE" w14:textId="7204998C" w:rsidR="006D0AF0" w:rsidRDefault="006D0AF0" w:rsidP="005605E3">
            <w:pPr>
              <w:pStyle w:val="21"/>
              <w:numPr>
                <w:ilvl w:val="0"/>
                <w:numId w:val="65"/>
              </w:numPr>
              <w:spacing w:line="360" w:lineRule="auto"/>
              <w:ind w:firstLineChars="0"/>
              <w:rPr>
                <w:rFonts w:ascii="宋体"/>
                <w:szCs w:val="21"/>
              </w:rPr>
            </w:pPr>
            <w:r>
              <w:rPr>
                <w:rFonts w:ascii="宋体" w:hint="eastAsia"/>
                <w:szCs w:val="21"/>
              </w:rPr>
              <w:t>删除</w:t>
            </w:r>
            <w:r>
              <w:rPr>
                <w:rFonts w:ascii="宋体"/>
                <w:szCs w:val="21"/>
              </w:rPr>
              <w:t>的</w:t>
            </w:r>
            <w:r w:rsidR="00463348">
              <w:rPr>
                <w:rFonts w:ascii="宋体" w:hint="eastAsia"/>
                <w:szCs w:val="21"/>
              </w:rPr>
              <w:t>分类</w:t>
            </w:r>
            <w:r>
              <w:rPr>
                <w:rFonts w:ascii="宋体" w:hint="eastAsia"/>
                <w:szCs w:val="21"/>
              </w:rPr>
              <w:t>有</w:t>
            </w:r>
            <w:r>
              <w:rPr>
                <w:rFonts w:ascii="宋体"/>
                <w:szCs w:val="21"/>
              </w:rPr>
              <w:t>子</w:t>
            </w:r>
            <w:r w:rsidR="00463348">
              <w:rPr>
                <w:rFonts w:ascii="宋体" w:hint="eastAsia"/>
                <w:szCs w:val="21"/>
              </w:rPr>
              <w:t>分类</w:t>
            </w:r>
            <w:r>
              <w:rPr>
                <w:rFonts w:ascii="宋体"/>
                <w:szCs w:val="21"/>
              </w:rPr>
              <w:t>，则</w:t>
            </w:r>
            <w:r>
              <w:rPr>
                <w:rFonts w:ascii="宋体" w:hint="eastAsia"/>
                <w:szCs w:val="21"/>
              </w:rPr>
              <w:t>当前</w:t>
            </w:r>
            <w:r>
              <w:rPr>
                <w:rFonts w:ascii="宋体"/>
                <w:szCs w:val="21"/>
              </w:rPr>
              <w:t>页面进行弹框提示，</w:t>
            </w:r>
            <w:r w:rsidR="00463348">
              <w:rPr>
                <w:rFonts w:ascii="宋体" w:hint="eastAsia"/>
                <w:szCs w:val="21"/>
              </w:rPr>
              <w:t>样式同上</w:t>
            </w:r>
            <w:r>
              <w:rPr>
                <w:rFonts w:ascii="宋体"/>
                <w:szCs w:val="21"/>
              </w:rPr>
              <w:t>图所示：</w:t>
            </w:r>
          </w:p>
          <w:p w14:paraId="11F2FA3C" w14:textId="124632A1" w:rsidR="006D0AF0" w:rsidRDefault="006D0AF0" w:rsidP="005605E3">
            <w:pPr>
              <w:pStyle w:val="21"/>
              <w:spacing w:line="360" w:lineRule="auto"/>
              <w:ind w:firstLineChars="0" w:firstLine="0"/>
              <w:rPr>
                <w:rFonts w:ascii="宋体"/>
                <w:color w:val="00B050"/>
                <w:szCs w:val="21"/>
              </w:rPr>
            </w:pPr>
            <w:r>
              <w:rPr>
                <w:rFonts w:ascii="宋体" w:hint="eastAsia"/>
                <w:szCs w:val="21"/>
              </w:rPr>
              <w:t>弹框提示语</w:t>
            </w:r>
            <w:r>
              <w:rPr>
                <w:rFonts w:ascii="宋体"/>
                <w:szCs w:val="21"/>
              </w:rPr>
              <w:t>：</w:t>
            </w:r>
            <w:r w:rsidRPr="00836A5E">
              <w:rPr>
                <w:rFonts w:ascii="宋体" w:hint="eastAsia"/>
                <w:color w:val="00B050"/>
                <w:szCs w:val="21"/>
              </w:rPr>
              <w:t>删除该数据则对应删除它的所有子</w:t>
            </w:r>
            <w:r w:rsidR="00463348">
              <w:rPr>
                <w:rFonts w:ascii="宋体" w:hint="eastAsia"/>
                <w:color w:val="00B050"/>
                <w:szCs w:val="21"/>
              </w:rPr>
              <w:t>分类</w:t>
            </w:r>
            <w:r w:rsidRPr="00836A5E">
              <w:rPr>
                <w:rFonts w:ascii="宋体" w:hint="eastAsia"/>
                <w:color w:val="00B050"/>
                <w:szCs w:val="21"/>
              </w:rPr>
              <w:t>，是否继续删除该数据？</w:t>
            </w:r>
          </w:p>
          <w:p w14:paraId="31769721" w14:textId="77777777" w:rsidR="006D0AF0" w:rsidRDefault="006D0AF0" w:rsidP="005605E3">
            <w:pPr>
              <w:pStyle w:val="21"/>
              <w:spacing w:line="360" w:lineRule="auto"/>
              <w:ind w:firstLineChars="0" w:firstLine="0"/>
              <w:rPr>
                <w:rFonts w:ascii="宋体"/>
                <w:szCs w:val="21"/>
              </w:rPr>
            </w:pPr>
            <w:r>
              <w:rPr>
                <w:rFonts w:ascii="宋体" w:hint="eastAsia"/>
                <w:szCs w:val="21"/>
              </w:rPr>
              <w:t>【关闭】按钮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r>
              <w:rPr>
                <w:rFonts w:ascii="宋体"/>
                <w:szCs w:val="21"/>
              </w:rPr>
              <w:t>，不删除该条数据；</w:t>
            </w:r>
          </w:p>
          <w:p w14:paraId="2D90A3D5" w14:textId="04218B83" w:rsidR="006D0AF0" w:rsidRDefault="006D0AF0" w:rsidP="005605E3">
            <w:pPr>
              <w:pStyle w:val="21"/>
              <w:spacing w:line="360" w:lineRule="auto"/>
              <w:ind w:firstLineChars="0" w:firstLine="0"/>
              <w:rPr>
                <w:rFonts w:ascii="宋体"/>
                <w:szCs w:val="21"/>
              </w:rPr>
            </w:pPr>
            <w:r>
              <w:rPr>
                <w:rFonts w:ascii="宋体" w:hint="eastAsia"/>
                <w:szCs w:val="21"/>
              </w:rPr>
              <w:t>【删除】按钮</w:t>
            </w:r>
            <w:r>
              <w:rPr>
                <w:rFonts w:ascii="宋体"/>
                <w:szCs w:val="21"/>
              </w:rPr>
              <w:t>：</w:t>
            </w:r>
            <w:r>
              <w:rPr>
                <w:rFonts w:ascii="宋体" w:hint="eastAsia"/>
                <w:szCs w:val="21"/>
              </w:rPr>
              <w:t>点击</w:t>
            </w:r>
            <w:r>
              <w:rPr>
                <w:rFonts w:ascii="宋体"/>
                <w:szCs w:val="21"/>
              </w:rPr>
              <w:t>，关闭该弹框，删除</w:t>
            </w:r>
            <w:r>
              <w:rPr>
                <w:rFonts w:ascii="宋体" w:hint="eastAsia"/>
                <w:szCs w:val="21"/>
              </w:rPr>
              <w:t>该条</w:t>
            </w:r>
            <w:r>
              <w:rPr>
                <w:rFonts w:ascii="宋体"/>
                <w:szCs w:val="21"/>
              </w:rPr>
              <w:t>数据</w:t>
            </w:r>
            <w:r>
              <w:rPr>
                <w:rFonts w:ascii="宋体" w:hint="eastAsia"/>
                <w:szCs w:val="21"/>
              </w:rPr>
              <w:t>及</w:t>
            </w:r>
            <w:r>
              <w:rPr>
                <w:rFonts w:ascii="宋体"/>
                <w:szCs w:val="21"/>
              </w:rPr>
              <w:t>该</w:t>
            </w:r>
            <w:r w:rsidR="00463348">
              <w:rPr>
                <w:rFonts w:ascii="宋体" w:hint="eastAsia"/>
                <w:szCs w:val="21"/>
              </w:rPr>
              <w:t>分类</w:t>
            </w:r>
            <w:r>
              <w:rPr>
                <w:rFonts w:ascii="宋体"/>
                <w:szCs w:val="21"/>
              </w:rPr>
              <w:t>下的所有子</w:t>
            </w:r>
            <w:r w:rsidR="00463348">
              <w:rPr>
                <w:rFonts w:ascii="宋体" w:hint="eastAsia"/>
                <w:szCs w:val="21"/>
              </w:rPr>
              <w:t>分类</w:t>
            </w:r>
          </w:p>
          <w:p w14:paraId="20E9E9DD" w14:textId="77777777" w:rsidR="006D0AF0" w:rsidRPr="0070016B" w:rsidRDefault="006D0AF0" w:rsidP="005605E3">
            <w:pPr>
              <w:pStyle w:val="21"/>
              <w:numPr>
                <w:ilvl w:val="0"/>
                <w:numId w:val="63"/>
              </w:numPr>
              <w:spacing w:line="360" w:lineRule="auto"/>
              <w:ind w:left="488" w:firstLineChars="0" w:firstLine="0"/>
              <w:rPr>
                <w:rFonts w:ascii="宋体"/>
                <w:szCs w:val="21"/>
              </w:rPr>
            </w:pPr>
            <w:r>
              <w:rPr>
                <w:rFonts w:ascii="宋体"/>
                <w:szCs w:val="21"/>
              </w:rPr>
              <w:t>若删除</w:t>
            </w:r>
            <w:r>
              <w:rPr>
                <w:rFonts w:ascii="宋体" w:hint="eastAsia"/>
                <w:szCs w:val="21"/>
              </w:rPr>
              <w:t>成功</w:t>
            </w:r>
            <w:r>
              <w:rPr>
                <w:rFonts w:ascii="宋体"/>
                <w:szCs w:val="21"/>
              </w:rPr>
              <w:t>后，则在当前页面以toast样式进行提示</w:t>
            </w:r>
            <w:r>
              <w:rPr>
                <w:rFonts w:ascii="宋体" w:hint="eastAsia"/>
                <w:szCs w:val="21"/>
              </w:rPr>
              <w:t>2s</w:t>
            </w:r>
            <w:r>
              <w:rPr>
                <w:rFonts w:ascii="宋体"/>
                <w:szCs w:val="21"/>
              </w:rPr>
              <w:t>后消失，提示语：</w:t>
            </w:r>
            <w:r w:rsidRPr="000A51AD">
              <w:rPr>
                <w:rFonts w:ascii="宋体"/>
                <w:color w:val="00B050"/>
                <w:szCs w:val="21"/>
              </w:rPr>
              <w:t>删除成功！</w:t>
            </w:r>
          </w:p>
          <w:p w14:paraId="21EA2705" w14:textId="6CDFE1AA" w:rsidR="006D0AF0" w:rsidRPr="00463348" w:rsidRDefault="006D0AF0" w:rsidP="005605E3">
            <w:pPr>
              <w:pStyle w:val="21"/>
              <w:numPr>
                <w:ilvl w:val="0"/>
                <w:numId w:val="63"/>
              </w:numPr>
              <w:spacing w:line="360" w:lineRule="auto"/>
              <w:ind w:left="488" w:firstLineChars="0" w:firstLine="0"/>
              <w:rPr>
                <w:rFonts w:ascii="宋体"/>
                <w:szCs w:val="21"/>
              </w:rPr>
            </w:pPr>
            <w:r>
              <w:rPr>
                <w:rFonts w:ascii="宋体" w:hint="eastAsia"/>
                <w:szCs w:val="21"/>
              </w:rPr>
              <w:t>若</w:t>
            </w:r>
            <w:r>
              <w:rPr>
                <w:rFonts w:ascii="宋体"/>
                <w:szCs w:val="21"/>
              </w:rPr>
              <w:t>删除失败，则在当前页面以toast样式进行提示</w:t>
            </w:r>
            <w:r>
              <w:rPr>
                <w:rFonts w:ascii="宋体" w:hint="eastAsia"/>
                <w:szCs w:val="21"/>
              </w:rPr>
              <w:t>2s</w:t>
            </w:r>
            <w:r>
              <w:rPr>
                <w:rFonts w:ascii="宋体"/>
                <w:szCs w:val="21"/>
              </w:rPr>
              <w:t>后消失，提示语：</w:t>
            </w:r>
            <w:r w:rsidRPr="000A51AD">
              <w:rPr>
                <w:rFonts w:ascii="宋体"/>
                <w:color w:val="00B050"/>
                <w:szCs w:val="21"/>
              </w:rPr>
              <w:t>删除</w:t>
            </w:r>
            <w:r w:rsidRPr="000A51AD">
              <w:rPr>
                <w:rFonts w:ascii="宋体" w:hint="eastAsia"/>
                <w:color w:val="00B050"/>
                <w:szCs w:val="21"/>
              </w:rPr>
              <w:t>失败，如有问题</w:t>
            </w:r>
            <w:r w:rsidRPr="000A51AD">
              <w:rPr>
                <w:rFonts w:ascii="宋体"/>
                <w:color w:val="00B050"/>
                <w:szCs w:val="21"/>
              </w:rPr>
              <w:t>请联系管理员。</w:t>
            </w:r>
          </w:p>
        </w:tc>
      </w:tr>
      <w:tr w:rsidR="006D0AF0" w14:paraId="745A2AF0" w14:textId="77777777" w:rsidTr="005A46FB">
        <w:tc>
          <w:tcPr>
            <w:tcW w:w="1526" w:type="dxa"/>
          </w:tcPr>
          <w:p w14:paraId="23B56DED" w14:textId="6AB721AE" w:rsidR="006D0AF0" w:rsidRDefault="00D44BC6" w:rsidP="005605E3">
            <w:pPr>
              <w:spacing w:line="360" w:lineRule="auto"/>
              <w:rPr>
                <w:noProof/>
              </w:rPr>
            </w:pPr>
            <w:r>
              <w:rPr>
                <w:noProof/>
              </w:rPr>
              <w:lastRenderedPageBreak/>
              <w:drawing>
                <wp:inline distT="0" distB="0" distL="0" distR="0" wp14:anchorId="0E93F12C" wp14:editId="5C97DA1B">
                  <wp:extent cx="276190" cy="152381"/>
                  <wp:effectExtent l="0" t="0" r="0" b="63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6190" cy="152381"/>
                          </a:xfrm>
                          <a:prstGeom prst="rect">
                            <a:avLst/>
                          </a:prstGeom>
                        </pic:spPr>
                      </pic:pic>
                    </a:graphicData>
                  </a:graphic>
                </wp:inline>
              </w:drawing>
            </w:r>
          </w:p>
        </w:tc>
        <w:tc>
          <w:tcPr>
            <w:tcW w:w="6833" w:type="dxa"/>
          </w:tcPr>
          <w:p w14:paraId="4E807B10" w14:textId="77777777" w:rsidR="006D0AF0" w:rsidRDefault="00D44BC6" w:rsidP="005605E3">
            <w:pPr>
              <w:pStyle w:val="21"/>
              <w:spacing w:line="360" w:lineRule="auto"/>
              <w:ind w:firstLineChars="0" w:firstLine="0"/>
              <w:rPr>
                <w:rFonts w:ascii="宋体"/>
                <w:szCs w:val="21"/>
              </w:rPr>
            </w:pPr>
            <w:r>
              <w:rPr>
                <w:rFonts w:ascii="宋体" w:hint="eastAsia"/>
                <w:szCs w:val="21"/>
              </w:rPr>
              <w:t>该</w:t>
            </w:r>
            <w:r>
              <w:rPr>
                <w:rFonts w:ascii="宋体"/>
                <w:szCs w:val="21"/>
              </w:rPr>
              <w:t>功能，只有在一级分类名称的后方才展示；</w:t>
            </w:r>
          </w:p>
          <w:p w14:paraId="0246E209" w14:textId="0A8A3716" w:rsidR="00D44BC6" w:rsidRPr="00D44BC6" w:rsidRDefault="00D44BC6" w:rsidP="005605E3">
            <w:pPr>
              <w:pStyle w:val="21"/>
              <w:spacing w:line="360" w:lineRule="auto"/>
              <w:ind w:firstLineChars="0" w:firstLine="0"/>
              <w:rPr>
                <w:rFonts w:ascii="宋体"/>
                <w:szCs w:val="21"/>
              </w:rPr>
            </w:pPr>
            <w:r>
              <w:rPr>
                <w:rFonts w:ascii="宋体" w:hint="eastAsia"/>
                <w:szCs w:val="21"/>
              </w:rPr>
              <w:t>点击</w:t>
            </w:r>
            <w:r>
              <w:rPr>
                <w:rFonts w:ascii="宋体"/>
                <w:szCs w:val="21"/>
              </w:rPr>
              <w:t>，该</w:t>
            </w:r>
            <w:r>
              <w:rPr>
                <w:noProof/>
              </w:rPr>
              <w:drawing>
                <wp:inline distT="0" distB="0" distL="0" distR="0" wp14:anchorId="764C338A" wp14:editId="646238B4">
                  <wp:extent cx="276190" cy="152381"/>
                  <wp:effectExtent l="0" t="0" r="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6190" cy="152381"/>
                          </a:xfrm>
                          <a:prstGeom prst="rect">
                            <a:avLst/>
                          </a:prstGeom>
                        </pic:spPr>
                      </pic:pic>
                    </a:graphicData>
                  </a:graphic>
                </wp:inline>
              </w:drawing>
            </w:r>
            <w:r>
              <w:rPr>
                <w:rFonts w:ascii="宋体" w:hint="eastAsia"/>
                <w:szCs w:val="21"/>
              </w:rPr>
              <w:t>，进入</w:t>
            </w:r>
            <w:r>
              <w:rPr>
                <w:rFonts w:ascii="宋体"/>
                <w:szCs w:val="21"/>
              </w:rPr>
              <w:t>到新增二级分类</w:t>
            </w:r>
            <w:r>
              <w:rPr>
                <w:rFonts w:ascii="宋体" w:hint="eastAsia"/>
                <w:szCs w:val="21"/>
              </w:rPr>
              <w:t>的</w:t>
            </w:r>
            <w:r>
              <w:rPr>
                <w:rFonts w:ascii="宋体"/>
                <w:szCs w:val="21"/>
              </w:rPr>
              <w:t>页面，具体如下所示；</w:t>
            </w:r>
          </w:p>
        </w:tc>
      </w:tr>
      <w:tr w:rsidR="00883653" w14:paraId="6F65EE76" w14:textId="77777777" w:rsidTr="005A46FB">
        <w:tc>
          <w:tcPr>
            <w:tcW w:w="1526" w:type="dxa"/>
          </w:tcPr>
          <w:p w14:paraId="0C5900E8" w14:textId="15FB686D" w:rsidR="00883653" w:rsidRDefault="00883653" w:rsidP="005605E3">
            <w:pPr>
              <w:spacing w:line="360" w:lineRule="auto"/>
              <w:rPr>
                <w:noProof/>
              </w:rPr>
            </w:pPr>
            <w:r>
              <w:rPr>
                <w:rFonts w:hint="eastAsia"/>
                <w:noProof/>
              </w:rPr>
              <w:t>新增</w:t>
            </w:r>
            <w:r>
              <w:rPr>
                <w:noProof/>
              </w:rPr>
              <w:t>一级分类</w:t>
            </w:r>
          </w:p>
        </w:tc>
        <w:tc>
          <w:tcPr>
            <w:tcW w:w="6833" w:type="dxa"/>
          </w:tcPr>
          <w:p w14:paraId="4D84816C" w14:textId="2DAD79FA" w:rsidR="00883653" w:rsidRDefault="00883653" w:rsidP="005605E3">
            <w:pPr>
              <w:pStyle w:val="21"/>
              <w:spacing w:line="360" w:lineRule="auto"/>
              <w:ind w:firstLineChars="0" w:firstLine="0"/>
              <w:rPr>
                <w:rFonts w:ascii="宋体"/>
                <w:szCs w:val="21"/>
              </w:rPr>
            </w:pPr>
            <w:r>
              <w:rPr>
                <w:rFonts w:ascii="宋体" w:hint="eastAsia"/>
                <w:szCs w:val="21"/>
              </w:rPr>
              <w:t>点击</w:t>
            </w:r>
            <w:r>
              <w:rPr>
                <w:rFonts w:ascii="宋体"/>
                <w:szCs w:val="21"/>
              </w:rPr>
              <w:t>，进入新增</w:t>
            </w:r>
            <w:r w:rsidR="006125B0">
              <w:rPr>
                <w:rFonts w:ascii="宋体" w:hint="eastAsia"/>
                <w:szCs w:val="21"/>
              </w:rPr>
              <w:t>一级分类</w:t>
            </w:r>
            <w:r>
              <w:rPr>
                <w:rFonts w:ascii="宋体"/>
                <w:szCs w:val="21"/>
              </w:rPr>
              <w:t>页面，同时</w:t>
            </w:r>
            <w:r>
              <w:rPr>
                <w:rFonts w:ascii="宋体" w:hint="eastAsia"/>
                <w:szCs w:val="21"/>
              </w:rPr>
              <w:t>该</w:t>
            </w:r>
            <w:r>
              <w:rPr>
                <w:rFonts w:ascii="宋体"/>
                <w:szCs w:val="21"/>
              </w:rPr>
              <w:t>tab高亮，</w:t>
            </w:r>
            <w:r>
              <w:rPr>
                <w:rFonts w:ascii="宋体" w:hint="eastAsia"/>
                <w:szCs w:val="21"/>
              </w:rPr>
              <w:t>“</w:t>
            </w:r>
            <w:r w:rsidR="006125B0">
              <w:rPr>
                <w:rFonts w:ascii="宋体" w:hint="eastAsia"/>
                <w:szCs w:val="21"/>
              </w:rPr>
              <w:t>考试</w:t>
            </w:r>
            <w:r w:rsidR="006125B0">
              <w:rPr>
                <w:rFonts w:ascii="宋体"/>
                <w:szCs w:val="21"/>
              </w:rPr>
              <w:t>分类</w:t>
            </w:r>
            <w:r>
              <w:rPr>
                <w:rFonts w:ascii="宋体" w:hint="eastAsia"/>
                <w:szCs w:val="21"/>
              </w:rPr>
              <w:t>”tab</w:t>
            </w:r>
            <w:r>
              <w:rPr>
                <w:rFonts w:ascii="宋体"/>
                <w:szCs w:val="21"/>
              </w:rPr>
              <w:t>变为</w:t>
            </w:r>
            <w:r>
              <w:rPr>
                <w:rFonts w:ascii="宋体" w:hint="eastAsia"/>
                <w:szCs w:val="21"/>
              </w:rPr>
              <w:t>非</w:t>
            </w:r>
            <w:r>
              <w:rPr>
                <w:rFonts w:ascii="宋体"/>
                <w:szCs w:val="21"/>
              </w:rPr>
              <w:t>高亮</w:t>
            </w:r>
            <w:r>
              <w:rPr>
                <w:rFonts w:ascii="宋体" w:hint="eastAsia"/>
                <w:szCs w:val="21"/>
              </w:rPr>
              <w:t>状态</w:t>
            </w:r>
            <w:r>
              <w:rPr>
                <w:rFonts w:ascii="宋体"/>
                <w:szCs w:val="21"/>
              </w:rPr>
              <w:t>。</w:t>
            </w:r>
          </w:p>
        </w:tc>
      </w:tr>
    </w:tbl>
    <w:p w14:paraId="789DBCF2" w14:textId="77777777" w:rsidR="00447DB5" w:rsidRPr="006D0AF0" w:rsidRDefault="00447DB5" w:rsidP="005605E3">
      <w:pPr>
        <w:pStyle w:val="ae"/>
        <w:spacing w:line="360" w:lineRule="auto"/>
        <w:ind w:firstLineChars="0" w:firstLine="0"/>
      </w:pPr>
    </w:p>
    <w:p w14:paraId="7E82425F" w14:textId="5B48BEBE" w:rsidR="00F13A9F" w:rsidRPr="00D2694E" w:rsidRDefault="00D2694E" w:rsidP="005605E3">
      <w:pPr>
        <w:pStyle w:val="ae"/>
        <w:numPr>
          <w:ilvl w:val="0"/>
          <w:numId w:val="86"/>
        </w:numPr>
        <w:spacing w:line="360" w:lineRule="auto"/>
        <w:ind w:left="0" w:firstLineChars="0" w:firstLine="0"/>
      </w:pPr>
      <w:r>
        <w:rPr>
          <w:rFonts w:hint="eastAsia"/>
        </w:rPr>
        <w:t>点击“</w:t>
      </w:r>
      <w:r>
        <w:rPr>
          <w:rFonts w:hint="eastAsia"/>
          <w:noProof/>
        </w:rPr>
        <w:t>新增</w:t>
      </w:r>
      <w:r>
        <w:rPr>
          <w:noProof/>
        </w:rPr>
        <w:t>一级分类</w:t>
      </w:r>
      <w:r>
        <w:rPr>
          <w:rFonts w:hint="eastAsia"/>
        </w:rPr>
        <w:t>”</w:t>
      </w:r>
      <w:r>
        <w:rPr>
          <w:rFonts w:hint="eastAsia"/>
        </w:rPr>
        <w:t>tab</w:t>
      </w:r>
      <w:r>
        <w:t>，则</w:t>
      </w:r>
      <w:r>
        <w:rPr>
          <w:rFonts w:ascii="宋体"/>
          <w:szCs w:val="21"/>
        </w:rPr>
        <w:t>进入新增</w:t>
      </w:r>
      <w:r>
        <w:rPr>
          <w:rFonts w:ascii="宋体" w:hint="eastAsia"/>
          <w:szCs w:val="21"/>
        </w:rPr>
        <w:t>一级分类</w:t>
      </w:r>
      <w:r>
        <w:rPr>
          <w:rFonts w:ascii="宋体"/>
          <w:szCs w:val="21"/>
        </w:rPr>
        <w:t>页面</w:t>
      </w:r>
      <w:r>
        <w:rPr>
          <w:rFonts w:ascii="宋体" w:hint="eastAsia"/>
          <w:szCs w:val="21"/>
        </w:rPr>
        <w:t>，</w:t>
      </w:r>
      <w:r>
        <w:rPr>
          <w:rFonts w:ascii="宋体"/>
          <w:szCs w:val="21"/>
        </w:rPr>
        <w:t>页面如下所示：</w:t>
      </w:r>
    </w:p>
    <w:p w14:paraId="19D1697C" w14:textId="202D1A0D" w:rsidR="006D4375" w:rsidRPr="00E479CC" w:rsidRDefault="006D4375" w:rsidP="005605E3">
      <w:pPr>
        <w:pStyle w:val="ae"/>
        <w:spacing w:line="360" w:lineRule="auto"/>
        <w:ind w:firstLineChars="0" w:firstLine="0"/>
      </w:pPr>
      <w:r>
        <w:rPr>
          <w:noProof/>
        </w:rPr>
        <w:drawing>
          <wp:inline distT="0" distB="0" distL="0" distR="0" wp14:anchorId="3ECF972F" wp14:editId="46D5F97F">
            <wp:extent cx="6010275" cy="3285173"/>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26234" cy="3293896"/>
                    </a:xfrm>
                    <a:prstGeom prst="rect">
                      <a:avLst/>
                    </a:prstGeom>
                  </pic:spPr>
                </pic:pic>
              </a:graphicData>
            </a:graphic>
          </wp:inline>
        </w:drawing>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6833"/>
      </w:tblGrid>
      <w:tr w:rsidR="006D4375" w14:paraId="66CB919E" w14:textId="77777777" w:rsidTr="005A46FB">
        <w:tc>
          <w:tcPr>
            <w:tcW w:w="1526" w:type="dxa"/>
          </w:tcPr>
          <w:p w14:paraId="67326EFF" w14:textId="77777777" w:rsidR="006D4375" w:rsidRDefault="006D4375" w:rsidP="005605E3">
            <w:pPr>
              <w:spacing w:line="360" w:lineRule="auto"/>
            </w:pPr>
            <w:r>
              <w:rPr>
                <w:rFonts w:hint="eastAsia"/>
              </w:rPr>
              <w:t>按钮</w:t>
            </w:r>
            <w:r>
              <w:rPr>
                <w:rFonts w:hint="eastAsia"/>
              </w:rPr>
              <w:t>/</w:t>
            </w:r>
            <w:r>
              <w:rPr>
                <w:rFonts w:hint="eastAsia"/>
              </w:rPr>
              <w:t>入口</w:t>
            </w:r>
          </w:p>
        </w:tc>
        <w:tc>
          <w:tcPr>
            <w:tcW w:w="6833" w:type="dxa"/>
          </w:tcPr>
          <w:p w14:paraId="14D91371" w14:textId="77777777" w:rsidR="006D4375" w:rsidRDefault="006D4375" w:rsidP="005605E3">
            <w:pPr>
              <w:spacing w:line="360" w:lineRule="auto"/>
            </w:pPr>
            <w:r>
              <w:rPr>
                <w:rFonts w:hint="eastAsia"/>
              </w:rPr>
              <w:t>事件</w:t>
            </w:r>
          </w:p>
        </w:tc>
      </w:tr>
      <w:tr w:rsidR="006D4375" w:rsidRPr="00F8485F" w14:paraId="73C2B821" w14:textId="77777777" w:rsidTr="005A46FB">
        <w:tc>
          <w:tcPr>
            <w:tcW w:w="1526" w:type="dxa"/>
          </w:tcPr>
          <w:p w14:paraId="6E0F3922" w14:textId="19F2740E" w:rsidR="006D4375" w:rsidRDefault="006D4375" w:rsidP="005605E3">
            <w:pPr>
              <w:spacing w:line="360" w:lineRule="auto"/>
            </w:pPr>
            <w:r>
              <w:rPr>
                <w:rFonts w:hint="eastAsia"/>
              </w:rPr>
              <w:t>【重置】</w:t>
            </w:r>
          </w:p>
        </w:tc>
        <w:tc>
          <w:tcPr>
            <w:tcW w:w="6833" w:type="dxa"/>
          </w:tcPr>
          <w:p w14:paraId="54431CC9" w14:textId="77777777" w:rsidR="006D4375" w:rsidRDefault="00CB58C9" w:rsidP="005605E3">
            <w:pPr>
              <w:spacing w:line="360" w:lineRule="auto"/>
            </w:pPr>
            <w:r>
              <w:rPr>
                <w:rFonts w:hint="eastAsia"/>
              </w:rPr>
              <w:t>1.</w:t>
            </w:r>
            <w:r>
              <w:rPr>
                <w:rFonts w:hint="eastAsia"/>
              </w:rPr>
              <w:t>当</w:t>
            </w:r>
            <w:r>
              <w:t>页面未录入任何数据时，该</w:t>
            </w:r>
            <w:r>
              <w:rPr>
                <w:rFonts w:hint="eastAsia"/>
              </w:rPr>
              <w:t>按钮</w:t>
            </w:r>
            <w:r>
              <w:t>为灰色不可点击；</w:t>
            </w:r>
          </w:p>
          <w:p w14:paraId="059D0483" w14:textId="10F94D07" w:rsidR="00CB58C9" w:rsidRPr="00CB58C9" w:rsidRDefault="00CB58C9" w:rsidP="005605E3">
            <w:pPr>
              <w:spacing w:line="360" w:lineRule="auto"/>
            </w:pPr>
            <w:r>
              <w:t>2.</w:t>
            </w:r>
            <w:r>
              <w:rPr>
                <w:rFonts w:hint="eastAsia"/>
              </w:rPr>
              <w:t>当</w:t>
            </w:r>
            <w:r>
              <w:t>页面录入任意数据时，该按钮为高</w:t>
            </w:r>
            <w:r>
              <w:rPr>
                <w:rFonts w:hint="eastAsia"/>
              </w:rPr>
              <w:t>亮</w:t>
            </w:r>
            <w:r>
              <w:t>，点击，把当前页面重置到初始状态；</w:t>
            </w:r>
          </w:p>
        </w:tc>
      </w:tr>
      <w:tr w:rsidR="006D4375" w:rsidRPr="00F8485F" w14:paraId="7EC7B86E" w14:textId="77777777" w:rsidTr="005A46FB">
        <w:tc>
          <w:tcPr>
            <w:tcW w:w="1526" w:type="dxa"/>
          </w:tcPr>
          <w:p w14:paraId="02653771" w14:textId="10E4C6C9" w:rsidR="006D4375" w:rsidRDefault="006D4375" w:rsidP="005605E3">
            <w:pPr>
              <w:spacing w:line="360" w:lineRule="auto"/>
            </w:pPr>
            <w:r>
              <w:rPr>
                <w:rFonts w:hint="eastAsia"/>
              </w:rPr>
              <w:t>【保存】</w:t>
            </w:r>
          </w:p>
        </w:tc>
        <w:tc>
          <w:tcPr>
            <w:tcW w:w="6833" w:type="dxa"/>
          </w:tcPr>
          <w:p w14:paraId="03DD4990" w14:textId="77777777" w:rsidR="00152579" w:rsidRDefault="00152579" w:rsidP="005605E3">
            <w:pPr>
              <w:spacing w:line="360" w:lineRule="auto"/>
            </w:pPr>
            <w:r>
              <w:rPr>
                <w:rFonts w:hint="eastAsia"/>
              </w:rPr>
              <w:t>1.</w:t>
            </w:r>
            <w:r>
              <w:rPr>
                <w:rFonts w:hint="eastAsia"/>
              </w:rPr>
              <w:t>当</w:t>
            </w:r>
            <w:r>
              <w:t>页面未录入任何数据时，该</w:t>
            </w:r>
            <w:r>
              <w:rPr>
                <w:rFonts w:hint="eastAsia"/>
              </w:rPr>
              <w:t>按钮</w:t>
            </w:r>
            <w:r>
              <w:t>为灰色不可点击；</w:t>
            </w:r>
          </w:p>
          <w:p w14:paraId="6142ED7B" w14:textId="77777777" w:rsidR="006D4375" w:rsidRDefault="00152579" w:rsidP="005605E3">
            <w:pPr>
              <w:spacing w:line="360" w:lineRule="auto"/>
            </w:pPr>
            <w:r>
              <w:t>2.</w:t>
            </w:r>
            <w:r>
              <w:rPr>
                <w:rFonts w:hint="eastAsia"/>
              </w:rPr>
              <w:t>当</w:t>
            </w:r>
            <w:r>
              <w:t>页面录入任意数据时，该按钮为高</w:t>
            </w:r>
            <w:r>
              <w:rPr>
                <w:rFonts w:hint="eastAsia"/>
              </w:rPr>
              <w:t>亮</w:t>
            </w:r>
            <w:r>
              <w:t>，点击</w:t>
            </w:r>
            <w:r>
              <w:rPr>
                <w:rFonts w:hint="eastAsia"/>
              </w:rPr>
              <w:t>进行判断</w:t>
            </w:r>
            <w:r>
              <w:t>：</w:t>
            </w:r>
          </w:p>
          <w:p w14:paraId="09A29AEA" w14:textId="77777777" w:rsidR="00152579" w:rsidRDefault="00740EC1" w:rsidP="005605E3">
            <w:pPr>
              <w:pStyle w:val="ae"/>
              <w:numPr>
                <w:ilvl w:val="0"/>
                <w:numId w:val="65"/>
              </w:numPr>
              <w:spacing w:line="360" w:lineRule="auto"/>
              <w:ind w:firstLineChars="0"/>
            </w:pPr>
            <w:r>
              <w:rPr>
                <w:rFonts w:hint="eastAsia"/>
              </w:rPr>
              <w:t>当</w:t>
            </w:r>
            <w:r>
              <w:t>必录项</w:t>
            </w:r>
            <w:r>
              <w:rPr>
                <w:rFonts w:hint="eastAsia"/>
              </w:rPr>
              <w:t>校验</w:t>
            </w:r>
            <w:r>
              <w:t>未录入完整，则在当前页面进行错误提示，提示语见</w:t>
            </w:r>
            <w:r>
              <w:t xml:space="preserve">“3.3.4 </w:t>
            </w:r>
            <w:r>
              <w:rPr>
                <w:rFonts w:hint="eastAsia"/>
              </w:rPr>
              <w:t>提示语</w:t>
            </w:r>
            <w:r>
              <w:t>”</w:t>
            </w:r>
            <w:r>
              <w:rPr>
                <w:rFonts w:hint="eastAsia"/>
              </w:rPr>
              <w:t>；</w:t>
            </w:r>
          </w:p>
          <w:p w14:paraId="3BF454F0" w14:textId="192CBA28" w:rsidR="00740EC1" w:rsidRDefault="00740EC1" w:rsidP="005605E3">
            <w:pPr>
              <w:pStyle w:val="ae"/>
              <w:numPr>
                <w:ilvl w:val="0"/>
                <w:numId w:val="65"/>
              </w:numPr>
              <w:spacing w:line="360" w:lineRule="auto"/>
              <w:ind w:firstLineChars="0"/>
            </w:pPr>
            <w:r>
              <w:rPr>
                <w:rFonts w:hint="eastAsia"/>
              </w:rPr>
              <w:t>当</w:t>
            </w:r>
            <w:r>
              <w:t>必录项录入完整，则</w:t>
            </w:r>
            <w:r>
              <w:rPr>
                <w:rFonts w:hint="eastAsia"/>
              </w:rPr>
              <w:t>进行</w:t>
            </w:r>
            <w:r>
              <w:t>数据保存</w:t>
            </w:r>
          </w:p>
          <w:p w14:paraId="63EE4A73" w14:textId="38C3C9C4" w:rsidR="00740EC1" w:rsidRDefault="00740EC1" w:rsidP="005605E3">
            <w:pPr>
              <w:pStyle w:val="21"/>
              <w:spacing w:line="360" w:lineRule="auto"/>
              <w:ind w:left="562" w:firstLineChars="0" w:firstLine="0"/>
              <w:rPr>
                <w:rFonts w:ascii="宋体"/>
                <w:color w:val="00B050"/>
                <w:szCs w:val="21"/>
              </w:rPr>
            </w:pPr>
            <w:r>
              <w:t>a.</w:t>
            </w:r>
            <w:r>
              <w:rPr>
                <w:rFonts w:ascii="宋体"/>
                <w:szCs w:val="21"/>
              </w:rPr>
              <w:t xml:space="preserve"> 若数据保存成功，那么当前页面进行toast</w:t>
            </w:r>
            <w:r>
              <w:rPr>
                <w:rFonts w:ascii="宋体" w:hint="eastAsia"/>
                <w:szCs w:val="21"/>
              </w:rPr>
              <w:t>提醒2</w:t>
            </w:r>
            <w:r>
              <w:rPr>
                <w:rFonts w:ascii="宋体"/>
                <w:szCs w:val="21"/>
              </w:rPr>
              <w:t>s后消失</w:t>
            </w:r>
            <w:r w:rsidR="00E479CC">
              <w:rPr>
                <w:rFonts w:ascii="宋体" w:hint="eastAsia"/>
                <w:szCs w:val="21"/>
              </w:rPr>
              <w:t>，</w:t>
            </w:r>
            <w:r w:rsidR="00E479CC">
              <w:rPr>
                <w:rFonts w:ascii="宋体"/>
                <w:szCs w:val="21"/>
              </w:rPr>
              <w:t>同时页面返回到</w:t>
            </w:r>
            <w:r w:rsidR="00E479CC">
              <w:rPr>
                <w:rFonts w:ascii="宋体" w:hint="eastAsia"/>
                <w:szCs w:val="21"/>
              </w:rPr>
              <w:t>“考试</w:t>
            </w:r>
            <w:r w:rsidR="00E479CC">
              <w:rPr>
                <w:rFonts w:ascii="宋体"/>
                <w:szCs w:val="21"/>
              </w:rPr>
              <w:t>分类</w:t>
            </w:r>
            <w:r w:rsidR="00E479CC">
              <w:rPr>
                <w:rFonts w:ascii="宋体" w:hint="eastAsia"/>
                <w:szCs w:val="21"/>
              </w:rPr>
              <w:t>”查询</w:t>
            </w:r>
            <w:r w:rsidR="00E479CC">
              <w:rPr>
                <w:rFonts w:ascii="宋体"/>
                <w:szCs w:val="21"/>
              </w:rPr>
              <w:t>页面</w:t>
            </w:r>
            <w:r>
              <w:rPr>
                <w:rFonts w:ascii="宋体"/>
                <w:szCs w:val="21"/>
              </w:rPr>
              <w:t>，</w:t>
            </w:r>
            <w:r w:rsidR="00E479CC">
              <w:rPr>
                <w:rFonts w:ascii="宋体" w:hint="eastAsia"/>
                <w:szCs w:val="21"/>
              </w:rPr>
              <w:t>toast</w:t>
            </w:r>
            <w:r>
              <w:rPr>
                <w:rFonts w:ascii="宋体"/>
                <w:szCs w:val="21"/>
              </w:rPr>
              <w:t>文案：</w:t>
            </w:r>
            <w:r w:rsidRPr="007E4D66">
              <w:rPr>
                <w:rFonts w:ascii="宋体"/>
                <w:color w:val="00B050"/>
                <w:szCs w:val="21"/>
              </w:rPr>
              <w:t>保存成功！</w:t>
            </w:r>
          </w:p>
          <w:p w14:paraId="47AB0747" w14:textId="77777777" w:rsidR="00740EC1" w:rsidRPr="00D009CF" w:rsidRDefault="00740EC1" w:rsidP="005605E3">
            <w:pPr>
              <w:pStyle w:val="21"/>
              <w:spacing w:line="360" w:lineRule="auto"/>
              <w:ind w:firstLineChars="0" w:firstLine="0"/>
              <w:rPr>
                <w:rFonts w:ascii="宋体"/>
                <w:szCs w:val="21"/>
              </w:rPr>
            </w:pPr>
            <w:r>
              <w:rPr>
                <w:rFonts w:ascii="宋体" w:hint="eastAsia"/>
                <w:szCs w:val="21"/>
              </w:rPr>
              <w:t>如图所示</w:t>
            </w:r>
            <w:r>
              <w:rPr>
                <w:rFonts w:ascii="宋体"/>
                <w:szCs w:val="21"/>
              </w:rPr>
              <w:t>：</w:t>
            </w:r>
            <w:r>
              <w:rPr>
                <w:noProof/>
              </w:rPr>
              <w:drawing>
                <wp:inline distT="0" distB="0" distL="0" distR="0" wp14:anchorId="7E7EFC10" wp14:editId="6898DCCF">
                  <wp:extent cx="1157474" cy="638175"/>
                  <wp:effectExtent l="0" t="0" r="508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62699" cy="641056"/>
                          </a:xfrm>
                          <a:prstGeom prst="rect">
                            <a:avLst/>
                          </a:prstGeom>
                        </pic:spPr>
                      </pic:pic>
                    </a:graphicData>
                  </a:graphic>
                </wp:inline>
              </w:drawing>
            </w:r>
          </w:p>
          <w:p w14:paraId="0742FF0C" w14:textId="6AEACB01" w:rsidR="00740EC1" w:rsidRDefault="00740EC1" w:rsidP="005605E3">
            <w:pPr>
              <w:pStyle w:val="21"/>
              <w:spacing w:line="360" w:lineRule="auto"/>
              <w:ind w:left="562" w:firstLineChars="0" w:firstLine="0"/>
              <w:rPr>
                <w:rFonts w:ascii="宋体"/>
                <w:color w:val="00B050"/>
                <w:szCs w:val="21"/>
              </w:rPr>
            </w:pPr>
            <w:r>
              <w:rPr>
                <w:rFonts w:ascii="宋体" w:hint="eastAsia"/>
                <w:szCs w:val="21"/>
              </w:rPr>
              <w:t>b．若</w:t>
            </w:r>
            <w:r>
              <w:rPr>
                <w:rFonts w:ascii="宋体"/>
                <w:szCs w:val="21"/>
              </w:rPr>
              <w:t>数据保存失败，那么当前页面进行toast</w:t>
            </w:r>
            <w:r>
              <w:rPr>
                <w:rFonts w:ascii="宋体" w:hint="eastAsia"/>
                <w:szCs w:val="21"/>
              </w:rPr>
              <w:t>提醒2</w:t>
            </w:r>
            <w:r>
              <w:rPr>
                <w:rFonts w:ascii="宋体"/>
                <w:szCs w:val="21"/>
              </w:rPr>
              <w:t>s后消失</w:t>
            </w:r>
            <w:r w:rsidR="00E479CC">
              <w:rPr>
                <w:rFonts w:ascii="宋体" w:hint="eastAsia"/>
                <w:szCs w:val="21"/>
              </w:rPr>
              <w:t>，</w:t>
            </w:r>
            <w:r w:rsidR="00E479CC">
              <w:rPr>
                <w:rFonts w:ascii="宋体"/>
                <w:szCs w:val="21"/>
              </w:rPr>
              <w:t>同时依然停留在新增一级页面且原有录入的内容依然存在支持修改</w:t>
            </w:r>
            <w:r w:rsidR="00E479CC">
              <w:rPr>
                <w:rFonts w:ascii="宋体"/>
                <w:szCs w:val="21"/>
              </w:rPr>
              <w:lastRenderedPageBreak/>
              <w:t>或者再次保存</w:t>
            </w:r>
            <w:r>
              <w:rPr>
                <w:rFonts w:ascii="宋体" w:hint="eastAsia"/>
                <w:szCs w:val="21"/>
              </w:rPr>
              <w:t>，</w:t>
            </w:r>
            <w:r w:rsidR="00E479CC">
              <w:rPr>
                <w:rFonts w:ascii="宋体" w:hint="eastAsia"/>
                <w:szCs w:val="21"/>
              </w:rPr>
              <w:t>toast</w:t>
            </w:r>
            <w:r>
              <w:rPr>
                <w:rFonts w:ascii="宋体"/>
                <w:szCs w:val="21"/>
              </w:rPr>
              <w:t>文案：</w:t>
            </w:r>
            <w:r w:rsidRPr="007E4D66">
              <w:rPr>
                <w:rFonts w:ascii="宋体"/>
                <w:color w:val="00B050"/>
                <w:szCs w:val="21"/>
              </w:rPr>
              <w:t>保存失败</w:t>
            </w:r>
            <w:r>
              <w:rPr>
                <w:rFonts w:ascii="宋体" w:hint="eastAsia"/>
                <w:color w:val="00B050"/>
                <w:szCs w:val="21"/>
              </w:rPr>
              <w:t>，如有问题</w:t>
            </w:r>
            <w:r>
              <w:rPr>
                <w:rFonts w:ascii="宋体"/>
                <w:color w:val="00B050"/>
                <w:szCs w:val="21"/>
              </w:rPr>
              <w:t>请联系管理员。</w:t>
            </w:r>
          </w:p>
          <w:p w14:paraId="000C9BF5" w14:textId="303F1114" w:rsidR="00740EC1" w:rsidRPr="00152579" w:rsidRDefault="00740EC1" w:rsidP="005605E3">
            <w:pPr>
              <w:pStyle w:val="ae"/>
              <w:spacing w:line="360" w:lineRule="auto"/>
              <w:ind w:left="420" w:firstLineChars="0" w:firstLine="0"/>
            </w:pPr>
            <w:r>
              <w:rPr>
                <w:rFonts w:ascii="宋体" w:hint="eastAsia"/>
                <w:szCs w:val="21"/>
              </w:rPr>
              <w:t>如图</w:t>
            </w:r>
            <w:r>
              <w:rPr>
                <w:rFonts w:ascii="宋体"/>
                <w:szCs w:val="21"/>
              </w:rPr>
              <w:t>所示：</w:t>
            </w:r>
            <w:r>
              <w:rPr>
                <w:noProof/>
              </w:rPr>
              <w:drawing>
                <wp:inline distT="0" distB="0" distL="0" distR="0" wp14:anchorId="4B5BD9B9" wp14:editId="1DBC76F6">
                  <wp:extent cx="2343150" cy="692623"/>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62514" cy="698347"/>
                          </a:xfrm>
                          <a:prstGeom prst="rect">
                            <a:avLst/>
                          </a:prstGeom>
                        </pic:spPr>
                      </pic:pic>
                    </a:graphicData>
                  </a:graphic>
                </wp:inline>
              </w:drawing>
            </w:r>
          </w:p>
        </w:tc>
      </w:tr>
    </w:tbl>
    <w:p w14:paraId="729FA07D" w14:textId="5181D256" w:rsidR="006D4375" w:rsidRPr="00D2694E" w:rsidRDefault="006D4375" w:rsidP="005605E3">
      <w:pPr>
        <w:pStyle w:val="ae"/>
        <w:spacing w:line="360" w:lineRule="auto"/>
        <w:ind w:firstLineChars="0" w:firstLine="0"/>
      </w:pPr>
    </w:p>
    <w:p w14:paraId="10CA6920" w14:textId="26E3A2CB" w:rsidR="00D2694E" w:rsidRPr="00D2694E" w:rsidRDefault="00D2694E" w:rsidP="005605E3">
      <w:pPr>
        <w:pStyle w:val="ae"/>
        <w:numPr>
          <w:ilvl w:val="0"/>
          <w:numId w:val="86"/>
        </w:numPr>
        <w:spacing w:line="360" w:lineRule="auto"/>
        <w:ind w:left="0" w:firstLineChars="0" w:firstLine="0"/>
      </w:pPr>
      <w:r>
        <w:rPr>
          <w:rFonts w:hint="eastAsia"/>
        </w:rPr>
        <w:t>点击</w:t>
      </w:r>
      <w:r>
        <w:rPr>
          <w:noProof/>
        </w:rPr>
        <w:drawing>
          <wp:inline distT="0" distB="0" distL="0" distR="0" wp14:anchorId="0D7BC0EA" wp14:editId="5FA486A8">
            <wp:extent cx="276190" cy="152381"/>
            <wp:effectExtent l="0" t="0" r="0" b="63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6190" cy="152381"/>
                    </a:xfrm>
                    <a:prstGeom prst="rect">
                      <a:avLst/>
                    </a:prstGeom>
                  </pic:spPr>
                </pic:pic>
              </a:graphicData>
            </a:graphic>
          </wp:inline>
        </w:drawing>
      </w:r>
      <w:r>
        <w:rPr>
          <w:rFonts w:hint="eastAsia"/>
        </w:rPr>
        <w:t>，</w:t>
      </w:r>
      <w:r>
        <w:rPr>
          <w:rFonts w:ascii="宋体" w:hint="eastAsia"/>
          <w:szCs w:val="21"/>
        </w:rPr>
        <w:t>进入</w:t>
      </w:r>
      <w:r>
        <w:rPr>
          <w:rFonts w:ascii="宋体"/>
          <w:szCs w:val="21"/>
        </w:rPr>
        <w:t>到新增二级分类</w:t>
      </w:r>
      <w:r>
        <w:rPr>
          <w:rFonts w:ascii="宋体" w:hint="eastAsia"/>
          <w:szCs w:val="21"/>
        </w:rPr>
        <w:t>的</w:t>
      </w:r>
      <w:r>
        <w:rPr>
          <w:rFonts w:ascii="宋体"/>
          <w:szCs w:val="21"/>
        </w:rPr>
        <w:t>页面</w:t>
      </w:r>
      <w:r>
        <w:rPr>
          <w:rFonts w:ascii="宋体" w:hint="eastAsia"/>
          <w:szCs w:val="21"/>
        </w:rPr>
        <w:t>，</w:t>
      </w:r>
      <w:r>
        <w:rPr>
          <w:rFonts w:ascii="宋体"/>
          <w:szCs w:val="21"/>
        </w:rPr>
        <w:t>页面如下所示：</w:t>
      </w:r>
    </w:p>
    <w:p w14:paraId="05E90B49" w14:textId="3B8075A5" w:rsidR="00D2694E" w:rsidRDefault="00062549" w:rsidP="005605E3">
      <w:pPr>
        <w:pStyle w:val="ae"/>
        <w:spacing w:line="360" w:lineRule="auto"/>
        <w:ind w:firstLineChars="0" w:firstLine="0"/>
      </w:pPr>
      <w:r>
        <w:rPr>
          <w:noProof/>
        </w:rPr>
        <w:drawing>
          <wp:inline distT="0" distB="0" distL="0" distR="0" wp14:anchorId="4A2E1B73" wp14:editId="3D5239EC">
            <wp:extent cx="6255982" cy="3419475"/>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259288" cy="3421282"/>
                    </a:xfrm>
                    <a:prstGeom prst="rect">
                      <a:avLst/>
                    </a:prstGeom>
                  </pic:spPr>
                </pic:pic>
              </a:graphicData>
            </a:graphic>
          </wp:inline>
        </w:drawing>
      </w:r>
    </w:p>
    <w:p w14:paraId="1E2FDC81" w14:textId="2D2AF7DD" w:rsidR="0009788E" w:rsidRPr="0009788E" w:rsidRDefault="00CD0C97" w:rsidP="005605E3">
      <w:pPr>
        <w:pStyle w:val="ae"/>
        <w:spacing w:line="360" w:lineRule="auto"/>
        <w:ind w:firstLineChars="0" w:firstLine="0"/>
        <w:rPr>
          <w:color w:val="FF0000"/>
        </w:rPr>
      </w:pPr>
      <w:r w:rsidRPr="00CD0C97">
        <w:rPr>
          <w:rFonts w:hint="eastAsia"/>
          <w:color w:val="FF0000"/>
        </w:rPr>
        <w:t>注：</w:t>
      </w:r>
      <w:r w:rsidRPr="00CD0C97">
        <w:rPr>
          <w:color w:val="FF0000"/>
        </w:rPr>
        <w:t>（</w:t>
      </w:r>
      <w:r w:rsidRPr="00CD0C97">
        <w:rPr>
          <w:rFonts w:hint="eastAsia"/>
          <w:color w:val="FF0000"/>
        </w:rPr>
        <w:t>1</w:t>
      </w:r>
      <w:r w:rsidRPr="00CD0C97">
        <w:rPr>
          <w:color w:val="FF0000"/>
        </w:rPr>
        <w:t>）</w:t>
      </w:r>
      <w:r w:rsidR="0009788E">
        <w:rPr>
          <w:rFonts w:hint="eastAsia"/>
          <w:color w:val="FF0000"/>
        </w:rPr>
        <w:t>该页面</w:t>
      </w:r>
      <w:r w:rsidR="0009788E">
        <w:rPr>
          <w:color w:val="FF0000"/>
        </w:rPr>
        <w:t>在</w:t>
      </w:r>
      <w:r w:rsidR="0009788E">
        <w:rPr>
          <w:rFonts w:hint="eastAsia"/>
          <w:color w:val="FF0000"/>
        </w:rPr>
        <w:t>“考试</w:t>
      </w:r>
      <w:r w:rsidR="0009788E">
        <w:rPr>
          <w:color w:val="FF0000"/>
        </w:rPr>
        <w:t>分类</w:t>
      </w:r>
      <w:r w:rsidR="0009788E">
        <w:rPr>
          <w:rFonts w:hint="eastAsia"/>
          <w:color w:val="FF0000"/>
        </w:rPr>
        <w:t>”</w:t>
      </w:r>
      <w:r w:rsidR="0009788E">
        <w:rPr>
          <w:rFonts w:hint="eastAsia"/>
          <w:color w:val="FF0000"/>
        </w:rPr>
        <w:t>tab</w:t>
      </w:r>
      <w:r w:rsidR="0009788E">
        <w:rPr>
          <w:color w:val="FF0000"/>
        </w:rPr>
        <w:t>页面进行展开新的页面；</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6833"/>
      </w:tblGrid>
      <w:tr w:rsidR="00CD0C97" w14:paraId="1901020F" w14:textId="77777777" w:rsidTr="005A46FB">
        <w:tc>
          <w:tcPr>
            <w:tcW w:w="1526" w:type="dxa"/>
          </w:tcPr>
          <w:p w14:paraId="2B50E71E" w14:textId="77777777" w:rsidR="00CD0C97" w:rsidRDefault="00CD0C97" w:rsidP="005605E3">
            <w:pPr>
              <w:spacing w:line="360" w:lineRule="auto"/>
            </w:pPr>
            <w:r>
              <w:rPr>
                <w:rFonts w:hint="eastAsia"/>
              </w:rPr>
              <w:t>按钮</w:t>
            </w:r>
            <w:r>
              <w:rPr>
                <w:rFonts w:hint="eastAsia"/>
              </w:rPr>
              <w:t>/</w:t>
            </w:r>
            <w:r>
              <w:rPr>
                <w:rFonts w:hint="eastAsia"/>
              </w:rPr>
              <w:t>入口</w:t>
            </w:r>
          </w:p>
        </w:tc>
        <w:tc>
          <w:tcPr>
            <w:tcW w:w="6833" w:type="dxa"/>
          </w:tcPr>
          <w:p w14:paraId="59BF3FD7" w14:textId="77777777" w:rsidR="00CD0C97" w:rsidRDefault="00CD0C97" w:rsidP="005605E3">
            <w:pPr>
              <w:spacing w:line="360" w:lineRule="auto"/>
            </w:pPr>
            <w:r>
              <w:rPr>
                <w:rFonts w:hint="eastAsia"/>
              </w:rPr>
              <w:t>事件</w:t>
            </w:r>
          </w:p>
        </w:tc>
      </w:tr>
      <w:tr w:rsidR="001B654F" w14:paraId="0B41A7AF" w14:textId="77777777" w:rsidTr="005A46FB">
        <w:tc>
          <w:tcPr>
            <w:tcW w:w="1526" w:type="dxa"/>
          </w:tcPr>
          <w:p w14:paraId="5D6B8216" w14:textId="2918124D" w:rsidR="001B654F" w:rsidRDefault="001B654F" w:rsidP="005605E3">
            <w:pPr>
              <w:spacing w:line="360" w:lineRule="auto"/>
            </w:pPr>
            <w:r>
              <w:rPr>
                <w:rFonts w:hint="eastAsia"/>
              </w:rPr>
              <w:t>【返回】</w:t>
            </w:r>
          </w:p>
        </w:tc>
        <w:tc>
          <w:tcPr>
            <w:tcW w:w="6833" w:type="dxa"/>
          </w:tcPr>
          <w:p w14:paraId="006A5B6A" w14:textId="128FEEAC" w:rsidR="001B654F" w:rsidRDefault="00FE559B" w:rsidP="005605E3">
            <w:pPr>
              <w:spacing w:line="360" w:lineRule="auto"/>
            </w:pPr>
            <w:r>
              <w:rPr>
                <w:rFonts w:hint="eastAsia"/>
              </w:rPr>
              <w:t>点击</w:t>
            </w:r>
            <w:r>
              <w:t>，</w:t>
            </w:r>
            <w:r>
              <w:rPr>
                <w:rFonts w:hint="eastAsia"/>
              </w:rPr>
              <w:t>该页面</w:t>
            </w:r>
            <w:r>
              <w:t>录入的</w:t>
            </w:r>
            <w:r>
              <w:rPr>
                <w:rFonts w:hint="eastAsia"/>
              </w:rPr>
              <w:t>内容</w:t>
            </w:r>
            <w:r>
              <w:t>不进行保存，同时返回</w:t>
            </w:r>
            <w:r>
              <w:rPr>
                <w:rFonts w:hint="eastAsia"/>
              </w:rPr>
              <w:t>到</w:t>
            </w:r>
            <w:r w:rsidRPr="00FE559B">
              <w:rPr>
                <w:rFonts w:hint="eastAsia"/>
              </w:rPr>
              <w:t>“考试</w:t>
            </w:r>
            <w:r w:rsidRPr="00FE559B">
              <w:t>分类</w:t>
            </w:r>
            <w:r w:rsidRPr="00FE559B">
              <w:rPr>
                <w:rFonts w:hint="eastAsia"/>
              </w:rPr>
              <w:t>”</w:t>
            </w:r>
            <w:r w:rsidR="0053116C">
              <w:rPr>
                <w:rFonts w:hint="eastAsia"/>
              </w:rPr>
              <w:t>一级</w:t>
            </w:r>
            <w:r w:rsidR="0053116C">
              <w:t>分类查询页面；</w:t>
            </w:r>
          </w:p>
        </w:tc>
      </w:tr>
      <w:tr w:rsidR="00CD0C97" w:rsidRPr="00F8485F" w14:paraId="3BDCDFD8" w14:textId="77777777" w:rsidTr="005A46FB">
        <w:tc>
          <w:tcPr>
            <w:tcW w:w="1526" w:type="dxa"/>
          </w:tcPr>
          <w:p w14:paraId="56B8C2F4" w14:textId="77777777" w:rsidR="00CD0C97" w:rsidRDefault="00CD0C97" w:rsidP="005605E3">
            <w:pPr>
              <w:spacing w:line="360" w:lineRule="auto"/>
            </w:pPr>
            <w:r>
              <w:rPr>
                <w:rFonts w:hint="eastAsia"/>
              </w:rPr>
              <w:t>【重置】</w:t>
            </w:r>
          </w:p>
        </w:tc>
        <w:tc>
          <w:tcPr>
            <w:tcW w:w="6833" w:type="dxa"/>
          </w:tcPr>
          <w:p w14:paraId="091BEBC0" w14:textId="77777777" w:rsidR="00CD0C97" w:rsidRDefault="00CD0C97" w:rsidP="005605E3">
            <w:pPr>
              <w:spacing w:line="360" w:lineRule="auto"/>
            </w:pPr>
            <w:r>
              <w:rPr>
                <w:rFonts w:hint="eastAsia"/>
              </w:rPr>
              <w:t>1.</w:t>
            </w:r>
            <w:r>
              <w:rPr>
                <w:rFonts w:hint="eastAsia"/>
              </w:rPr>
              <w:t>当</w:t>
            </w:r>
            <w:r>
              <w:t>页面未录入任何数据时，该</w:t>
            </w:r>
            <w:r>
              <w:rPr>
                <w:rFonts w:hint="eastAsia"/>
              </w:rPr>
              <w:t>按钮</w:t>
            </w:r>
            <w:r>
              <w:t>为灰色不可点击；</w:t>
            </w:r>
          </w:p>
          <w:p w14:paraId="0F2FE7D0" w14:textId="77777777" w:rsidR="00CD0C97" w:rsidRPr="00CB58C9" w:rsidRDefault="00CD0C97" w:rsidP="005605E3">
            <w:pPr>
              <w:spacing w:line="360" w:lineRule="auto"/>
            </w:pPr>
            <w:r>
              <w:t>2.</w:t>
            </w:r>
            <w:r>
              <w:rPr>
                <w:rFonts w:hint="eastAsia"/>
              </w:rPr>
              <w:t>当</w:t>
            </w:r>
            <w:r>
              <w:t>页面录入任意数据时，该按钮为高</w:t>
            </w:r>
            <w:r>
              <w:rPr>
                <w:rFonts w:hint="eastAsia"/>
              </w:rPr>
              <w:t>亮</w:t>
            </w:r>
            <w:r>
              <w:t>，点击，把当前页面重置到初始状态；</w:t>
            </w:r>
          </w:p>
        </w:tc>
      </w:tr>
      <w:tr w:rsidR="00CD0C97" w:rsidRPr="00F8485F" w14:paraId="2947D3BA" w14:textId="77777777" w:rsidTr="005A46FB">
        <w:tc>
          <w:tcPr>
            <w:tcW w:w="1526" w:type="dxa"/>
          </w:tcPr>
          <w:p w14:paraId="23842DAC" w14:textId="77777777" w:rsidR="00CD0C97" w:rsidRDefault="00CD0C97" w:rsidP="005605E3">
            <w:pPr>
              <w:spacing w:line="360" w:lineRule="auto"/>
            </w:pPr>
            <w:r>
              <w:rPr>
                <w:rFonts w:hint="eastAsia"/>
              </w:rPr>
              <w:t>【保存】</w:t>
            </w:r>
          </w:p>
        </w:tc>
        <w:tc>
          <w:tcPr>
            <w:tcW w:w="6833" w:type="dxa"/>
          </w:tcPr>
          <w:p w14:paraId="20D8EEE9" w14:textId="77777777" w:rsidR="00CD0C97" w:rsidRDefault="00CD0C97" w:rsidP="005605E3">
            <w:pPr>
              <w:spacing w:line="360" w:lineRule="auto"/>
            </w:pPr>
            <w:r>
              <w:rPr>
                <w:rFonts w:hint="eastAsia"/>
              </w:rPr>
              <w:t>1.</w:t>
            </w:r>
            <w:r>
              <w:rPr>
                <w:rFonts w:hint="eastAsia"/>
              </w:rPr>
              <w:t>当</w:t>
            </w:r>
            <w:r>
              <w:t>页面未录入任何数据时，该</w:t>
            </w:r>
            <w:r>
              <w:rPr>
                <w:rFonts w:hint="eastAsia"/>
              </w:rPr>
              <w:t>按钮</w:t>
            </w:r>
            <w:r>
              <w:t>为灰色不可点击；</w:t>
            </w:r>
          </w:p>
          <w:p w14:paraId="3D5228CD" w14:textId="77777777" w:rsidR="00CD0C97" w:rsidRDefault="00CD0C97" w:rsidP="005605E3">
            <w:pPr>
              <w:spacing w:line="360" w:lineRule="auto"/>
            </w:pPr>
            <w:r>
              <w:t>2.</w:t>
            </w:r>
            <w:r>
              <w:rPr>
                <w:rFonts w:hint="eastAsia"/>
              </w:rPr>
              <w:t>当</w:t>
            </w:r>
            <w:r>
              <w:t>页面录入任意数据时，该按钮为高</w:t>
            </w:r>
            <w:r>
              <w:rPr>
                <w:rFonts w:hint="eastAsia"/>
              </w:rPr>
              <w:t>亮</w:t>
            </w:r>
            <w:r>
              <w:t>，点击</w:t>
            </w:r>
            <w:r>
              <w:rPr>
                <w:rFonts w:hint="eastAsia"/>
              </w:rPr>
              <w:t>进行判断</w:t>
            </w:r>
            <w:r>
              <w:t>：</w:t>
            </w:r>
          </w:p>
          <w:p w14:paraId="13F4173E" w14:textId="77777777" w:rsidR="00CD0C97" w:rsidRDefault="00CD0C97" w:rsidP="005605E3">
            <w:pPr>
              <w:pStyle w:val="ae"/>
              <w:numPr>
                <w:ilvl w:val="0"/>
                <w:numId w:val="65"/>
              </w:numPr>
              <w:spacing w:line="360" w:lineRule="auto"/>
              <w:ind w:firstLineChars="0"/>
            </w:pPr>
            <w:r>
              <w:rPr>
                <w:rFonts w:hint="eastAsia"/>
              </w:rPr>
              <w:t>当</w:t>
            </w:r>
            <w:r>
              <w:t>必录项</w:t>
            </w:r>
            <w:r>
              <w:rPr>
                <w:rFonts w:hint="eastAsia"/>
              </w:rPr>
              <w:t>校验</w:t>
            </w:r>
            <w:r>
              <w:t>未录入完整，则在当前页面进行错误提示，提示语见</w:t>
            </w:r>
            <w:r>
              <w:t xml:space="preserve">“3.3.4 </w:t>
            </w:r>
            <w:r>
              <w:rPr>
                <w:rFonts w:hint="eastAsia"/>
              </w:rPr>
              <w:t>提示语</w:t>
            </w:r>
            <w:r>
              <w:t>”</w:t>
            </w:r>
            <w:r>
              <w:rPr>
                <w:rFonts w:hint="eastAsia"/>
              </w:rPr>
              <w:t>；</w:t>
            </w:r>
          </w:p>
          <w:p w14:paraId="162C660A" w14:textId="6D672089" w:rsidR="00CD0C97" w:rsidRDefault="00CD0C97" w:rsidP="005605E3">
            <w:pPr>
              <w:pStyle w:val="ae"/>
              <w:numPr>
                <w:ilvl w:val="0"/>
                <w:numId w:val="65"/>
              </w:numPr>
              <w:spacing w:line="360" w:lineRule="auto"/>
              <w:ind w:firstLineChars="0"/>
            </w:pPr>
            <w:r>
              <w:rPr>
                <w:rFonts w:hint="eastAsia"/>
              </w:rPr>
              <w:t>当</w:t>
            </w:r>
            <w:r>
              <w:t>必录项录入完整，则</w:t>
            </w:r>
            <w:r>
              <w:rPr>
                <w:rFonts w:hint="eastAsia"/>
              </w:rPr>
              <w:t>进行</w:t>
            </w:r>
            <w:r>
              <w:t>数据保存</w:t>
            </w:r>
            <w:r w:rsidR="005A46FB">
              <w:rPr>
                <w:rFonts w:hint="eastAsia"/>
              </w:rPr>
              <w:t>到</w:t>
            </w:r>
            <w:r w:rsidR="005A46FB">
              <w:t>对应的一级分类下</w:t>
            </w:r>
            <w:r w:rsidR="009C503D">
              <w:rPr>
                <w:rFonts w:hint="eastAsia"/>
              </w:rPr>
              <w:t>面</w:t>
            </w:r>
            <w:r w:rsidR="00817143">
              <w:rPr>
                <w:rFonts w:hint="eastAsia"/>
              </w:rPr>
              <w:t>：</w:t>
            </w:r>
          </w:p>
          <w:p w14:paraId="4053502B" w14:textId="77777777" w:rsidR="00CD0C97" w:rsidRDefault="00CD0C97" w:rsidP="005605E3">
            <w:pPr>
              <w:pStyle w:val="21"/>
              <w:spacing w:line="360" w:lineRule="auto"/>
              <w:ind w:left="562" w:firstLineChars="0" w:firstLine="0"/>
              <w:rPr>
                <w:rFonts w:ascii="宋体"/>
                <w:color w:val="00B050"/>
                <w:szCs w:val="21"/>
              </w:rPr>
            </w:pPr>
            <w:r>
              <w:lastRenderedPageBreak/>
              <w:t>a.</w:t>
            </w:r>
            <w:r>
              <w:rPr>
                <w:rFonts w:ascii="宋体"/>
                <w:szCs w:val="21"/>
              </w:rPr>
              <w:t xml:space="preserve"> 若数据保存成功，那么当前页面进行toast</w:t>
            </w:r>
            <w:r>
              <w:rPr>
                <w:rFonts w:ascii="宋体" w:hint="eastAsia"/>
                <w:szCs w:val="21"/>
              </w:rPr>
              <w:t>提醒2</w:t>
            </w:r>
            <w:r>
              <w:rPr>
                <w:rFonts w:ascii="宋体"/>
                <w:szCs w:val="21"/>
              </w:rPr>
              <w:t>s后消失</w:t>
            </w:r>
            <w:r>
              <w:rPr>
                <w:rFonts w:ascii="宋体" w:hint="eastAsia"/>
                <w:szCs w:val="21"/>
              </w:rPr>
              <w:t>，</w:t>
            </w:r>
            <w:r>
              <w:rPr>
                <w:rFonts w:ascii="宋体"/>
                <w:szCs w:val="21"/>
              </w:rPr>
              <w:t>同时页面返回到</w:t>
            </w:r>
            <w:r>
              <w:rPr>
                <w:rFonts w:ascii="宋体" w:hint="eastAsia"/>
                <w:szCs w:val="21"/>
              </w:rPr>
              <w:t>“考试</w:t>
            </w:r>
            <w:r>
              <w:rPr>
                <w:rFonts w:ascii="宋体"/>
                <w:szCs w:val="21"/>
              </w:rPr>
              <w:t>分类</w:t>
            </w:r>
            <w:r>
              <w:rPr>
                <w:rFonts w:ascii="宋体" w:hint="eastAsia"/>
                <w:szCs w:val="21"/>
              </w:rPr>
              <w:t>”查询</w:t>
            </w:r>
            <w:r>
              <w:rPr>
                <w:rFonts w:ascii="宋体"/>
                <w:szCs w:val="21"/>
              </w:rPr>
              <w:t>页面，</w:t>
            </w:r>
            <w:r>
              <w:rPr>
                <w:rFonts w:ascii="宋体" w:hint="eastAsia"/>
                <w:szCs w:val="21"/>
              </w:rPr>
              <w:t>toast</w:t>
            </w:r>
            <w:r>
              <w:rPr>
                <w:rFonts w:ascii="宋体"/>
                <w:szCs w:val="21"/>
              </w:rPr>
              <w:t>文案：</w:t>
            </w:r>
            <w:r w:rsidRPr="007E4D66">
              <w:rPr>
                <w:rFonts w:ascii="宋体"/>
                <w:color w:val="00B050"/>
                <w:szCs w:val="21"/>
              </w:rPr>
              <w:t>保存成功！</w:t>
            </w:r>
          </w:p>
          <w:p w14:paraId="573766D9" w14:textId="77777777" w:rsidR="00CD0C97" w:rsidRPr="00D009CF" w:rsidRDefault="00CD0C97" w:rsidP="005605E3">
            <w:pPr>
              <w:pStyle w:val="21"/>
              <w:spacing w:line="360" w:lineRule="auto"/>
              <w:ind w:firstLineChars="0" w:firstLine="0"/>
              <w:rPr>
                <w:rFonts w:ascii="宋体"/>
                <w:szCs w:val="21"/>
              </w:rPr>
            </w:pPr>
            <w:r>
              <w:rPr>
                <w:rFonts w:ascii="宋体" w:hint="eastAsia"/>
                <w:szCs w:val="21"/>
              </w:rPr>
              <w:t>如图所示</w:t>
            </w:r>
            <w:r>
              <w:rPr>
                <w:rFonts w:ascii="宋体"/>
                <w:szCs w:val="21"/>
              </w:rPr>
              <w:t>：</w:t>
            </w:r>
            <w:r>
              <w:rPr>
                <w:noProof/>
              </w:rPr>
              <w:drawing>
                <wp:inline distT="0" distB="0" distL="0" distR="0" wp14:anchorId="4392541F" wp14:editId="5FB20306">
                  <wp:extent cx="1157474" cy="638175"/>
                  <wp:effectExtent l="0" t="0" r="508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62699" cy="641056"/>
                          </a:xfrm>
                          <a:prstGeom prst="rect">
                            <a:avLst/>
                          </a:prstGeom>
                        </pic:spPr>
                      </pic:pic>
                    </a:graphicData>
                  </a:graphic>
                </wp:inline>
              </w:drawing>
            </w:r>
          </w:p>
          <w:p w14:paraId="03717BE3" w14:textId="30E7A747" w:rsidR="00CD0C97" w:rsidRDefault="00CD0C97" w:rsidP="005605E3">
            <w:pPr>
              <w:pStyle w:val="21"/>
              <w:spacing w:line="360" w:lineRule="auto"/>
              <w:ind w:left="562" w:firstLineChars="0" w:firstLine="0"/>
              <w:rPr>
                <w:rFonts w:ascii="宋体"/>
                <w:color w:val="00B050"/>
                <w:szCs w:val="21"/>
              </w:rPr>
            </w:pPr>
            <w:r>
              <w:rPr>
                <w:rFonts w:ascii="宋体" w:hint="eastAsia"/>
                <w:szCs w:val="21"/>
              </w:rPr>
              <w:t>b．若</w:t>
            </w:r>
            <w:r>
              <w:rPr>
                <w:rFonts w:ascii="宋体"/>
                <w:szCs w:val="21"/>
              </w:rPr>
              <w:t>数据保存失败，那么当前页面进行toast</w:t>
            </w:r>
            <w:r>
              <w:rPr>
                <w:rFonts w:ascii="宋体" w:hint="eastAsia"/>
                <w:szCs w:val="21"/>
              </w:rPr>
              <w:t>提醒2</w:t>
            </w:r>
            <w:r>
              <w:rPr>
                <w:rFonts w:ascii="宋体"/>
                <w:szCs w:val="21"/>
              </w:rPr>
              <w:t>s后消失</w:t>
            </w:r>
            <w:r>
              <w:rPr>
                <w:rFonts w:ascii="宋体" w:hint="eastAsia"/>
                <w:szCs w:val="21"/>
              </w:rPr>
              <w:t>，</w:t>
            </w:r>
            <w:r>
              <w:rPr>
                <w:rFonts w:ascii="宋体"/>
                <w:szCs w:val="21"/>
              </w:rPr>
              <w:t>同时依然停留在新增</w:t>
            </w:r>
            <w:r w:rsidR="00705AB7">
              <w:rPr>
                <w:rFonts w:ascii="宋体" w:hint="eastAsia"/>
                <w:szCs w:val="21"/>
              </w:rPr>
              <w:t>二</w:t>
            </w:r>
            <w:r>
              <w:rPr>
                <w:rFonts w:ascii="宋体"/>
                <w:szCs w:val="21"/>
              </w:rPr>
              <w:t>级页面且原有录入的内容依然存在支持修改或者再次保存</w:t>
            </w:r>
            <w:r>
              <w:rPr>
                <w:rFonts w:ascii="宋体" w:hint="eastAsia"/>
                <w:szCs w:val="21"/>
              </w:rPr>
              <w:t>，toast</w:t>
            </w:r>
            <w:r>
              <w:rPr>
                <w:rFonts w:ascii="宋体"/>
                <w:szCs w:val="21"/>
              </w:rPr>
              <w:t>文案：</w:t>
            </w:r>
            <w:r w:rsidRPr="007E4D66">
              <w:rPr>
                <w:rFonts w:ascii="宋体"/>
                <w:color w:val="00B050"/>
                <w:szCs w:val="21"/>
              </w:rPr>
              <w:t>保存失败</w:t>
            </w:r>
            <w:r>
              <w:rPr>
                <w:rFonts w:ascii="宋体" w:hint="eastAsia"/>
                <w:color w:val="00B050"/>
                <w:szCs w:val="21"/>
              </w:rPr>
              <w:t>，如有问题</w:t>
            </w:r>
            <w:r>
              <w:rPr>
                <w:rFonts w:ascii="宋体"/>
                <w:color w:val="00B050"/>
                <w:szCs w:val="21"/>
              </w:rPr>
              <w:t>请联系管理员。</w:t>
            </w:r>
          </w:p>
          <w:p w14:paraId="33AA59E7" w14:textId="77777777" w:rsidR="00CD0C97" w:rsidRPr="00152579" w:rsidRDefault="00CD0C97" w:rsidP="005605E3">
            <w:pPr>
              <w:pStyle w:val="ae"/>
              <w:spacing w:line="360" w:lineRule="auto"/>
              <w:ind w:left="420" w:firstLineChars="0" w:firstLine="0"/>
            </w:pPr>
            <w:r>
              <w:rPr>
                <w:rFonts w:ascii="宋体" w:hint="eastAsia"/>
                <w:szCs w:val="21"/>
              </w:rPr>
              <w:t>如图</w:t>
            </w:r>
            <w:r>
              <w:rPr>
                <w:rFonts w:ascii="宋体"/>
                <w:szCs w:val="21"/>
              </w:rPr>
              <w:t>所示：</w:t>
            </w:r>
            <w:r>
              <w:rPr>
                <w:noProof/>
              </w:rPr>
              <w:drawing>
                <wp:inline distT="0" distB="0" distL="0" distR="0" wp14:anchorId="4B2AEE3F" wp14:editId="4902C466">
                  <wp:extent cx="2343150" cy="692623"/>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62514" cy="698347"/>
                          </a:xfrm>
                          <a:prstGeom prst="rect">
                            <a:avLst/>
                          </a:prstGeom>
                        </pic:spPr>
                      </pic:pic>
                    </a:graphicData>
                  </a:graphic>
                </wp:inline>
              </w:drawing>
            </w:r>
          </w:p>
        </w:tc>
      </w:tr>
    </w:tbl>
    <w:p w14:paraId="7FB128D7" w14:textId="77777777" w:rsidR="00CD0C97" w:rsidRDefault="00CD0C97" w:rsidP="005605E3">
      <w:pPr>
        <w:pStyle w:val="ae"/>
        <w:spacing w:line="360" w:lineRule="auto"/>
        <w:ind w:firstLineChars="0" w:firstLine="0"/>
      </w:pPr>
    </w:p>
    <w:p w14:paraId="24A8E5BD" w14:textId="1BB2F242" w:rsidR="00F13A9F" w:rsidRPr="00D34D4A" w:rsidRDefault="00D34D4A" w:rsidP="005605E3">
      <w:pPr>
        <w:pStyle w:val="ae"/>
        <w:numPr>
          <w:ilvl w:val="0"/>
          <w:numId w:val="86"/>
        </w:numPr>
        <w:spacing w:line="360" w:lineRule="auto"/>
        <w:ind w:left="0" w:firstLineChars="0" w:firstLine="0"/>
      </w:pPr>
      <w:r>
        <w:rPr>
          <w:rFonts w:hint="eastAsia"/>
        </w:rPr>
        <w:t>点击</w:t>
      </w:r>
      <w:r>
        <w:rPr>
          <w:noProof/>
        </w:rPr>
        <w:drawing>
          <wp:inline distT="0" distB="0" distL="0" distR="0" wp14:anchorId="5240F08F" wp14:editId="20598D38">
            <wp:extent cx="276190" cy="152381"/>
            <wp:effectExtent l="0" t="0" r="0" b="63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6190" cy="152381"/>
                    </a:xfrm>
                    <a:prstGeom prst="rect">
                      <a:avLst/>
                    </a:prstGeom>
                  </pic:spPr>
                </pic:pic>
              </a:graphicData>
            </a:graphic>
          </wp:inline>
        </w:drawing>
      </w:r>
      <w:r>
        <w:rPr>
          <w:rFonts w:hint="eastAsia"/>
        </w:rPr>
        <w:t>，</w:t>
      </w:r>
      <w:r>
        <w:rPr>
          <w:rFonts w:ascii="宋体" w:hint="eastAsia"/>
          <w:szCs w:val="21"/>
        </w:rPr>
        <w:t>进入</w:t>
      </w:r>
      <w:r>
        <w:rPr>
          <w:rFonts w:ascii="宋体"/>
          <w:szCs w:val="21"/>
        </w:rPr>
        <w:t>到</w:t>
      </w:r>
      <w:r>
        <w:rPr>
          <w:rFonts w:ascii="宋体" w:hint="eastAsia"/>
          <w:szCs w:val="21"/>
        </w:rPr>
        <w:t>修改一级/二级</w:t>
      </w:r>
      <w:r>
        <w:rPr>
          <w:rFonts w:ascii="宋体"/>
          <w:szCs w:val="21"/>
        </w:rPr>
        <w:t>分类</w:t>
      </w:r>
      <w:r>
        <w:rPr>
          <w:rFonts w:ascii="宋体" w:hint="eastAsia"/>
          <w:szCs w:val="21"/>
        </w:rPr>
        <w:t>的</w:t>
      </w:r>
      <w:r>
        <w:rPr>
          <w:rFonts w:ascii="宋体"/>
          <w:szCs w:val="21"/>
        </w:rPr>
        <w:t>页面</w:t>
      </w:r>
      <w:r>
        <w:rPr>
          <w:rFonts w:ascii="宋体" w:hint="eastAsia"/>
          <w:szCs w:val="21"/>
        </w:rPr>
        <w:t>，</w:t>
      </w:r>
      <w:r>
        <w:rPr>
          <w:rFonts w:ascii="宋体"/>
          <w:szCs w:val="21"/>
        </w:rPr>
        <w:t>页面如下所示：</w:t>
      </w:r>
    </w:p>
    <w:p w14:paraId="3B048726" w14:textId="28B7DD65" w:rsidR="00D34D4A" w:rsidRDefault="003D7403" w:rsidP="005605E3">
      <w:pPr>
        <w:pStyle w:val="ae"/>
        <w:spacing w:line="360" w:lineRule="auto"/>
        <w:ind w:firstLineChars="0" w:firstLine="0"/>
      </w:pPr>
      <w:r>
        <w:rPr>
          <w:noProof/>
        </w:rPr>
        <w:drawing>
          <wp:inline distT="0" distB="0" distL="0" distR="0" wp14:anchorId="30B546BB" wp14:editId="04A7E91E">
            <wp:extent cx="6238556" cy="3409950"/>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243390" cy="3412592"/>
                    </a:xfrm>
                    <a:prstGeom prst="rect">
                      <a:avLst/>
                    </a:prstGeom>
                  </pic:spPr>
                </pic:pic>
              </a:graphicData>
            </a:graphic>
          </wp:inline>
        </w:drawing>
      </w:r>
    </w:p>
    <w:p w14:paraId="6537C472" w14:textId="0E888E95" w:rsidR="00DB1D82" w:rsidRDefault="00DB1D82" w:rsidP="005605E3">
      <w:pPr>
        <w:pStyle w:val="ae"/>
        <w:spacing w:line="360" w:lineRule="auto"/>
        <w:ind w:firstLineChars="0" w:firstLine="0"/>
        <w:rPr>
          <w:color w:val="FF0000"/>
        </w:rPr>
      </w:pPr>
      <w:r w:rsidRPr="00CD0C97">
        <w:rPr>
          <w:rFonts w:hint="eastAsia"/>
          <w:color w:val="FF0000"/>
        </w:rPr>
        <w:t>注：</w:t>
      </w:r>
      <w:r w:rsidRPr="00CD0C97">
        <w:rPr>
          <w:color w:val="FF0000"/>
        </w:rPr>
        <w:t>（</w:t>
      </w:r>
      <w:r w:rsidRPr="00CD0C97">
        <w:rPr>
          <w:rFonts w:hint="eastAsia"/>
          <w:color w:val="FF0000"/>
        </w:rPr>
        <w:t>1</w:t>
      </w:r>
      <w:r w:rsidRPr="00CD0C97">
        <w:rPr>
          <w:color w:val="FF0000"/>
        </w:rPr>
        <w:t>）</w:t>
      </w:r>
      <w:r>
        <w:rPr>
          <w:rFonts w:hint="eastAsia"/>
          <w:color w:val="FF0000"/>
        </w:rPr>
        <w:t>该</w:t>
      </w:r>
      <w:r w:rsidR="00FD6B31">
        <w:rPr>
          <w:rFonts w:hint="eastAsia"/>
          <w:color w:val="FF0000"/>
        </w:rPr>
        <w:t>修改</w:t>
      </w:r>
      <w:r>
        <w:rPr>
          <w:rFonts w:hint="eastAsia"/>
          <w:color w:val="FF0000"/>
        </w:rPr>
        <w:t>页面</w:t>
      </w:r>
      <w:r w:rsidR="00FD6B31">
        <w:rPr>
          <w:rFonts w:hint="eastAsia"/>
          <w:color w:val="FF0000"/>
        </w:rPr>
        <w:t>（无论</w:t>
      </w:r>
      <w:r w:rsidR="00FD6B31">
        <w:rPr>
          <w:color w:val="FF0000"/>
        </w:rPr>
        <w:t>一级分类</w:t>
      </w:r>
      <w:r w:rsidR="00FD6B31">
        <w:rPr>
          <w:rFonts w:hint="eastAsia"/>
          <w:color w:val="FF0000"/>
        </w:rPr>
        <w:t>/</w:t>
      </w:r>
      <w:r w:rsidR="00FD6B31">
        <w:rPr>
          <w:rFonts w:hint="eastAsia"/>
          <w:color w:val="FF0000"/>
        </w:rPr>
        <w:t>二级</w:t>
      </w:r>
      <w:r w:rsidR="00FD6B31">
        <w:rPr>
          <w:color w:val="FF0000"/>
        </w:rPr>
        <w:t>分类修改</w:t>
      </w:r>
      <w:r w:rsidR="00FD6B31">
        <w:rPr>
          <w:rFonts w:hint="eastAsia"/>
          <w:color w:val="FF0000"/>
        </w:rPr>
        <w:t>）</w:t>
      </w:r>
      <w:r>
        <w:rPr>
          <w:color w:val="FF0000"/>
        </w:rPr>
        <w:t>在</w:t>
      </w:r>
      <w:r>
        <w:rPr>
          <w:rFonts w:hint="eastAsia"/>
          <w:color w:val="FF0000"/>
        </w:rPr>
        <w:t>“考试</w:t>
      </w:r>
      <w:r>
        <w:rPr>
          <w:color w:val="FF0000"/>
        </w:rPr>
        <w:t>分类</w:t>
      </w:r>
      <w:r>
        <w:rPr>
          <w:rFonts w:hint="eastAsia"/>
          <w:color w:val="FF0000"/>
        </w:rPr>
        <w:t>”</w:t>
      </w:r>
      <w:r>
        <w:rPr>
          <w:rFonts w:hint="eastAsia"/>
          <w:color w:val="FF0000"/>
        </w:rPr>
        <w:t>tab</w:t>
      </w:r>
      <w:r>
        <w:rPr>
          <w:color w:val="FF0000"/>
        </w:rPr>
        <w:t>页面进行展开新的页面</w:t>
      </w:r>
      <w:r w:rsidR="00FD6B31">
        <w:rPr>
          <w:rFonts w:hint="eastAsia"/>
          <w:color w:val="FF0000"/>
        </w:rPr>
        <w:t>带出</w:t>
      </w:r>
      <w:r w:rsidR="00FD6B31">
        <w:rPr>
          <w:color w:val="FF0000"/>
        </w:rPr>
        <w:t>选中的要修改的</w:t>
      </w:r>
      <w:r w:rsidR="00FD6B31">
        <w:rPr>
          <w:rFonts w:hint="eastAsia"/>
          <w:color w:val="FF0000"/>
        </w:rPr>
        <w:t>分类</w:t>
      </w:r>
      <w:r w:rsidR="00FD6B31">
        <w:rPr>
          <w:color w:val="FF0000"/>
        </w:rPr>
        <w:t>最后一次保存的数据到页面对应的字段</w:t>
      </w:r>
      <w:r w:rsidR="00FD6B31">
        <w:rPr>
          <w:rFonts w:hint="eastAsia"/>
          <w:color w:val="FF0000"/>
        </w:rPr>
        <w:t>处</w:t>
      </w:r>
      <w:r>
        <w:rPr>
          <w:color w:val="FF0000"/>
        </w:rPr>
        <w:t>；</w:t>
      </w:r>
    </w:p>
    <w:p w14:paraId="27D2960A" w14:textId="4F4D3301" w:rsidR="00FD6B31" w:rsidRPr="0009788E" w:rsidRDefault="00FD6B31" w:rsidP="005605E3">
      <w:pPr>
        <w:pStyle w:val="ae"/>
        <w:spacing w:line="360" w:lineRule="auto"/>
        <w:ind w:firstLineChars="0" w:firstLine="0"/>
        <w:rPr>
          <w:color w:val="FF0000"/>
        </w:rPr>
      </w:pPr>
      <w:r>
        <w:rPr>
          <w:rFonts w:hint="eastAsia"/>
          <w:color w:val="FF0000"/>
        </w:rPr>
        <w:t xml:space="preserve">   </w:t>
      </w:r>
      <w:r>
        <w:rPr>
          <w:color w:val="FF0000"/>
        </w:rPr>
        <w:t xml:space="preserve"> </w:t>
      </w:r>
      <w:r>
        <w:rPr>
          <w:rFonts w:hint="eastAsia"/>
          <w:color w:val="FF0000"/>
        </w:rPr>
        <w:t>（</w:t>
      </w:r>
      <w:r>
        <w:rPr>
          <w:rFonts w:hint="eastAsia"/>
          <w:color w:val="FF0000"/>
        </w:rPr>
        <w:t>2</w:t>
      </w:r>
      <w:r>
        <w:rPr>
          <w:rFonts w:hint="eastAsia"/>
          <w:color w:val="FF0000"/>
        </w:rPr>
        <w:t>）上图</w:t>
      </w:r>
      <w:r>
        <w:rPr>
          <w:color w:val="FF0000"/>
        </w:rPr>
        <w:t>的修改</w:t>
      </w:r>
      <w:r>
        <w:rPr>
          <w:rFonts w:hint="eastAsia"/>
          <w:color w:val="FF0000"/>
        </w:rPr>
        <w:t>举例</w:t>
      </w:r>
      <w:r>
        <w:rPr>
          <w:color w:val="FF0000"/>
        </w:rPr>
        <w:t>为</w:t>
      </w:r>
      <w:r>
        <w:rPr>
          <w:rFonts w:hint="eastAsia"/>
          <w:color w:val="FF0000"/>
        </w:rPr>
        <w:t>二级</w:t>
      </w:r>
      <w:r>
        <w:rPr>
          <w:color w:val="FF0000"/>
        </w:rPr>
        <w:t>分类修改</w:t>
      </w:r>
      <w:r>
        <w:rPr>
          <w:rFonts w:hint="eastAsia"/>
          <w:color w:val="FF0000"/>
        </w:rPr>
        <w:t>，</w:t>
      </w:r>
      <w:r>
        <w:rPr>
          <w:color w:val="FF0000"/>
        </w:rPr>
        <w:t>当修改的是</w:t>
      </w:r>
      <w:r>
        <w:rPr>
          <w:color w:val="FF0000"/>
        </w:rPr>
        <w:t>“</w:t>
      </w:r>
      <w:r>
        <w:rPr>
          <w:rFonts w:hint="eastAsia"/>
          <w:color w:val="FF0000"/>
        </w:rPr>
        <w:t>一级</w:t>
      </w:r>
      <w:r>
        <w:rPr>
          <w:color w:val="FF0000"/>
        </w:rPr>
        <w:t>分类</w:t>
      </w:r>
      <w:r>
        <w:rPr>
          <w:color w:val="FF0000"/>
        </w:rPr>
        <w:t>”</w:t>
      </w:r>
      <w:r>
        <w:rPr>
          <w:rFonts w:hint="eastAsia"/>
          <w:color w:val="FF0000"/>
        </w:rPr>
        <w:t>数据</w:t>
      </w:r>
      <w:r>
        <w:rPr>
          <w:color w:val="FF0000"/>
        </w:rPr>
        <w:t>时，则</w:t>
      </w:r>
      <w:r w:rsidR="00E27497">
        <w:rPr>
          <w:rFonts w:hint="eastAsia"/>
          <w:color w:val="FF0000"/>
        </w:rPr>
        <w:t>页面</w:t>
      </w:r>
      <w:r w:rsidR="00E27497">
        <w:rPr>
          <w:color w:val="FF0000"/>
        </w:rPr>
        <w:t>无</w:t>
      </w:r>
      <w:r w:rsidR="00E27497">
        <w:rPr>
          <w:rFonts w:hint="eastAsia"/>
          <w:color w:val="FF0000"/>
        </w:rPr>
        <w:t>“所属</w:t>
      </w:r>
      <w:r w:rsidR="00E27497">
        <w:rPr>
          <w:color w:val="FF0000"/>
        </w:rPr>
        <w:t>分类</w:t>
      </w:r>
      <w:r w:rsidR="00E27497">
        <w:rPr>
          <w:rFonts w:hint="eastAsia"/>
          <w:color w:val="FF0000"/>
        </w:rPr>
        <w:t>”字段</w:t>
      </w:r>
      <w:r w:rsidR="00E27497">
        <w:rPr>
          <w:color w:val="FF0000"/>
        </w:rPr>
        <w:t>的</w:t>
      </w:r>
      <w:r w:rsidR="00E27497">
        <w:rPr>
          <w:rFonts w:hint="eastAsia"/>
          <w:color w:val="FF0000"/>
        </w:rPr>
        <w:t>显示</w:t>
      </w:r>
      <w:r w:rsidR="00E27497">
        <w:rPr>
          <w:color w:val="FF0000"/>
        </w:rPr>
        <w:t>；</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6833"/>
      </w:tblGrid>
      <w:tr w:rsidR="00DB1D82" w14:paraId="16A55450" w14:textId="77777777" w:rsidTr="00F37B73">
        <w:tc>
          <w:tcPr>
            <w:tcW w:w="1526" w:type="dxa"/>
          </w:tcPr>
          <w:p w14:paraId="277842A7" w14:textId="77777777" w:rsidR="00DB1D82" w:rsidRDefault="00DB1D82" w:rsidP="005605E3">
            <w:pPr>
              <w:spacing w:line="360" w:lineRule="auto"/>
            </w:pPr>
            <w:r>
              <w:rPr>
                <w:rFonts w:hint="eastAsia"/>
              </w:rPr>
              <w:t>按钮</w:t>
            </w:r>
            <w:r>
              <w:rPr>
                <w:rFonts w:hint="eastAsia"/>
              </w:rPr>
              <w:t>/</w:t>
            </w:r>
            <w:r>
              <w:rPr>
                <w:rFonts w:hint="eastAsia"/>
              </w:rPr>
              <w:t>入口</w:t>
            </w:r>
          </w:p>
        </w:tc>
        <w:tc>
          <w:tcPr>
            <w:tcW w:w="6833" w:type="dxa"/>
          </w:tcPr>
          <w:p w14:paraId="4BA1BB90" w14:textId="77777777" w:rsidR="00DB1D82" w:rsidRDefault="00DB1D82" w:rsidP="005605E3">
            <w:pPr>
              <w:spacing w:line="360" w:lineRule="auto"/>
            </w:pPr>
            <w:r>
              <w:rPr>
                <w:rFonts w:hint="eastAsia"/>
              </w:rPr>
              <w:t>事件</w:t>
            </w:r>
          </w:p>
        </w:tc>
      </w:tr>
      <w:tr w:rsidR="00DB1D82" w14:paraId="0E268D70" w14:textId="77777777" w:rsidTr="00F37B73">
        <w:tc>
          <w:tcPr>
            <w:tcW w:w="1526" w:type="dxa"/>
          </w:tcPr>
          <w:p w14:paraId="5FA04219" w14:textId="77777777" w:rsidR="00DB1D82" w:rsidRDefault="00DB1D82" w:rsidP="005605E3">
            <w:pPr>
              <w:spacing w:line="360" w:lineRule="auto"/>
            </w:pPr>
            <w:r>
              <w:rPr>
                <w:rFonts w:hint="eastAsia"/>
              </w:rPr>
              <w:lastRenderedPageBreak/>
              <w:t>【返回】</w:t>
            </w:r>
          </w:p>
        </w:tc>
        <w:tc>
          <w:tcPr>
            <w:tcW w:w="6833" w:type="dxa"/>
          </w:tcPr>
          <w:p w14:paraId="2214AC66" w14:textId="77777777" w:rsidR="00DB1D82" w:rsidRDefault="00DB1D82" w:rsidP="005605E3">
            <w:pPr>
              <w:spacing w:line="360" w:lineRule="auto"/>
            </w:pPr>
            <w:r>
              <w:rPr>
                <w:rFonts w:hint="eastAsia"/>
              </w:rPr>
              <w:t>点击</w:t>
            </w:r>
            <w:r>
              <w:t>，</w:t>
            </w:r>
            <w:r>
              <w:rPr>
                <w:rFonts w:hint="eastAsia"/>
              </w:rPr>
              <w:t>该页面</w:t>
            </w:r>
            <w:r>
              <w:t>录入的</w:t>
            </w:r>
            <w:r>
              <w:rPr>
                <w:rFonts w:hint="eastAsia"/>
              </w:rPr>
              <w:t>内容</w:t>
            </w:r>
            <w:r>
              <w:t>不进行保存，同时返回</w:t>
            </w:r>
            <w:r>
              <w:rPr>
                <w:rFonts w:hint="eastAsia"/>
              </w:rPr>
              <w:t>到</w:t>
            </w:r>
            <w:r w:rsidRPr="00FE559B">
              <w:rPr>
                <w:rFonts w:hint="eastAsia"/>
              </w:rPr>
              <w:t>“考试</w:t>
            </w:r>
            <w:r w:rsidRPr="00FE559B">
              <w:t>分类</w:t>
            </w:r>
            <w:r w:rsidRPr="00FE559B">
              <w:rPr>
                <w:rFonts w:hint="eastAsia"/>
              </w:rPr>
              <w:t>”</w:t>
            </w:r>
            <w:r>
              <w:rPr>
                <w:rFonts w:hint="eastAsia"/>
              </w:rPr>
              <w:t>一级</w:t>
            </w:r>
            <w:r>
              <w:t>分类查询页面；</w:t>
            </w:r>
          </w:p>
        </w:tc>
      </w:tr>
      <w:tr w:rsidR="00DB1D82" w:rsidRPr="00F8485F" w14:paraId="768625AD" w14:textId="77777777" w:rsidTr="00F37B73">
        <w:tc>
          <w:tcPr>
            <w:tcW w:w="1526" w:type="dxa"/>
          </w:tcPr>
          <w:p w14:paraId="780CC6FE" w14:textId="77777777" w:rsidR="00DB1D82" w:rsidRDefault="00DB1D82" w:rsidP="005605E3">
            <w:pPr>
              <w:spacing w:line="360" w:lineRule="auto"/>
            </w:pPr>
            <w:r>
              <w:rPr>
                <w:rFonts w:hint="eastAsia"/>
              </w:rPr>
              <w:t>【重置】</w:t>
            </w:r>
          </w:p>
        </w:tc>
        <w:tc>
          <w:tcPr>
            <w:tcW w:w="6833" w:type="dxa"/>
          </w:tcPr>
          <w:p w14:paraId="1D3AFF27" w14:textId="3175D8F4" w:rsidR="00DB1D82" w:rsidRDefault="00DB1D82" w:rsidP="005605E3">
            <w:pPr>
              <w:spacing w:line="360" w:lineRule="auto"/>
            </w:pPr>
            <w:r>
              <w:rPr>
                <w:rFonts w:hint="eastAsia"/>
              </w:rPr>
              <w:t>1.</w:t>
            </w:r>
            <w:r>
              <w:rPr>
                <w:rFonts w:hint="eastAsia"/>
              </w:rPr>
              <w:t>当</w:t>
            </w:r>
            <w:r>
              <w:t>页面未</w:t>
            </w:r>
            <w:r w:rsidR="00634E74">
              <w:rPr>
                <w:rFonts w:hint="eastAsia"/>
              </w:rPr>
              <w:t>修改</w:t>
            </w:r>
            <w:r>
              <w:t>任何数据时，该</w:t>
            </w:r>
            <w:r>
              <w:rPr>
                <w:rFonts w:hint="eastAsia"/>
              </w:rPr>
              <w:t>按钮</w:t>
            </w:r>
            <w:r>
              <w:t>为灰色不可点击；</w:t>
            </w:r>
          </w:p>
          <w:p w14:paraId="7B5B3ED3" w14:textId="776DE6F8" w:rsidR="00DB1D82" w:rsidRPr="00CB58C9" w:rsidRDefault="00DB1D82" w:rsidP="005605E3">
            <w:pPr>
              <w:spacing w:line="360" w:lineRule="auto"/>
            </w:pPr>
            <w:r>
              <w:t>2.</w:t>
            </w:r>
            <w:r>
              <w:rPr>
                <w:rFonts w:hint="eastAsia"/>
              </w:rPr>
              <w:t>当</w:t>
            </w:r>
            <w:r>
              <w:t>页面</w:t>
            </w:r>
            <w:r w:rsidR="00634E74">
              <w:rPr>
                <w:rFonts w:hint="eastAsia"/>
              </w:rPr>
              <w:t>修改</w:t>
            </w:r>
            <w:r>
              <w:t>任意数据时，该按钮为高</w:t>
            </w:r>
            <w:r>
              <w:rPr>
                <w:rFonts w:hint="eastAsia"/>
              </w:rPr>
              <w:t>亮</w:t>
            </w:r>
            <w:r>
              <w:t>，点击，把当前页面重置到初始状态</w:t>
            </w:r>
            <w:r w:rsidR="00BC1680">
              <w:rPr>
                <w:rFonts w:hint="eastAsia"/>
              </w:rPr>
              <w:t>（即</w:t>
            </w:r>
            <w:r w:rsidR="00BC1680">
              <w:t>，最后一次保存的数据</w:t>
            </w:r>
            <w:r w:rsidR="00BC1680">
              <w:rPr>
                <w:rFonts w:hint="eastAsia"/>
              </w:rPr>
              <w:t>）</w:t>
            </w:r>
            <w:r>
              <w:t>；</w:t>
            </w:r>
          </w:p>
        </w:tc>
      </w:tr>
      <w:tr w:rsidR="00DB1D82" w:rsidRPr="00F8485F" w14:paraId="466B6BFD" w14:textId="77777777" w:rsidTr="00F37B73">
        <w:tc>
          <w:tcPr>
            <w:tcW w:w="1526" w:type="dxa"/>
          </w:tcPr>
          <w:p w14:paraId="136055F6" w14:textId="77777777" w:rsidR="00DB1D82" w:rsidRDefault="00DB1D82" w:rsidP="005605E3">
            <w:pPr>
              <w:spacing w:line="360" w:lineRule="auto"/>
            </w:pPr>
            <w:r>
              <w:rPr>
                <w:rFonts w:hint="eastAsia"/>
              </w:rPr>
              <w:t>【保存】</w:t>
            </w:r>
          </w:p>
        </w:tc>
        <w:tc>
          <w:tcPr>
            <w:tcW w:w="6833" w:type="dxa"/>
          </w:tcPr>
          <w:p w14:paraId="71CE786F" w14:textId="75A50EC8" w:rsidR="00DB1D82" w:rsidRDefault="00DB1D82" w:rsidP="005605E3">
            <w:pPr>
              <w:spacing w:line="360" w:lineRule="auto"/>
            </w:pPr>
            <w:r>
              <w:rPr>
                <w:rFonts w:hint="eastAsia"/>
              </w:rPr>
              <w:t>1.</w:t>
            </w:r>
            <w:r>
              <w:rPr>
                <w:rFonts w:hint="eastAsia"/>
              </w:rPr>
              <w:t>当</w:t>
            </w:r>
            <w:r>
              <w:t>页面未</w:t>
            </w:r>
            <w:r w:rsidR="002B5087">
              <w:rPr>
                <w:rFonts w:hint="eastAsia"/>
              </w:rPr>
              <w:t>修改</w:t>
            </w:r>
            <w:r>
              <w:t>任何数据时，该</w:t>
            </w:r>
            <w:r>
              <w:rPr>
                <w:rFonts w:hint="eastAsia"/>
              </w:rPr>
              <w:t>按钮</w:t>
            </w:r>
            <w:r>
              <w:t>为灰色不可点击；</w:t>
            </w:r>
          </w:p>
          <w:p w14:paraId="18EF31C3" w14:textId="648CD435" w:rsidR="00DB1D82" w:rsidRDefault="00DB1D82" w:rsidP="005605E3">
            <w:pPr>
              <w:spacing w:line="360" w:lineRule="auto"/>
            </w:pPr>
            <w:r>
              <w:t>2.</w:t>
            </w:r>
            <w:r>
              <w:rPr>
                <w:rFonts w:hint="eastAsia"/>
              </w:rPr>
              <w:t>当</w:t>
            </w:r>
            <w:r w:rsidR="002B5087">
              <w:t>页面</w:t>
            </w:r>
            <w:r w:rsidR="002B5087">
              <w:rPr>
                <w:rFonts w:hint="eastAsia"/>
              </w:rPr>
              <w:t>修改</w:t>
            </w:r>
            <w:r>
              <w:t>任意数据时，该按钮为高</w:t>
            </w:r>
            <w:r>
              <w:rPr>
                <w:rFonts w:hint="eastAsia"/>
              </w:rPr>
              <w:t>亮</w:t>
            </w:r>
            <w:r>
              <w:t>，点击</w:t>
            </w:r>
            <w:r>
              <w:rPr>
                <w:rFonts w:hint="eastAsia"/>
              </w:rPr>
              <w:t>进行判断</w:t>
            </w:r>
            <w:r>
              <w:t>：</w:t>
            </w:r>
          </w:p>
          <w:p w14:paraId="2B54CDFF" w14:textId="77777777" w:rsidR="00DB1D82" w:rsidRDefault="00DB1D82" w:rsidP="005605E3">
            <w:pPr>
              <w:pStyle w:val="ae"/>
              <w:numPr>
                <w:ilvl w:val="0"/>
                <w:numId w:val="65"/>
              </w:numPr>
              <w:spacing w:line="360" w:lineRule="auto"/>
              <w:ind w:firstLineChars="0"/>
            </w:pPr>
            <w:r>
              <w:rPr>
                <w:rFonts w:hint="eastAsia"/>
              </w:rPr>
              <w:t>当</w:t>
            </w:r>
            <w:r>
              <w:t>必录项</w:t>
            </w:r>
            <w:r>
              <w:rPr>
                <w:rFonts w:hint="eastAsia"/>
              </w:rPr>
              <w:t>校验</w:t>
            </w:r>
            <w:r>
              <w:t>未录入完整，则在当前页面进行错误提示，提示语见</w:t>
            </w:r>
            <w:r>
              <w:t xml:space="preserve">“3.3.4 </w:t>
            </w:r>
            <w:r>
              <w:rPr>
                <w:rFonts w:hint="eastAsia"/>
              </w:rPr>
              <w:t>提示语</w:t>
            </w:r>
            <w:r>
              <w:t>”</w:t>
            </w:r>
            <w:r>
              <w:rPr>
                <w:rFonts w:hint="eastAsia"/>
              </w:rPr>
              <w:t>；</w:t>
            </w:r>
          </w:p>
          <w:p w14:paraId="6F6F8667" w14:textId="5DEA8925" w:rsidR="00DB1D82" w:rsidRDefault="00DB1D82" w:rsidP="005605E3">
            <w:pPr>
              <w:pStyle w:val="ae"/>
              <w:numPr>
                <w:ilvl w:val="0"/>
                <w:numId w:val="65"/>
              </w:numPr>
              <w:spacing w:line="360" w:lineRule="auto"/>
              <w:ind w:firstLineChars="0"/>
            </w:pPr>
            <w:r>
              <w:rPr>
                <w:rFonts w:hint="eastAsia"/>
              </w:rPr>
              <w:t>当</w:t>
            </w:r>
            <w:r>
              <w:t>必录项录入完整，则</w:t>
            </w:r>
            <w:r>
              <w:rPr>
                <w:rFonts w:hint="eastAsia"/>
              </w:rPr>
              <w:t>进行</w:t>
            </w:r>
            <w:r>
              <w:t>数据保存</w:t>
            </w:r>
            <w:r w:rsidR="002B5087">
              <w:rPr>
                <w:rFonts w:hint="eastAsia"/>
              </w:rPr>
              <w:t>修改</w:t>
            </w:r>
            <w:r>
              <w:rPr>
                <w:rFonts w:hint="eastAsia"/>
              </w:rPr>
              <w:t>到</w:t>
            </w:r>
            <w:r>
              <w:t>对应的分类下</w:t>
            </w:r>
            <w:r>
              <w:rPr>
                <w:rFonts w:hint="eastAsia"/>
              </w:rPr>
              <w:t>面：</w:t>
            </w:r>
          </w:p>
          <w:p w14:paraId="2484044C" w14:textId="77777777" w:rsidR="00DB1D82" w:rsidRDefault="00DB1D82" w:rsidP="005605E3">
            <w:pPr>
              <w:pStyle w:val="21"/>
              <w:spacing w:line="360" w:lineRule="auto"/>
              <w:ind w:left="562" w:firstLineChars="0" w:firstLine="0"/>
              <w:rPr>
                <w:rFonts w:ascii="宋体"/>
                <w:color w:val="00B050"/>
                <w:szCs w:val="21"/>
              </w:rPr>
            </w:pPr>
            <w:r>
              <w:t>a.</w:t>
            </w:r>
            <w:r>
              <w:rPr>
                <w:rFonts w:ascii="宋体"/>
                <w:szCs w:val="21"/>
              </w:rPr>
              <w:t xml:space="preserve"> 若数据保存成功，那么当前页面进行toast</w:t>
            </w:r>
            <w:r>
              <w:rPr>
                <w:rFonts w:ascii="宋体" w:hint="eastAsia"/>
                <w:szCs w:val="21"/>
              </w:rPr>
              <w:t>提醒2</w:t>
            </w:r>
            <w:r>
              <w:rPr>
                <w:rFonts w:ascii="宋体"/>
                <w:szCs w:val="21"/>
              </w:rPr>
              <w:t>s后消失</w:t>
            </w:r>
            <w:r>
              <w:rPr>
                <w:rFonts w:ascii="宋体" w:hint="eastAsia"/>
                <w:szCs w:val="21"/>
              </w:rPr>
              <w:t>，</w:t>
            </w:r>
            <w:r>
              <w:rPr>
                <w:rFonts w:ascii="宋体"/>
                <w:szCs w:val="21"/>
              </w:rPr>
              <w:t>同时页面返回到</w:t>
            </w:r>
            <w:r>
              <w:rPr>
                <w:rFonts w:ascii="宋体" w:hint="eastAsia"/>
                <w:szCs w:val="21"/>
              </w:rPr>
              <w:t>“考试</w:t>
            </w:r>
            <w:r>
              <w:rPr>
                <w:rFonts w:ascii="宋体"/>
                <w:szCs w:val="21"/>
              </w:rPr>
              <w:t>分类</w:t>
            </w:r>
            <w:r>
              <w:rPr>
                <w:rFonts w:ascii="宋体" w:hint="eastAsia"/>
                <w:szCs w:val="21"/>
              </w:rPr>
              <w:t>”查询</w:t>
            </w:r>
            <w:r>
              <w:rPr>
                <w:rFonts w:ascii="宋体"/>
                <w:szCs w:val="21"/>
              </w:rPr>
              <w:t>页面，</w:t>
            </w:r>
            <w:r>
              <w:rPr>
                <w:rFonts w:ascii="宋体" w:hint="eastAsia"/>
                <w:szCs w:val="21"/>
              </w:rPr>
              <w:t>toast</w:t>
            </w:r>
            <w:r>
              <w:rPr>
                <w:rFonts w:ascii="宋体"/>
                <w:szCs w:val="21"/>
              </w:rPr>
              <w:t>文案：</w:t>
            </w:r>
            <w:r w:rsidRPr="007E4D66">
              <w:rPr>
                <w:rFonts w:ascii="宋体"/>
                <w:color w:val="00B050"/>
                <w:szCs w:val="21"/>
              </w:rPr>
              <w:t>保存成功！</w:t>
            </w:r>
          </w:p>
          <w:p w14:paraId="77A59A38" w14:textId="77777777" w:rsidR="00DB1D82" w:rsidRPr="00D009CF" w:rsidRDefault="00DB1D82" w:rsidP="005605E3">
            <w:pPr>
              <w:pStyle w:val="21"/>
              <w:spacing w:line="360" w:lineRule="auto"/>
              <w:ind w:firstLineChars="0" w:firstLine="0"/>
              <w:rPr>
                <w:rFonts w:ascii="宋体"/>
                <w:szCs w:val="21"/>
              </w:rPr>
            </w:pPr>
            <w:r>
              <w:rPr>
                <w:rFonts w:ascii="宋体" w:hint="eastAsia"/>
                <w:szCs w:val="21"/>
              </w:rPr>
              <w:t>如图所示</w:t>
            </w:r>
            <w:r>
              <w:rPr>
                <w:rFonts w:ascii="宋体"/>
                <w:szCs w:val="21"/>
              </w:rPr>
              <w:t>：</w:t>
            </w:r>
            <w:r>
              <w:rPr>
                <w:noProof/>
              </w:rPr>
              <w:drawing>
                <wp:inline distT="0" distB="0" distL="0" distR="0" wp14:anchorId="221AA633" wp14:editId="7366AB78">
                  <wp:extent cx="1157474" cy="638175"/>
                  <wp:effectExtent l="0" t="0" r="508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62699" cy="641056"/>
                          </a:xfrm>
                          <a:prstGeom prst="rect">
                            <a:avLst/>
                          </a:prstGeom>
                        </pic:spPr>
                      </pic:pic>
                    </a:graphicData>
                  </a:graphic>
                </wp:inline>
              </w:drawing>
            </w:r>
          </w:p>
          <w:p w14:paraId="271A428B" w14:textId="0BE095E4" w:rsidR="00DB1D82" w:rsidRDefault="00DB1D82" w:rsidP="005605E3">
            <w:pPr>
              <w:pStyle w:val="21"/>
              <w:spacing w:line="360" w:lineRule="auto"/>
              <w:ind w:left="562" w:firstLineChars="0" w:firstLine="0"/>
              <w:rPr>
                <w:rFonts w:ascii="宋体"/>
                <w:color w:val="00B050"/>
                <w:szCs w:val="21"/>
              </w:rPr>
            </w:pPr>
            <w:r>
              <w:rPr>
                <w:rFonts w:ascii="宋体" w:hint="eastAsia"/>
                <w:szCs w:val="21"/>
              </w:rPr>
              <w:t>b．若</w:t>
            </w:r>
            <w:r>
              <w:rPr>
                <w:rFonts w:ascii="宋体"/>
                <w:szCs w:val="21"/>
              </w:rPr>
              <w:t>数据保存失败，那么当前页面进行toast</w:t>
            </w:r>
            <w:r>
              <w:rPr>
                <w:rFonts w:ascii="宋体" w:hint="eastAsia"/>
                <w:szCs w:val="21"/>
              </w:rPr>
              <w:t>提醒2</w:t>
            </w:r>
            <w:r>
              <w:rPr>
                <w:rFonts w:ascii="宋体"/>
                <w:szCs w:val="21"/>
              </w:rPr>
              <w:t>s后消失</w:t>
            </w:r>
            <w:r>
              <w:rPr>
                <w:rFonts w:ascii="宋体" w:hint="eastAsia"/>
                <w:szCs w:val="21"/>
              </w:rPr>
              <w:t>，</w:t>
            </w:r>
            <w:r>
              <w:rPr>
                <w:rFonts w:ascii="宋体"/>
                <w:szCs w:val="21"/>
              </w:rPr>
              <w:t>同时依然停留在</w:t>
            </w:r>
            <w:r w:rsidR="002B5087">
              <w:rPr>
                <w:rFonts w:ascii="宋体" w:hint="eastAsia"/>
                <w:szCs w:val="21"/>
              </w:rPr>
              <w:t>修改分类</w:t>
            </w:r>
            <w:r w:rsidR="002B5087">
              <w:rPr>
                <w:rFonts w:ascii="宋体"/>
                <w:szCs w:val="21"/>
              </w:rPr>
              <w:t>页面</w:t>
            </w:r>
            <w:r>
              <w:rPr>
                <w:rFonts w:ascii="宋体"/>
                <w:szCs w:val="21"/>
              </w:rPr>
              <w:t>且原有</w:t>
            </w:r>
            <w:r w:rsidR="002B5087">
              <w:rPr>
                <w:rFonts w:ascii="宋体" w:hint="eastAsia"/>
                <w:szCs w:val="21"/>
              </w:rPr>
              <w:t>修改</w:t>
            </w:r>
            <w:r>
              <w:rPr>
                <w:rFonts w:ascii="宋体"/>
                <w:szCs w:val="21"/>
              </w:rPr>
              <w:t>的内容依然存在支持</w:t>
            </w:r>
            <w:r w:rsidR="002B5087">
              <w:rPr>
                <w:rFonts w:ascii="宋体" w:hint="eastAsia"/>
                <w:szCs w:val="21"/>
              </w:rPr>
              <w:t>再次</w:t>
            </w:r>
            <w:r>
              <w:rPr>
                <w:rFonts w:ascii="宋体"/>
                <w:szCs w:val="21"/>
              </w:rPr>
              <w:t>修改或者再次保存</w:t>
            </w:r>
            <w:r>
              <w:rPr>
                <w:rFonts w:ascii="宋体" w:hint="eastAsia"/>
                <w:szCs w:val="21"/>
              </w:rPr>
              <w:t>，toast</w:t>
            </w:r>
            <w:r>
              <w:rPr>
                <w:rFonts w:ascii="宋体"/>
                <w:szCs w:val="21"/>
              </w:rPr>
              <w:t>文案：</w:t>
            </w:r>
            <w:r w:rsidRPr="007E4D66">
              <w:rPr>
                <w:rFonts w:ascii="宋体"/>
                <w:color w:val="00B050"/>
                <w:szCs w:val="21"/>
              </w:rPr>
              <w:t>保存失败</w:t>
            </w:r>
            <w:r>
              <w:rPr>
                <w:rFonts w:ascii="宋体" w:hint="eastAsia"/>
                <w:color w:val="00B050"/>
                <w:szCs w:val="21"/>
              </w:rPr>
              <w:t>，如有问题</w:t>
            </w:r>
            <w:r>
              <w:rPr>
                <w:rFonts w:ascii="宋体"/>
                <w:color w:val="00B050"/>
                <w:szCs w:val="21"/>
              </w:rPr>
              <w:t>请联系管理员。</w:t>
            </w:r>
          </w:p>
          <w:p w14:paraId="35778D10" w14:textId="77777777" w:rsidR="00DB1D82" w:rsidRPr="00152579" w:rsidRDefault="00DB1D82" w:rsidP="005605E3">
            <w:pPr>
              <w:pStyle w:val="ae"/>
              <w:spacing w:line="360" w:lineRule="auto"/>
              <w:ind w:left="420" w:firstLineChars="0" w:firstLine="0"/>
            </w:pPr>
            <w:r>
              <w:rPr>
                <w:rFonts w:ascii="宋体" w:hint="eastAsia"/>
                <w:szCs w:val="21"/>
              </w:rPr>
              <w:t>如图</w:t>
            </w:r>
            <w:r>
              <w:rPr>
                <w:rFonts w:ascii="宋体"/>
                <w:szCs w:val="21"/>
              </w:rPr>
              <w:t>所示：</w:t>
            </w:r>
            <w:r>
              <w:rPr>
                <w:noProof/>
              </w:rPr>
              <w:drawing>
                <wp:inline distT="0" distB="0" distL="0" distR="0" wp14:anchorId="44CD1C98" wp14:editId="0BCED2C1">
                  <wp:extent cx="2343150" cy="692623"/>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62514" cy="698347"/>
                          </a:xfrm>
                          <a:prstGeom prst="rect">
                            <a:avLst/>
                          </a:prstGeom>
                        </pic:spPr>
                      </pic:pic>
                    </a:graphicData>
                  </a:graphic>
                </wp:inline>
              </w:drawing>
            </w:r>
          </w:p>
        </w:tc>
      </w:tr>
    </w:tbl>
    <w:p w14:paraId="6E27B979" w14:textId="77777777" w:rsidR="00F13A9F" w:rsidRPr="00567400" w:rsidRDefault="00F13A9F" w:rsidP="005605E3">
      <w:pPr>
        <w:pStyle w:val="ae"/>
        <w:spacing w:line="360" w:lineRule="auto"/>
        <w:ind w:firstLineChars="0" w:firstLine="0"/>
      </w:pPr>
    </w:p>
    <w:p w14:paraId="428F04D0" w14:textId="6149C601" w:rsidR="0021340E" w:rsidRDefault="007F64AF" w:rsidP="005605E3">
      <w:pPr>
        <w:pStyle w:val="3"/>
        <w:numPr>
          <w:ilvl w:val="2"/>
          <w:numId w:val="6"/>
        </w:numPr>
        <w:tabs>
          <w:tab w:val="clear" w:pos="425"/>
          <w:tab w:val="clear" w:pos="709"/>
          <w:tab w:val="left" w:pos="0"/>
        </w:tabs>
        <w:spacing w:line="360" w:lineRule="auto"/>
        <w:ind w:left="567"/>
      </w:pPr>
      <w:bookmarkStart w:id="343" w:name="_Toc522191576"/>
      <w:r>
        <w:rPr>
          <w:rFonts w:hint="eastAsia"/>
        </w:rPr>
        <w:t>数据</w:t>
      </w:r>
      <w:r>
        <w:t>输入输出</w:t>
      </w:r>
      <w:bookmarkEnd w:id="343"/>
    </w:p>
    <w:p w14:paraId="6DC0C89D" w14:textId="5FA5FCAA" w:rsidR="00757D78" w:rsidRDefault="00757D78" w:rsidP="005605E3">
      <w:pPr>
        <w:pStyle w:val="21"/>
        <w:numPr>
          <w:ilvl w:val="0"/>
          <w:numId w:val="88"/>
        </w:numPr>
        <w:spacing w:line="360" w:lineRule="auto"/>
        <w:ind w:left="0" w:firstLineChars="0" w:firstLine="0"/>
        <w:rPr>
          <w:rFonts w:hAnsi="宋体"/>
          <w:color w:val="000000"/>
          <w:sz w:val="24"/>
          <w:szCs w:val="24"/>
        </w:rPr>
      </w:pPr>
      <w:r>
        <w:rPr>
          <w:rFonts w:hAnsi="宋体" w:hint="eastAsia"/>
          <w:color w:val="000000"/>
          <w:sz w:val="24"/>
          <w:szCs w:val="24"/>
        </w:rPr>
        <w:t>“</w:t>
      </w:r>
      <w:r w:rsidR="008A27F5">
        <w:rPr>
          <w:rFonts w:hAnsi="宋体" w:hint="eastAsia"/>
          <w:color w:val="000000"/>
          <w:sz w:val="24"/>
          <w:szCs w:val="24"/>
        </w:rPr>
        <w:t>新增</w:t>
      </w:r>
      <w:r w:rsidR="008A27F5">
        <w:rPr>
          <w:rFonts w:hAnsi="宋体" w:hint="eastAsia"/>
          <w:color w:val="000000"/>
          <w:sz w:val="24"/>
          <w:szCs w:val="24"/>
        </w:rPr>
        <w:t>/</w:t>
      </w:r>
      <w:r w:rsidR="008A27F5">
        <w:rPr>
          <w:rFonts w:hAnsi="宋体" w:hint="eastAsia"/>
          <w:color w:val="000000"/>
          <w:sz w:val="24"/>
          <w:szCs w:val="24"/>
        </w:rPr>
        <w:t>修改一级</w:t>
      </w:r>
      <w:r w:rsidR="008A27F5">
        <w:rPr>
          <w:rFonts w:hAnsi="宋体" w:hint="eastAsia"/>
          <w:color w:val="000000"/>
          <w:sz w:val="24"/>
          <w:szCs w:val="24"/>
        </w:rPr>
        <w:t>/</w:t>
      </w:r>
      <w:r w:rsidR="008A27F5">
        <w:rPr>
          <w:rFonts w:hAnsi="宋体" w:hint="eastAsia"/>
          <w:color w:val="000000"/>
          <w:sz w:val="24"/>
          <w:szCs w:val="24"/>
        </w:rPr>
        <w:t>二级</w:t>
      </w:r>
      <w:r w:rsidR="008A27F5">
        <w:rPr>
          <w:rFonts w:hAnsi="宋体"/>
          <w:color w:val="000000"/>
          <w:sz w:val="24"/>
          <w:szCs w:val="24"/>
        </w:rPr>
        <w:t>分类</w:t>
      </w:r>
      <w:r>
        <w:rPr>
          <w:rFonts w:hAnsi="宋体" w:hint="eastAsia"/>
          <w:color w:val="000000"/>
          <w:sz w:val="24"/>
          <w:szCs w:val="24"/>
        </w:rPr>
        <w:t>”基础</w:t>
      </w:r>
      <w:r>
        <w:rPr>
          <w:rFonts w:hAnsi="宋体"/>
          <w:color w:val="000000"/>
          <w:sz w:val="24"/>
          <w:szCs w:val="24"/>
        </w:rPr>
        <w:t>数据输出项</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843"/>
        <w:gridCol w:w="5954"/>
      </w:tblGrid>
      <w:tr w:rsidR="00757D78" w14:paraId="7E63B7CA" w14:textId="77777777" w:rsidTr="00F37B73">
        <w:tc>
          <w:tcPr>
            <w:tcW w:w="675" w:type="dxa"/>
          </w:tcPr>
          <w:p w14:paraId="17DD24FA" w14:textId="77777777" w:rsidR="00757D78" w:rsidRDefault="00757D78" w:rsidP="005605E3">
            <w:pPr>
              <w:spacing w:line="360" w:lineRule="auto"/>
            </w:pPr>
            <w:r>
              <w:rPr>
                <w:rFonts w:hint="eastAsia"/>
              </w:rPr>
              <w:t>序号</w:t>
            </w:r>
          </w:p>
        </w:tc>
        <w:tc>
          <w:tcPr>
            <w:tcW w:w="1843" w:type="dxa"/>
          </w:tcPr>
          <w:p w14:paraId="19E03AB4" w14:textId="77777777" w:rsidR="00757D78" w:rsidRDefault="00757D78" w:rsidP="005605E3">
            <w:pPr>
              <w:spacing w:line="360" w:lineRule="auto"/>
            </w:pPr>
            <w:r>
              <w:rPr>
                <w:rFonts w:hint="eastAsia"/>
              </w:rPr>
              <w:t>字段</w:t>
            </w:r>
          </w:p>
        </w:tc>
        <w:tc>
          <w:tcPr>
            <w:tcW w:w="5954" w:type="dxa"/>
          </w:tcPr>
          <w:p w14:paraId="4A38C17D" w14:textId="77777777" w:rsidR="00757D78" w:rsidRDefault="00757D78" w:rsidP="005605E3">
            <w:pPr>
              <w:spacing w:line="360" w:lineRule="auto"/>
            </w:pPr>
            <w:r>
              <w:rPr>
                <w:rFonts w:hint="eastAsia"/>
              </w:rPr>
              <w:t>规则</w:t>
            </w:r>
          </w:p>
        </w:tc>
      </w:tr>
      <w:tr w:rsidR="00757D78" w14:paraId="3EEED641" w14:textId="77777777" w:rsidTr="00F37B73">
        <w:tc>
          <w:tcPr>
            <w:tcW w:w="675" w:type="dxa"/>
          </w:tcPr>
          <w:p w14:paraId="528EC95A" w14:textId="77777777" w:rsidR="00757D78" w:rsidRDefault="00757D78" w:rsidP="005605E3">
            <w:pPr>
              <w:numPr>
                <w:ilvl w:val="0"/>
                <w:numId w:val="87"/>
              </w:numPr>
              <w:spacing w:line="360" w:lineRule="auto"/>
            </w:pPr>
          </w:p>
        </w:tc>
        <w:tc>
          <w:tcPr>
            <w:tcW w:w="1843" w:type="dxa"/>
          </w:tcPr>
          <w:p w14:paraId="4ACF5D08" w14:textId="08252A87" w:rsidR="00757D78" w:rsidRPr="00757D78" w:rsidRDefault="00A96D28" w:rsidP="005605E3">
            <w:pPr>
              <w:spacing w:line="360" w:lineRule="auto"/>
            </w:pPr>
            <w:r>
              <w:rPr>
                <w:rFonts w:hint="eastAsia"/>
              </w:rPr>
              <w:t>所属</w:t>
            </w:r>
            <w:r>
              <w:t>分类</w:t>
            </w:r>
          </w:p>
        </w:tc>
        <w:tc>
          <w:tcPr>
            <w:tcW w:w="5954" w:type="dxa"/>
          </w:tcPr>
          <w:p w14:paraId="5A76E501" w14:textId="6064F06E" w:rsidR="00757D78" w:rsidRDefault="00F07A3A" w:rsidP="005605E3">
            <w:pPr>
              <w:spacing w:line="360" w:lineRule="auto"/>
            </w:pPr>
            <w:r>
              <w:rPr>
                <w:rFonts w:hint="eastAsia"/>
              </w:rPr>
              <w:t>1.</w:t>
            </w:r>
            <w:r w:rsidR="00C71EA7">
              <w:rPr>
                <w:rFonts w:hint="eastAsia"/>
              </w:rPr>
              <w:t>新增</w:t>
            </w:r>
            <w:r w:rsidR="00C71EA7">
              <w:t>一级分类：页面不展示该字段</w:t>
            </w:r>
          </w:p>
          <w:p w14:paraId="6D63D82D" w14:textId="74693F52" w:rsidR="00C71EA7" w:rsidRDefault="00F07A3A" w:rsidP="005605E3">
            <w:pPr>
              <w:spacing w:line="360" w:lineRule="auto"/>
            </w:pPr>
            <w:r>
              <w:rPr>
                <w:rFonts w:hint="eastAsia"/>
              </w:rPr>
              <w:t>2.</w:t>
            </w:r>
            <w:r w:rsidR="006D01F3">
              <w:rPr>
                <w:rFonts w:hint="eastAsia"/>
              </w:rPr>
              <w:t>修改</w:t>
            </w:r>
            <w:r w:rsidR="00C71EA7">
              <w:t>一级分类：页面不展示该字段</w:t>
            </w:r>
          </w:p>
          <w:p w14:paraId="6DA92530" w14:textId="4B9333AA" w:rsidR="00C71EA7" w:rsidRDefault="00F07A3A" w:rsidP="005605E3">
            <w:pPr>
              <w:spacing w:line="360" w:lineRule="auto"/>
            </w:pPr>
            <w:r>
              <w:rPr>
                <w:rFonts w:hint="eastAsia"/>
              </w:rPr>
              <w:t>3.</w:t>
            </w:r>
            <w:r w:rsidR="00C71EA7">
              <w:rPr>
                <w:rFonts w:hint="eastAsia"/>
              </w:rPr>
              <w:t>新增</w:t>
            </w:r>
            <w:r w:rsidR="00C71EA7">
              <w:t>二级分类：页面</w:t>
            </w:r>
            <w:r w:rsidR="00C71EA7">
              <w:rPr>
                <w:rFonts w:hint="eastAsia"/>
              </w:rPr>
              <w:t>展示</w:t>
            </w:r>
            <w:r w:rsidR="00C71EA7">
              <w:t>该字段，且自动带出选中的一级分类</w:t>
            </w:r>
            <w:r w:rsidR="00C71EA7">
              <w:lastRenderedPageBreak/>
              <w:t>的分类名称，不支持修改；</w:t>
            </w:r>
          </w:p>
          <w:p w14:paraId="73C51CEB" w14:textId="77777777" w:rsidR="00C71EA7" w:rsidRDefault="00F07A3A" w:rsidP="005605E3">
            <w:pPr>
              <w:spacing w:line="360" w:lineRule="auto"/>
            </w:pPr>
            <w:r>
              <w:t>4.</w:t>
            </w:r>
            <w:r w:rsidR="00C71EA7">
              <w:rPr>
                <w:rFonts w:hint="eastAsia"/>
              </w:rPr>
              <w:t>修改</w:t>
            </w:r>
            <w:r w:rsidR="00C71EA7">
              <w:t>二级分类：页面</w:t>
            </w:r>
            <w:r w:rsidR="00C71EA7">
              <w:rPr>
                <w:rFonts w:hint="eastAsia"/>
              </w:rPr>
              <w:t>展示</w:t>
            </w:r>
            <w:r w:rsidR="00C71EA7">
              <w:t>该字段，且自动带出选中的一级分类的分类名称，不支持修改；</w:t>
            </w:r>
          </w:p>
          <w:p w14:paraId="1030E5DC" w14:textId="1824B213" w:rsidR="00B615EF" w:rsidRPr="00C71EA7" w:rsidRDefault="00B615EF" w:rsidP="005605E3">
            <w:pPr>
              <w:spacing w:line="360" w:lineRule="auto"/>
            </w:pPr>
            <w:r>
              <w:rPr>
                <w:rFonts w:hint="eastAsia"/>
              </w:rPr>
              <w:t>统一规则</w:t>
            </w:r>
            <w:r>
              <w:t>：</w:t>
            </w:r>
            <w:r>
              <w:rPr>
                <w:rFonts w:hint="eastAsia"/>
              </w:rPr>
              <w:t>下拉</w:t>
            </w:r>
            <w:r>
              <w:t>列表</w:t>
            </w:r>
          </w:p>
        </w:tc>
      </w:tr>
      <w:tr w:rsidR="00C71EA7" w14:paraId="4C412B95" w14:textId="77777777" w:rsidTr="00F37B73">
        <w:tc>
          <w:tcPr>
            <w:tcW w:w="675" w:type="dxa"/>
          </w:tcPr>
          <w:p w14:paraId="6B9E5154" w14:textId="77777777" w:rsidR="00C71EA7" w:rsidRDefault="00C71EA7" w:rsidP="005605E3">
            <w:pPr>
              <w:numPr>
                <w:ilvl w:val="0"/>
                <w:numId w:val="87"/>
              </w:numPr>
              <w:spacing w:line="360" w:lineRule="auto"/>
            </w:pPr>
          </w:p>
        </w:tc>
        <w:tc>
          <w:tcPr>
            <w:tcW w:w="1843" w:type="dxa"/>
          </w:tcPr>
          <w:p w14:paraId="33A2FBED" w14:textId="0402D6D9" w:rsidR="00C71EA7" w:rsidRPr="00757D78" w:rsidRDefault="00C71EA7" w:rsidP="005605E3">
            <w:pPr>
              <w:spacing w:line="360" w:lineRule="auto"/>
            </w:pPr>
            <w:r>
              <w:rPr>
                <w:rFonts w:hint="eastAsia"/>
              </w:rPr>
              <w:t>分类</w:t>
            </w:r>
            <w:r>
              <w:t>名称</w:t>
            </w:r>
          </w:p>
        </w:tc>
        <w:tc>
          <w:tcPr>
            <w:tcW w:w="5954" w:type="dxa"/>
          </w:tcPr>
          <w:p w14:paraId="689103D4" w14:textId="6B5FB3ED" w:rsidR="006D01F3" w:rsidRDefault="006D01F3" w:rsidP="005605E3">
            <w:pPr>
              <w:spacing w:line="360" w:lineRule="auto"/>
            </w:pPr>
            <w:r>
              <w:rPr>
                <w:rFonts w:hint="eastAsia"/>
              </w:rPr>
              <w:t>1.</w:t>
            </w:r>
            <w:r>
              <w:rPr>
                <w:rFonts w:hint="eastAsia"/>
              </w:rPr>
              <w:t>新增</w:t>
            </w:r>
            <w:r>
              <w:t>一级分类：页面展示该字段</w:t>
            </w:r>
            <w:r>
              <w:rPr>
                <w:rFonts w:hint="eastAsia"/>
              </w:rPr>
              <w:t>，默认值</w:t>
            </w:r>
            <w:r>
              <w:t>：</w:t>
            </w:r>
            <w:r w:rsidRPr="006D01F3">
              <w:rPr>
                <w:rFonts w:hint="eastAsia"/>
                <w:color w:val="00B050"/>
              </w:rPr>
              <w:t>请输入</w:t>
            </w:r>
            <w:r w:rsidRPr="006D01F3">
              <w:rPr>
                <w:color w:val="00B050"/>
              </w:rPr>
              <w:t>一级</w:t>
            </w:r>
            <w:r w:rsidRPr="006D01F3">
              <w:rPr>
                <w:rFonts w:hint="eastAsia"/>
                <w:color w:val="00B050"/>
              </w:rPr>
              <w:t>分类</w:t>
            </w:r>
            <w:r w:rsidRPr="006D01F3">
              <w:rPr>
                <w:color w:val="00B050"/>
              </w:rPr>
              <w:t>名称</w:t>
            </w:r>
            <w:r w:rsidRPr="006D01F3">
              <w:rPr>
                <w:color w:val="00B050"/>
              </w:rPr>
              <w:t>…</w:t>
            </w:r>
            <w:r w:rsidR="00181090" w:rsidRPr="00181090">
              <w:rPr>
                <w:rFonts w:hint="eastAsia"/>
              </w:rPr>
              <w:t>；支持</w:t>
            </w:r>
            <w:r w:rsidR="00181090" w:rsidRPr="00181090">
              <w:t>修改</w:t>
            </w:r>
          </w:p>
          <w:p w14:paraId="1E4CCA16" w14:textId="31F116D7" w:rsidR="006D01F3" w:rsidRDefault="006D01F3" w:rsidP="005605E3">
            <w:pPr>
              <w:spacing w:line="360" w:lineRule="auto"/>
            </w:pPr>
            <w:r>
              <w:rPr>
                <w:rFonts w:hint="eastAsia"/>
              </w:rPr>
              <w:t>2.</w:t>
            </w:r>
            <w:r>
              <w:rPr>
                <w:rFonts w:hint="eastAsia"/>
              </w:rPr>
              <w:t>修改</w:t>
            </w:r>
            <w:r>
              <w:t>一级分类：页面展示该字段</w:t>
            </w:r>
            <w:r w:rsidR="00181090">
              <w:rPr>
                <w:rFonts w:hint="eastAsia"/>
              </w:rPr>
              <w:t>，</w:t>
            </w:r>
            <w:r w:rsidR="00181090">
              <w:t>默认值：带出</w:t>
            </w:r>
            <w:r w:rsidR="00181090">
              <w:rPr>
                <w:rFonts w:hint="eastAsia"/>
              </w:rPr>
              <w:t>最后一次</w:t>
            </w:r>
            <w:r w:rsidR="00181090">
              <w:t>保存的分类</w:t>
            </w:r>
            <w:r w:rsidR="00181090">
              <w:rPr>
                <w:rFonts w:hint="eastAsia"/>
              </w:rPr>
              <w:t>名称</w:t>
            </w:r>
            <w:r w:rsidR="00181090">
              <w:t>；</w:t>
            </w:r>
            <w:r w:rsidR="00181090" w:rsidRPr="00181090">
              <w:rPr>
                <w:rFonts w:hint="eastAsia"/>
              </w:rPr>
              <w:t>支持</w:t>
            </w:r>
            <w:r w:rsidR="00181090" w:rsidRPr="00181090">
              <w:t>修改</w:t>
            </w:r>
          </w:p>
          <w:p w14:paraId="02F18151" w14:textId="3B9847A3" w:rsidR="006D01F3" w:rsidRPr="00181090" w:rsidRDefault="006D01F3" w:rsidP="005605E3">
            <w:pPr>
              <w:spacing w:line="360" w:lineRule="auto"/>
            </w:pPr>
            <w:r>
              <w:rPr>
                <w:rFonts w:hint="eastAsia"/>
              </w:rPr>
              <w:t>3.</w:t>
            </w:r>
            <w:r>
              <w:rPr>
                <w:rFonts w:hint="eastAsia"/>
              </w:rPr>
              <w:t>新增</w:t>
            </w:r>
            <w:r>
              <w:t>二级分类：页面</w:t>
            </w:r>
            <w:r>
              <w:rPr>
                <w:rFonts w:hint="eastAsia"/>
              </w:rPr>
              <w:t>展示</w:t>
            </w:r>
            <w:r>
              <w:t>该字段</w:t>
            </w:r>
            <w:r>
              <w:rPr>
                <w:rFonts w:hint="eastAsia"/>
              </w:rPr>
              <w:t>，默认值</w:t>
            </w:r>
            <w:r>
              <w:t>：</w:t>
            </w:r>
            <w:r w:rsidRPr="006D01F3">
              <w:rPr>
                <w:rFonts w:hint="eastAsia"/>
                <w:color w:val="00B050"/>
              </w:rPr>
              <w:t>请输入</w:t>
            </w:r>
            <w:r>
              <w:rPr>
                <w:rFonts w:hint="eastAsia"/>
                <w:color w:val="00B050"/>
              </w:rPr>
              <w:t>二</w:t>
            </w:r>
            <w:r w:rsidRPr="006D01F3">
              <w:rPr>
                <w:color w:val="00B050"/>
              </w:rPr>
              <w:t>级</w:t>
            </w:r>
            <w:r w:rsidRPr="006D01F3">
              <w:rPr>
                <w:rFonts w:hint="eastAsia"/>
                <w:color w:val="00B050"/>
              </w:rPr>
              <w:t>分类</w:t>
            </w:r>
            <w:r w:rsidRPr="006D01F3">
              <w:rPr>
                <w:color w:val="00B050"/>
              </w:rPr>
              <w:t>名称</w:t>
            </w:r>
            <w:r w:rsidRPr="006D01F3">
              <w:rPr>
                <w:color w:val="00B050"/>
              </w:rPr>
              <w:t>…</w:t>
            </w:r>
            <w:r w:rsidR="00181090" w:rsidRPr="00181090">
              <w:rPr>
                <w:rFonts w:hint="eastAsia"/>
              </w:rPr>
              <w:t>；支持</w:t>
            </w:r>
            <w:r w:rsidR="00181090" w:rsidRPr="00181090">
              <w:t>修改</w:t>
            </w:r>
          </w:p>
          <w:p w14:paraId="6A335EEF" w14:textId="24734575" w:rsidR="006D01F3" w:rsidRDefault="006D01F3" w:rsidP="005605E3">
            <w:pPr>
              <w:spacing w:line="360" w:lineRule="auto"/>
            </w:pPr>
            <w:r>
              <w:t>4.</w:t>
            </w:r>
            <w:r>
              <w:rPr>
                <w:rFonts w:hint="eastAsia"/>
              </w:rPr>
              <w:t>修改</w:t>
            </w:r>
            <w:r>
              <w:t>二级分类：页面</w:t>
            </w:r>
            <w:r>
              <w:rPr>
                <w:rFonts w:hint="eastAsia"/>
              </w:rPr>
              <w:t>展示</w:t>
            </w:r>
            <w:r>
              <w:t>该字段</w:t>
            </w:r>
            <w:r w:rsidR="00181090">
              <w:rPr>
                <w:rFonts w:hint="eastAsia"/>
              </w:rPr>
              <w:t>，</w:t>
            </w:r>
            <w:r w:rsidR="00181090">
              <w:t>默认值：带出</w:t>
            </w:r>
            <w:r w:rsidR="00181090">
              <w:rPr>
                <w:rFonts w:hint="eastAsia"/>
              </w:rPr>
              <w:t>最后一次</w:t>
            </w:r>
            <w:r w:rsidR="00181090">
              <w:t>保存的分类</w:t>
            </w:r>
            <w:r w:rsidR="00181090">
              <w:rPr>
                <w:rFonts w:hint="eastAsia"/>
              </w:rPr>
              <w:t>名称</w:t>
            </w:r>
            <w:r w:rsidR="00181090">
              <w:t>；</w:t>
            </w:r>
            <w:r w:rsidR="00181090">
              <w:rPr>
                <w:rFonts w:hint="eastAsia"/>
              </w:rPr>
              <w:t>支持</w:t>
            </w:r>
            <w:r w:rsidR="00181090">
              <w:t>修改</w:t>
            </w:r>
          </w:p>
          <w:p w14:paraId="26D64668" w14:textId="71BFA0E8" w:rsidR="006D01F3" w:rsidRPr="00181090" w:rsidRDefault="00B615EF" w:rsidP="005605E3">
            <w:pPr>
              <w:spacing w:line="360" w:lineRule="auto"/>
            </w:pPr>
            <w:r>
              <w:rPr>
                <w:rFonts w:hint="eastAsia"/>
              </w:rPr>
              <w:t>统一</w:t>
            </w:r>
            <w:r>
              <w:t>规则：</w:t>
            </w:r>
          </w:p>
          <w:p w14:paraId="0EA7890B" w14:textId="52B352EC" w:rsidR="00C71EA7" w:rsidRPr="00DB7E67" w:rsidRDefault="00C71EA7" w:rsidP="005605E3">
            <w:pPr>
              <w:spacing w:line="360" w:lineRule="auto"/>
            </w:pPr>
            <w:r>
              <w:rPr>
                <w:rFonts w:hint="eastAsia"/>
              </w:rPr>
              <w:t>单行文本框</w:t>
            </w:r>
            <w:r>
              <w:t>，手动录入，</w:t>
            </w:r>
            <w:r w:rsidR="00B615EF">
              <w:rPr>
                <w:rFonts w:hint="eastAsia"/>
              </w:rPr>
              <w:t>必</w:t>
            </w:r>
            <w:r>
              <w:t>录入项</w:t>
            </w:r>
            <w:r w:rsidR="00E8386B">
              <w:rPr>
                <w:rFonts w:hint="eastAsia"/>
              </w:rPr>
              <w:t>，</w:t>
            </w:r>
            <w:r>
              <w:rPr>
                <w:rFonts w:hint="eastAsia"/>
              </w:rPr>
              <w:t>可</w:t>
            </w:r>
            <w:r>
              <w:t>录入任意字符，</w:t>
            </w:r>
            <w:r>
              <w:rPr>
                <w:rFonts w:hint="eastAsia"/>
              </w:rPr>
              <w:t>无</w:t>
            </w:r>
            <w:r>
              <w:t>长度校验</w:t>
            </w:r>
            <w:r w:rsidR="000C1006">
              <w:rPr>
                <w:rFonts w:hint="eastAsia"/>
              </w:rPr>
              <w:t>，</w:t>
            </w:r>
            <w:r w:rsidR="000C1006">
              <w:t>录入的</w:t>
            </w:r>
            <w:r w:rsidR="000C1006">
              <w:rPr>
                <w:rFonts w:hint="eastAsia"/>
              </w:rPr>
              <w:t>分类名称</w:t>
            </w:r>
            <w:r w:rsidR="000C1006">
              <w:t>不能相同</w:t>
            </w:r>
          </w:p>
        </w:tc>
      </w:tr>
      <w:tr w:rsidR="00C71EA7" w14:paraId="22B8C428" w14:textId="77777777" w:rsidTr="00F37B73">
        <w:tc>
          <w:tcPr>
            <w:tcW w:w="675" w:type="dxa"/>
          </w:tcPr>
          <w:p w14:paraId="600091F6" w14:textId="77777777" w:rsidR="00C71EA7" w:rsidRDefault="00C71EA7" w:rsidP="005605E3">
            <w:pPr>
              <w:numPr>
                <w:ilvl w:val="0"/>
                <w:numId w:val="87"/>
              </w:numPr>
              <w:spacing w:line="360" w:lineRule="auto"/>
            </w:pPr>
          </w:p>
        </w:tc>
        <w:tc>
          <w:tcPr>
            <w:tcW w:w="1843" w:type="dxa"/>
          </w:tcPr>
          <w:p w14:paraId="10EC76F1" w14:textId="1FD5C338" w:rsidR="00C71EA7" w:rsidRDefault="00C71EA7" w:rsidP="005605E3">
            <w:pPr>
              <w:spacing w:line="360" w:lineRule="auto"/>
            </w:pPr>
            <w:r>
              <w:rPr>
                <w:rFonts w:hint="eastAsia"/>
              </w:rPr>
              <w:t>分类</w:t>
            </w:r>
            <w:r>
              <w:t>代码</w:t>
            </w:r>
          </w:p>
        </w:tc>
        <w:tc>
          <w:tcPr>
            <w:tcW w:w="5954" w:type="dxa"/>
          </w:tcPr>
          <w:p w14:paraId="5C471942" w14:textId="043C6752" w:rsidR="00DE506C" w:rsidRDefault="00DE506C" w:rsidP="005605E3">
            <w:pPr>
              <w:spacing w:line="360" w:lineRule="auto"/>
            </w:pPr>
            <w:r>
              <w:rPr>
                <w:rFonts w:hint="eastAsia"/>
              </w:rPr>
              <w:t>1.</w:t>
            </w:r>
            <w:r>
              <w:rPr>
                <w:rFonts w:hint="eastAsia"/>
              </w:rPr>
              <w:t>新增</w:t>
            </w:r>
            <w:r>
              <w:t>一级分类：页面展示该字段</w:t>
            </w:r>
            <w:r>
              <w:rPr>
                <w:rFonts w:hint="eastAsia"/>
              </w:rPr>
              <w:t>，默认值</w:t>
            </w:r>
            <w:r>
              <w:t>：</w:t>
            </w:r>
            <w:r w:rsidRPr="006D01F3">
              <w:rPr>
                <w:rFonts w:hint="eastAsia"/>
                <w:color w:val="00B050"/>
              </w:rPr>
              <w:t>请输入</w:t>
            </w:r>
            <w:r w:rsidRPr="006D01F3">
              <w:rPr>
                <w:color w:val="00B050"/>
              </w:rPr>
              <w:t>一级</w:t>
            </w:r>
            <w:r w:rsidRPr="006D01F3">
              <w:rPr>
                <w:rFonts w:hint="eastAsia"/>
                <w:color w:val="00B050"/>
              </w:rPr>
              <w:t>分类</w:t>
            </w:r>
            <w:r w:rsidR="000F3C94">
              <w:rPr>
                <w:rFonts w:hint="eastAsia"/>
                <w:color w:val="00B050"/>
              </w:rPr>
              <w:t>代码</w:t>
            </w:r>
            <w:r w:rsidRPr="006D01F3">
              <w:rPr>
                <w:color w:val="00B050"/>
              </w:rPr>
              <w:t>…</w:t>
            </w:r>
            <w:r w:rsidRPr="00181090">
              <w:rPr>
                <w:rFonts w:hint="eastAsia"/>
              </w:rPr>
              <w:t>；支持</w:t>
            </w:r>
            <w:r w:rsidRPr="00181090">
              <w:t>修改</w:t>
            </w:r>
          </w:p>
          <w:p w14:paraId="2EA0E985" w14:textId="77777777" w:rsidR="00DE506C" w:rsidRDefault="00DE506C" w:rsidP="005605E3">
            <w:pPr>
              <w:spacing w:line="360" w:lineRule="auto"/>
            </w:pPr>
            <w:r>
              <w:rPr>
                <w:rFonts w:hint="eastAsia"/>
              </w:rPr>
              <w:t>2.</w:t>
            </w:r>
            <w:r>
              <w:rPr>
                <w:rFonts w:hint="eastAsia"/>
              </w:rPr>
              <w:t>修改</w:t>
            </w:r>
            <w:r>
              <w:t>一级分类：页面展示该字段</w:t>
            </w:r>
            <w:r>
              <w:rPr>
                <w:rFonts w:hint="eastAsia"/>
              </w:rPr>
              <w:t>，</w:t>
            </w:r>
            <w:r>
              <w:t>默认值：带出</w:t>
            </w:r>
            <w:r>
              <w:rPr>
                <w:rFonts w:hint="eastAsia"/>
              </w:rPr>
              <w:t>最后一次</w:t>
            </w:r>
            <w:r>
              <w:t>保存的分类</w:t>
            </w:r>
            <w:r>
              <w:rPr>
                <w:rFonts w:hint="eastAsia"/>
              </w:rPr>
              <w:t>名称</w:t>
            </w:r>
            <w:r>
              <w:t>；</w:t>
            </w:r>
            <w:r w:rsidRPr="00181090">
              <w:rPr>
                <w:rFonts w:hint="eastAsia"/>
              </w:rPr>
              <w:t>支持</w:t>
            </w:r>
            <w:r w:rsidRPr="00181090">
              <w:t>修改</w:t>
            </w:r>
          </w:p>
          <w:p w14:paraId="6E2B6669" w14:textId="6E0860AC" w:rsidR="00DE506C" w:rsidRPr="00181090" w:rsidRDefault="00DE506C" w:rsidP="005605E3">
            <w:pPr>
              <w:spacing w:line="360" w:lineRule="auto"/>
            </w:pPr>
            <w:r>
              <w:rPr>
                <w:rFonts w:hint="eastAsia"/>
              </w:rPr>
              <w:t>3.</w:t>
            </w:r>
            <w:r>
              <w:rPr>
                <w:rFonts w:hint="eastAsia"/>
              </w:rPr>
              <w:t>新增</w:t>
            </w:r>
            <w:r>
              <w:t>二级分类：页面</w:t>
            </w:r>
            <w:r>
              <w:rPr>
                <w:rFonts w:hint="eastAsia"/>
              </w:rPr>
              <w:t>展示</w:t>
            </w:r>
            <w:r>
              <w:t>该字段</w:t>
            </w:r>
            <w:r>
              <w:rPr>
                <w:rFonts w:hint="eastAsia"/>
              </w:rPr>
              <w:t>，默认值</w:t>
            </w:r>
            <w:r>
              <w:t>：</w:t>
            </w:r>
            <w:r w:rsidRPr="006D01F3">
              <w:rPr>
                <w:rFonts w:hint="eastAsia"/>
                <w:color w:val="00B050"/>
              </w:rPr>
              <w:t>请输入</w:t>
            </w:r>
            <w:r>
              <w:rPr>
                <w:rFonts w:hint="eastAsia"/>
                <w:color w:val="00B050"/>
              </w:rPr>
              <w:t>二</w:t>
            </w:r>
            <w:r w:rsidRPr="006D01F3">
              <w:rPr>
                <w:color w:val="00B050"/>
              </w:rPr>
              <w:t>级</w:t>
            </w:r>
            <w:r w:rsidRPr="006D01F3">
              <w:rPr>
                <w:rFonts w:hint="eastAsia"/>
                <w:color w:val="00B050"/>
              </w:rPr>
              <w:t>分类</w:t>
            </w:r>
            <w:r w:rsidR="000F3C94">
              <w:rPr>
                <w:rFonts w:hint="eastAsia"/>
                <w:color w:val="00B050"/>
              </w:rPr>
              <w:t>代码</w:t>
            </w:r>
            <w:r w:rsidRPr="006D01F3">
              <w:rPr>
                <w:color w:val="00B050"/>
              </w:rPr>
              <w:t>…</w:t>
            </w:r>
            <w:r w:rsidRPr="00181090">
              <w:rPr>
                <w:rFonts w:hint="eastAsia"/>
              </w:rPr>
              <w:t>；支持</w:t>
            </w:r>
            <w:r w:rsidRPr="00181090">
              <w:t>修改</w:t>
            </w:r>
          </w:p>
          <w:p w14:paraId="1204B4D8" w14:textId="77777777" w:rsidR="00DE506C" w:rsidRDefault="00DE506C" w:rsidP="005605E3">
            <w:pPr>
              <w:spacing w:line="360" w:lineRule="auto"/>
            </w:pPr>
            <w:r>
              <w:t>4.</w:t>
            </w:r>
            <w:r>
              <w:rPr>
                <w:rFonts w:hint="eastAsia"/>
              </w:rPr>
              <w:t>修改</w:t>
            </w:r>
            <w:r>
              <w:t>二级分类：页面</w:t>
            </w:r>
            <w:r>
              <w:rPr>
                <w:rFonts w:hint="eastAsia"/>
              </w:rPr>
              <w:t>展示</w:t>
            </w:r>
            <w:r>
              <w:t>该字段</w:t>
            </w:r>
            <w:r>
              <w:rPr>
                <w:rFonts w:hint="eastAsia"/>
              </w:rPr>
              <w:t>，</w:t>
            </w:r>
            <w:r>
              <w:t>默认值：带出</w:t>
            </w:r>
            <w:r>
              <w:rPr>
                <w:rFonts w:hint="eastAsia"/>
              </w:rPr>
              <w:t>最后一次</w:t>
            </w:r>
            <w:r>
              <w:t>保存的分类</w:t>
            </w:r>
            <w:r>
              <w:rPr>
                <w:rFonts w:hint="eastAsia"/>
              </w:rPr>
              <w:t>名称</w:t>
            </w:r>
            <w:r>
              <w:t>；</w:t>
            </w:r>
            <w:r>
              <w:rPr>
                <w:rFonts w:hint="eastAsia"/>
              </w:rPr>
              <w:t>支持</w:t>
            </w:r>
            <w:r>
              <w:t>修改</w:t>
            </w:r>
          </w:p>
          <w:p w14:paraId="599A8F1F" w14:textId="77777777" w:rsidR="00DE506C" w:rsidRPr="00181090" w:rsidRDefault="00DE506C" w:rsidP="005605E3">
            <w:pPr>
              <w:spacing w:line="360" w:lineRule="auto"/>
            </w:pPr>
            <w:r>
              <w:rPr>
                <w:rFonts w:hint="eastAsia"/>
              </w:rPr>
              <w:t>统一</w:t>
            </w:r>
            <w:r>
              <w:t>规则：</w:t>
            </w:r>
          </w:p>
          <w:p w14:paraId="5A9BB698" w14:textId="1C59AF03" w:rsidR="00C71EA7" w:rsidRPr="00DB7E67" w:rsidRDefault="00DE506C" w:rsidP="005605E3">
            <w:pPr>
              <w:spacing w:line="360" w:lineRule="auto"/>
            </w:pPr>
            <w:r>
              <w:rPr>
                <w:rFonts w:hint="eastAsia"/>
              </w:rPr>
              <w:t>单行文本框</w:t>
            </w:r>
            <w:r>
              <w:t>，手动录入，</w:t>
            </w:r>
            <w:r>
              <w:rPr>
                <w:rFonts w:hint="eastAsia"/>
              </w:rPr>
              <w:t>必</w:t>
            </w:r>
            <w:r>
              <w:t>录入项</w:t>
            </w:r>
            <w:r>
              <w:rPr>
                <w:rFonts w:hint="eastAsia"/>
              </w:rPr>
              <w:t>，可</w:t>
            </w:r>
            <w:r>
              <w:t>录入任意字符，</w:t>
            </w:r>
            <w:r>
              <w:rPr>
                <w:rFonts w:hint="eastAsia"/>
              </w:rPr>
              <w:t>无</w:t>
            </w:r>
            <w:r>
              <w:t>长度校验</w:t>
            </w:r>
            <w:r w:rsidR="000C1006">
              <w:rPr>
                <w:rFonts w:hint="eastAsia"/>
              </w:rPr>
              <w:t>，</w:t>
            </w:r>
            <w:r w:rsidR="000C1006">
              <w:t>录入的</w:t>
            </w:r>
            <w:r w:rsidR="000C1006">
              <w:rPr>
                <w:rFonts w:hint="eastAsia"/>
              </w:rPr>
              <w:t>分类代码</w:t>
            </w:r>
            <w:r w:rsidR="000C1006">
              <w:t>不能相同</w:t>
            </w:r>
          </w:p>
        </w:tc>
      </w:tr>
      <w:tr w:rsidR="00C71EA7" w14:paraId="320BD754" w14:textId="77777777" w:rsidTr="00F37B73">
        <w:tc>
          <w:tcPr>
            <w:tcW w:w="675" w:type="dxa"/>
          </w:tcPr>
          <w:p w14:paraId="1367EB37" w14:textId="77777777" w:rsidR="00C71EA7" w:rsidRDefault="00C71EA7" w:rsidP="005605E3">
            <w:pPr>
              <w:numPr>
                <w:ilvl w:val="0"/>
                <w:numId w:val="87"/>
              </w:numPr>
              <w:spacing w:line="360" w:lineRule="auto"/>
            </w:pPr>
          </w:p>
        </w:tc>
        <w:tc>
          <w:tcPr>
            <w:tcW w:w="1843" w:type="dxa"/>
          </w:tcPr>
          <w:p w14:paraId="14B76969" w14:textId="0B508969" w:rsidR="00C71EA7" w:rsidRDefault="00C71EA7" w:rsidP="005605E3">
            <w:pPr>
              <w:spacing w:line="360" w:lineRule="auto"/>
            </w:pPr>
            <w:r>
              <w:rPr>
                <w:rFonts w:hint="eastAsia"/>
              </w:rPr>
              <w:t>描述</w:t>
            </w:r>
          </w:p>
        </w:tc>
        <w:tc>
          <w:tcPr>
            <w:tcW w:w="5954" w:type="dxa"/>
          </w:tcPr>
          <w:p w14:paraId="04C2EECA" w14:textId="292ADA6A" w:rsidR="00927E69" w:rsidRDefault="00927E69" w:rsidP="005605E3">
            <w:pPr>
              <w:spacing w:line="360" w:lineRule="auto"/>
            </w:pPr>
            <w:r>
              <w:rPr>
                <w:rFonts w:hint="eastAsia"/>
              </w:rPr>
              <w:t>1.</w:t>
            </w:r>
            <w:r>
              <w:rPr>
                <w:rFonts w:hint="eastAsia"/>
              </w:rPr>
              <w:t>新增</w:t>
            </w:r>
            <w:r>
              <w:t>一级分类：页面展示该字段</w:t>
            </w:r>
            <w:r>
              <w:rPr>
                <w:rFonts w:hint="eastAsia"/>
              </w:rPr>
              <w:t>，默认值</w:t>
            </w:r>
            <w:r>
              <w:t>：</w:t>
            </w:r>
            <w:r w:rsidRPr="006D01F3">
              <w:rPr>
                <w:rFonts w:hint="eastAsia"/>
                <w:color w:val="00B050"/>
              </w:rPr>
              <w:t>请输入</w:t>
            </w:r>
            <w:r w:rsidRPr="006D01F3">
              <w:rPr>
                <w:color w:val="00B050"/>
              </w:rPr>
              <w:t>…</w:t>
            </w:r>
            <w:r w:rsidRPr="00181090">
              <w:rPr>
                <w:rFonts w:hint="eastAsia"/>
              </w:rPr>
              <w:t>；支持</w:t>
            </w:r>
            <w:r w:rsidRPr="00181090">
              <w:t>修改</w:t>
            </w:r>
          </w:p>
          <w:p w14:paraId="454F6F15" w14:textId="6E8F4E35" w:rsidR="00927E69" w:rsidRDefault="00927E69" w:rsidP="005605E3">
            <w:pPr>
              <w:spacing w:line="360" w:lineRule="auto"/>
            </w:pPr>
            <w:r>
              <w:rPr>
                <w:rFonts w:hint="eastAsia"/>
              </w:rPr>
              <w:t>2.</w:t>
            </w:r>
            <w:r>
              <w:rPr>
                <w:rFonts w:hint="eastAsia"/>
              </w:rPr>
              <w:t>修改</w:t>
            </w:r>
            <w:r>
              <w:t>一级分类：页面展示该字段</w:t>
            </w:r>
            <w:r>
              <w:rPr>
                <w:rFonts w:hint="eastAsia"/>
              </w:rPr>
              <w:t>，</w:t>
            </w:r>
            <w:r>
              <w:t>默认值：带出</w:t>
            </w:r>
            <w:r>
              <w:rPr>
                <w:rFonts w:hint="eastAsia"/>
              </w:rPr>
              <w:t>最后一次</w:t>
            </w:r>
            <w:r>
              <w:t>保存</w:t>
            </w:r>
            <w:r>
              <w:lastRenderedPageBreak/>
              <w:t>的分类</w:t>
            </w:r>
            <w:r>
              <w:rPr>
                <w:rFonts w:hint="eastAsia"/>
              </w:rPr>
              <w:t>名称</w:t>
            </w:r>
            <w:r>
              <w:t>；</w:t>
            </w:r>
            <w:r>
              <w:rPr>
                <w:rFonts w:hint="eastAsia"/>
              </w:rPr>
              <w:t>若没有</w:t>
            </w:r>
            <w:r>
              <w:t>值，则同新增，</w:t>
            </w:r>
            <w:r w:rsidRPr="00181090">
              <w:rPr>
                <w:rFonts w:hint="eastAsia"/>
              </w:rPr>
              <w:t>支持</w:t>
            </w:r>
            <w:r w:rsidRPr="00181090">
              <w:t>修改</w:t>
            </w:r>
          </w:p>
          <w:p w14:paraId="13655F35" w14:textId="73291FDC" w:rsidR="00927E69" w:rsidRPr="00181090" w:rsidRDefault="00927E69" w:rsidP="005605E3">
            <w:pPr>
              <w:spacing w:line="360" w:lineRule="auto"/>
            </w:pPr>
            <w:r>
              <w:rPr>
                <w:rFonts w:hint="eastAsia"/>
              </w:rPr>
              <w:t>3.</w:t>
            </w:r>
            <w:r>
              <w:rPr>
                <w:rFonts w:hint="eastAsia"/>
              </w:rPr>
              <w:t>新增</w:t>
            </w:r>
            <w:r>
              <w:t>二级分类：页面</w:t>
            </w:r>
            <w:r>
              <w:rPr>
                <w:rFonts w:hint="eastAsia"/>
              </w:rPr>
              <w:t>展示</w:t>
            </w:r>
            <w:r>
              <w:t>该字段</w:t>
            </w:r>
            <w:r>
              <w:rPr>
                <w:rFonts w:hint="eastAsia"/>
              </w:rPr>
              <w:t>，默认值</w:t>
            </w:r>
            <w:r>
              <w:t>：</w:t>
            </w:r>
            <w:r w:rsidRPr="006D01F3">
              <w:rPr>
                <w:rFonts w:hint="eastAsia"/>
                <w:color w:val="00B050"/>
              </w:rPr>
              <w:t>请输入</w:t>
            </w:r>
            <w:r w:rsidRPr="006D01F3">
              <w:rPr>
                <w:color w:val="00B050"/>
              </w:rPr>
              <w:t>…</w:t>
            </w:r>
            <w:r w:rsidRPr="00181090">
              <w:rPr>
                <w:rFonts w:hint="eastAsia"/>
              </w:rPr>
              <w:t>；支持</w:t>
            </w:r>
            <w:r w:rsidRPr="00181090">
              <w:t>修改</w:t>
            </w:r>
          </w:p>
          <w:p w14:paraId="33024148" w14:textId="3BC4421D" w:rsidR="00927E69" w:rsidRDefault="00927E69" w:rsidP="005605E3">
            <w:pPr>
              <w:spacing w:line="360" w:lineRule="auto"/>
            </w:pPr>
            <w:r>
              <w:t>4.</w:t>
            </w:r>
            <w:r>
              <w:rPr>
                <w:rFonts w:hint="eastAsia"/>
              </w:rPr>
              <w:t>修改</w:t>
            </w:r>
            <w:r>
              <w:t>二级分类：页面</w:t>
            </w:r>
            <w:r>
              <w:rPr>
                <w:rFonts w:hint="eastAsia"/>
              </w:rPr>
              <w:t>展示</w:t>
            </w:r>
            <w:r>
              <w:t>该字段</w:t>
            </w:r>
            <w:r>
              <w:rPr>
                <w:rFonts w:hint="eastAsia"/>
              </w:rPr>
              <w:t>，</w:t>
            </w:r>
            <w:r>
              <w:t>默认值：带出</w:t>
            </w:r>
            <w:r>
              <w:rPr>
                <w:rFonts w:hint="eastAsia"/>
              </w:rPr>
              <w:t>最后一次</w:t>
            </w:r>
            <w:r>
              <w:t>保存的分类</w:t>
            </w:r>
            <w:r>
              <w:rPr>
                <w:rFonts w:hint="eastAsia"/>
              </w:rPr>
              <w:t>名称</w:t>
            </w:r>
            <w:r>
              <w:t>；</w:t>
            </w:r>
            <w:r>
              <w:rPr>
                <w:rFonts w:hint="eastAsia"/>
              </w:rPr>
              <w:t>若没有</w:t>
            </w:r>
            <w:r>
              <w:t>值，则同新增，</w:t>
            </w:r>
            <w:r w:rsidRPr="00181090">
              <w:rPr>
                <w:rFonts w:hint="eastAsia"/>
              </w:rPr>
              <w:t>支持</w:t>
            </w:r>
            <w:r w:rsidRPr="00181090">
              <w:t>修改</w:t>
            </w:r>
          </w:p>
          <w:p w14:paraId="2D00A77C" w14:textId="77777777" w:rsidR="00C71EA7" w:rsidRDefault="00927E69" w:rsidP="005605E3">
            <w:pPr>
              <w:spacing w:line="360" w:lineRule="auto"/>
            </w:pPr>
            <w:r>
              <w:rPr>
                <w:rFonts w:hint="eastAsia"/>
              </w:rPr>
              <w:t>统一</w:t>
            </w:r>
            <w:r>
              <w:t>规则：</w:t>
            </w:r>
          </w:p>
          <w:p w14:paraId="5B539F1C" w14:textId="525F4914" w:rsidR="00927E69" w:rsidRPr="00DB7E67" w:rsidRDefault="00927E69" w:rsidP="005605E3">
            <w:pPr>
              <w:spacing w:line="360" w:lineRule="auto"/>
            </w:pPr>
            <w:r>
              <w:rPr>
                <w:rFonts w:hint="eastAsia"/>
              </w:rPr>
              <w:t>多行文本框</w:t>
            </w:r>
            <w:r>
              <w:t>，手动录入，</w:t>
            </w:r>
            <w:r>
              <w:rPr>
                <w:rFonts w:hint="eastAsia"/>
              </w:rPr>
              <w:t>非</w:t>
            </w:r>
            <w:r>
              <w:t>录入项</w:t>
            </w:r>
            <w:r>
              <w:rPr>
                <w:rFonts w:hint="eastAsia"/>
              </w:rPr>
              <w:t>，可</w:t>
            </w:r>
            <w:r>
              <w:t>录入任意字符，</w:t>
            </w:r>
            <w:r>
              <w:rPr>
                <w:rFonts w:hint="eastAsia"/>
              </w:rPr>
              <w:t>无</w:t>
            </w:r>
            <w:r>
              <w:t>长度校验</w:t>
            </w:r>
          </w:p>
        </w:tc>
      </w:tr>
    </w:tbl>
    <w:p w14:paraId="401BAAEF" w14:textId="77777777" w:rsidR="00757D78" w:rsidRPr="00757D78" w:rsidRDefault="00757D78" w:rsidP="005605E3">
      <w:pPr>
        <w:spacing w:line="360" w:lineRule="auto"/>
      </w:pPr>
    </w:p>
    <w:p w14:paraId="1A107589" w14:textId="511A6139" w:rsidR="0021340E" w:rsidRDefault="00C51789" w:rsidP="005605E3">
      <w:pPr>
        <w:pStyle w:val="2"/>
        <w:spacing w:line="360" w:lineRule="auto"/>
        <w:ind w:left="567"/>
      </w:pPr>
      <w:bookmarkStart w:id="344" w:name="_Toc522191577"/>
      <w:r>
        <w:rPr>
          <w:rFonts w:hint="eastAsia"/>
        </w:rPr>
        <w:t>题库</w:t>
      </w:r>
      <w:r>
        <w:t>管理</w:t>
      </w:r>
      <w:r>
        <w:t>—</w:t>
      </w:r>
      <w:r>
        <w:rPr>
          <w:rFonts w:hint="eastAsia"/>
        </w:rPr>
        <w:t>题目</w:t>
      </w:r>
      <w:r>
        <w:t>管理</w:t>
      </w:r>
      <w:bookmarkEnd w:id="344"/>
    </w:p>
    <w:p w14:paraId="0479CED5" w14:textId="77777777" w:rsidR="0021340E" w:rsidRPr="00921DF4" w:rsidRDefault="0021340E" w:rsidP="005605E3">
      <w:pPr>
        <w:pStyle w:val="ae"/>
        <w:keepNext/>
        <w:keepLines/>
        <w:numPr>
          <w:ilvl w:val="1"/>
          <w:numId w:val="6"/>
        </w:numPr>
        <w:tabs>
          <w:tab w:val="left" w:pos="0"/>
        </w:tabs>
        <w:adjustRightInd w:val="0"/>
        <w:snapToGrid w:val="0"/>
        <w:spacing w:before="240" w:after="240" w:line="360" w:lineRule="auto"/>
        <w:ind w:firstLineChars="0"/>
        <w:outlineLvl w:val="2"/>
        <w:rPr>
          <w:rFonts w:ascii="Tahoma" w:eastAsia="黑体" w:hAnsi="Tahoma"/>
          <w:b/>
          <w:bCs/>
          <w:vanish/>
          <w:sz w:val="28"/>
          <w:szCs w:val="32"/>
        </w:rPr>
      </w:pPr>
      <w:bookmarkStart w:id="345" w:name="_Toc520798626"/>
      <w:bookmarkStart w:id="346" w:name="_Toc521087680"/>
      <w:bookmarkStart w:id="347" w:name="_Toc522191578"/>
      <w:bookmarkEnd w:id="345"/>
      <w:bookmarkEnd w:id="346"/>
      <w:bookmarkEnd w:id="347"/>
    </w:p>
    <w:p w14:paraId="50006E7C" w14:textId="77777777" w:rsidR="0021340E" w:rsidRDefault="0021340E" w:rsidP="005605E3">
      <w:pPr>
        <w:pStyle w:val="3"/>
        <w:numPr>
          <w:ilvl w:val="2"/>
          <w:numId w:val="6"/>
        </w:numPr>
        <w:tabs>
          <w:tab w:val="clear" w:pos="425"/>
          <w:tab w:val="clear" w:pos="709"/>
          <w:tab w:val="left" w:pos="0"/>
        </w:tabs>
        <w:spacing w:line="360" w:lineRule="auto"/>
        <w:ind w:left="567"/>
      </w:pPr>
      <w:bookmarkStart w:id="348" w:name="_Toc522191579"/>
      <w:r>
        <w:rPr>
          <w:rFonts w:hint="eastAsia"/>
        </w:rPr>
        <w:t>功能介绍</w:t>
      </w:r>
      <w:bookmarkEnd w:id="348"/>
    </w:p>
    <w:p w14:paraId="3B9B7239" w14:textId="77777777" w:rsidR="0021340E" w:rsidRDefault="0021340E" w:rsidP="005605E3">
      <w:pPr>
        <w:pStyle w:val="3"/>
        <w:numPr>
          <w:ilvl w:val="2"/>
          <w:numId w:val="6"/>
        </w:numPr>
        <w:tabs>
          <w:tab w:val="clear" w:pos="425"/>
          <w:tab w:val="clear" w:pos="709"/>
          <w:tab w:val="left" w:pos="0"/>
        </w:tabs>
        <w:spacing w:line="360" w:lineRule="auto"/>
        <w:ind w:left="567"/>
      </w:pPr>
      <w:bookmarkStart w:id="349" w:name="_Toc522191580"/>
      <w:r>
        <w:rPr>
          <w:rFonts w:hint="eastAsia"/>
        </w:rPr>
        <w:t>路径</w:t>
      </w:r>
      <w:bookmarkEnd w:id="349"/>
    </w:p>
    <w:p w14:paraId="445510A6" w14:textId="23E355C5" w:rsidR="0007093C" w:rsidRPr="0007093C" w:rsidRDefault="00433048" w:rsidP="005605E3">
      <w:pPr>
        <w:spacing w:line="360" w:lineRule="auto"/>
      </w:pPr>
      <w:r>
        <w:rPr>
          <w:rFonts w:hint="eastAsia"/>
        </w:rPr>
        <w:t>题库</w:t>
      </w:r>
      <w:r>
        <w:t>管理</w:t>
      </w:r>
      <w:r>
        <w:t>——&gt;</w:t>
      </w:r>
      <w:r w:rsidR="0007093C">
        <w:rPr>
          <w:rFonts w:hint="eastAsia"/>
        </w:rPr>
        <w:t>题目管理</w:t>
      </w:r>
    </w:p>
    <w:p w14:paraId="5579D31E" w14:textId="77777777" w:rsidR="0021340E" w:rsidRDefault="0021340E" w:rsidP="005605E3">
      <w:pPr>
        <w:pStyle w:val="3"/>
        <w:numPr>
          <w:ilvl w:val="2"/>
          <w:numId w:val="6"/>
        </w:numPr>
        <w:tabs>
          <w:tab w:val="clear" w:pos="425"/>
          <w:tab w:val="clear" w:pos="709"/>
          <w:tab w:val="left" w:pos="0"/>
        </w:tabs>
        <w:spacing w:line="360" w:lineRule="auto"/>
        <w:ind w:left="567"/>
      </w:pPr>
      <w:bookmarkStart w:id="350" w:name="_Toc522191581"/>
      <w:r>
        <w:rPr>
          <w:rFonts w:hint="eastAsia"/>
        </w:rPr>
        <w:t>规则</w:t>
      </w:r>
      <w:bookmarkEnd w:id="350"/>
    </w:p>
    <w:p w14:paraId="055A174C" w14:textId="48E71812" w:rsidR="00C119D4" w:rsidRDefault="00C119D4" w:rsidP="005605E3">
      <w:pPr>
        <w:pStyle w:val="ae"/>
        <w:numPr>
          <w:ilvl w:val="0"/>
          <w:numId w:val="67"/>
        </w:numPr>
        <w:spacing w:line="360" w:lineRule="auto"/>
        <w:ind w:left="0" w:firstLineChars="0" w:firstLine="0"/>
      </w:pPr>
      <w:r>
        <w:rPr>
          <w:rFonts w:hint="eastAsia"/>
        </w:rPr>
        <w:t>某个</w:t>
      </w:r>
      <w:r>
        <w:t>题目设置</w:t>
      </w:r>
      <w:r>
        <w:rPr>
          <w:rFonts w:hint="eastAsia"/>
        </w:rPr>
        <w:t>子题目</w:t>
      </w:r>
      <w:r>
        <w:t>时，不</w:t>
      </w:r>
      <w:r>
        <w:rPr>
          <w:rFonts w:hint="eastAsia"/>
        </w:rPr>
        <w:t>限制可</w:t>
      </w:r>
      <w:r>
        <w:t>设置</w:t>
      </w:r>
      <w:r>
        <w:rPr>
          <w:rFonts w:hint="eastAsia"/>
        </w:rPr>
        <w:t>子题目的</w:t>
      </w:r>
      <w:r w:rsidR="008A6DAA">
        <w:t>层级，</w:t>
      </w:r>
      <w:r w:rsidR="008A6DAA">
        <w:rPr>
          <w:rFonts w:hint="eastAsia"/>
        </w:rPr>
        <w:t>管理员</w:t>
      </w:r>
      <w:r w:rsidR="008A6DAA">
        <w:t>可随意设置，但是在</w:t>
      </w:r>
      <w:r w:rsidR="008A6DAA">
        <w:rPr>
          <w:rFonts w:hint="eastAsia"/>
        </w:rPr>
        <w:t>进行</w:t>
      </w:r>
      <w:r w:rsidR="008A6DAA">
        <w:t>试卷</w:t>
      </w:r>
      <w:r w:rsidR="008A6DAA">
        <w:rPr>
          <w:rFonts w:hint="eastAsia"/>
        </w:rPr>
        <w:t>设置时</w:t>
      </w:r>
      <w:r w:rsidR="008A6DAA">
        <w:t>，需要设置某个子题目时，</w:t>
      </w:r>
      <w:r w:rsidR="008A6DAA">
        <w:rPr>
          <w:rFonts w:hint="eastAsia"/>
        </w:rPr>
        <w:t>必须同它的</w:t>
      </w:r>
      <w:r w:rsidR="008A6DAA">
        <w:t>父题目</w:t>
      </w:r>
      <w:r w:rsidR="008A6DAA">
        <w:rPr>
          <w:rFonts w:hint="eastAsia"/>
        </w:rPr>
        <w:t>一起</w:t>
      </w:r>
      <w:r w:rsidR="008A6DAA">
        <w:t>设置到试卷中；</w:t>
      </w:r>
    </w:p>
    <w:p w14:paraId="0CFFD8FD" w14:textId="15F9D4C2" w:rsidR="00684057" w:rsidRPr="00C119D4" w:rsidRDefault="00684057" w:rsidP="005605E3">
      <w:pPr>
        <w:pStyle w:val="ae"/>
        <w:numPr>
          <w:ilvl w:val="0"/>
          <w:numId w:val="67"/>
        </w:numPr>
        <w:spacing w:line="360" w:lineRule="auto"/>
        <w:ind w:left="0" w:firstLineChars="0" w:firstLine="0"/>
      </w:pPr>
      <w:r>
        <w:rPr>
          <w:rFonts w:hint="eastAsia"/>
        </w:rPr>
        <w:t>查询</w:t>
      </w:r>
      <w:r>
        <w:t>的数据以新增的</w:t>
      </w:r>
      <w:r>
        <w:rPr>
          <w:rFonts w:hint="eastAsia"/>
        </w:rPr>
        <w:t>服务器</w:t>
      </w:r>
      <w:r>
        <w:t>时间进行正序排序；</w:t>
      </w:r>
    </w:p>
    <w:p w14:paraId="1418DBCA" w14:textId="1C53F528" w:rsidR="0021340E" w:rsidRDefault="0021340E" w:rsidP="005605E3">
      <w:pPr>
        <w:pStyle w:val="3"/>
        <w:numPr>
          <w:ilvl w:val="2"/>
          <w:numId w:val="6"/>
        </w:numPr>
        <w:tabs>
          <w:tab w:val="clear" w:pos="425"/>
          <w:tab w:val="clear" w:pos="709"/>
          <w:tab w:val="left" w:pos="0"/>
        </w:tabs>
        <w:spacing w:line="360" w:lineRule="auto"/>
        <w:ind w:left="567"/>
      </w:pPr>
      <w:bookmarkStart w:id="351" w:name="_Toc522191582"/>
      <w:r>
        <w:rPr>
          <w:rFonts w:hint="eastAsia"/>
        </w:rPr>
        <w:t>提示语</w:t>
      </w:r>
      <w:bookmarkEnd w:id="351"/>
    </w:p>
    <w:p w14:paraId="550B2F21" w14:textId="1E3C595C" w:rsidR="007F44B3" w:rsidRDefault="007F44B3" w:rsidP="005605E3">
      <w:pPr>
        <w:pStyle w:val="ae"/>
        <w:numPr>
          <w:ilvl w:val="0"/>
          <w:numId w:val="76"/>
        </w:numPr>
        <w:spacing w:line="360" w:lineRule="auto"/>
        <w:ind w:firstLineChars="0"/>
      </w:pPr>
      <w:r>
        <w:rPr>
          <w:rFonts w:hint="eastAsia"/>
        </w:rPr>
        <w:t>“新增</w:t>
      </w:r>
      <w:r>
        <w:rPr>
          <w:rFonts w:hint="eastAsia"/>
        </w:rPr>
        <w:t>/</w:t>
      </w:r>
      <w:r>
        <w:rPr>
          <w:rFonts w:hint="eastAsia"/>
        </w:rPr>
        <w:t>修改</w:t>
      </w:r>
      <w:r>
        <w:t>题目</w:t>
      </w:r>
      <w:r>
        <w:rPr>
          <w:rFonts w:hint="eastAsia"/>
        </w:rPr>
        <w:t>”提示语</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127"/>
        <w:gridCol w:w="5720"/>
      </w:tblGrid>
      <w:tr w:rsidR="007F44B3" w14:paraId="198E2C53" w14:textId="77777777" w:rsidTr="00751E3C">
        <w:trPr>
          <w:trHeight w:val="482"/>
        </w:trPr>
        <w:tc>
          <w:tcPr>
            <w:tcW w:w="675" w:type="dxa"/>
            <w:shd w:val="clear" w:color="auto" w:fill="B4C6E7"/>
          </w:tcPr>
          <w:p w14:paraId="57B4A6A0" w14:textId="77777777" w:rsidR="007F44B3" w:rsidRDefault="007F44B3" w:rsidP="005605E3">
            <w:pPr>
              <w:spacing w:line="360" w:lineRule="auto"/>
              <w:jc w:val="center"/>
              <w:rPr>
                <w:b/>
              </w:rPr>
            </w:pPr>
            <w:r>
              <w:rPr>
                <w:rFonts w:hint="eastAsia"/>
                <w:b/>
              </w:rPr>
              <w:t>序号</w:t>
            </w:r>
          </w:p>
        </w:tc>
        <w:tc>
          <w:tcPr>
            <w:tcW w:w="2127" w:type="dxa"/>
            <w:shd w:val="clear" w:color="auto" w:fill="B4C6E7"/>
          </w:tcPr>
          <w:p w14:paraId="48693C57" w14:textId="77777777" w:rsidR="007F44B3" w:rsidRDefault="007F44B3" w:rsidP="005605E3">
            <w:pPr>
              <w:spacing w:line="360" w:lineRule="auto"/>
              <w:jc w:val="center"/>
              <w:rPr>
                <w:b/>
              </w:rPr>
            </w:pPr>
            <w:r>
              <w:rPr>
                <w:rFonts w:hint="eastAsia"/>
                <w:b/>
              </w:rPr>
              <w:t>提示类型</w:t>
            </w:r>
          </w:p>
        </w:tc>
        <w:tc>
          <w:tcPr>
            <w:tcW w:w="5720" w:type="dxa"/>
            <w:shd w:val="clear" w:color="auto" w:fill="B4C6E7"/>
          </w:tcPr>
          <w:p w14:paraId="083CA4E2" w14:textId="77777777" w:rsidR="007F44B3" w:rsidRDefault="007F44B3" w:rsidP="005605E3">
            <w:pPr>
              <w:spacing w:line="360" w:lineRule="auto"/>
              <w:jc w:val="center"/>
              <w:rPr>
                <w:b/>
              </w:rPr>
            </w:pPr>
            <w:r>
              <w:rPr>
                <w:rFonts w:hint="eastAsia"/>
                <w:b/>
              </w:rPr>
              <w:t>提示语</w:t>
            </w:r>
          </w:p>
        </w:tc>
      </w:tr>
      <w:tr w:rsidR="007F44B3" w14:paraId="5F8E1F9B" w14:textId="77777777" w:rsidTr="00751E3C">
        <w:tc>
          <w:tcPr>
            <w:tcW w:w="675" w:type="dxa"/>
          </w:tcPr>
          <w:p w14:paraId="7E4724CB" w14:textId="77777777" w:rsidR="007F44B3" w:rsidRDefault="007F44B3" w:rsidP="005605E3">
            <w:pPr>
              <w:pStyle w:val="21"/>
              <w:numPr>
                <w:ilvl w:val="0"/>
                <w:numId w:val="75"/>
              </w:numPr>
              <w:spacing w:line="360" w:lineRule="auto"/>
              <w:ind w:firstLineChars="0"/>
            </w:pPr>
          </w:p>
        </w:tc>
        <w:tc>
          <w:tcPr>
            <w:tcW w:w="2127" w:type="dxa"/>
          </w:tcPr>
          <w:p w14:paraId="0A5B8C3E" w14:textId="7DBAC599" w:rsidR="007F44B3" w:rsidRDefault="00B35A0D" w:rsidP="005605E3">
            <w:pPr>
              <w:spacing w:line="360" w:lineRule="auto"/>
            </w:pPr>
            <w:r>
              <w:rPr>
                <w:rFonts w:hint="eastAsia"/>
              </w:rPr>
              <w:t>“题目类型”为空</w:t>
            </w:r>
            <w:r>
              <w:t>时</w:t>
            </w:r>
            <w:r>
              <w:rPr>
                <w:rFonts w:hint="eastAsia"/>
              </w:rPr>
              <w:t>，</w:t>
            </w:r>
            <w:r>
              <w:t>点击【</w:t>
            </w:r>
            <w:r>
              <w:rPr>
                <w:rFonts w:hint="eastAsia"/>
              </w:rPr>
              <w:t>保存</w:t>
            </w:r>
            <w:r>
              <w:t>】</w:t>
            </w:r>
            <w:r>
              <w:rPr>
                <w:rFonts w:hint="eastAsia"/>
              </w:rPr>
              <w:t>按钮</w:t>
            </w:r>
          </w:p>
        </w:tc>
        <w:tc>
          <w:tcPr>
            <w:tcW w:w="5720" w:type="dxa"/>
          </w:tcPr>
          <w:p w14:paraId="79C827B7" w14:textId="77777777" w:rsidR="007F44B3" w:rsidRDefault="00751E3C"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751FC9D0" w14:textId="1BCFC884" w:rsidR="00751E3C" w:rsidRPr="00751E3C" w:rsidRDefault="00751E3C" w:rsidP="005605E3">
            <w:pPr>
              <w:spacing w:line="360" w:lineRule="auto"/>
            </w:pPr>
            <w:r w:rsidRPr="00751E3C">
              <w:rPr>
                <w:rFonts w:hint="eastAsia"/>
                <w:color w:val="00B050"/>
              </w:rPr>
              <w:t>题目</w:t>
            </w:r>
            <w:r w:rsidRPr="00751E3C">
              <w:rPr>
                <w:color w:val="00B050"/>
              </w:rPr>
              <w:t>类型不能为空</w:t>
            </w:r>
          </w:p>
        </w:tc>
      </w:tr>
      <w:tr w:rsidR="00B35A0D" w:rsidRPr="00B35A0D" w14:paraId="1AF22A2E" w14:textId="77777777" w:rsidTr="00751E3C">
        <w:tc>
          <w:tcPr>
            <w:tcW w:w="675" w:type="dxa"/>
          </w:tcPr>
          <w:p w14:paraId="5118F32F" w14:textId="77777777" w:rsidR="00B35A0D" w:rsidRDefault="00B35A0D" w:rsidP="005605E3">
            <w:pPr>
              <w:pStyle w:val="21"/>
              <w:numPr>
                <w:ilvl w:val="0"/>
                <w:numId w:val="75"/>
              </w:numPr>
              <w:spacing w:line="360" w:lineRule="auto"/>
              <w:ind w:firstLineChars="0"/>
            </w:pPr>
          </w:p>
        </w:tc>
        <w:tc>
          <w:tcPr>
            <w:tcW w:w="2127" w:type="dxa"/>
          </w:tcPr>
          <w:p w14:paraId="45362CE3" w14:textId="6A456285" w:rsidR="00B35A0D" w:rsidRDefault="00B35A0D" w:rsidP="005605E3">
            <w:pPr>
              <w:spacing w:line="360" w:lineRule="auto"/>
            </w:pPr>
            <w:r>
              <w:rPr>
                <w:rFonts w:hint="eastAsia"/>
              </w:rPr>
              <w:t>“适用类别”为空</w:t>
            </w:r>
            <w:r>
              <w:t>时</w:t>
            </w:r>
            <w:r>
              <w:rPr>
                <w:rFonts w:hint="eastAsia"/>
              </w:rPr>
              <w:t>，</w:t>
            </w:r>
            <w:r>
              <w:t>点击【</w:t>
            </w:r>
            <w:r>
              <w:rPr>
                <w:rFonts w:hint="eastAsia"/>
              </w:rPr>
              <w:t>保存</w:t>
            </w:r>
            <w:r>
              <w:t>】</w:t>
            </w:r>
            <w:r>
              <w:rPr>
                <w:rFonts w:hint="eastAsia"/>
              </w:rPr>
              <w:t>按钮</w:t>
            </w:r>
          </w:p>
        </w:tc>
        <w:tc>
          <w:tcPr>
            <w:tcW w:w="5720" w:type="dxa"/>
          </w:tcPr>
          <w:p w14:paraId="5F844BBC" w14:textId="77777777" w:rsidR="00751E3C" w:rsidRDefault="00751E3C"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4A64E000" w14:textId="4DD286AF" w:rsidR="00B35A0D" w:rsidRDefault="00751E3C" w:rsidP="005605E3">
            <w:pPr>
              <w:spacing w:line="360" w:lineRule="auto"/>
            </w:pPr>
            <w:r>
              <w:rPr>
                <w:rFonts w:hint="eastAsia"/>
                <w:color w:val="00B050"/>
              </w:rPr>
              <w:t>适用类别</w:t>
            </w:r>
            <w:r w:rsidRPr="00751E3C">
              <w:rPr>
                <w:color w:val="00B050"/>
              </w:rPr>
              <w:t>不能为空</w:t>
            </w:r>
          </w:p>
        </w:tc>
      </w:tr>
      <w:tr w:rsidR="00B35A0D" w:rsidRPr="00B35A0D" w14:paraId="27EA926D" w14:textId="77777777" w:rsidTr="00751E3C">
        <w:tc>
          <w:tcPr>
            <w:tcW w:w="675" w:type="dxa"/>
          </w:tcPr>
          <w:p w14:paraId="6EDCDF77" w14:textId="77777777" w:rsidR="00B35A0D" w:rsidRDefault="00B35A0D" w:rsidP="005605E3">
            <w:pPr>
              <w:pStyle w:val="21"/>
              <w:numPr>
                <w:ilvl w:val="0"/>
                <w:numId w:val="75"/>
              </w:numPr>
              <w:spacing w:line="360" w:lineRule="auto"/>
              <w:ind w:firstLineChars="0"/>
            </w:pPr>
          </w:p>
        </w:tc>
        <w:tc>
          <w:tcPr>
            <w:tcW w:w="2127" w:type="dxa"/>
          </w:tcPr>
          <w:p w14:paraId="2A75CDCB" w14:textId="5FC09292" w:rsidR="00B35A0D" w:rsidRDefault="00B35A0D" w:rsidP="005605E3">
            <w:pPr>
              <w:spacing w:line="360" w:lineRule="auto"/>
            </w:pPr>
            <w:r>
              <w:rPr>
                <w:rFonts w:hint="eastAsia"/>
              </w:rPr>
              <w:t>“题目分值”为空</w:t>
            </w:r>
            <w:r>
              <w:t>时</w:t>
            </w:r>
            <w:r>
              <w:rPr>
                <w:rFonts w:hint="eastAsia"/>
              </w:rPr>
              <w:t>，</w:t>
            </w:r>
            <w:r>
              <w:lastRenderedPageBreak/>
              <w:t>点击【</w:t>
            </w:r>
            <w:r>
              <w:rPr>
                <w:rFonts w:hint="eastAsia"/>
              </w:rPr>
              <w:t>保存</w:t>
            </w:r>
            <w:r>
              <w:t>】</w:t>
            </w:r>
            <w:r>
              <w:rPr>
                <w:rFonts w:hint="eastAsia"/>
              </w:rPr>
              <w:t>按钮</w:t>
            </w:r>
          </w:p>
        </w:tc>
        <w:tc>
          <w:tcPr>
            <w:tcW w:w="5720" w:type="dxa"/>
          </w:tcPr>
          <w:p w14:paraId="2085C982" w14:textId="77777777" w:rsidR="00751E3C" w:rsidRDefault="00751E3C" w:rsidP="005605E3">
            <w:pPr>
              <w:spacing w:line="360" w:lineRule="auto"/>
            </w:pPr>
            <w:r>
              <w:rPr>
                <w:rFonts w:hint="eastAsia"/>
              </w:rPr>
              <w:lastRenderedPageBreak/>
              <w:t>同现在</w:t>
            </w:r>
            <w:r>
              <w:t>的提示样式</w:t>
            </w:r>
            <w:r>
              <w:rPr>
                <w:rFonts w:hint="eastAsia"/>
              </w:rPr>
              <w:t>进行</w:t>
            </w:r>
            <w:r>
              <w:t>提示，错误</w:t>
            </w:r>
            <w:r>
              <w:rPr>
                <w:rFonts w:hint="eastAsia"/>
              </w:rPr>
              <w:t>信息</w:t>
            </w:r>
            <w:r>
              <w:t>是：</w:t>
            </w:r>
          </w:p>
          <w:p w14:paraId="0464BE70" w14:textId="3E74A892" w:rsidR="00B35A0D" w:rsidRDefault="00751E3C" w:rsidP="005605E3">
            <w:pPr>
              <w:spacing w:line="360" w:lineRule="auto"/>
            </w:pPr>
            <w:r w:rsidRPr="00751E3C">
              <w:rPr>
                <w:rFonts w:hint="eastAsia"/>
                <w:color w:val="00B050"/>
              </w:rPr>
              <w:lastRenderedPageBreak/>
              <w:t>题目</w:t>
            </w:r>
            <w:r>
              <w:rPr>
                <w:rFonts w:hint="eastAsia"/>
                <w:color w:val="00B050"/>
              </w:rPr>
              <w:t>分值</w:t>
            </w:r>
            <w:r w:rsidRPr="00751E3C">
              <w:rPr>
                <w:color w:val="00B050"/>
              </w:rPr>
              <w:t>不能为空</w:t>
            </w:r>
          </w:p>
        </w:tc>
      </w:tr>
      <w:tr w:rsidR="00B35A0D" w:rsidRPr="00B35A0D" w14:paraId="4EA53185" w14:textId="77777777" w:rsidTr="00751E3C">
        <w:tc>
          <w:tcPr>
            <w:tcW w:w="675" w:type="dxa"/>
          </w:tcPr>
          <w:p w14:paraId="13AA8645" w14:textId="77777777" w:rsidR="00B35A0D" w:rsidRDefault="00B35A0D" w:rsidP="005605E3">
            <w:pPr>
              <w:pStyle w:val="21"/>
              <w:numPr>
                <w:ilvl w:val="0"/>
                <w:numId w:val="75"/>
              </w:numPr>
              <w:spacing w:line="360" w:lineRule="auto"/>
              <w:ind w:firstLineChars="0"/>
            </w:pPr>
          </w:p>
        </w:tc>
        <w:tc>
          <w:tcPr>
            <w:tcW w:w="2127" w:type="dxa"/>
          </w:tcPr>
          <w:p w14:paraId="0FEDCE20" w14:textId="5C7B26BE" w:rsidR="00B35A0D" w:rsidRDefault="00B35A0D" w:rsidP="005605E3">
            <w:pPr>
              <w:spacing w:line="360" w:lineRule="auto"/>
            </w:pPr>
            <w:r>
              <w:rPr>
                <w:rFonts w:hint="eastAsia"/>
              </w:rPr>
              <w:t>“题目难度”为空</w:t>
            </w:r>
            <w:r>
              <w:t>时</w:t>
            </w:r>
            <w:r>
              <w:rPr>
                <w:rFonts w:hint="eastAsia"/>
              </w:rPr>
              <w:t>，</w:t>
            </w:r>
            <w:r>
              <w:t>点击【</w:t>
            </w:r>
            <w:r>
              <w:rPr>
                <w:rFonts w:hint="eastAsia"/>
              </w:rPr>
              <w:t>保存</w:t>
            </w:r>
            <w:r>
              <w:t>】</w:t>
            </w:r>
            <w:r>
              <w:rPr>
                <w:rFonts w:hint="eastAsia"/>
              </w:rPr>
              <w:t>按钮</w:t>
            </w:r>
          </w:p>
        </w:tc>
        <w:tc>
          <w:tcPr>
            <w:tcW w:w="5720" w:type="dxa"/>
          </w:tcPr>
          <w:p w14:paraId="66BD7232" w14:textId="77777777" w:rsidR="004E2A6E" w:rsidRDefault="004E2A6E"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310958EC" w14:textId="73252142" w:rsidR="00B35A0D" w:rsidRPr="004E2A6E" w:rsidRDefault="004E2A6E" w:rsidP="005605E3">
            <w:pPr>
              <w:spacing w:line="360" w:lineRule="auto"/>
            </w:pPr>
            <w:r w:rsidRPr="00751E3C">
              <w:rPr>
                <w:rFonts w:hint="eastAsia"/>
                <w:color w:val="00B050"/>
              </w:rPr>
              <w:t>题目</w:t>
            </w:r>
            <w:r>
              <w:rPr>
                <w:rFonts w:hint="eastAsia"/>
                <w:color w:val="00B050"/>
              </w:rPr>
              <w:t>难度</w:t>
            </w:r>
            <w:r w:rsidRPr="00751E3C">
              <w:rPr>
                <w:color w:val="00B050"/>
              </w:rPr>
              <w:t>不能为空</w:t>
            </w:r>
          </w:p>
        </w:tc>
      </w:tr>
      <w:tr w:rsidR="00B35A0D" w:rsidRPr="00B35A0D" w14:paraId="2B9E1B62" w14:textId="77777777" w:rsidTr="00751E3C">
        <w:tc>
          <w:tcPr>
            <w:tcW w:w="675" w:type="dxa"/>
          </w:tcPr>
          <w:p w14:paraId="3B43018A" w14:textId="77777777" w:rsidR="00B35A0D" w:rsidRDefault="00B35A0D" w:rsidP="005605E3">
            <w:pPr>
              <w:pStyle w:val="21"/>
              <w:numPr>
                <w:ilvl w:val="0"/>
                <w:numId w:val="75"/>
              </w:numPr>
              <w:spacing w:line="360" w:lineRule="auto"/>
              <w:ind w:firstLineChars="0"/>
            </w:pPr>
          </w:p>
        </w:tc>
        <w:tc>
          <w:tcPr>
            <w:tcW w:w="2127" w:type="dxa"/>
          </w:tcPr>
          <w:p w14:paraId="149EEE91" w14:textId="673EACE1" w:rsidR="00B35A0D" w:rsidRDefault="00B35A0D" w:rsidP="005605E3">
            <w:pPr>
              <w:spacing w:line="360" w:lineRule="auto"/>
            </w:pPr>
            <w:r>
              <w:rPr>
                <w:rFonts w:hint="eastAsia"/>
              </w:rPr>
              <w:t>“答题时限”录入内容</w:t>
            </w:r>
            <w:r>
              <w:t>不满足校验条件时</w:t>
            </w:r>
            <w:r>
              <w:rPr>
                <w:rFonts w:hint="eastAsia"/>
              </w:rPr>
              <w:t>，</w:t>
            </w:r>
            <w:r>
              <w:t>点击【</w:t>
            </w:r>
            <w:r>
              <w:rPr>
                <w:rFonts w:hint="eastAsia"/>
              </w:rPr>
              <w:t>保存</w:t>
            </w:r>
            <w:r>
              <w:t>】</w:t>
            </w:r>
            <w:r>
              <w:rPr>
                <w:rFonts w:hint="eastAsia"/>
              </w:rPr>
              <w:t>按钮</w:t>
            </w:r>
          </w:p>
        </w:tc>
        <w:tc>
          <w:tcPr>
            <w:tcW w:w="5720" w:type="dxa"/>
          </w:tcPr>
          <w:p w14:paraId="7279D902" w14:textId="77777777" w:rsidR="004E2A6E" w:rsidRDefault="004E2A6E"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3032E594" w14:textId="70EAB814" w:rsidR="00B35A0D" w:rsidRDefault="005B4B62" w:rsidP="005605E3">
            <w:pPr>
              <w:spacing w:line="360" w:lineRule="auto"/>
            </w:pPr>
            <w:r w:rsidRPr="005B4B62">
              <w:rPr>
                <w:color w:val="00B050"/>
              </w:rPr>
              <w:t>只能录入</w:t>
            </w:r>
            <w:r w:rsidRPr="005B4B62">
              <w:rPr>
                <w:rFonts w:hint="eastAsia"/>
                <w:color w:val="00B050"/>
              </w:rPr>
              <w:t>正整数</w:t>
            </w:r>
          </w:p>
        </w:tc>
      </w:tr>
      <w:tr w:rsidR="00B35A0D" w:rsidRPr="00B35A0D" w14:paraId="7E47D17B" w14:textId="77777777" w:rsidTr="00751E3C">
        <w:tc>
          <w:tcPr>
            <w:tcW w:w="675" w:type="dxa"/>
          </w:tcPr>
          <w:p w14:paraId="2C203F1B" w14:textId="77777777" w:rsidR="00B35A0D" w:rsidRDefault="00B35A0D" w:rsidP="005605E3">
            <w:pPr>
              <w:pStyle w:val="21"/>
              <w:numPr>
                <w:ilvl w:val="0"/>
                <w:numId w:val="75"/>
              </w:numPr>
              <w:spacing w:line="360" w:lineRule="auto"/>
              <w:ind w:firstLineChars="0"/>
            </w:pPr>
          </w:p>
        </w:tc>
        <w:tc>
          <w:tcPr>
            <w:tcW w:w="2127" w:type="dxa"/>
          </w:tcPr>
          <w:p w14:paraId="6C21B803" w14:textId="54F2B1F3" w:rsidR="00B35A0D" w:rsidRDefault="00B35A0D" w:rsidP="005605E3">
            <w:pPr>
              <w:spacing w:line="360" w:lineRule="auto"/>
            </w:pPr>
            <w:r>
              <w:rPr>
                <w:rFonts w:hint="eastAsia"/>
              </w:rPr>
              <w:t>“题目版本”录入内容</w:t>
            </w:r>
            <w:r>
              <w:t>不满足校验条件时</w:t>
            </w:r>
            <w:r>
              <w:rPr>
                <w:rFonts w:hint="eastAsia"/>
              </w:rPr>
              <w:t>，</w:t>
            </w:r>
            <w:r>
              <w:t>点击【</w:t>
            </w:r>
            <w:r>
              <w:rPr>
                <w:rFonts w:hint="eastAsia"/>
              </w:rPr>
              <w:t>保存</w:t>
            </w:r>
            <w:r>
              <w:t>】</w:t>
            </w:r>
            <w:r>
              <w:rPr>
                <w:rFonts w:hint="eastAsia"/>
              </w:rPr>
              <w:t>按钮</w:t>
            </w:r>
          </w:p>
        </w:tc>
        <w:tc>
          <w:tcPr>
            <w:tcW w:w="5720" w:type="dxa"/>
          </w:tcPr>
          <w:p w14:paraId="56F8C259" w14:textId="01D2CAF5" w:rsidR="00B35A0D" w:rsidRDefault="005B4B62"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649D36AF" w14:textId="3DCBBB56" w:rsidR="005B4B62" w:rsidRDefault="005B4B62" w:rsidP="005605E3">
            <w:pPr>
              <w:spacing w:line="360" w:lineRule="auto"/>
            </w:pPr>
            <w:r w:rsidRPr="005B4B62">
              <w:rPr>
                <w:rFonts w:hint="eastAsia"/>
                <w:color w:val="00B050"/>
              </w:rPr>
              <w:t>只能录入英文</w:t>
            </w:r>
            <w:r w:rsidRPr="005B4B62">
              <w:rPr>
                <w:color w:val="00B050"/>
              </w:rPr>
              <w:t>字母</w:t>
            </w:r>
            <w:r w:rsidRPr="005B4B62">
              <w:rPr>
                <w:rFonts w:hint="eastAsia"/>
                <w:color w:val="00B050"/>
              </w:rPr>
              <w:t>、</w:t>
            </w:r>
            <w:r w:rsidRPr="005B4B62">
              <w:rPr>
                <w:color w:val="00B050"/>
              </w:rPr>
              <w:t>特殊字符</w:t>
            </w:r>
            <w:r w:rsidRPr="005B4B62">
              <w:rPr>
                <w:rFonts w:hint="eastAsia"/>
                <w:color w:val="00B050"/>
              </w:rPr>
              <w:t>及</w:t>
            </w:r>
            <w:r w:rsidRPr="005B4B62">
              <w:rPr>
                <w:color w:val="00B050"/>
              </w:rPr>
              <w:t>数字</w:t>
            </w:r>
          </w:p>
        </w:tc>
      </w:tr>
      <w:tr w:rsidR="00B35A0D" w:rsidRPr="00B35A0D" w14:paraId="3F6719C8" w14:textId="77777777" w:rsidTr="00751E3C">
        <w:tc>
          <w:tcPr>
            <w:tcW w:w="675" w:type="dxa"/>
          </w:tcPr>
          <w:p w14:paraId="0C2959BE" w14:textId="77777777" w:rsidR="00B35A0D" w:rsidRDefault="00B35A0D" w:rsidP="005605E3">
            <w:pPr>
              <w:pStyle w:val="21"/>
              <w:numPr>
                <w:ilvl w:val="0"/>
                <w:numId w:val="75"/>
              </w:numPr>
              <w:spacing w:line="360" w:lineRule="auto"/>
              <w:ind w:firstLineChars="0"/>
            </w:pPr>
          </w:p>
        </w:tc>
        <w:tc>
          <w:tcPr>
            <w:tcW w:w="2127" w:type="dxa"/>
          </w:tcPr>
          <w:p w14:paraId="296484A6" w14:textId="41FE1591" w:rsidR="00B35A0D" w:rsidRDefault="00B35A0D" w:rsidP="005605E3">
            <w:pPr>
              <w:spacing w:line="360" w:lineRule="auto"/>
            </w:pPr>
            <w:r>
              <w:rPr>
                <w:rFonts w:hint="eastAsia"/>
              </w:rPr>
              <w:t>“题目描述”为空</w:t>
            </w:r>
            <w:r>
              <w:t>时</w:t>
            </w:r>
            <w:r>
              <w:rPr>
                <w:rFonts w:hint="eastAsia"/>
              </w:rPr>
              <w:t>，</w:t>
            </w:r>
            <w:r>
              <w:t>点击【</w:t>
            </w:r>
            <w:r>
              <w:rPr>
                <w:rFonts w:hint="eastAsia"/>
              </w:rPr>
              <w:t>保存</w:t>
            </w:r>
            <w:r>
              <w:t>】</w:t>
            </w:r>
            <w:r>
              <w:rPr>
                <w:rFonts w:hint="eastAsia"/>
              </w:rPr>
              <w:t>按钮</w:t>
            </w:r>
          </w:p>
        </w:tc>
        <w:tc>
          <w:tcPr>
            <w:tcW w:w="5720" w:type="dxa"/>
          </w:tcPr>
          <w:p w14:paraId="34A3FE36" w14:textId="77777777" w:rsidR="00E508AA" w:rsidRDefault="00E508AA"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104197BE" w14:textId="22681963" w:rsidR="00B35A0D" w:rsidRDefault="00E508AA" w:rsidP="005605E3">
            <w:pPr>
              <w:spacing w:line="360" w:lineRule="auto"/>
            </w:pPr>
            <w:r w:rsidRPr="00751E3C">
              <w:rPr>
                <w:rFonts w:hint="eastAsia"/>
                <w:color w:val="00B050"/>
              </w:rPr>
              <w:t>题目</w:t>
            </w:r>
            <w:r>
              <w:rPr>
                <w:rFonts w:hint="eastAsia"/>
                <w:color w:val="00B050"/>
              </w:rPr>
              <w:t>描述</w:t>
            </w:r>
            <w:r w:rsidRPr="00751E3C">
              <w:rPr>
                <w:color w:val="00B050"/>
              </w:rPr>
              <w:t>不能为空</w:t>
            </w:r>
          </w:p>
        </w:tc>
      </w:tr>
      <w:tr w:rsidR="00B35A0D" w:rsidRPr="00B35A0D" w14:paraId="07408A60" w14:textId="77777777" w:rsidTr="00751E3C">
        <w:tc>
          <w:tcPr>
            <w:tcW w:w="675" w:type="dxa"/>
          </w:tcPr>
          <w:p w14:paraId="6AF4A254" w14:textId="77777777" w:rsidR="00B35A0D" w:rsidRDefault="00B35A0D" w:rsidP="005605E3">
            <w:pPr>
              <w:pStyle w:val="21"/>
              <w:numPr>
                <w:ilvl w:val="0"/>
                <w:numId w:val="75"/>
              </w:numPr>
              <w:spacing w:line="360" w:lineRule="auto"/>
              <w:ind w:firstLineChars="0"/>
            </w:pPr>
          </w:p>
        </w:tc>
        <w:tc>
          <w:tcPr>
            <w:tcW w:w="2127" w:type="dxa"/>
          </w:tcPr>
          <w:p w14:paraId="460460C2" w14:textId="4D34D430" w:rsidR="00B35A0D" w:rsidRDefault="00B35A0D" w:rsidP="005605E3">
            <w:pPr>
              <w:spacing w:line="360" w:lineRule="auto"/>
            </w:pPr>
            <w:r>
              <w:rPr>
                <w:rFonts w:hint="eastAsia"/>
              </w:rPr>
              <w:t>“选项排序”重复</w:t>
            </w:r>
            <w:r>
              <w:t>时</w:t>
            </w:r>
            <w:r>
              <w:rPr>
                <w:rFonts w:hint="eastAsia"/>
              </w:rPr>
              <w:t>，</w:t>
            </w:r>
            <w:r>
              <w:t>点击【</w:t>
            </w:r>
            <w:r>
              <w:rPr>
                <w:rFonts w:hint="eastAsia"/>
              </w:rPr>
              <w:t>保存</w:t>
            </w:r>
            <w:r>
              <w:t>】</w:t>
            </w:r>
            <w:r>
              <w:rPr>
                <w:rFonts w:hint="eastAsia"/>
              </w:rPr>
              <w:t>按钮</w:t>
            </w:r>
          </w:p>
        </w:tc>
        <w:tc>
          <w:tcPr>
            <w:tcW w:w="5720" w:type="dxa"/>
          </w:tcPr>
          <w:p w14:paraId="0EA2A3D7" w14:textId="77777777" w:rsidR="00E508AA" w:rsidRDefault="00E508AA"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3100D037" w14:textId="4DF273A7" w:rsidR="00B35A0D" w:rsidRDefault="00E508AA" w:rsidP="005605E3">
            <w:pPr>
              <w:spacing w:line="360" w:lineRule="auto"/>
            </w:pPr>
            <w:r>
              <w:rPr>
                <w:rFonts w:hint="eastAsia"/>
                <w:color w:val="00B050"/>
              </w:rPr>
              <w:t>该序号</w:t>
            </w:r>
            <w:r>
              <w:rPr>
                <w:color w:val="00B050"/>
              </w:rPr>
              <w:t>已存在</w:t>
            </w:r>
          </w:p>
        </w:tc>
      </w:tr>
      <w:tr w:rsidR="00B35A0D" w:rsidRPr="00B35A0D" w14:paraId="366CB5DF" w14:textId="77777777" w:rsidTr="00751E3C">
        <w:tc>
          <w:tcPr>
            <w:tcW w:w="675" w:type="dxa"/>
          </w:tcPr>
          <w:p w14:paraId="68BA5F94" w14:textId="77777777" w:rsidR="00B35A0D" w:rsidRDefault="00B35A0D" w:rsidP="005605E3">
            <w:pPr>
              <w:pStyle w:val="21"/>
              <w:numPr>
                <w:ilvl w:val="0"/>
                <w:numId w:val="75"/>
              </w:numPr>
              <w:spacing w:line="360" w:lineRule="auto"/>
              <w:ind w:firstLineChars="0"/>
            </w:pPr>
          </w:p>
        </w:tc>
        <w:tc>
          <w:tcPr>
            <w:tcW w:w="2127" w:type="dxa"/>
          </w:tcPr>
          <w:p w14:paraId="50F1A9ED" w14:textId="527041F2" w:rsidR="00B35A0D" w:rsidRDefault="00B35A0D" w:rsidP="005605E3">
            <w:pPr>
              <w:spacing w:line="360" w:lineRule="auto"/>
            </w:pPr>
            <w:r>
              <w:rPr>
                <w:rFonts w:hint="eastAsia"/>
              </w:rPr>
              <w:t>“选项分值”录入内容</w:t>
            </w:r>
            <w:r>
              <w:t>不满足校验条件时</w:t>
            </w:r>
            <w:r>
              <w:rPr>
                <w:rFonts w:hint="eastAsia"/>
              </w:rPr>
              <w:t>，</w:t>
            </w:r>
            <w:r>
              <w:t>点击【</w:t>
            </w:r>
            <w:r>
              <w:rPr>
                <w:rFonts w:hint="eastAsia"/>
              </w:rPr>
              <w:t>保存</w:t>
            </w:r>
            <w:r>
              <w:t>】</w:t>
            </w:r>
            <w:r>
              <w:rPr>
                <w:rFonts w:hint="eastAsia"/>
              </w:rPr>
              <w:t>按钮</w:t>
            </w:r>
          </w:p>
        </w:tc>
        <w:tc>
          <w:tcPr>
            <w:tcW w:w="5720" w:type="dxa"/>
          </w:tcPr>
          <w:p w14:paraId="694BACE6" w14:textId="77777777" w:rsidR="00E508AA" w:rsidRDefault="00E508AA"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6210B7EC" w14:textId="154602FA" w:rsidR="00B35A0D" w:rsidRDefault="00E508AA" w:rsidP="005605E3">
            <w:pPr>
              <w:spacing w:line="360" w:lineRule="auto"/>
            </w:pPr>
            <w:r w:rsidRPr="00E508AA">
              <w:rPr>
                <w:rFonts w:hint="eastAsia"/>
                <w:color w:val="00B050"/>
              </w:rPr>
              <w:t>只能</w:t>
            </w:r>
            <w:r w:rsidRPr="00E508AA">
              <w:rPr>
                <w:color w:val="00B050"/>
              </w:rPr>
              <w:t>录入正数和</w:t>
            </w:r>
            <w:r w:rsidRPr="00E508AA">
              <w:rPr>
                <w:rFonts w:hint="eastAsia"/>
                <w:color w:val="00B050"/>
              </w:rPr>
              <w:t>0</w:t>
            </w:r>
            <w:r w:rsidRPr="00E508AA">
              <w:rPr>
                <w:rFonts w:hint="eastAsia"/>
                <w:color w:val="00B050"/>
              </w:rPr>
              <w:t>，</w:t>
            </w:r>
            <w:r w:rsidRPr="00E508AA">
              <w:rPr>
                <w:color w:val="00B050"/>
              </w:rPr>
              <w:t>小</w:t>
            </w:r>
            <w:r w:rsidRPr="00E508AA">
              <w:rPr>
                <w:rFonts w:hint="eastAsia"/>
                <w:color w:val="00B050"/>
              </w:rPr>
              <w:t>数点</w:t>
            </w:r>
            <w:r w:rsidRPr="00E508AA">
              <w:rPr>
                <w:color w:val="00B050"/>
              </w:rPr>
              <w:t>后只能保留</w:t>
            </w:r>
            <w:r w:rsidRPr="00E508AA">
              <w:rPr>
                <w:rFonts w:hint="eastAsia"/>
                <w:color w:val="00B050"/>
              </w:rPr>
              <w:t>2</w:t>
            </w:r>
            <w:r w:rsidRPr="00E508AA">
              <w:rPr>
                <w:rFonts w:hint="eastAsia"/>
                <w:color w:val="00B050"/>
              </w:rPr>
              <w:t>位</w:t>
            </w:r>
          </w:p>
        </w:tc>
      </w:tr>
    </w:tbl>
    <w:p w14:paraId="5E34A95E" w14:textId="77777777" w:rsidR="007F44B3" w:rsidRPr="007F44B3" w:rsidRDefault="007F44B3" w:rsidP="005605E3">
      <w:pPr>
        <w:spacing w:line="360" w:lineRule="auto"/>
      </w:pPr>
    </w:p>
    <w:p w14:paraId="18B49EDD" w14:textId="77777777" w:rsidR="0021340E" w:rsidRDefault="0021340E" w:rsidP="005605E3">
      <w:pPr>
        <w:pStyle w:val="3"/>
        <w:numPr>
          <w:ilvl w:val="2"/>
          <w:numId w:val="6"/>
        </w:numPr>
        <w:tabs>
          <w:tab w:val="clear" w:pos="425"/>
          <w:tab w:val="clear" w:pos="709"/>
          <w:tab w:val="left" w:pos="0"/>
        </w:tabs>
        <w:spacing w:line="360" w:lineRule="auto"/>
        <w:ind w:left="567"/>
      </w:pPr>
      <w:bookmarkStart w:id="352" w:name="_Toc522191583"/>
      <w:r>
        <w:rPr>
          <w:rFonts w:hint="eastAsia"/>
        </w:rPr>
        <w:t>流程图</w:t>
      </w:r>
      <w:bookmarkEnd w:id="352"/>
    </w:p>
    <w:p w14:paraId="643F4CE4" w14:textId="77777777" w:rsidR="0021340E" w:rsidRDefault="0021340E" w:rsidP="005605E3">
      <w:pPr>
        <w:pStyle w:val="3"/>
        <w:numPr>
          <w:ilvl w:val="2"/>
          <w:numId w:val="6"/>
        </w:numPr>
        <w:tabs>
          <w:tab w:val="clear" w:pos="425"/>
          <w:tab w:val="clear" w:pos="709"/>
          <w:tab w:val="left" w:pos="0"/>
        </w:tabs>
        <w:spacing w:line="360" w:lineRule="auto"/>
        <w:ind w:left="567"/>
      </w:pPr>
      <w:bookmarkStart w:id="353" w:name="_Toc522191584"/>
      <w:r>
        <w:rPr>
          <w:rFonts w:hint="eastAsia"/>
        </w:rPr>
        <w:t>界面原型</w:t>
      </w:r>
      <w:bookmarkEnd w:id="353"/>
    </w:p>
    <w:p w14:paraId="7AA68ED7" w14:textId="1580155F" w:rsidR="0082418D" w:rsidRDefault="006C4C89" w:rsidP="005605E3">
      <w:pPr>
        <w:pStyle w:val="ae"/>
        <w:numPr>
          <w:ilvl w:val="0"/>
          <w:numId w:val="64"/>
        </w:numPr>
        <w:spacing w:line="360" w:lineRule="auto"/>
        <w:ind w:left="0" w:firstLineChars="0" w:firstLine="0"/>
      </w:pPr>
      <w:r>
        <w:rPr>
          <w:rFonts w:hint="eastAsia"/>
        </w:rPr>
        <w:t>点击“</w:t>
      </w:r>
      <w:r w:rsidR="00A27A09">
        <w:rPr>
          <w:rFonts w:hint="eastAsia"/>
        </w:rPr>
        <w:t>题库</w:t>
      </w:r>
      <w:r w:rsidR="00A27A09">
        <w:t>管理</w:t>
      </w:r>
      <w:r w:rsidR="00A27A09">
        <w:t>——&gt;</w:t>
      </w:r>
      <w:r w:rsidR="00FE2909">
        <w:rPr>
          <w:rFonts w:hint="eastAsia"/>
        </w:rPr>
        <w:t>题目管理</w:t>
      </w:r>
      <w:r>
        <w:rPr>
          <w:rFonts w:hint="eastAsia"/>
        </w:rPr>
        <w:t>”</w:t>
      </w:r>
      <w:r>
        <w:t>菜单</w:t>
      </w:r>
      <w:r>
        <w:rPr>
          <w:rFonts w:hint="eastAsia"/>
        </w:rPr>
        <w:t>，</w:t>
      </w:r>
      <w:r>
        <w:t>页面如下所示：</w:t>
      </w:r>
    </w:p>
    <w:p w14:paraId="67C17239" w14:textId="35AEAAFC" w:rsidR="00E15FD0" w:rsidRDefault="006B304A" w:rsidP="005605E3">
      <w:pPr>
        <w:pStyle w:val="ae"/>
        <w:spacing w:line="360" w:lineRule="auto"/>
        <w:ind w:firstLineChars="0" w:firstLine="0"/>
      </w:pPr>
      <w:r>
        <w:rPr>
          <w:noProof/>
        </w:rPr>
        <w:lastRenderedPageBreak/>
        <w:drawing>
          <wp:inline distT="0" distB="0" distL="0" distR="0" wp14:anchorId="08E24DC8" wp14:editId="648A143E">
            <wp:extent cx="6226352" cy="415290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229439" cy="4154959"/>
                    </a:xfrm>
                    <a:prstGeom prst="rect">
                      <a:avLst/>
                    </a:prstGeom>
                  </pic:spPr>
                </pic:pic>
              </a:graphicData>
            </a:graphic>
          </wp:inline>
        </w:drawing>
      </w:r>
    </w:p>
    <w:p w14:paraId="28C71E59" w14:textId="72ADA6C4" w:rsidR="00D25CE1" w:rsidRPr="00766320" w:rsidRDefault="003F1C6F" w:rsidP="005605E3">
      <w:pPr>
        <w:pStyle w:val="ae"/>
        <w:spacing w:line="360" w:lineRule="auto"/>
        <w:ind w:firstLineChars="0" w:firstLine="0"/>
        <w:rPr>
          <w:color w:val="FF0000"/>
        </w:rPr>
      </w:pPr>
      <w:r w:rsidRPr="003F1C6F">
        <w:rPr>
          <w:rFonts w:hint="eastAsia"/>
          <w:color w:val="FF0000"/>
        </w:rPr>
        <w:t>注</w:t>
      </w:r>
      <w:r w:rsidRPr="003F1C6F">
        <w:rPr>
          <w:color w:val="FF0000"/>
        </w:rPr>
        <w:t>：</w:t>
      </w:r>
      <w:r w:rsidR="00D25CE1">
        <w:rPr>
          <w:rFonts w:hint="eastAsia"/>
          <w:color w:val="FF0000"/>
        </w:rPr>
        <w:t>（</w:t>
      </w:r>
      <w:r w:rsidR="00D25CE1">
        <w:rPr>
          <w:rFonts w:hint="eastAsia"/>
          <w:color w:val="FF0000"/>
        </w:rPr>
        <w:t>1</w:t>
      </w:r>
      <w:r w:rsidR="00D25CE1">
        <w:rPr>
          <w:rFonts w:hint="eastAsia"/>
          <w:color w:val="FF0000"/>
        </w:rPr>
        <w:t>）</w:t>
      </w:r>
      <w:r w:rsidR="002F650B">
        <w:rPr>
          <w:rFonts w:hint="eastAsia"/>
          <w:color w:val="FF0000"/>
        </w:rPr>
        <w:t>点击</w:t>
      </w:r>
      <w:r w:rsidR="002F650B">
        <w:rPr>
          <w:noProof/>
        </w:rPr>
        <w:drawing>
          <wp:inline distT="0" distB="0" distL="0" distR="0" wp14:anchorId="32218A62" wp14:editId="4BC69569">
            <wp:extent cx="1285875" cy="5715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285875" cy="571500"/>
                    </a:xfrm>
                    <a:prstGeom prst="rect">
                      <a:avLst/>
                    </a:prstGeom>
                  </pic:spPr>
                </pic:pic>
              </a:graphicData>
            </a:graphic>
          </wp:inline>
        </w:drawing>
      </w:r>
      <w:r w:rsidR="002F650B">
        <w:rPr>
          <w:rFonts w:hint="eastAsia"/>
          <w:color w:val="FF0000"/>
        </w:rPr>
        <w:t>在</w:t>
      </w:r>
      <w:r w:rsidR="002F650B">
        <w:rPr>
          <w:color w:val="FF0000"/>
        </w:rPr>
        <w:t>页面</w:t>
      </w:r>
      <w:r w:rsidR="00766320">
        <w:rPr>
          <w:rFonts w:hint="eastAsia"/>
          <w:color w:val="FF0000"/>
        </w:rPr>
        <w:t>左边</w:t>
      </w:r>
      <w:r w:rsidR="00766320">
        <w:rPr>
          <w:color w:val="FF0000"/>
        </w:rPr>
        <w:t>的</w:t>
      </w:r>
      <w:r w:rsidR="002F650B">
        <w:rPr>
          <w:color w:val="FF0000"/>
        </w:rPr>
        <w:t>工作区</w:t>
      </w:r>
      <w:r w:rsidR="00766320">
        <w:rPr>
          <w:rFonts w:hint="eastAsia"/>
          <w:color w:val="FF0000"/>
        </w:rPr>
        <w:t>上方有</w:t>
      </w:r>
      <w:r w:rsidR="00766320">
        <w:rPr>
          <w:color w:val="FF0000"/>
        </w:rPr>
        <w:t>两个</w:t>
      </w:r>
      <w:r w:rsidR="00766320">
        <w:rPr>
          <w:color w:val="FF0000"/>
        </w:rPr>
        <w:t>tab</w:t>
      </w:r>
      <w:r w:rsidR="00766320">
        <w:rPr>
          <w:color w:val="FF0000"/>
        </w:rPr>
        <w:t>：</w:t>
      </w:r>
      <w:r w:rsidR="00766320">
        <w:rPr>
          <w:rFonts w:hint="eastAsia"/>
          <w:color w:val="FF0000"/>
        </w:rPr>
        <w:t>“题目</w:t>
      </w:r>
      <w:r w:rsidR="00766320">
        <w:rPr>
          <w:color w:val="FF0000"/>
        </w:rPr>
        <w:t>管理</w:t>
      </w:r>
      <w:r w:rsidR="00766320">
        <w:rPr>
          <w:rFonts w:hint="eastAsia"/>
          <w:color w:val="FF0000"/>
        </w:rPr>
        <w:t>”、“新增题目”，此时</w:t>
      </w:r>
      <w:r w:rsidR="00766320">
        <w:rPr>
          <w:noProof/>
        </w:rPr>
        <w:drawing>
          <wp:inline distT="0" distB="0" distL="0" distR="0" wp14:anchorId="0F2C7E9E" wp14:editId="39022AEC">
            <wp:extent cx="1380952" cy="438095"/>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380952" cy="438095"/>
                    </a:xfrm>
                    <a:prstGeom prst="rect">
                      <a:avLst/>
                    </a:prstGeom>
                  </pic:spPr>
                </pic:pic>
              </a:graphicData>
            </a:graphic>
          </wp:inline>
        </w:drawing>
      </w:r>
      <w:r w:rsidR="00766320">
        <w:rPr>
          <w:rFonts w:hint="eastAsia"/>
          <w:color w:val="FF0000"/>
        </w:rPr>
        <w:t>tab</w:t>
      </w:r>
      <w:r w:rsidR="00766320">
        <w:rPr>
          <w:color w:val="FF0000"/>
        </w:rPr>
        <w:t>为高亮，</w:t>
      </w:r>
      <w:r w:rsidR="00766320">
        <w:rPr>
          <w:rFonts w:hint="eastAsia"/>
          <w:color w:val="FF0000"/>
        </w:rPr>
        <w:t>“</w:t>
      </w:r>
      <w:r w:rsidR="00766320">
        <w:rPr>
          <w:color w:val="FF0000"/>
        </w:rPr>
        <w:t>题目管理</w:t>
      </w:r>
      <w:r w:rsidR="00766320">
        <w:rPr>
          <w:rFonts w:hint="eastAsia"/>
          <w:color w:val="FF0000"/>
        </w:rPr>
        <w:t>”</w:t>
      </w:r>
      <w:r w:rsidR="00766320">
        <w:rPr>
          <w:rFonts w:hint="eastAsia"/>
          <w:color w:val="FF0000"/>
        </w:rPr>
        <w:t>tab</w:t>
      </w:r>
      <w:r w:rsidR="00766320">
        <w:rPr>
          <w:color w:val="FF0000"/>
        </w:rPr>
        <w:t>下</w:t>
      </w:r>
      <w:r w:rsidR="002F650B">
        <w:rPr>
          <w:color w:val="FF0000"/>
        </w:rPr>
        <w:t>默认查询出</w:t>
      </w:r>
      <w:r w:rsidR="002F650B">
        <w:rPr>
          <w:rFonts w:hint="eastAsia"/>
          <w:color w:val="FF0000"/>
        </w:rPr>
        <w:t>“适应类别”</w:t>
      </w:r>
      <w:r w:rsidR="002F650B">
        <w:rPr>
          <w:color w:val="FF0000"/>
        </w:rPr>
        <w:t>数据</w:t>
      </w:r>
      <w:r w:rsidR="002F650B">
        <w:rPr>
          <w:rFonts w:hint="eastAsia"/>
          <w:color w:val="FF0000"/>
        </w:rPr>
        <w:t>，</w:t>
      </w:r>
      <w:r w:rsidR="002F650B">
        <w:rPr>
          <w:color w:val="FF0000"/>
        </w:rPr>
        <w:t>如图所示：</w:t>
      </w:r>
      <w:r w:rsidR="002F650B">
        <w:rPr>
          <w:noProof/>
        </w:rPr>
        <w:drawing>
          <wp:inline distT="0" distB="0" distL="0" distR="0" wp14:anchorId="2619FDB7" wp14:editId="4E2715B2">
            <wp:extent cx="1066800" cy="1247775"/>
            <wp:effectExtent l="19050" t="19050" r="19050" b="285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66800" cy="1247775"/>
                    </a:xfrm>
                    <a:prstGeom prst="rect">
                      <a:avLst/>
                    </a:prstGeom>
                    <a:ln>
                      <a:solidFill>
                        <a:schemeClr val="accent1"/>
                      </a:solidFill>
                    </a:ln>
                  </pic:spPr>
                </pic:pic>
              </a:graphicData>
            </a:graphic>
          </wp:inline>
        </w:drawing>
      </w:r>
      <w:r w:rsidR="00766320">
        <w:rPr>
          <w:rFonts w:hint="eastAsia"/>
          <w:color w:val="FF0000"/>
        </w:rPr>
        <w:t>；</w:t>
      </w:r>
    </w:p>
    <w:p w14:paraId="3C94EA18" w14:textId="77777777" w:rsidR="00D25CE1" w:rsidRDefault="003F1C6F" w:rsidP="005605E3">
      <w:pPr>
        <w:pStyle w:val="ae"/>
        <w:spacing w:line="360" w:lineRule="auto"/>
        <w:rPr>
          <w:color w:val="FF0000"/>
        </w:rPr>
      </w:pPr>
      <w:r w:rsidRPr="003F1C6F">
        <w:rPr>
          <w:color w:val="FF0000"/>
        </w:rPr>
        <w:t>（</w:t>
      </w:r>
      <w:r w:rsidR="00D25CE1">
        <w:rPr>
          <w:color w:val="FF0000"/>
        </w:rPr>
        <w:t>2</w:t>
      </w:r>
      <w:r w:rsidRPr="003F1C6F">
        <w:rPr>
          <w:color w:val="FF0000"/>
        </w:rPr>
        <w:t>）</w:t>
      </w:r>
      <w:r w:rsidR="00570613">
        <w:rPr>
          <w:rFonts w:hint="eastAsia"/>
          <w:color w:val="FF0000"/>
        </w:rPr>
        <w:t>以“适应类别”</w:t>
      </w:r>
      <w:r w:rsidR="00F72D87">
        <w:rPr>
          <w:rFonts w:hint="eastAsia"/>
          <w:color w:val="FF0000"/>
        </w:rPr>
        <w:t>为</w:t>
      </w:r>
      <w:r w:rsidR="00F72D87">
        <w:rPr>
          <w:color w:val="FF0000"/>
        </w:rPr>
        <w:t>维度查询</w:t>
      </w:r>
      <w:r w:rsidR="00B72DAE">
        <w:rPr>
          <w:rFonts w:hint="eastAsia"/>
          <w:color w:val="FF0000"/>
        </w:rPr>
        <w:t>统计</w:t>
      </w:r>
      <w:r w:rsidR="00F72D87">
        <w:rPr>
          <w:color w:val="FF0000"/>
        </w:rPr>
        <w:t>出</w:t>
      </w:r>
      <w:r w:rsidR="00B72DAE">
        <w:rPr>
          <w:rFonts w:hint="eastAsia"/>
          <w:color w:val="FF0000"/>
        </w:rPr>
        <w:t>每个</w:t>
      </w:r>
      <w:r w:rsidR="00B72DAE">
        <w:rPr>
          <w:color w:val="FF0000"/>
        </w:rPr>
        <w:t>类别下共有</w:t>
      </w:r>
      <w:r w:rsidR="00B72DAE">
        <w:rPr>
          <w:rFonts w:hint="eastAsia"/>
          <w:color w:val="FF0000"/>
        </w:rPr>
        <w:t>多少个题目</w:t>
      </w:r>
      <w:r w:rsidR="0070579F">
        <w:rPr>
          <w:rFonts w:hint="eastAsia"/>
          <w:color w:val="FF0000"/>
        </w:rPr>
        <w:t>，</w:t>
      </w:r>
      <w:r w:rsidR="0070579F">
        <w:rPr>
          <w:color w:val="FF0000"/>
        </w:rPr>
        <w:t>如图所示：</w:t>
      </w:r>
    </w:p>
    <w:p w14:paraId="7D394568" w14:textId="37E56918" w:rsidR="003F1C6F" w:rsidRPr="0070579F" w:rsidRDefault="0070579F" w:rsidP="005605E3">
      <w:pPr>
        <w:pStyle w:val="ae"/>
        <w:spacing w:line="360" w:lineRule="auto"/>
        <w:ind w:firstLineChars="400" w:firstLine="840"/>
        <w:rPr>
          <w:color w:val="FF0000"/>
        </w:rPr>
      </w:pPr>
      <w:r>
        <w:rPr>
          <w:noProof/>
        </w:rPr>
        <w:drawing>
          <wp:inline distT="0" distB="0" distL="0" distR="0" wp14:anchorId="32D0CC98" wp14:editId="13F2CF86">
            <wp:extent cx="1066800" cy="1247775"/>
            <wp:effectExtent l="19050" t="19050" r="19050" b="285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66800" cy="1247775"/>
                    </a:xfrm>
                    <a:prstGeom prst="rect">
                      <a:avLst/>
                    </a:prstGeom>
                    <a:ln>
                      <a:solidFill>
                        <a:schemeClr val="accent1"/>
                      </a:solidFill>
                    </a:ln>
                  </pic:spPr>
                </pic:pic>
              </a:graphicData>
            </a:graphic>
          </wp:inline>
        </w:drawing>
      </w:r>
      <w:r w:rsidR="00BD5665">
        <w:rPr>
          <w:rFonts w:hint="eastAsia"/>
          <w:color w:val="FF0000"/>
        </w:rPr>
        <w:t>，</w:t>
      </w:r>
      <w:r w:rsidR="00BD5665">
        <w:rPr>
          <w:color w:val="FF0000"/>
        </w:rPr>
        <w:t>样式以</w:t>
      </w:r>
      <w:r w:rsidR="00BD5665">
        <w:rPr>
          <w:rFonts w:hint="eastAsia"/>
          <w:color w:val="FF0000"/>
        </w:rPr>
        <w:t>UI</w:t>
      </w:r>
      <w:r w:rsidR="00BD5665">
        <w:rPr>
          <w:rFonts w:hint="eastAsia"/>
          <w:color w:val="FF0000"/>
        </w:rPr>
        <w:t>设计</w:t>
      </w:r>
      <w:r w:rsidR="00BD5665">
        <w:rPr>
          <w:color w:val="FF0000"/>
        </w:rPr>
        <w:t>为准；</w:t>
      </w:r>
    </w:p>
    <w:p w14:paraId="2A5D5ED1" w14:textId="5E2B4222" w:rsidR="00B72DAE" w:rsidRDefault="00B72DAE" w:rsidP="005605E3">
      <w:pPr>
        <w:pStyle w:val="ae"/>
        <w:spacing w:line="360" w:lineRule="auto"/>
        <w:ind w:firstLineChars="0" w:firstLine="435"/>
        <w:rPr>
          <w:color w:val="FF0000"/>
        </w:rPr>
      </w:pPr>
      <w:r>
        <w:rPr>
          <w:rFonts w:hint="eastAsia"/>
          <w:color w:val="FF0000"/>
        </w:rPr>
        <w:t>（</w:t>
      </w:r>
      <w:r w:rsidR="00D25CE1">
        <w:rPr>
          <w:color w:val="FF0000"/>
        </w:rPr>
        <w:t>3</w:t>
      </w:r>
      <w:r>
        <w:rPr>
          <w:rFonts w:hint="eastAsia"/>
          <w:color w:val="FF0000"/>
        </w:rPr>
        <w:t>）</w:t>
      </w:r>
      <w:r w:rsidR="0070579F">
        <w:rPr>
          <w:rFonts w:hint="eastAsia"/>
          <w:color w:val="FF0000"/>
        </w:rPr>
        <w:t>每个“适应类别”维度下</w:t>
      </w:r>
      <w:r w:rsidR="0070579F">
        <w:rPr>
          <w:color w:val="FF0000"/>
        </w:rPr>
        <w:t>以</w:t>
      </w:r>
      <w:r w:rsidR="0070579F">
        <w:rPr>
          <w:rFonts w:hint="eastAsia"/>
          <w:color w:val="FF0000"/>
        </w:rPr>
        <w:t>“题目类型”为</w:t>
      </w:r>
      <w:r w:rsidR="001C081A">
        <w:rPr>
          <w:color w:val="FF0000"/>
        </w:rPr>
        <w:t>子维度进行拆分统计查询出每个题目</w:t>
      </w:r>
      <w:r w:rsidR="001C081A">
        <w:rPr>
          <w:color w:val="FF0000"/>
        </w:rPr>
        <w:lastRenderedPageBreak/>
        <w:t>类型共有多少个题目</w:t>
      </w:r>
      <w:r w:rsidR="001C081A">
        <w:rPr>
          <w:rFonts w:hint="eastAsia"/>
          <w:color w:val="FF0000"/>
        </w:rPr>
        <w:t>，</w:t>
      </w:r>
      <w:r w:rsidR="001C081A">
        <w:rPr>
          <w:color w:val="FF0000"/>
        </w:rPr>
        <w:t>如图所示：</w:t>
      </w:r>
      <w:r w:rsidR="001C081A">
        <w:rPr>
          <w:noProof/>
        </w:rPr>
        <w:drawing>
          <wp:inline distT="0" distB="0" distL="0" distR="0" wp14:anchorId="2DE5043F" wp14:editId="10E5A016">
            <wp:extent cx="1123950" cy="1190625"/>
            <wp:effectExtent l="19050" t="19050" r="19050" b="285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123950" cy="1190625"/>
                    </a:xfrm>
                    <a:prstGeom prst="rect">
                      <a:avLst/>
                    </a:prstGeom>
                    <a:ln>
                      <a:solidFill>
                        <a:schemeClr val="accent1"/>
                      </a:solidFill>
                    </a:ln>
                  </pic:spPr>
                </pic:pic>
              </a:graphicData>
            </a:graphic>
          </wp:inline>
        </w:drawing>
      </w:r>
      <w:r w:rsidR="00BD5665">
        <w:rPr>
          <w:rFonts w:hint="eastAsia"/>
          <w:color w:val="FF0000"/>
        </w:rPr>
        <w:t>，</w:t>
      </w:r>
      <w:r w:rsidR="00BD5665">
        <w:rPr>
          <w:color w:val="FF0000"/>
        </w:rPr>
        <w:t>样式以</w:t>
      </w:r>
      <w:r w:rsidR="00BD5665">
        <w:rPr>
          <w:rFonts w:hint="eastAsia"/>
          <w:color w:val="FF0000"/>
        </w:rPr>
        <w:t>UI</w:t>
      </w:r>
      <w:r w:rsidR="00BD5665">
        <w:rPr>
          <w:rFonts w:hint="eastAsia"/>
          <w:color w:val="FF0000"/>
        </w:rPr>
        <w:t>设计</w:t>
      </w:r>
      <w:r w:rsidR="00BD5665">
        <w:rPr>
          <w:color w:val="FF0000"/>
        </w:rPr>
        <w:t>为准</w:t>
      </w:r>
      <w:r w:rsidR="001C081A">
        <w:rPr>
          <w:rFonts w:hint="eastAsia"/>
          <w:color w:val="FF0000"/>
        </w:rPr>
        <w:t>；</w:t>
      </w:r>
    </w:p>
    <w:p w14:paraId="7D9474D8" w14:textId="09605CD9" w:rsidR="001C081A" w:rsidRDefault="001C081A" w:rsidP="005605E3">
      <w:pPr>
        <w:pStyle w:val="ae"/>
        <w:spacing w:line="360" w:lineRule="auto"/>
        <w:ind w:firstLineChars="0" w:firstLine="435"/>
        <w:rPr>
          <w:color w:val="FF0000"/>
        </w:rPr>
      </w:pPr>
      <w:r>
        <w:rPr>
          <w:rFonts w:hint="eastAsia"/>
          <w:color w:val="FF0000"/>
        </w:rPr>
        <w:t>（</w:t>
      </w:r>
      <w:r w:rsidR="002F650B">
        <w:rPr>
          <w:rFonts w:hint="eastAsia"/>
          <w:color w:val="FF0000"/>
        </w:rPr>
        <w:t>4</w:t>
      </w:r>
      <w:r>
        <w:rPr>
          <w:rFonts w:hint="eastAsia"/>
          <w:color w:val="FF0000"/>
        </w:rPr>
        <w:t>）</w:t>
      </w:r>
      <w:r w:rsidR="00070BE9">
        <w:rPr>
          <w:rFonts w:hint="eastAsia"/>
          <w:color w:val="FF0000"/>
        </w:rPr>
        <w:t>点击某个</w:t>
      </w:r>
      <w:r w:rsidR="005904F6">
        <w:rPr>
          <w:rFonts w:hint="eastAsia"/>
          <w:color w:val="FF0000"/>
        </w:rPr>
        <w:t>“适应类别”的</w:t>
      </w:r>
      <w:r w:rsidR="005904F6">
        <w:rPr>
          <w:color w:val="FF0000"/>
        </w:rPr>
        <w:t>值</w:t>
      </w:r>
      <w:r w:rsidR="00070BE9">
        <w:rPr>
          <w:rFonts w:hint="eastAsia"/>
          <w:color w:val="FF0000"/>
        </w:rPr>
        <w:t>，</w:t>
      </w:r>
      <w:r w:rsidR="00070BE9">
        <w:rPr>
          <w:color w:val="FF0000"/>
        </w:rPr>
        <w:t>那么</w:t>
      </w:r>
      <w:r w:rsidR="00070BE9">
        <w:rPr>
          <w:rFonts w:hint="eastAsia"/>
          <w:color w:val="FF0000"/>
        </w:rPr>
        <w:t>该</w:t>
      </w:r>
      <w:r w:rsidR="00070BE9">
        <w:rPr>
          <w:color w:val="FF0000"/>
        </w:rPr>
        <w:t>值的名称会被</w:t>
      </w:r>
      <w:r w:rsidR="00070BE9">
        <w:rPr>
          <w:rFonts w:hint="eastAsia"/>
          <w:color w:val="FF0000"/>
        </w:rPr>
        <w:t>高亮展示</w:t>
      </w:r>
      <w:r w:rsidR="00070BE9">
        <w:rPr>
          <w:color w:val="FF0000"/>
        </w:rPr>
        <w:t>，</w:t>
      </w:r>
      <w:r w:rsidR="00070BE9">
        <w:rPr>
          <w:rFonts w:hint="eastAsia"/>
          <w:color w:val="FF0000"/>
        </w:rPr>
        <w:t>同时</w:t>
      </w:r>
      <w:r w:rsidR="00070BE9">
        <w:rPr>
          <w:color w:val="FF0000"/>
        </w:rPr>
        <w:t>右边展示出该</w:t>
      </w:r>
      <w:r w:rsidR="00070BE9">
        <w:rPr>
          <w:rFonts w:hint="eastAsia"/>
          <w:color w:val="FF0000"/>
        </w:rPr>
        <w:t>适应类别</w:t>
      </w:r>
      <w:r w:rsidR="004F0D70">
        <w:rPr>
          <w:rFonts w:hint="eastAsia"/>
          <w:color w:val="FF0000"/>
        </w:rPr>
        <w:t>的</w:t>
      </w:r>
      <w:r w:rsidR="004F0D70">
        <w:rPr>
          <w:color w:val="FF0000"/>
        </w:rPr>
        <w:t>题目，点击时</w:t>
      </w:r>
      <w:r w:rsidR="004F0D70">
        <w:rPr>
          <w:rFonts w:hint="eastAsia"/>
          <w:color w:val="FF0000"/>
        </w:rPr>
        <w:t>进行</w:t>
      </w:r>
      <w:r w:rsidR="004F0D70">
        <w:rPr>
          <w:color w:val="FF0000"/>
        </w:rPr>
        <w:t>判断：</w:t>
      </w:r>
    </w:p>
    <w:p w14:paraId="7415B540" w14:textId="404E979C" w:rsidR="004F0D70" w:rsidRDefault="004F0D70" w:rsidP="005605E3">
      <w:pPr>
        <w:pStyle w:val="ae"/>
        <w:numPr>
          <w:ilvl w:val="0"/>
          <w:numId w:val="66"/>
        </w:numPr>
        <w:spacing w:line="360" w:lineRule="auto"/>
        <w:ind w:firstLineChars="0" w:hanging="4"/>
        <w:rPr>
          <w:color w:val="FF0000"/>
        </w:rPr>
      </w:pPr>
      <w:r>
        <w:rPr>
          <w:rFonts w:hint="eastAsia"/>
          <w:color w:val="FF0000"/>
        </w:rPr>
        <w:t>如果</w:t>
      </w:r>
      <w:r>
        <w:rPr>
          <w:color w:val="FF0000"/>
        </w:rPr>
        <w:t>该适应类别的题目统计为</w:t>
      </w:r>
      <w:r>
        <w:rPr>
          <w:rFonts w:hint="eastAsia"/>
          <w:color w:val="FF0000"/>
        </w:rPr>
        <w:t>0</w:t>
      </w:r>
      <w:r>
        <w:rPr>
          <w:rFonts w:hint="eastAsia"/>
          <w:color w:val="FF0000"/>
        </w:rPr>
        <w:t>，</w:t>
      </w:r>
      <w:r>
        <w:rPr>
          <w:color w:val="FF0000"/>
        </w:rPr>
        <w:t>那么右边展示</w:t>
      </w:r>
      <w:r>
        <w:rPr>
          <w:rFonts w:hint="eastAsia"/>
          <w:color w:val="FF0000"/>
        </w:rPr>
        <w:t>如图</w:t>
      </w:r>
      <w:r>
        <w:rPr>
          <w:color w:val="FF0000"/>
        </w:rPr>
        <w:t>所示：</w:t>
      </w:r>
    </w:p>
    <w:p w14:paraId="026BA768" w14:textId="76931761" w:rsidR="004F0D70" w:rsidRDefault="004F0D70" w:rsidP="005605E3">
      <w:pPr>
        <w:pStyle w:val="ae"/>
        <w:spacing w:line="360" w:lineRule="auto"/>
        <w:ind w:left="855" w:firstLineChars="0" w:firstLine="0"/>
        <w:rPr>
          <w:color w:val="FF0000"/>
        </w:rPr>
      </w:pPr>
      <w:r>
        <w:rPr>
          <w:noProof/>
        </w:rPr>
        <w:drawing>
          <wp:inline distT="0" distB="0" distL="0" distR="0" wp14:anchorId="03F4E678" wp14:editId="13B3DD3F">
            <wp:extent cx="4762500" cy="2259135"/>
            <wp:effectExtent l="19050" t="19050" r="19050" b="2730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66900" cy="2261222"/>
                    </a:xfrm>
                    <a:prstGeom prst="rect">
                      <a:avLst/>
                    </a:prstGeom>
                    <a:ln>
                      <a:solidFill>
                        <a:schemeClr val="accent1"/>
                      </a:solidFill>
                    </a:ln>
                  </pic:spPr>
                </pic:pic>
              </a:graphicData>
            </a:graphic>
          </wp:inline>
        </w:drawing>
      </w:r>
    </w:p>
    <w:p w14:paraId="763B64AB" w14:textId="66AA9B29" w:rsidR="004F0D70" w:rsidRDefault="004F0D70" w:rsidP="005605E3">
      <w:pPr>
        <w:pStyle w:val="ae"/>
        <w:spacing w:line="360" w:lineRule="auto"/>
        <w:ind w:left="855" w:firstLineChars="0" w:firstLine="0"/>
        <w:rPr>
          <w:color w:val="FF0000"/>
        </w:rPr>
      </w:pPr>
      <w:r w:rsidRPr="00941550">
        <w:rPr>
          <w:rFonts w:hint="eastAsia"/>
          <w:color w:val="FF0000"/>
        </w:rPr>
        <w:t>文案</w:t>
      </w:r>
      <w:r w:rsidRPr="00941550">
        <w:rPr>
          <w:color w:val="FF0000"/>
        </w:rPr>
        <w:t>以红色</w:t>
      </w:r>
      <w:r w:rsidRPr="00941550">
        <w:rPr>
          <w:rFonts w:hint="eastAsia"/>
          <w:color w:val="FF0000"/>
        </w:rPr>
        <w:t>字体</w:t>
      </w:r>
      <w:r w:rsidRPr="00941550">
        <w:rPr>
          <w:color w:val="FF0000"/>
        </w:rPr>
        <w:t>进行</w:t>
      </w:r>
      <w:r w:rsidRPr="00941550">
        <w:rPr>
          <w:rFonts w:hint="eastAsia"/>
          <w:color w:val="FF0000"/>
        </w:rPr>
        <w:t>展示</w:t>
      </w:r>
      <w:r w:rsidRPr="00941550">
        <w:rPr>
          <w:color w:val="FF0000"/>
        </w:rPr>
        <w:t>，文案描述为：</w:t>
      </w:r>
      <w:r w:rsidRPr="004F0D70">
        <w:rPr>
          <w:rFonts w:hint="eastAsia"/>
          <w:color w:val="00B050"/>
        </w:rPr>
        <w:t>该类别暂无题目设置，请先点击上方的</w:t>
      </w:r>
      <w:r w:rsidR="008E5E84">
        <w:rPr>
          <w:rFonts w:hint="eastAsia"/>
          <w:color w:val="00B050"/>
        </w:rPr>
        <w:t>“</w:t>
      </w:r>
      <w:r w:rsidRPr="004F0D70">
        <w:rPr>
          <w:rFonts w:hint="eastAsia"/>
          <w:color w:val="00B050"/>
        </w:rPr>
        <w:t>新增题目”进行新增！</w:t>
      </w:r>
    </w:p>
    <w:p w14:paraId="64DDB1FF" w14:textId="67156F02" w:rsidR="004778EA" w:rsidRDefault="005D38EF" w:rsidP="005605E3">
      <w:pPr>
        <w:pStyle w:val="ae"/>
        <w:numPr>
          <w:ilvl w:val="0"/>
          <w:numId w:val="66"/>
        </w:numPr>
        <w:spacing w:line="360" w:lineRule="auto"/>
        <w:ind w:firstLineChars="0" w:hanging="4"/>
        <w:rPr>
          <w:color w:val="FF0000"/>
        </w:rPr>
      </w:pPr>
      <w:r>
        <w:rPr>
          <w:rFonts w:hint="eastAsia"/>
          <w:color w:val="FF0000"/>
        </w:rPr>
        <w:t>如果</w:t>
      </w:r>
      <w:r>
        <w:rPr>
          <w:color w:val="FF0000"/>
        </w:rPr>
        <w:t>该适应</w:t>
      </w:r>
      <w:r w:rsidR="004778EA">
        <w:rPr>
          <w:rFonts w:hint="eastAsia"/>
          <w:color w:val="FF0000"/>
        </w:rPr>
        <w:t>类</w:t>
      </w:r>
      <w:r>
        <w:rPr>
          <w:color w:val="FF0000"/>
        </w:rPr>
        <w:t>别的题目</w:t>
      </w:r>
      <w:r w:rsidR="004778EA">
        <w:rPr>
          <w:rFonts w:hint="eastAsia"/>
          <w:color w:val="FF0000"/>
        </w:rPr>
        <w:t>个数</w:t>
      </w:r>
      <w:r>
        <w:rPr>
          <w:color w:val="FF0000"/>
        </w:rPr>
        <w:t>统计</w:t>
      </w:r>
      <w:r>
        <w:rPr>
          <w:rFonts w:hint="eastAsia"/>
          <w:color w:val="FF0000"/>
        </w:rPr>
        <w:t>＞</w:t>
      </w:r>
      <w:r>
        <w:rPr>
          <w:rFonts w:hint="eastAsia"/>
          <w:color w:val="FF0000"/>
        </w:rPr>
        <w:t>0</w:t>
      </w:r>
      <w:r w:rsidR="004778EA">
        <w:rPr>
          <w:rFonts w:hint="eastAsia"/>
          <w:color w:val="FF0000"/>
        </w:rPr>
        <w:t>，</w:t>
      </w:r>
      <w:r w:rsidR="004778EA">
        <w:rPr>
          <w:color w:val="FF0000"/>
        </w:rPr>
        <w:t>那么进行</w:t>
      </w:r>
      <w:r w:rsidR="004778EA">
        <w:rPr>
          <w:rFonts w:hint="eastAsia"/>
          <w:color w:val="FF0000"/>
        </w:rPr>
        <w:t>查询</w:t>
      </w:r>
      <w:r w:rsidR="004778EA">
        <w:rPr>
          <w:color w:val="FF0000"/>
        </w:rPr>
        <w:t>展示父题目</w:t>
      </w:r>
      <w:r w:rsidR="00385ED9">
        <w:rPr>
          <w:rFonts w:hint="eastAsia"/>
          <w:color w:val="FF0000"/>
        </w:rPr>
        <w:t>（此处</w:t>
      </w:r>
      <w:r w:rsidR="00385ED9">
        <w:rPr>
          <w:color w:val="FF0000"/>
        </w:rPr>
        <w:t>挂了子题目的题目，以及无子题目的题目均称为</w:t>
      </w:r>
      <w:r w:rsidR="00385ED9">
        <w:rPr>
          <w:rFonts w:hint="eastAsia"/>
          <w:color w:val="FF0000"/>
        </w:rPr>
        <w:t>“父题目”）</w:t>
      </w:r>
      <w:r w:rsidR="004778EA">
        <w:rPr>
          <w:color w:val="FF0000"/>
        </w:rPr>
        <w:t>，分页查询，每次查询</w:t>
      </w:r>
      <w:r w:rsidR="004778EA">
        <w:rPr>
          <w:rFonts w:hint="eastAsia"/>
          <w:color w:val="FF0000"/>
        </w:rPr>
        <w:t>20</w:t>
      </w:r>
      <w:r w:rsidR="004778EA">
        <w:rPr>
          <w:rFonts w:hint="eastAsia"/>
          <w:color w:val="FF0000"/>
        </w:rPr>
        <w:t>条</w:t>
      </w:r>
      <w:r w:rsidR="004778EA">
        <w:rPr>
          <w:color w:val="FF0000"/>
        </w:rPr>
        <w:t>数据，如果</w:t>
      </w:r>
      <w:r w:rsidR="004778EA">
        <w:rPr>
          <w:rFonts w:hint="eastAsia"/>
          <w:color w:val="FF0000"/>
        </w:rPr>
        <w:t>父题目</w:t>
      </w:r>
      <w:r w:rsidR="004778EA">
        <w:rPr>
          <w:color w:val="FF0000"/>
        </w:rPr>
        <w:t>个数</w:t>
      </w:r>
      <w:r w:rsidR="004778EA">
        <w:rPr>
          <w:color w:val="FF0000"/>
        </w:rPr>
        <w:t>≤ 20</w:t>
      </w:r>
      <w:r w:rsidR="004778EA">
        <w:rPr>
          <w:rFonts w:hint="eastAsia"/>
          <w:color w:val="FF0000"/>
        </w:rPr>
        <w:t>条，</w:t>
      </w:r>
      <w:r w:rsidR="004778EA">
        <w:rPr>
          <w:color w:val="FF0000"/>
        </w:rPr>
        <w:t>那么在最后一条题目的下方</w:t>
      </w:r>
      <w:r w:rsidR="004778EA">
        <w:rPr>
          <w:rFonts w:hint="eastAsia"/>
          <w:color w:val="FF0000"/>
        </w:rPr>
        <w:t>展示</w:t>
      </w:r>
      <w:r w:rsidR="004778EA">
        <w:rPr>
          <w:noProof/>
        </w:rPr>
        <w:drawing>
          <wp:inline distT="0" distB="0" distL="0" distR="0" wp14:anchorId="61DBEBDC" wp14:editId="4CF439AD">
            <wp:extent cx="676190" cy="152381"/>
            <wp:effectExtent l="0" t="0" r="0" b="63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76190" cy="152381"/>
                    </a:xfrm>
                    <a:prstGeom prst="rect">
                      <a:avLst/>
                    </a:prstGeom>
                  </pic:spPr>
                </pic:pic>
              </a:graphicData>
            </a:graphic>
          </wp:inline>
        </w:drawing>
      </w:r>
      <w:r w:rsidR="004778EA">
        <w:rPr>
          <w:rFonts w:hint="eastAsia"/>
          <w:color w:val="FF0000"/>
        </w:rPr>
        <w:t>，</w:t>
      </w:r>
      <w:r w:rsidR="004778EA">
        <w:rPr>
          <w:color w:val="FF0000"/>
        </w:rPr>
        <w:t>如图</w:t>
      </w:r>
      <w:r w:rsidR="004778EA">
        <w:rPr>
          <w:rFonts w:hint="eastAsia"/>
          <w:color w:val="FF0000"/>
        </w:rPr>
        <w:t>红色区域</w:t>
      </w:r>
      <w:r w:rsidR="004778EA">
        <w:rPr>
          <w:color w:val="FF0000"/>
        </w:rPr>
        <w:t>所示：</w:t>
      </w:r>
    </w:p>
    <w:p w14:paraId="03606298" w14:textId="2878E232" w:rsidR="004778EA" w:rsidRDefault="004778EA" w:rsidP="005605E3">
      <w:pPr>
        <w:pStyle w:val="ae"/>
        <w:spacing w:line="360" w:lineRule="auto"/>
        <w:ind w:left="855" w:firstLineChars="0" w:firstLine="0"/>
        <w:rPr>
          <w:color w:val="FF0000"/>
        </w:rPr>
      </w:pPr>
      <w:r>
        <w:rPr>
          <w:noProof/>
        </w:rPr>
        <w:drawing>
          <wp:inline distT="0" distB="0" distL="0" distR="0" wp14:anchorId="408A6557" wp14:editId="47A58F68">
            <wp:extent cx="4171950" cy="1171575"/>
            <wp:effectExtent l="19050" t="19050" r="19050" b="2857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71950" cy="1171575"/>
                    </a:xfrm>
                    <a:prstGeom prst="rect">
                      <a:avLst/>
                    </a:prstGeom>
                    <a:ln>
                      <a:solidFill>
                        <a:schemeClr val="accent1"/>
                      </a:solidFill>
                    </a:ln>
                  </pic:spPr>
                </pic:pic>
              </a:graphicData>
            </a:graphic>
          </wp:inline>
        </w:drawing>
      </w:r>
    </w:p>
    <w:p w14:paraId="382E7658" w14:textId="7643B6FB" w:rsidR="00A2714F" w:rsidRPr="00A2714F" w:rsidRDefault="00A2714F" w:rsidP="005605E3">
      <w:pPr>
        <w:pStyle w:val="ae"/>
        <w:spacing w:line="360" w:lineRule="auto"/>
        <w:ind w:left="855" w:firstLineChars="0" w:firstLine="0"/>
        <w:rPr>
          <w:color w:val="00B050"/>
        </w:rPr>
      </w:pPr>
      <w:r>
        <w:rPr>
          <w:rFonts w:hint="eastAsia"/>
          <w:color w:val="FF0000"/>
        </w:rPr>
        <w:t>文案</w:t>
      </w:r>
      <w:r>
        <w:rPr>
          <w:color w:val="FF0000"/>
        </w:rPr>
        <w:t>：</w:t>
      </w:r>
      <w:r w:rsidRPr="00A2714F">
        <w:rPr>
          <w:color w:val="00B050"/>
        </w:rPr>
        <w:t>无更多题目</w:t>
      </w:r>
    </w:p>
    <w:p w14:paraId="1ECFC222" w14:textId="4EDF99D1" w:rsidR="00A2714F" w:rsidRDefault="00A2714F" w:rsidP="005605E3">
      <w:pPr>
        <w:pStyle w:val="ae"/>
        <w:spacing w:line="360" w:lineRule="auto"/>
        <w:ind w:left="855" w:firstLineChars="0" w:firstLine="0"/>
        <w:rPr>
          <w:color w:val="FF0000"/>
        </w:rPr>
      </w:pPr>
      <w:r>
        <w:rPr>
          <w:rFonts w:hint="eastAsia"/>
          <w:color w:val="FF0000"/>
        </w:rPr>
        <w:t>该文案</w:t>
      </w:r>
      <w:r>
        <w:rPr>
          <w:color w:val="FF0000"/>
        </w:rPr>
        <w:t>为灰色字体，仅供</w:t>
      </w:r>
      <w:r>
        <w:rPr>
          <w:rFonts w:hint="eastAsia"/>
          <w:color w:val="FF0000"/>
        </w:rPr>
        <w:t>查看</w:t>
      </w:r>
      <w:r>
        <w:rPr>
          <w:color w:val="FF0000"/>
        </w:rPr>
        <w:t>，不可点击；</w:t>
      </w:r>
    </w:p>
    <w:p w14:paraId="221B0A6C" w14:textId="7A44E7D8" w:rsidR="004F0D70" w:rsidRDefault="0011527E" w:rsidP="005605E3">
      <w:pPr>
        <w:pStyle w:val="ae"/>
        <w:numPr>
          <w:ilvl w:val="0"/>
          <w:numId w:val="66"/>
        </w:numPr>
        <w:spacing w:line="360" w:lineRule="auto"/>
        <w:ind w:firstLineChars="0" w:hanging="4"/>
        <w:rPr>
          <w:color w:val="FF0000"/>
        </w:rPr>
      </w:pPr>
      <w:r>
        <w:rPr>
          <w:color w:val="FF0000"/>
        </w:rPr>
        <w:t>如果</w:t>
      </w:r>
      <w:r>
        <w:rPr>
          <w:rFonts w:hint="eastAsia"/>
          <w:color w:val="FF0000"/>
        </w:rPr>
        <w:t>父题目</w:t>
      </w:r>
      <w:r>
        <w:rPr>
          <w:color w:val="FF0000"/>
        </w:rPr>
        <w:t>个数</w:t>
      </w:r>
      <w:r>
        <w:rPr>
          <w:rFonts w:hint="eastAsia"/>
          <w:color w:val="FF0000"/>
        </w:rPr>
        <w:t>＞</w:t>
      </w:r>
      <w:r>
        <w:rPr>
          <w:color w:val="FF0000"/>
        </w:rPr>
        <w:t>20</w:t>
      </w:r>
      <w:r>
        <w:rPr>
          <w:rFonts w:hint="eastAsia"/>
          <w:color w:val="FF0000"/>
        </w:rPr>
        <w:t>条，</w:t>
      </w:r>
      <w:r>
        <w:rPr>
          <w:color w:val="FF0000"/>
        </w:rPr>
        <w:t>那么在最后一条题目的下方</w:t>
      </w:r>
      <w:r>
        <w:rPr>
          <w:rFonts w:hint="eastAsia"/>
          <w:color w:val="FF0000"/>
        </w:rPr>
        <w:t>展示</w:t>
      </w:r>
      <w:r>
        <w:rPr>
          <w:noProof/>
        </w:rPr>
        <w:drawing>
          <wp:inline distT="0" distB="0" distL="0" distR="0" wp14:anchorId="407F49B5" wp14:editId="6E3B8D20">
            <wp:extent cx="809524" cy="152381"/>
            <wp:effectExtent l="0" t="0" r="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809524" cy="152381"/>
                    </a:xfrm>
                    <a:prstGeom prst="rect">
                      <a:avLst/>
                    </a:prstGeom>
                  </pic:spPr>
                </pic:pic>
              </a:graphicData>
            </a:graphic>
          </wp:inline>
        </w:drawing>
      </w:r>
      <w:r>
        <w:rPr>
          <w:rFonts w:hint="eastAsia"/>
          <w:color w:val="FF0000"/>
        </w:rPr>
        <w:t>，</w:t>
      </w:r>
      <w:r>
        <w:rPr>
          <w:color w:val="FF0000"/>
        </w:rPr>
        <w:t>如</w:t>
      </w:r>
      <w:r>
        <w:rPr>
          <w:color w:val="FF0000"/>
        </w:rPr>
        <w:lastRenderedPageBreak/>
        <w:t>图</w:t>
      </w:r>
      <w:r>
        <w:rPr>
          <w:rFonts w:hint="eastAsia"/>
          <w:color w:val="FF0000"/>
        </w:rPr>
        <w:t>红色区域</w:t>
      </w:r>
      <w:r>
        <w:rPr>
          <w:color w:val="FF0000"/>
        </w:rPr>
        <w:t>所示：</w:t>
      </w:r>
    </w:p>
    <w:p w14:paraId="73BBE63F" w14:textId="5AEDF854" w:rsidR="0011527E" w:rsidRDefault="0011527E" w:rsidP="005605E3">
      <w:pPr>
        <w:pStyle w:val="ae"/>
        <w:spacing w:line="360" w:lineRule="auto"/>
        <w:ind w:left="855" w:firstLineChars="0" w:firstLine="0"/>
        <w:rPr>
          <w:color w:val="FF0000"/>
        </w:rPr>
      </w:pPr>
      <w:r>
        <w:rPr>
          <w:noProof/>
        </w:rPr>
        <w:drawing>
          <wp:inline distT="0" distB="0" distL="0" distR="0" wp14:anchorId="765C996F" wp14:editId="07812B5A">
            <wp:extent cx="4067175" cy="1200150"/>
            <wp:effectExtent l="19050" t="19050" r="28575" b="1905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67175" cy="1200150"/>
                    </a:xfrm>
                    <a:prstGeom prst="rect">
                      <a:avLst/>
                    </a:prstGeom>
                    <a:ln>
                      <a:solidFill>
                        <a:schemeClr val="accent1"/>
                      </a:solidFill>
                    </a:ln>
                  </pic:spPr>
                </pic:pic>
              </a:graphicData>
            </a:graphic>
          </wp:inline>
        </w:drawing>
      </w:r>
    </w:p>
    <w:p w14:paraId="79DDEA1B" w14:textId="2B327F9F" w:rsidR="0011527E" w:rsidRPr="00A2714F" w:rsidRDefault="0011527E" w:rsidP="005605E3">
      <w:pPr>
        <w:pStyle w:val="ae"/>
        <w:spacing w:line="360" w:lineRule="auto"/>
        <w:ind w:left="855" w:firstLineChars="0" w:firstLine="0"/>
        <w:rPr>
          <w:color w:val="00B050"/>
        </w:rPr>
      </w:pPr>
      <w:r>
        <w:rPr>
          <w:rFonts w:hint="eastAsia"/>
          <w:color w:val="FF0000"/>
        </w:rPr>
        <w:t>文案</w:t>
      </w:r>
      <w:r>
        <w:rPr>
          <w:color w:val="FF0000"/>
        </w:rPr>
        <w:t>：</w:t>
      </w:r>
      <w:r>
        <w:rPr>
          <w:rFonts w:hint="eastAsia"/>
          <w:color w:val="00B050"/>
        </w:rPr>
        <w:t>查看</w:t>
      </w:r>
      <w:r>
        <w:rPr>
          <w:color w:val="00B050"/>
        </w:rPr>
        <w:t>更多题目</w:t>
      </w:r>
    </w:p>
    <w:p w14:paraId="50D6970B" w14:textId="3DB97CB0" w:rsidR="004F0D70" w:rsidRPr="00E518DB" w:rsidRDefault="0011527E" w:rsidP="005605E3">
      <w:pPr>
        <w:pStyle w:val="ae"/>
        <w:spacing w:line="360" w:lineRule="auto"/>
        <w:ind w:left="855" w:firstLineChars="0" w:firstLine="0"/>
        <w:rPr>
          <w:color w:val="FF0000"/>
        </w:rPr>
      </w:pPr>
      <w:r>
        <w:rPr>
          <w:rFonts w:hint="eastAsia"/>
          <w:color w:val="FF0000"/>
        </w:rPr>
        <w:t>该文案</w:t>
      </w:r>
      <w:r>
        <w:rPr>
          <w:color w:val="FF0000"/>
        </w:rPr>
        <w:t>为</w:t>
      </w:r>
      <w:r>
        <w:rPr>
          <w:rFonts w:hint="eastAsia"/>
          <w:color w:val="FF0000"/>
        </w:rPr>
        <w:t>蓝色</w:t>
      </w:r>
      <w:r>
        <w:rPr>
          <w:color w:val="FF0000"/>
        </w:rPr>
        <w:t>字体，可点击</w:t>
      </w:r>
      <w:r>
        <w:rPr>
          <w:rFonts w:hint="eastAsia"/>
          <w:color w:val="FF0000"/>
        </w:rPr>
        <w:t>，</w:t>
      </w:r>
      <w:r>
        <w:rPr>
          <w:color w:val="FF0000"/>
        </w:rPr>
        <w:t>点击后</w:t>
      </w:r>
      <w:r w:rsidR="005C6109">
        <w:rPr>
          <w:rFonts w:hint="eastAsia"/>
          <w:color w:val="FF0000"/>
        </w:rPr>
        <w:t>，依然</w:t>
      </w:r>
      <w:r w:rsidR="00C6775F">
        <w:rPr>
          <w:color w:val="FF0000"/>
        </w:rPr>
        <w:t>进行分页查询</w:t>
      </w:r>
      <w:r w:rsidR="00CC449B">
        <w:rPr>
          <w:rFonts w:hint="eastAsia"/>
          <w:color w:val="FF0000"/>
        </w:rPr>
        <w:t>父题目</w:t>
      </w:r>
      <w:r w:rsidR="00C6775F">
        <w:rPr>
          <w:color w:val="FF0000"/>
        </w:rPr>
        <w:t>数据</w:t>
      </w:r>
      <w:r w:rsidR="00C6775F">
        <w:rPr>
          <w:rFonts w:hint="eastAsia"/>
          <w:color w:val="FF0000"/>
        </w:rPr>
        <w:t>，</w:t>
      </w:r>
      <w:r w:rsidR="00C6775F">
        <w:rPr>
          <w:color w:val="FF0000"/>
        </w:rPr>
        <w:t>逻辑同上。</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6833"/>
      </w:tblGrid>
      <w:tr w:rsidR="003F1C6F" w14:paraId="65A6EAF2" w14:textId="77777777" w:rsidTr="003F1C6F">
        <w:tc>
          <w:tcPr>
            <w:tcW w:w="1526" w:type="dxa"/>
          </w:tcPr>
          <w:p w14:paraId="6D8780B2" w14:textId="77777777" w:rsidR="003F1C6F" w:rsidRDefault="003F1C6F" w:rsidP="005605E3">
            <w:pPr>
              <w:spacing w:line="360" w:lineRule="auto"/>
            </w:pPr>
            <w:r>
              <w:rPr>
                <w:rFonts w:hint="eastAsia"/>
              </w:rPr>
              <w:t>按钮</w:t>
            </w:r>
            <w:r>
              <w:rPr>
                <w:rFonts w:hint="eastAsia"/>
              </w:rPr>
              <w:t>/</w:t>
            </w:r>
            <w:r>
              <w:rPr>
                <w:rFonts w:hint="eastAsia"/>
              </w:rPr>
              <w:t>入口</w:t>
            </w:r>
          </w:p>
        </w:tc>
        <w:tc>
          <w:tcPr>
            <w:tcW w:w="6833" w:type="dxa"/>
          </w:tcPr>
          <w:p w14:paraId="02613124" w14:textId="77777777" w:rsidR="003F1C6F" w:rsidRDefault="003F1C6F" w:rsidP="005605E3">
            <w:pPr>
              <w:spacing w:line="360" w:lineRule="auto"/>
            </w:pPr>
            <w:r>
              <w:rPr>
                <w:rFonts w:hint="eastAsia"/>
              </w:rPr>
              <w:t>事件</w:t>
            </w:r>
          </w:p>
        </w:tc>
      </w:tr>
      <w:tr w:rsidR="00BD7771" w14:paraId="6190C4F5" w14:textId="77777777" w:rsidTr="003F1C6F">
        <w:tc>
          <w:tcPr>
            <w:tcW w:w="1526" w:type="dxa"/>
          </w:tcPr>
          <w:p w14:paraId="178CB597" w14:textId="3A05BAA4" w:rsidR="00BD7771" w:rsidRDefault="00BD7771" w:rsidP="005605E3">
            <w:pPr>
              <w:spacing w:line="360" w:lineRule="auto"/>
            </w:pPr>
            <w:r>
              <w:rPr>
                <w:noProof/>
              </w:rPr>
              <w:drawing>
                <wp:inline distT="0" distB="0" distL="0" distR="0" wp14:anchorId="309CA552" wp14:editId="047F026D">
                  <wp:extent cx="142857" cy="209524"/>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2857" cy="209524"/>
                          </a:xfrm>
                          <a:prstGeom prst="rect">
                            <a:avLst/>
                          </a:prstGeom>
                        </pic:spPr>
                      </pic:pic>
                    </a:graphicData>
                  </a:graphic>
                </wp:inline>
              </w:drawing>
            </w:r>
            <w:r>
              <w:rPr>
                <w:rFonts w:hint="eastAsia"/>
              </w:rPr>
              <w:t>（收起</w:t>
            </w:r>
            <w:r>
              <w:t>icon</w:t>
            </w:r>
            <w:r>
              <w:rPr>
                <w:rFonts w:hint="eastAsia"/>
              </w:rPr>
              <w:t>）</w:t>
            </w:r>
          </w:p>
          <w:p w14:paraId="2009497A" w14:textId="77777777" w:rsidR="00BD7771" w:rsidRDefault="00BD7771" w:rsidP="005605E3">
            <w:pPr>
              <w:spacing w:line="360" w:lineRule="auto"/>
            </w:pPr>
            <w:r>
              <w:rPr>
                <w:rFonts w:hint="eastAsia"/>
              </w:rPr>
              <w:t>或</w:t>
            </w:r>
          </w:p>
          <w:p w14:paraId="03CB62C0" w14:textId="4B7C95B0" w:rsidR="00BD7771" w:rsidRDefault="00BD7771" w:rsidP="005605E3">
            <w:pPr>
              <w:spacing w:line="360" w:lineRule="auto"/>
            </w:pPr>
            <w:r>
              <w:rPr>
                <w:noProof/>
              </w:rPr>
              <w:drawing>
                <wp:inline distT="0" distB="0" distL="0" distR="0" wp14:anchorId="768DD0CD" wp14:editId="39904946">
                  <wp:extent cx="142857" cy="209524"/>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42857" cy="209524"/>
                          </a:xfrm>
                          <a:prstGeom prst="rect">
                            <a:avLst/>
                          </a:prstGeom>
                        </pic:spPr>
                      </pic:pic>
                    </a:graphicData>
                  </a:graphic>
                </wp:inline>
              </w:drawing>
            </w:r>
            <w:r>
              <w:rPr>
                <w:rFonts w:hint="eastAsia"/>
              </w:rPr>
              <w:t>（展开</w:t>
            </w:r>
            <w:r>
              <w:t>icon</w:t>
            </w:r>
            <w:r>
              <w:rPr>
                <w:rFonts w:hint="eastAsia"/>
              </w:rPr>
              <w:t>）</w:t>
            </w:r>
          </w:p>
        </w:tc>
        <w:tc>
          <w:tcPr>
            <w:tcW w:w="6833" w:type="dxa"/>
          </w:tcPr>
          <w:p w14:paraId="0ECF9E03" w14:textId="7319776A" w:rsidR="002567AC" w:rsidRDefault="005A7659" w:rsidP="005605E3">
            <w:pPr>
              <w:spacing w:line="360" w:lineRule="auto"/>
            </w:pPr>
            <w:r>
              <w:rPr>
                <w:rFonts w:hint="eastAsia"/>
              </w:rPr>
              <w:t>icon</w:t>
            </w:r>
            <w:r w:rsidR="002567AC">
              <w:rPr>
                <w:rFonts w:hint="eastAsia"/>
              </w:rPr>
              <w:t>均以</w:t>
            </w:r>
            <w:r w:rsidR="002567AC">
              <w:rPr>
                <w:rFonts w:hint="eastAsia"/>
              </w:rPr>
              <w:t>UI</w:t>
            </w:r>
            <w:r w:rsidR="002567AC">
              <w:rPr>
                <w:rFonts w:hint="eastAsia"/>
              </w:rPr>
              <w:t>设计为准</w:t>
            </w:r>
            <w:r w:rsidR="002567AC">
              <w:t>；</w:t>
            </w:r>
          </w:p>
          <w:p w14:paraId="4DED8260" w14:textId="5A450597" w:rsidR="002567AC" w:rsidRPr="002567AC" w:rsidRDefault="002567AC" w:rsidP="005605E3">
            <w:pPr>
              <w:spacing w:line="360" w:lineRule="auto"/>
            </w:pPr>
            <w:r w:rsidRPr="002567AC">
              <w:rPr>
                <w:rFonts w:hint="eastAsia"/>
              </w:rPr>
              <w:t>当前“</w:t>
            </w:r>
            <w:r w:rsidR="00F63B1E">
              <w:rPr>
                <w:rFonts w:hint="eastAsia"/>
              </w:rPr>
              <w:t>题目</w:t>
            </w:r>
            <w:r w:rsidR="00F63B1E">
              <w:t>设置</w:t>
            </w:r>
            <w:r w:rsidR="00F63B1E">
              <w:t>—&gt;</w:t>
            </w:r>
            <w:r w:rsidRPr="002567AC">
              <w:rPr>
                <w:rFonts w:hint="eastAsia"/>
              </w:rPr>
              <w:t>题目</w:t>
            </w:r>
            <w:r w:rsidR="00F63B1E">
              <w:rPr>
                <w:rFonts w:hint="eastAsia"/>
              </w:rPr>
              <w:t>管理</w:t>
            </w:r>
            <w:r w:rsidRPr="002567AC">
              <w:rPr>
                <w:rFonts w:hint="eastAsia"/>
              </w:rPr>
              <w:t>”</w:t>
            </w:r>
            <w:r w:rsidR="00F63B1E">
              <w:rPr>
                <w:rFonts w:hint="eastAsia"/>
              </w:rPr>
              <w:t>查询</w:t>
            </w:r>
            <w:r w:rsidR="00F63B1E">
              <w:t>题目数据</w:t>
            </w:r>
            <w:r w:rsidRPr="002567AC">
              <w:t>页面</w:t>
            </w:r>
            <w:r w:rsidRPr="002567AC">
              <w:rPr>
                <w:rFonts w:hint="eastAsia"/>
              </w:rPr>
              <w:t>共有</w:t>
            </w:r>
            <w:r w:rsidRPr="002567AC">
              <w:t>两</w:t>
            </w:r>
            <w:r w:rsidRPr="002567AC">
              <w:rPr>
                <w:rFonts w:hint="eastAsia"/>
              </w:rPr>
              <w:t>种</w:t>
            </w:r>
            <w:r w:rsidRPr="002567AC">
              <w:t>情况会使用</w:t>
            </w:r>
            <w:r w:rsidRPr="002567AC">
              <w:rPr>
                <w:rFonts w:hint="eastAsia"/>
              </w:rPr>
              <w:t>这</w:t>
            </w:r>
            <w:r w:rsidRPr="002567AC">
              <w:t>两个</w:t>
            </w:r>
            <w:r w:rsidRPr="002567AC">
              <w:t>icon</w:t>
            </w:r>
            <w:r w:rsidRPr="002567AC">
              <w:t>，如下描述：</w:t>
            </w:r>
          </w:p>
          <w:p w14:paraId="31C91A1E" w14:textId="4A8EBA1E" w:rsidR="00BD7771" w:rsidRDefault="002567AC" w:rsidP="005605E3">
            <w:pPr>
              <w:spacing w:line="360" w:lineRule="auto"/>
            </w:pPr>
            <w:r w:rsidRPr="002567AC">
              <w:t>1.</w:t>
            </w:r>
            <w:r w:rsidRPr="002567AC">
              <w:rPr>
                <w:rFonts w:hint="eastAsia"/>
              </w:rPr>
              <w:t xml:space="preserve"> </w:t>
            </w:r>
            <w:r w:rsidRPr="002567AC">
              <w:rPr>
                <w:rFonts w:hint="eastAsia"/>
              </w:rPr>
              <w:t>“适应类别”</w:t>
            </w:r>
            <w:r w:rsidR="001F7D69">
              <w:rPr>
                <w:rFonts w:hint="eastAsia"/>
              </w:rPr>
              <w:t>查询出</w:t>
            </w:r>
            <w:r w:rsidRPr="002567AC">
              <w:rPr>
                <w:rFonts w:hint="eastAsia"/>
              </w:rPr>
              <w:t>的</w:t>
            </w:r>
            <w:r w:rsidRPr="002567AC">
              <w:t>值</w:t>
            </w:r>
            <w:r w:rsidR="001F7D69">
              <w:rPr>
                <w:rFonts w:hint="eastAsia"/>
              </w:rPr>
              <w:t>，默认</w:t>
            </w:r>
            <w:r w:rsidRPr="002567AC">
              <w:rPr>
                <w:rFonts w:hint="eastAsia"/>
              </w:rPr>
              <w:t>前边</w:t>
            </w:r>
            <w:r w:rsidRPr="002567AC">
              <w:t>会有</w:t>
            </w:r>
            <w:r w:rsidRPr="002567AC">
              <w:rPr>
                <w:noProof/>
              </w:rPr>
              <w:drawing>
                <wp:inline distT="0" distB="0" distL="0" distR="0" wp14:anchorId="6CB36950" wp14:editId="39DC01E6">
                  <wp:extent cx="142857" cy="209524"/>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2857" cy="209524"/>
                          </a:xfrm>
                          <a:prstGeom prst="rect">
                            <a:avLst/>
                          </a:prstGeom>
                        </pic:spPr>
                      </pic:pic>
                    </a:graphicData>
                  </a:graphic>
                </wp:inline>
              </w:drawing>
            </w:r>
            <w:r w:rsidRPr="002567AC">
              <w:rPr>
                <w:rFonts w:hint="eastAsia"/>
              </w:rPr>
              <w:t>，点击</w:t>
            </w:r>
            <w:r w:rsidRPr="002567AC">
              <w:t>后</w:t>
            </w:r>
            <w:r w:rsidR="001F7D69">
              <w:rPr>
                <w:rFonts w:hint="eastAsia"/>
              </w:rPr>
              <w:t>展开</w:t>
            </w:r>
            <w:r w:rsidR="001F7D69">
              <w:t>该适应类别</w:t>
            </w:r>
            <w:r w:rsidR="001F7D69">
              <w:rPr>
                <w:rFonts w:hint="eastAsia"/>
              </w:rPr>
              <w:t>的“题目</w:t>
            </w:r>
            <w:r w:rsidR="001F7D69">
              <w:t>类型</w:t>
            </w:r>
            <w:r w:rsidR="001F7D69">
              <w:rPr>
                <w:rFonts w:hint="eastAsia"/>
              </w:rPr>
              <w:t>”的</w:t>
            </w:r>
            <w:r w:rsidR="001F7D69">
              <w:t>值，</w:t>
            </w:r>
            <w:r w:rsidR="009C0ED1">
              <w:rPr>
                <w:rFonts w:hint="eastAsia"/>
              </w:rPr>
              <w:t>此时被点击</w:t>
            </w:r>
            <w:r w:rsidR="009C0ED1">
              <w:t>的</w:t>
            </w:r>
            <w:r w:rsidR="009C0ED1" w:rsidRPr="002567AC">
              <w:rPr>
                <w:noProof/>
              </w:rPr>
              <w:drawing>
                <wp:inline distT="0" distB="0" distL="0" distR="0" wp14:anchorId="1AB11FC1" wp14:editId="181BE0CB">
                  <wp:extent cx="142857" cy="209524"/>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2857" cy="209524"/>
                          </a:xfrm>
                          <a:prstGeom prst="rect">
                            <a:avLst/>
                          </a:prstGeom>
                        </pic:spPr>
                      </pic:pic>
                    </a:graphicData>
                  </a:graphic>
                </wp:inline>
              </w:drawing>
            </w:r>
            <w:r w:rsidR="009C0ED1">
              <w:rPr>
                <w:rFonts w:hint="eastAsia"/>
              </w:rPr>
              <w:t>变为</w:t>
            </w:r>
            <w:r w:rsidR="009C0ED1">
              <w:rPr>
                <w:noProof/>
              </w:rPr>
              <w:drawing>
                <wp:inline distT="0" distB="0" distL="0" distR="0" wp14:anchorId="2D173B85" wp14:editId="6F531EE0">
                  <wp:extent cx="142857" cy="209524"/>
                  <wp:effectExtent l="0" t="0" r="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42857" cy="209524"/>
                          </a:xfrm>
                          <a:prstGeom prst="rect">
                            <a:avLst/>
                          </a:prstGeom>
                        </pic:spPr>
                      </pic:pic>
                    </a:graphicData>
                  </a:graphic>
                </wp:inline>
              </w:drawing>
            </w:r>
            <w:r w:rsidR="009C0ED1">
              <w:rPr>
                <w:rFonts w:hint="eastAsia"/>
              </w:rPr>
              <w:t>；</w:t>
            </w:r>
          </w:p>
          <w:p w14:paraId="6087003D" w14:textId="3EF96138" w:rsidR="004A33E2" w:rsidRDefault="004A33E2" w:rsidP="005605E3">
            <w:pPr>
              <w:spacing w:line="360" w:lineRule="auto"/>
            </w:pPr>
            <w:r>
              <w:rPr>
                <w:rFonts w:hint="eastAsia"/>
              </w:rPr>
              <w:t>点击</w:t>
            </w:r>
            <w:r>
              <w:rPr>
                <w:noProof/>
              </w:rPr>
              <w:drawing>
                <wp:inline distT="0" distB="0" distL="0" distR="0" wp14:anchorId="31849ED8" wp14:editId="47CE9444">
                  <wp:extent cx="142857" cy="209524"/>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42857" cy="209524"/>
                          </a:xfrm>
                          <a:prstGeom prst="rect">
                            <a:avLst/>
                          </a:prstGeom>
                        </pic:spPr>
                      </pic:pic>
                    </a:graphicData>
                  </a:graphic>
                </wp:inline>
              </w:drawing>
            </w:r>
            <w:r>
              <w:rPr>
                <w:rFonts w:hint="eastAsia"/>
              </w:rPr>
              <w:t>时</w:t>
            </w:r>
            <w:r>
              <w:t>，会收起该适应类别的</w:t>
            </w:r>
            <w:r>
              <w:rPr>
                <w:rFonts w:hint="eastAsia"/>
              </w:rPr>
              <w:t>“题目</w:t>
            </w:r>
            <w:r>
              <w:t>类型</w:t>
            </w:r>
            <w:r>
              <w:rPr>
                <w:rFonts w:hint="eastAsia"/>
              </w:rPr>
              <w:t>”的</w:t>
            </w:r>
            <w:r>
              <w:t>值</w:t>
            </w:r>
            <w:r>
              <w:rPr>
                <w:rFonts w:hint="eastAsia"/>
              </w:rPr>
              <w:t>，</w:t>
            </w:r>
            <w:r>
              <w:rPr>
                <w:noProof/>
              </w:rPr>
              <w:drawing>
                <wp:inline distT="0" distB="0" distL="0" distR="0" wp14:anchorId="7E7E8CE8" wp14:editId="57F096BE">
                  <wp:extent cx="142857" cy="209524"/>
                  <wp:effectExtent l="0" t="0" r="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42857" cy="209524"/>
                          </a:xfrm>
                          <a:prstGeom prst="rect">
                            <a:avLst/>
                          </a:prstGeom>
                        </pic:spPr>
                      </pic:pic>
                    </a:graphicData>
                  </a:graphic>
                </wp:inline>
              </w:drawing>
            </w:r>
            <w:r>
              <w:rPr>
                <w:rFonts w:hint="eastAsia"/>
              </w:rPr>
              <w:t>变为</w:t>
            </w:r>
            <w:r w:rsidRPr="002567AC">
              <w:rPr>
                <w:noProof/>
              </w:rPr>
              <w:drawing>
                <wp:inline distT="0" distB="0" distL="0" distR="0" wp14:anchorId="49528BBA" wp14:editId="7EC74D9C">
                  <wp:extent cx="142857" cy="209524"/>
                  <wp:effectExtent l="0" t="0" r="0"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2857" cy="209524"/>
                          </a:xfrm>
                          <a:prstGeom prst="rect">
                            <a:avLst/>
                          </a:prstGeom>
                        </pic:spPr>
                      </pic:pic>
                    </a:graphicData>
                  </a:graphic>
                </wp:inline>
              </w:drawing>
            </w:r>
            <w:r>
              <w:rPr>
                <w:rFonts w:hint="eastAsia"/>
              </w:rPr>
              <w:t>；</w:t>
            </w:r>
          </w:p>
          <w:p w14:paraId="293A349C" w14:textId="7D658D5E" w:rsidR="009B2D61" w:rsidRPr="004A33E2" w:rsidRDefault="009B2D61" w:rsidP="005605E3">
            <w:pPr>
              <w:spacing w:line="360" w:lineRule="auto"/>
            </w:pPr>
            <w:r>
              <w:rPr>
                <w:rFonts w:hint="eastAsia"/>
              </w:rPr>
              <w:t>如图所示</w:t>
            </w:r>
            <w:r>
              <w:t>：</w:t>
            </w:r>
            <w:r>
              <w:rPr>
                <w:noProof/>
              </w:rPr>
              <w:drawing>
                <wp:inline distT="0" distB="0" distL="0" distR="0" wp14:anchorId="3BED5B57" wp14:editId="04F4A2B2">
                  <wp:extent cx="1219200" cy="2085975"/>
                  <wp:effectExtent l="19050" t="19050" r="19050" b="285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219200" cy="2085975"/>
                          </a:xfrm>
                          <a:prstGeom prst="rect">
                            <a:avLst/>
                          </a:prstGeom>
                          <a:ln>
                            <a:solidFill>
                              <a:schemeClr val="accent1"/>
                            </a:solidFill>
                          </a:ln>
                        </pic:spPr>
                      </pic:pic>
                    </a:graphicData>
                  </a:graphic>
                </wp:inline>
              </w:drawing>
            </w:r>
          </w:p>
          <w:p w14:paraId="0E55370A" w14:textId="03E95C46" w:rsidR="00F9028B" w:rsidRDefault="00F9028B" w:rsidP="005605E3">
            <w:pPr>
              <w:spacing w:line="360" w:lineRule="auto"/>
            </w:pPr>
            <w:r>
              <w:t>2.</w:t>
            </w:r>
            <w:r w:rsidR="008256AC">
              <w:rPr>
                <w:rFonts w:hint="eastAsia"/>
              </w:rPr>
              <w:t>如果某道“题目”中</w:t>
            </w:r>
            <w:r w:rsidR="003049AF">
              <w:rPr>
                <w:rFonts w:hint="eastAsia"/>
              </w:rPr>
              <w:t>包含了</w:t>
            </w:r>
            <w:r w:rsidR="003049AF">
              <w:t>子题目，那么在</w:t>
            </w:r>
            <w:r w:rsidR="000E7321">
              <w:rPr>
                <w:rFonts w:hint="eastAsia"/>
              </w:rPr>
              <w:t>父</w:t>
            </w:r>
            <w:r w:rsidR="003049AF">
              <w:t>题目名称前边会默认展示</w:t>
            </w:r>
            <w:r w:rsidR="003049AF" w:rsidRPr="002567AC">
              <w:rPr>
                <w:noProof/>
              </w:rPr>
              <w:drawing>
                <wp:inline distT="0" distB="0" distL="0" distR="0" wp14:anchorId="79ED2129" wp14:editId="191E1049">
                  <wp:extent cx="142857" cy="209524"/>
                  <wp:effectExtent l="0" t="0" r="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2857" cy="209524"/>
                          </a:xfrm>
                          <a:prstGeom prst="rect">
                            <a:avLst/>
                          </a:prstGeom>
                        </pic:spPr>
                      </pic:pic>
                    </a:graphicData>
                  </a:graphic>
                </wp:inline>
              </w:drawing>
            </w:r>
            <w:r w:rsidR="003049AF">
              <w:rPr>
                <w:rFonts w:hint="eastAsia"/>
              </w:rPr>
              <w:t>，</w:t>
            </w:r>
            <w:r w:rsidR="003049AF">
              <w:t>当点击</w:t>
            </w:r>
            <w:r w:rsidR="003049AF" w:rsidRPr="002567AC">
              <w:rPr>
                <w:noProof/>
              </w:rPr>
              <w:drawing>
                <wp:inline distT="0" distB="0" distL="0" distR="0" wp14:anchorId="7B69EDBC" wp14:editId="29D24487">
                  <wp:extent cx="142857" cy="209524"/>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2857" cy="209524"/>
                          </a:xfrm>
                          <a:prstGeom prst="rect">
                            <a:avLst/>
                          </a:prstGeom>
                        </pic:spPr>
                      </pic:pic>
                    </a:graphicData>
                  </a:graphic>
                </wp:inline>
              </w:drawing>
            </w:r>
            <w:r w:rsidR="003049AF">
              <w:rPr>
                <w:rFonts w:hint="eastAsia"/>
              </w:rPr>
              <w:t>时</w:t>
            </w:r>
            <w:r w:rsidR="003049AF">
              <w:t>，则代表查询展示出该题目下</w:t>
            </w:r>
            <w:r w:rsidR="003049AF">
              <w:rPr>
                <w:rFonts w:hint="eastAsia"/>
              </w:rPr>
              <w:t>挂</w:t>
            </w:r>
            <w:r w:rsidR="003049AF">
              <w:t>的所有的子题目，</w:t>
            </w:r>
            <w:r w:rsidR="003049AF" w:rsidRPr="002567AC">
              <w:rPr>
                <w:noProof/>
              </w:rPr>
              <w:drawing>
                <wp:inline distT="0" distB="0" distL="0" distR="0" wp14:anchorId="59A86233" wp14:editId="2BCC2854">
                  <wp:extent cx="142857" cy="209524"/>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2857" cy="209524"/>
                          </a:xfrm>
                          <a:prstGeom prst="rect">
                            <a:avLst/>
                          </a:prstGeom>
                        </pic:spPr>
                      </pic:pic>
                    </a:graphicData>
                  </a:graphic>
                </wp:inline>
              </w:drawing>
            </w:r>
            <w:r w:rsidR="003049AF">
              <w:rPr>
                <w:rFonts w:hint="eastAsia"/>
              </w:rPr>
              <w:t>变为</w:t>
            </w:r>
            <w:r w:rsidR="003049AF">
              <w:rPr>
                <w:noProof/>
              </w:rPr>
              <w:drawing>
                <wp:inline distT="0" distB="0" distL="0" distR="0" wp14:anchorId="5233E446" wp14:editId="2BC92F64">
                  <wp:extent cx="142857" cy="209524"/>
                  <wp:effectExtent l="0" t="0" r="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42857" cy="209524"/>
                          </a:xfrm>
                          <a:prstGeom prst="rect">
                            <a:avLst/>
                          </a:prstGeom>
                        </pic:spPr>
                      </pic:pic>
                    </a:graphicData>
                  </a:graphic>
                </wp:inline>
              </w:drawing>
            </w:r>
            <w:r w:rsidR="003049AF">
              <w:rPr>
                <w:rFonts w:hint="eastAsia"/>
              </w:rPr>
              <w:t>；</w:t>
            </w:r>
          </w:p>
          <w:p w14:paraId="3812387E" w14:textId="77777777" w:rsidR="003049AF" w:rsidRDefault="009B2D61" w:rsidP="005605E3">
            <w:pPr>
              <w:spacing w:line="360" w:lineRule="auto"/>
            </w:pPr>
            <w:r>
              <w:rPr>
                <w:rFonts w:hint="eastAsia"/>
              </w:rPr>
              <w:t>点击</w:t>
            </w:r>
            <w:r>
              <w:rPr>
                <w:noProof/>
              </w:rPr>
              <w:drawing>
                <wp:inline distT="0" distB="0" distL="0" distR="0" wp14:anchorId="7980D80A" wp14:editId="5EECFAC1">
                  <wp:extent cx="142857" cy="209524"/>
                  <wp:effectExtent l="0" t="0" r="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42857" cy="209524"/>
                          </a:xfrm>
                          <a:prstGeom prst="rect">
                            <a:avLst/>
                          </a:prstGeom>
                        </pic:spPr>
                      </pic:pic>
                    </a:graphicData>
                  </a:graphic>
                </wp:inline>
              </w:drawing>
            </w:r>
            <w:r>
              <w:rPr>
                <w:rFonts w:hint="eastAsia"/>
              </w:rPr>
              <w:t>时</w:t>
            </w:r>
            <w:r>
              <w:t>，会收起该</w:t>
            </w:r>
            <w:r>
              <w:rPr>
                <w:rFonts w:hint="eastAsia"/>
              </w:rPr>
              <w:t>题目下方</w:t>
            </w:r>
            <w:r>
              <w:t>的所有子题目</w:t>
            </w:r>
            <w:r>
              <w:rPr>
                <w:rFonts w:hint="eastAsia"/>
              </w:rPr>
              <w:t>，</w:t>
            </w:r>
            <w:r>
              <w:rPr>
                <w:noProof/>
              </w:rPr>
              <w:drawing>
                <wp:inline distT="0" distB="0" distL="0" distR="0" wp14:anchorId="445CB985" wp14:editId="34460360">
                  <wp:extent cx="142857" cy="209524"/>
                  <wp:effectExtent l="0" t="0" r="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42857" cy="209524"/>
                          </a:xfrm>
                          <a:prstGeom prst="rect">
                            <a:avLst/>
                          </a:prstGeom>
                        </pic:spPr>
                      </pic:pic>
                    </a:graphicData>
                  </a:graphic>
                </wp:inline>
              </w:drawing>
            </w:r>
            <w:r>
              <w:rPr>
                <w:rFonts w:hint="eastAsia"/>
              </w:rPr>
              <w:t>变为</w:t>
            </w:r>
            <w:r w:rsidRPr="002567AC">
              <w:rPr>
                <w:noProof/>
              </w:rPr>
              <w:drawing>
                <wp:inline distT="0" distB="0" distL="0" distR="0" wp14:anchorId="7CFC4E77" wp14:editId="765B2E34">
                  <wp:extent cx="142857" cy="209524"/>
                  <wp:effectExtent l="0" t="0" r="0"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2857" cy="209524"/>
                          </a:xfrm>
                          <a:prstGeom prst="rect">
                            <a:avLst/>
                          </a:prstGeom>
                        </pic:spPr>
                      </pic:pic>
                    </a:graphicData>
                  </a:graphic>
                </wp:inline>
              </w:drawing>
            </w:r>
            <w:r>
              <w:rPr>
                <w:rFonts w:hint="eastAsia"/>
              </w:rPr>
              <w:t>；</w:t>
            </w:r>
          </w:p>
          <w:p w14:paraId="5DFB8D78" w14:textId="77777777" w:rsidR="009B2D61" w:rsidRDefault="009B2D61" w:rsidP="005605E3">
            <w:pPr>
              <w:spacing w:line="360" w:lineRule="auto"/>
            </w:pPr>
            <w:r>
              <w:rPr>
                <w:rFonts w:hint="eastAsia"/>
              </w:rPr>
              <w:t>如图</w:t>
            </w:r>
            <w:r>
              <w:t>所示：</w:t>
            </w:r>
          </w:p>
          <w:p w14:paraId="2C981600" w14:textId="166F1CAC" w:rsidR="009B2D61" w:rsidRPr="009B2D61" w:rsidRDefault="009B2D61" w:rsidP="005605E3">
            <w:pPr>
              <w:spacing w:line="360" w:lineRule="auto"/>
              <w:rPr>
                <w:b/>
              </w:rPr>
            </w:pPr>
            <w:r>
              <w:rPr>
                <w:noProof/>
              </w:rPr>
              <w:lastRenderedPageBreak/>
              <w:drawing>
                <wp:inline distT="0" distB="0" distL="0" distR="0" wp14:anchorId="296C46AD" wp14:editId="45014D34">
                  <wp:extent cx="4019550" cy="933450"/>
                  <wp:effectExtent l="19050" t="19050" r="19050" b="1905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19550" cy="933450"/>
                          </a:xfrm>
                          <a:prstGeom prst="rect">
                            <a:avLst/>
                          </a:prstGeom>
                          <a:ln>
                            <a:solidFill>
                              <a:schemeClr val="accent1"/>
                            </a:solidFill>
                          </a:ln>
                        </pic:spPr>
                      </pic:pic>
                    </a:graphicData>
                  </a:graphic>
                </wp:inline>
              </w:drawing>
            </w:r>
          </w:p>
        </w:tc>
      </w:tr>
      <w:tr w:rsidR="003F1C6F" w14:paraId="02B9AE46" w14:textId="77777777" w:rsidTr="003F1C6F">
        <w:tc>
          <w:tcPr>
            <w:tcW w:w="1526" w:type="dxa"/>
          </w:tcPr>
          <w:p w14:paraId="4F9040F3" w14:textId="5145C63B" w:rsidR="004F3C0E" w:rsidRDefault="00A43D5F" w:rsidP="005605E3">
            <w:pPr>
              <w:spacing w:line="360" w:lineRule="auto"/>
            </w:pPr>
            <w:r>
              <w:rPr>
                <w:noProof/>
              </w:rPr>
              <w:lastRenderedPageBreak/>
              <w:drawing>
                <wp:inline distT="0" distB="0" distL="0" distR="0" wp14:anchorId="0BA7B636" wp14:editId="3C05EABE">
                  <wp:extent cx="276190" cy="152381"/>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6190" cy="152381"/>
                          </a:xfrm>
                          <a:prstGeom prst="rect">
                            <a:avLst/>
                          </a:prstGeom>
                        </pic:spPr>
                      </pic:pic>
                    </a:graphicData>
                  </a:graphic>
                </wp:inline>
              </w:drawing>
            </w:r>
          </w:p>
        </w:tc>
        <w:tc>
          <w:tcPr>
            <w:tcW w:w="6833" w:type="dxa"/>
          </w:tcPr>
          <w:p w14:paraId="0FE7475D" w14:textId="77777777" w:rsidR="003F1C6F" w:rsidRDefault="002D2067" w:rsidP="005605E3">
            <w:pPr>
              <w:pStyle w:val="21"/>
              <w:spacing w:line="360" w:lineRule="auto"/>
              <w:ind w:firstLineChars="0" w:firstLine="0"/>
              <w:rPr>
                <w:rFonts w:ascii="宋体"/>
                <w:szCs w:val="21"/>
              </w:rPr>
            </w:pPr>
            <w:r>
              <w:rPr>
                <w:rFonts w:ascii="宋体" w:hint="eastAsia"/>
                <w:szCs w:val="21"/>
              </w:rPr>
              <w:t>点击</w:t>
            </w:r>
            <w:r>
              <w:rPr>
                <w:rFonts w:ascii="宋体"/>
                <w:szCs w:val="21"/>
              </w:rPr>
              <w:t>，可对选中的题目进行修改操作</w:t>
            </w:r>
          </w:p>
          <w:p w14:paraId="240F6CE8" w14:textId="77777777" w:rsidR="005B6EF9" w:rsidRDefault="005B6EF9" w:rsidP="005605E3">
            <w:pPr>
              <w:pStyle w:val="21"/>
              <w:spacing w:line="360" w:lineRule="auto"/>
              <w:ind w:firstLineChars="0" w:firstLine="0"/>
              <w:rPr>
                <w:rFonts w:ascii="宋体"/>
                <w:szCs w:val="21"/>
              </w:rPr>
            </w:pPr>
            <w:r>
              <w:rPr>
                <w:rFonts w:ascii="宋体" w:hint="eastAsia"/>
                <w:szCs w:val="21"/>
              </w:rPr>
              <w:t>不判断</w:t>
            </w:r>
            <w:r>
              <w:rPr>
                <w:rFonts w:ascii="宋体"/>
                <w:szCs w:val="21"/>
              </w:rPr>
              <w:t>该题目是否</w:t>
            </w:r>
            <w:r>
              <w:rPr>
                <w:rFonts w:ascii="宋体" w:hint="eastAsia"/>
                <w:szCs w:val="21"/>
              </w:rPr>
              <w:t>已经</w:t>
            </w:r>
            <w:r>
              <w:rPr>
                <w:rFonts w:ascii="宋体"/>
                <w:szCs w:val="21"/>
              </w:rPr>
              <w:t>在前端进行展示了</w:t>
            </w:r>
            <w:r w:rsidR="00B94A96">
              <w:rPr>
                <w:rFonts w:ascii="宋体" w:hint="eastAsia"/>
                <w:szCs w:val="21"/>
              </w:rPr>
              <w:t>，均支持</w:t>
            </w:r>
            <w:r w:rsidR="00B94A96">
              <w:rPr>
                <w:rFonts w:ascii="宋体"/>
                <w:szCs w:val="21"/>
              </w:rPr>
              <w:t>修改</w:t>
            </w:r>
            <w:r>
              <w:rPr>
                <w:rFonts w:ascii="宋体"/>
                <w:szCs w:val="21"/>
              </w:rPr>
              <w:t>。</w:t>
            </w:r>
          </w:p>
          <w:p w14:paraId="6C187E7F" w14:textId="60B90F8F" w:rsidR="00CE55B4" w:rsidRDefault="00CE55B4" w:rsidP="005605E3">
            <w:pPr>
              <w:pStyle w:val="21"/>
              <w:spacing w:line="360" w:lineRule="auto"/>
              <w:ind w:firstLineChars="0" w:firstLine="0"/>
              <w:rPr>
                <w:rFonts w:ascii="宋体"/>
                <w:szCs w:val="21"/>
              </w:rPr>
            </w:pPr>
            <w:r>
              <w:rPr>
                <w:rFonts w:ascii="宋体" w:hint="eastAsia"/>
                <w:szCs w:val="21"/>
              </w:rPr>
              <w:t>点击</w:t>
            </w:r>
            <w:r>
              <w:rPr>
                <w:noProof/>
              </w:rPr>
              <w:drawing>
                <wp:inline distT="0" distB="0" distL="0" distR="0" wp14:anchorId="1D7954AC" wp14:editId="52B21543">
                  <wp:extent cx="276190" cy="152381"/>
                  <wp:effectExtent l="0" t="0" r="0"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6190" cy="152381"/>
                          </a:xfrm>
                          <a:prstGeom prst="rect">
                            <a:avLst/>
                          </a:prstGeom>
                        </pic:spPr>
                      </pic:pic>
                    </a:graphicData>
                  </a:graphic>
                </wp:inline>
              </w:drawing>
            </w:r>
            <w:r>
              <w:rPr>
                <w:rFonts w:ascii="宋体" w:hint="eastAsia"/>
                <w:szCs w:val="21"/>
              </w:rPr>
              <w:t>，</w:t>
            </w:r>
            <w:r>
              <w:rPr>
                <w:rFonts w:ascii="宋体"/>
                <w:szCs w:val="21"/>
              </w:rPr>
              <w:t>则进入到</w:t>
            </w:r>
            <w:r w:rsidR="00B20C34">
              <w:rPr>
                <w:rFonts w:ascii="宋体" w:hint="eastAsia"/>
                <w:szCs w:val="21"/>
              </w:rPr>
              <w:t>修改</w:t>
            </w:r>
            <w:r w:rsidR="00B20C34">
              <w:rPr>
                <w:rFonts w:ascii="宋体"/>
                <w:szCs w:val="21"/>
              </w:rPr>
              <w:t>题目页面进行修改数据，具体见下方描述；</w:t>
            </w:r>
          </w:p>
        </w:tc>
      </w:tr>
      <w:tr w:rsidR="003F1C6F" w14:paraId="6723D764" w14:textId="77777777" w:rsidTr="003F1C6F">
        <w:tc>
          <w:tcPr>
            <w:tcW w:w="1526" w:type="dxa"/>
          </w:tcPr>
          <w:p w14:paraId="7CD2B3F3" w14:textId="77777777" w:rsidR="003F1C6F" w:rsidRDefault="00A43D5F" w:rsidP="005605E3">
            <w:pPr>
              <w:spacing w:line="360" w:lineRule="auto"/>
            </w:pPr>
            <w:r>
              <w:rPr>
                <w:noProof/>
              </w:rPr>
              <w:drawing>
                <wp:inline distT="0" distB="0" distL="0" distR="0" wp14:anchorId="72FB8325" wp14:editId="35E31515">
                  <wp:extent cx="276190" cy="152381"/>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76190" cy="152381"/>
                          </a:xfrm>
                          <a:prstGeom prst="rect">
                            <a:avLst/>
                          </a:prstGeom>
                        </pic:spPr>
                      </pic:pic>
                    </a:graphicData>
                  </a:graphic>
                </wp:inline>
              </w:drawing>
            </w:r>
          </w:p>
          <w:p w14:paraId="3A4E6E69" w14:textId="77777777" w:rsidR="00AF47EE" w:rsidRDefault="00AF47EE" w:rsidP="005605E3">
            <w:pPr>
              <w:spacing w:line="360" w:lineRule="auto"/>
            </w:pPr>
            <w:r>
              <w:rPr>
                <w:rFonts w:hint="eastAsia"/>
              </w:rPr>
              <w:t>或</w:t>
            </w:r>
          </w:p>
          <w:p w14:paraId="285F68B5" w14:textId="6DEE72CE" w:rsidR="00AF47EE" w:rsidRDefault="00AF47EE" w:rsidP="005605E3">
            <w:pPr>
              <w:spacing w:line="360" w:lineRule="auto"/>
            </w:pPr>
            <w:r>
              <w:rPr>
                <w:noProof/>
              </w:rPr>
              <w:drawing>
                <wp:inline distT="0" distB="0" distL="0" distR="0" wp14:anchorId="6FB73FAB" wp14:editId="6412869E">
                  <wp:extent cx="276190" cy="152381"/>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6190" cy="152381"/>
                          </a:xfrm>
                          <a:prstGeom prst="rect">
                            <a:avLst/>
                          </a:prstGeom>
                        </pic:spPr>
                      </pic:pic>
                    </a:graphicData>
                  </a:graphic>
                </wp:inline>
              </w:drawing>
            </w:r>
          </w:p>
        </w:tc>
        <w:tc>
          <w:tcPr>
            <w:tcW w:w="6833" w:type="dxa"/>
          </w:tcPr>
          <w:p w14:paraId="269A687A" w14:textId="65036961" w:rsidR="00CE55B4" w:rsidRDefault="000E7321" w:rsidP="005605E3">
            <w:pPr>
              <w:pStyle w:val="21"/>
              <w:spacing w:line="360" w:lineRule="auto"/>
              <w:ind w:firstLineChars="0" w:firstLine="0"/>
              <w:rPr>
                <w:rFonts w:ascii="宋体"/>
                <w:szCs w:val="21"/>
              </w:rPr>
            </w:pPr>
            <w:r>
              <w:rPr>
                <w:rFonts w:ascii="宋体" w:hint="eastAsia"/>
                <w:szCs w:val="21"/>
              </w:rPr>
              <w:t>某</w:t>
            </w:r>
            <w:r>
              <w:rPr>
                <w:rFonts w:ascii="宋体"/>
                <w:szCs w:val="21"/>
              </w:rPr>
              <w:t>个</w:t>
            </w:r>
            <w:r w:rsidR="00CE55B4">
              <w:rPr>
                <w:rFonts w:ascii="宋体" w:hint="eastAsia"/>
                <w:szCs w:val="21"/>
              </w:rPr>
              <w:t>题目</w:t>
            </w:r>
            <w:r w:rsidR="00CE55B4">
              <w:rPr>
                <w:rFonts w:ascii="宋体"/>
                <w:szCs w:val="21"/>
              </w:rPr>
              <w:t>是否可删除</w:t>
            </w:r>
            <w:r w:rsidR="00CE55B4">
              <w:rPr>
                <w:rFonts w:ascii="宋体" w:hint="eastAsia"/>
                <w:szCs w:val="21"/>
              </w:rPr>
              <w:t>需要</w:t>
            </w:r>
            <w:r w:rsidR="00CE55B4">
              <w:rPr>
                <w:rFonts w:ascii="宋体"/>
                <w:szCs w:val="21"/>
              </w:rPr>
              <w:t>如下判断：</w:t>
            </w:r>
          </w:p>
          <w:p w14:paraId="652BFECB" w14:textId="2EA6E935" w:rsidR="00CE55B4" w:rsidRDefault="00CE55B4" w:rsidP="005605E3">
            <w:pPr>
              <w:pStyle w:val="21"/>
              <w:spacing w:line="360" w:lineRule="auto"/>
              <w:ind w:firstLineChars="0" w:firstLine="0"/>
              <w:rPr>
                <w:rFonts w:ascii="宋体"/>
                <w:szCs w:val="21"/>
              </w:rPr>
            </w:pPr>
            <w:r>
              <w:rPr>
                <w:rFonts w:ascii="宋体"/>
                <w:szCs w:val="21"/>
              </w:rPr>
              <w:t>1.</w:t>
            </w:r>
            <w:r>
              <w:rPr>
                <w:rFonts w:ascii="宋体" w:hint="eastAsia"/>
                <w:szCs w:val="21"/>
              </w:rPr>
              <w:t>当</w:t>
            </w:r>
            <w:r>
              <w:rPr>
                <w:rFonts w:ascii="宋体"/>
                <w:szCs w:val="21"/>
              </w:rPr>
              <w:t>题目</w:t>
            </w:r>
            <w:r w:rsidR="00E01865">
              <w:rPr>
                <w:rFonts w:ascii="宋体" w:hint="eastAsia"/>
                <w:szCs w:val="21"/>
              </w:rPr>
              <w:t>未被分配到</w:t>
            </w:r>
            <w:r w:rsidR="00E01865">
              <w:rPr>
                <w:rFonts w:ascii="宋体"/>
                <w:szCs w:val="21"/>
              </w:rPr>
              <w:t>试卷中时，支持删除；</w:t>
            </w:r>
          </w:p>
          <w:p w14:paraId="4F7C8F6C" w14:textId="77777777" w:rsidR="002B15A8" w:rsidRDefault="00E01865" w:rsidP="005605E3">
            <w:pPr>
              <w:pStyle w:val="21"/>
              <w:spacing w:line="360" w:lineRule="auto"/>
              <w:ind w:firstLineChars="0" w:firstLine="0"/>
              <w:rPr>
                <w:rFonts w:ascii="宋体"/>
                <w:szCs w:val="21"/>
              </w:rPr>
            </w:pPr>
            <w:r>
              <w:rPr>
                <w:rFonts w:ascii="宋体" w:hint="eastAsia"/>
                <w:szCs w:val="21"/>
              </w:rPr>
              <w:t>当题目</w:t>
            </w:r>
            <w:r>
              <w:rPr>
                <w:rFonts w:ascii="宋体"/>
                <w:szCs w:val="21"/>
              </w:rPr>
              <w:t>可以删除时，点击</w:t>
            </w:r>
            <w:r>
              <w:rPr>
                <w:noProof/>
              </w:rPr>
              <w:drawing>
                <wp:inline distT="0" distB="0" distL="0" distR="0" wp14:anchorId="0B473CC3" wp14:editId="46F2AA14">
                  <wp:extent cx="276190" cy="152381"/>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76190" cy="152381"/>
                          </a:xfrm>
                          <a:prstGeom prst="rect">
                            <a:avLst/>
                          </a:prstGeom>
                        </pic:spPr>
                      </pic:pic>
                    </a:graphicData>
                  </a:graphic>
                </wp:inline>
              </w:drawing>
            </w:r>
            <w:r w:rsidR="002B15A8">
              <w:rPr>
                <w:rFonts w:ascii="宋体" w:hint="eastAsia"/>
                <w:szCs w:val="21"/>
              </w:rPr>
              <w:t>进行</w:t>
            </w:r>
            <w:r w:rsidR="002B15A8">
              <w:rPr>
                <w:rFonts w:ascii="宋体"/>
                <w:szCs w:val="21"/>
              </w:rPr>
              <w:t>判断：</w:t>
            </w:r>
          </w:p>
          <w:p w14:paraId="2D3B1089" w14:textId="4359FB47" w:rsidR="00E01865" w:rsidRDefault="002B15A8" w:rsidP="005605E3">
            <w:pPr>
              <w:pStyle w:val="21"/>
              <w:numPr>
                <w:ilvl w:val="0"/>
                <w:numId w:val="65"/>
              </w:numPr>
              <w:spacing w:line="360" w:lineRule="auto"/>
              <w:ind w:firstLineChars="0"/>
              <w:rPr>
                <w:rFonts w:ascii="宋体"/>
                <w:szCs w:val="21"/>
              </w:rPr>
            </w:pPr>
            <w:r>
              <w:rPr>
                <w:rFonts w:ascii="宋体" w:hint="eastAsia"/>
                <w:szCs w:val="21"/>
              </w:rPr>
              <w:t>删除</w:t>
            </w:r>
            <w:r>
              <w:rPr>
                <w:rFonts w:ascii="宋体"/>
                <w:szCs w:val="21"/>
              </w:rPr>
              <w:t>的</w:t>
            </w:r>
            <w:r>
              <w:rPr>
                <w:rFonts w:ascii="宋体" w:hint="eastAsia"/>
                <w:szCs w:val="21"/>
              </w:rPr>
              <w:t>题目</w:t>
            </w:r>
            <w:r>
              <w:rPr>
                <w:rFonts w:ascii="宋体"/>
                <w:szCs w:val="21"/>
              </w:rPr>
              <w:t>无子题目，</w:t>
            </w:r>
            <w:r w:rsidR="00E01865">
              <w:rPr>
                <w:rFonts w:ascii="宋体"/>
                <w:szCs w:val="21"/>
              </w:rPr>
              <w:t>则</w:t>
            </w:r>
            <w:r w:rsidR="00E16D59">
              <w:rPr>
                <w:rFonts w:ascii="宋体" w:hint="eastAsia"/>
                <w:szCs w:val="21"/>
              </w:rPr>
              <w:t>当前</w:t>
            </w:r>
            <w:r w:rsidR="00E16D59">
              <w:rPr>
                <w:rFonts w:ascii="宋体"/>
                <w:szCs w:val="21"/>
              </w:rPr>
              <w:t>页面进行弹框提示，如图所示：</w:t>
            </w:r>
          </w:p>
          <w:p w14:paraId="0475916C" w14:textId="5A7D0CC1" w:rsidR="002B15A8" w:rsidRDefault="00FD5186" w:rsidP="005605E3">
            <w:pPr>
              <w:pStyle w:val="21"/>
              <w:spacing w:line="360" w:lineRule="auto"/>
              <w:ind w:firstLineChars="0" w:firstLine="0"/>
              <w:rPr>
                <w:rFonts w:ascii="宋体"/>
                <w:szCs w:val="21"/>
              </w:rPr>
            </w:pPr>
            <w:r>
              <w:rPr>
                <w:noProof/>
              </w:rPr>
              <w:drawing>
                <wp:inline distT="0" distB="0" distL="0" distR="0" wp14:anchorId="0A5F2A7F" wp14:editId="7FEE1091">
                  <wp:extent cx="2486025" cy="1428750"/>
                  <wp:effectExtent l="0" t="0" r="952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6025" cy="1428750"/>
                          </a:xfrm>
                          <a:prstGeom prst="rect">
                            <a:avLst/>
                          </a:prstGeom>
                        </pic:spPr>
                      </pic:pic>
                    </a:graphicData>
                  </a:graphic>
                </wp:inline>
              </w:drawing>
            </w:r>
          </w:p>
          <w:p w14:paraId="6AFE80FC" w14:textId="392DFFDF" w:rsidR="00FD5186" w:rsidRDefault="00FD5186" w:rsidP="005605E3">
            <w:pPr>
              <w:pStyle w:val="21"/>
              <w:spacing w:line="360" w:lineRule="auto"/>
              <w:ind w:firstLineChars="0" w:firstLine="0"/>
              <w:rPr>
                <w:rFonts w:ascii="宋体"/>
                <w:szCs w:val="21"/>
              </w:rPr>
            </w:pPr>
            <w:r>
              <w:rPr>
                <w:rFonts w:ascii="宋体" w:hint="eastAsia"/>
                <w:szCs w:val="21"/>
              </w:rPr>
              <w:t>弹框提示语</w:t>
            </w:r>
            <w:r>
              <w:rPr>
                <w:rFonts w:ascii="宋体"/>
                <w:szCs w:val="21"/>
              </w:rPr>
              <w:t>：</w:t>
            </w:r>
            <w:r w:rsidRPr="00FD5186">
              <w:rPr>
                <w:rFonts w:ascii="宋体" w:hint="eastAsia"/>
                <w:color w:val="00B050"/>
                <w:szCs w:val="21"/>
              </w:rPr>
              <w:t>是否要删除该条数据？</w:t>
            </w:r>
          </w:p>
          <w:p w14:paraId="174B41E4" w14:textId="21383E9F" w:rsidR="00FD5186" w:rsidRDefault="00FD5186" w:rsidP="005605E3">
            <w:pPr>
              <w:pStyle w:val="21"/>
              <w:spacing w:line="360" w:lineRule="auto"/>
              <w:ind w:firstLineChars="0" w:firstLine="0"/>
              <w:rPr>
                <w:rFonts w:ascii="宋体"/>
                <w:szCs w:val="21"/>
              </w:rPr>
            </w:pPr>
            <w:r>
              <w:rPr>
                <w:rFonts w:ascii="宋体" w:hint="eastAsia"/>
                <w:szCs w:val="21"/>
              </w:rPr>
              <w:t>【关闭】按钮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r>
              <w:rPr>
                <w:rFonts w:ascii="宋体"/>
                <w:szCs w:val="21"/>
              </w:rPr>
              <w:t>，不删除该条数据；</w:t>
            </w:r>
          </w:p>
          <w:p w14:paraId="1E52EF98" w14:textId="163C1CED" w:rsidR="000A51AD" w:rsidRDefault="00FD5186" w:rsidP="005605E3">
            <w:pPr>
              <w:pStyle w:val="21"/>
              <w:spacing w:line="360" w:lineRule="auto"/>
              <w:ind w:firstLineChars="0" w:firstLine="0"/>
              <w:rPr>
                <w:rFonts w:ascii="宋体"/>
                <w:szCs w:val="21"/>
              </w:rPr>
            </w:pPr>
            <w:r>
              <w:rPr>
                <w:rFonts w:ascii="宋体" w:hint="eastAsia"/>
                <w:szCs w:val="21"/>
              </w:rPr>
              <w:t>【删除】按钮</w:t>
            </w:r>
            <w:r>
              <w:rPr>
                <w:rFonts w:ascii="宋体"/>
                <w:szCs w:val="21"/>
              </w:rPr>
              <w:t>：</w:t>
            </w:r>
            <w:r>
              <w:rPr>
                <w:rFonts w:ascii="宋体" w:hint="eastAsia"/>
                <w:szCs w:val="21"/>
              </w:rPr>
              <w:t>点击</w:t>
            </w:r>
            <w:r>
              <w:rPr>
                <w:rFonts w:ascii="宋体"/>
                <w:szCs w:val="21"/>
              </w:rPr>
              <w:t>，关闭该弹框，删除</w:t>
            </w:r>
            <w:r>
              <w:rPr>
                <w:rFonts w:ascii="宋体" w:hint="eastAsia"/>
                <w:szCs w:val="21"/>
              </w:rPr>
              <w:t>该条</w:t>
            </w:r>
            <w:r w:rsidR="000A51AD">
              <w:rPr>
                <w:rFonts w:ascii="宋体"/>
                <w:szCs w:val="21"/>
              </w:rPr>
              <w:t>数据</w:t>
            </w:r>
          </w:p>
          <w:p w14:paraId="27471A52" w14:textId="6EBE6B10" w:rsidR="00FD5186" w:rsidRDefault="00FD5186" w:rsidP="005605E3">
            <w:pPr>
              <w:pStyle w:val="21"/>
              <w:numPr>
                <w:ilvl w:val="0"/>
                <w:numId w:val="63"/>
              </w:numPr>
              <w:spacing w:line="360" w:lineRule="auto"/>
              <w:ind w:left="488" w:firstLineChars="0" w:firstLine="0"/>
              <w:rPr>
                <w:rFonts w:ascii="宋体"/>
                <w:szCs w:val="21"/>
              </w:rPr>
            </w:pPr>
            <w:r>
              <w:rPr>
                <w:rFonts w:ascii="宋体"/>
                <w:szCs w:val="21"/>
              </w:rPr>
              <w:t>若删除</w:t>
            </w:r>
            <w:r>
              <w:rPr>
                <w:rFonts w:ascii="宋体" w:hint="eastAsia"/>
                <w:szCs w:val="21"/>
              </w:rPr>
              <w:t>成功</w:t>
            </w:r>
            <w:r>
              <w:rPr>
                <w:rFonts w:ascii="宋体"/>
                <w:szCs w:val="21"/>
              </w:rPr>
              <w:t>后，则在当前页面以toast样式进行提示</w:t>
            </w:r>
            <w:r>
              <w:rPr>
                <w:rFonts w:ascii="宋体" w:hint="eastAsia"/>
                <w:szCs w:val="21"/>
              </w:rPr>
              <w:t>2s</w:t>
            </w:r>
            <w:r>
              <w:rPr>
                <w:rFonts w:ascii="宋体"/>
                <w:szCs w:val="21"/>
              </w:rPr>
              <w:t>后消失，提示语：</w:t>
            </w:r>
            <w:r w:rsidRPr="000A51AD">
              <w:rPr>
                <w:rFonts w:ascii="宋体"/>
                <w:color w:val="00B050"/>
                <w:szCs w:val="21"/>
              </w:rPr>
              <w:t>删除成功！</w:t>
            </w:r>
          </w:p>
          <w:p w14:paraId="106A70AE" w14:textId="3977085F" w:rsidR="00FD5186" w:rsidRDefault="00FD5186" w:rsidP="005605E3">
            <w:pPr>
              <w:pStyle w:val="21"/>
              <w:spacing w:line="360" w:lineRule="auto"/>
              <w:ind w:firstLineChars="250" w:firstLine="525"/>
              <w:rPr>
                <w:rFonts w:ascii="宋体"/>
                <w:szCs w:val="21"/>
              </w:rPr>
            </w:pPr>
            <w:r>
              <w:rPr>
                <w:rFonts w:ascii="宋体" w:hint="eastAsia"/>
                <w:szCs w:val="21"/>
              </w:rPr>
              <w:t>删除</w:t>
            </w:r>
            <w:r w:rsidR="000A51AD">
              <w:rPr>
                <w:rFonts w:ascii="宋体" w:hint="eastAsia"/>
                <w:szCs w:val="21"/>
              </w:rPr>
              <w:t>成功</w:t>
            </w:r>
            <w:r>
              <w:rPr>
                <w:rFonts w:ascii="宋体" w:hint="eastAsia"/>
                <w:szCs w:val="21"/>
              </w:rPr>
              <w:t>后，</w:t>
            </w:r>
            <w:r>
              <w:rPr>
                <w:rFonts w:ascii="宋体"/>
                <w:szCs w:val="21"/>
              </w:rPr>
              <w:t>同其他的数据相同，如果被删除的该条数据下方有数据</w:t>
            </w:r>
            <w:r>
              <w:rPr>
                <w:rFonts w:ascii="宋体" w:hint="eastAsia"/>
                <w:szCs w:val="21"/>
              </w:rPr>
              <w:t>，</w:t>
            </w:r>
            <w:r>
              <w:rPr>
                <w:rFonts w:ascii="宋体"/>
                <w:szCs w:val="21"/>
              </w:rPr>
              <w:t>则向下方的数据集体上移，有小动效的展示，让用户感知</w:t>
            </w:r>
            <w:r>
              <w:rPr>
                <w:rFonts w:ascii="宋体" w:hint="eastAsia"/>
                <w:szCs w:val="21"/>
              </w:rPr>
              <w:t>删除</w:t>
            </w:r>
            <w:r>
              <w:rPr>
                <w:rFonts w:ascii="宋体"/>
                <w:szCs w:val="21"/>
              </w:rPr>
              <w:t>操作，下方的删除数据成功的均相同，之后不再赘述。</w:t>
            </w:r>
          </w:p>
          <w:p w14:paraId="0A858FD5" w14:textId="6EB42C97" w:rsidR="00FD5186" w:rsidRPr="00FD5186" w:rsidRDefault="00C862ED" w:rsidP="005605E3">
            <w:pPr>
              <w:pStyle w:val="21"/>
              <w:numPr>
                <w:ilvl w:val="0"/>
                <w:numId w:val="63"/>
              </w:numPr>
              <w:spacing w:line="360" w:lineRule="auto"/>
              <w:ind w:left="488" w:firstLineChars="0" w:firstLine="0"/>
              <w:rPr>
                <w:rFonts w:ascii="宋体"/>
                <w:szCs w:val="21"/>
              </w:rPr>
            </w:pPr>
            <w:r>
              <w:rPr>
                <w:rFonts w:ascii="宋体" w:hint="eastAsia"/>
                <w:szCs w:val="21"/>
              </w:rPr>
              <w:t>若</w:t>
            </w:r>
            <w:r>
              <w:rPr>
                <w:rFonts w:ascii="宋体"/>
                <w:szCs w:val="21"/>
              </w:rPr>
              <w:t>删除失败，则在当前页面以toast样式进行提示</w:t>
            </w:r>
            <w:r>
              <w:rPr>
                <w:rFonts w:ascii="宋体" w:hint="eastAsia"/>
                <w:szCs w:val="21"/>
              </w:rPr>
              <w:t>2s</w:t>
            </w:r>
            <w:r w:rsidR="00501A8C">
              <w:rPr>
                <w:rFonts w:ascii="宋体"/>
                <w:szCs w:val="21"/>
              </w:rPr>
              <w:t>后消失，提示语：</w:t>
            </w:r>
            <w:r w:rsidR="00501A8C" w:rsidRPr="000A51AD">
              <w:rPr>
                <w:rFonts w:ascii="宋体"/>
                <w:color w:val="00B050"/>
                <w:szCs w:val="21"/>
              </w:rPr>
              <w:t>删除</w:t>
            </w:r>
            <w:r w:rsidR="00501A8C" w:rsidRPr="000A51AD">
              <w:rPr>
                <w:rFonts w:ascii="宋体" w:hint="eastAsia"/>
                <w:color w:val="00B050"/>
                <w:szCs w:val="21"/>
              </w:rPr>
              <w:t>失败，如有问题</w:t>
            </w:r>
            <w:r w:rsidR="00501A8C" w:rsidRPr="000A51AD">
              <w:rPr>
                <w:rFonts w:ascii="宋体"/>
                <w:color w:val="00B050"/>
                <w:szCs w:val="21"/>
              </w:rPr>
              <w:t>请联系管理员。</w:t>
            </w:r>
          </w:p>
          <w:p w14:paraId="6E09AE6E" w14:textId="1F62A525" w:rsidR="002B15A8" w:rsidRDefault="002B15A8" w:rsidP="005605E3">
            <w:pPr>
              <w:pStyle w:val="21"/>
              <w:numPr>
                <w:ilvl w:val="0"/>
                <w:numId w:val="65"/>
              </w:numPr>
              <w:spacing w:line="360" w:lineRule="auto"/>
              <w:ind w:firstLineChars="0"/>
              <w:rPr>
                <w:rFonts w:ascii="宋体"/>
                <w:szCs w:val="21"/>
              </w:rPr>
            </w:pPr>
            <w:r>
              <w:rPr>
                <w:rFonts w:ascii="宋体" w:hint="eastAsia"/>
                <w:szCs w:val="21"/>
              </w:rPr>
              <w:t>删除</w:t>
            </w:r>
            <w:r>
              <w:rPr>
                <w:rFonts w:ascii="宋体"/>
                <w:szCs w:val="21"/>
              </w:rPr>
              <w:t>的</w:t>
            </w:r>
            <w:r>
              <w:rPr>
                <w:rFonts w:ascii="宋体" w:hint="eastAsia"/>
                <w:szCs w:val="21"/>
              </w:rPr>
              <w:t>题目有</w:t>
            </w:r>
            <w:r>
              <w:rPr>
                <w:rFonts w:ascii="宋体"/>
                <w:szCs w:val="21"/>
              </w:rPr>
              <w:t>子题目，则</w:t>
            </w:r>
            <w:r>
              <w:rPr>
                <w:rFonts w:ascii="宋体" w:hint="eastAsia"/>
                <w:szCs w:val="21"/>
              </w:rPr>
              <w:t>当前</w:t>
            </w:r>
            <w:r>
              <w:rPr>
                <w:rFonts w:ascii="宋体"/>
                <w:szCs w:val="21"/>
              </w:rPr>
              <w:t>页面进行弹框提示，如图所示：</w:t>
            </w:r>
          </w:p>
          <w:p w14:paraId="69ABCC6C" w14:textId="29A87861" w:rsidR="00E16D59" w:rsidRDefault="00836A5E" w:rsidP="005605E3">
            <w:pPr>
              <w:pStyle w:val="21"/>
              <w:spacing w:line="360" w:lineRule="auto"/>
              <w:ind w:firstLineChars="0" w:firstLine="0"/>
              <w:rPr>
                <w:rFonts w:ascii="宋体"/>
                <w:szCs w:val="21"/>
              </w:rPr>
            </w:pPr>
            <w:r>
              <w:rPr>
                <w:noProof/>
              </w:rPr>
              <w:lastRenderedPageBreak/>
              <w:drawing>
                <wp:inline distT="0" distB="0" distL="0" distR="0" wp14:anchorId="3F1EE905" wp14:editId="1FDE3F1B">
                  <wp:extent cx="2486025" cy="1438275"/>
                  <wp:effectExtent l="0" t="0" r="9525" b="952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486025" cy="1438275"/>
                          </a:xfrm>
                          <a:prstGeom prst="rect">
                            <a:avLst/>
                          </a:prstGeom>
                        </pic:spPr>
                      </pic:pic>
                    </a:graphicData>
                  </a:graphic>
                </wp:inline>
              </w:drawing>
            </w:r>
          </w:p>
          <w:p w14:paraId="0ADF36BB" w14:textId="74484CBF" w:rsidR="00836A5E" w:rsidRDefault="00836A5E" w:rsidP="005605E3">
            <w:pPr>
              <w:pStyle w:val="21"/>
              <w:spacing w:line="360" w:lineRule="auto"/>
              <w:ind w:firstLineChars="0" w:firstLine="0"/>
              <w:rPr>
                <w:rFonts w:ascii="宋体"/>
                <w:color w:val="00B050"/>
                <w:szCs w:val="21"/>
              </w:rPr>
            </w:pPr>
            <w:r>
              <w:rPr>
                <w:rFonts w:ascii="宋体" w:hint="eastAsia"/>
                <w:szCs w:val="21"/>
              </w:rPr>
              <w:t>弹框提示语</w:t>
            </w:r>
            <w:r>
              <w:rPr>
                <w:rFonts w:ascii="宋体"/>
                <w:szCs w:val="21"/>
              </w:rPr>
              <w:t>：</w:t>
            </w:r>
            <w:r w:rsidRPr="00836A5E">
              <w:rPr>
                <w:rFonts w:ascii="宋体" w:hint="eastAsia"/>
                <w:color w:val="00B050"/>
                <w:szCs w:val="21"/>
              </w:rPr>
              <w:t>删除该数据则对应删除它的所有子题目，是否继续删除该数据？</w:t>
            </w:r>
          </w:p>
          <w:p w14:paraId="3ADA7C10" w14:textId="77777777" w:rsidR="0070016B" w:rsidRDefault="0070016B" w:rsidP="005605E3">
            <w:pPr>
              <w:pStyle w:val="21"/>
              <w:spacing w:line="360" w:lineRule="auto"/>
              <w:ind w:firstLineChars="0" w:firstLine="0"/>
              <w:rPr>
                <w:rFonts w:ascii="宋体"/>
                <w:szCs w:val="21"/>
              </w:rPr>
            </w:pPr>
            <w:r>
              <w:rPr>
                <w:rFonts w:ascii="宋体" w:hint="eastAsia"/>
                <w:szCs w:val="21"/>
              </w:rPr>
              <w:t>【关闭】按钮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r>
              <w:rPr>
                <w:rFonts w:ascii="宋体"/>
                <w:szCs w:val="21"/>
              </w:rPr>
              <w:t>，不删除该条数据；</w:t>
            </w:r>
          </w:p>
          <w:p w14:paraId="6AD6389E" w14:textId="3138838F" w:rsidR="0070016B" w:rsidRDefault="0070016B" w:rsidP="005605E3">
            <w:pPr>
              <w:pStyle w:val="21"/>
              <w:spacing w:line="360" w:lineRule="auto"/>
              <w:ind w:firstLineChars="0" w:firstLine="0"/>
              <w:rPr>
                <w:rFonts w:ascii="宋体"/>
                <w:szCs w:val="21"/>
              </w:rPr>
            </w:pPr>
            <w:r>
              <w:rPr>
                <w:rFonts w:ascii="宋体" w:hint="eastAsia"/>
                <w:szCs w:val="21"/>
              </w:rPr>
              <w:t>【删除】按钮</w:t>
            </w:r>
            <w:r>
              <w:rPr>
                <w:rFonts w:ascii="宋体"/>
                <w:szCs w:val="21"/>
              </w:rPr>
              <w:t>：</w:t>
            </w:r>
            <w:r>
              <w:rPr>
                <w:rFonts w:ascii="宋体" w:hint="eastAsia"/>
                <w:szCs w:val="21"/>
              </w:rPr>
              <w:t>点击</w:t>
            </w:r>
            <w:r>
              <w:rPr>
                <w:rFonts w:ascii="宋体"/>
                <w:szCs w:val="21"/>
              </w:rPr>
              <w:t>，关闭该弹框，删除</w:t>
            </w:r>
            <w:r>
              <w:rPr>
                <w:rFonts w:ascii="宋体" w:hint="eastAsia"/>
                <w:szCs w:val="21"/>
              </w:rPr>
              <w:t>该条</w:t>
            </w:r>
            <w:r>
              <w:rPr>
                <w:rFonts w:ascii="宋体"/>
                <w:szCs w:val="21"/>
              </w:rPr>
              <w:t>数据</w:t>
            </w:r>
            <w:r>
              <w:rPr>
                <w:rFonts w:ascii="宋体" w:hint="eastAsia"/>
                <w:szCs w:val="21"/>
              </w:rPr>
              <w:t>及</w:t>
            </w:r>
            <w:r>
              <w:rPr>
                <w:rFonts w:ascii="宋体"/>
                <w:szCs w:val="21"/>
              </w:rPr>
              <w:t>该</w:t>
            </w:r>
            <w:r>
              <w:rPr>
                <w:rFonts w:ascii="宋体" w:hint="eastAsia"/>
                <w:szCs w:val="21"/>
              </w:rPr>
              <w:t>题目</w:t>
            </w:r>
            <w:r>
              <w:rPr>
                <w:rFonts w:ascii="宋体"/>
                <w:szCs w:val="21"/>
              </w:rPr>
              <w:t>下的所有子题目</w:t>
            </w:r>
          </w:p>
          <w:p w14:paraId="38AC2DC4" w14:textId="551CAA56" w:rsidR="0070016B" w:rsidRPr="0070016B" w:rsidRDefault="0070016B" w:rsidP="005605E3">
            <w:pPr>
              <w:pStyle w:val="21"/>
              <w:numPr>
                <w:ilvl w:val="0"/>
                <w:numId w:val="63"/>
              </w:numPr>
              <w:spacing w:line="360" w:lineRule="auto"/>
              <w:ind w:left="488" w:firstLineChars="0" w:firstLine="0"/>
              <w:rPr>
                <w:rFonts w:ascii="宋体"/>
                <w:szCs w:val="21"/>
              </w:rPr>
            </w:pPr>
            <w:r>
              <w:rPr>
                <w:rFonts w:ascii="宋体"/>
                <w:szCs w:val="21"/>
              </w:rPr>
              <w:t>若删除</w:t>
            </w:r>
            <w:r>
              <w:rPr>
                <w:rFonts w:ascii="宋体" w:hint="eastAsia"/>
                <w:szCs w:val="21"/>
              </w:rPr>
              <w:t>成功</w:t>
            </w:r>
            <w:r>
              <w:rPr>
                <w:rFonts w:ascii="宋体"/>
                <w:szCs w:val="21"/>
              </w:rPr>
              <w:t>后，则在当前页面以toast样式进行提示</w:t>
            </w:r>
            <w:r>
              <w:rPr>
                <w:rFonts w:ascii="宋体" w:hint="eastAsia"/>
                <w:szCs w:val="21"/>
              </w:rPr>
              <w:t>2s</w:t>
            </w:r>
            <w:r>
              <w:rPr>
                <w:rFonts w:ascii="宋体"/>
                <w:szCs w:val="21"/>
              </w:rPr>
              <w:t>后消失，提示语：</w:t>
            </w:r>
            <w:r w:rsidRPr="000A51AD">
              <w:rPr>
                <w:rFonts w:ascii="宋体"/>
                <w:color w:val="00B050"/>
                <w:szCs w:val="21"/>
              </w:rPr>
              <w:t>删除成功！</w:t>
            </w:r>
          </w:p>
          <w:p w14:paraId="14B52D35" w14:textId="40649A5C" w:rsidR="00836A5E" w:rsidRPr="002B15A8" w:rsidRDefault="0070016B" w:rsidP="005605E3">
            <w:pPr>
              <w:pStyle w:val="21"/>
              <w:numPr>
                <w:ilvl w:val="0"/>
                <w:numId w:val="63"/>
              </w:numPr>
              <w:spacing w:line="360" w:lineRule="auto"/>
              <w:ind w:left="488" w:firstLineChars="0" w:firstLine="0"/>
              <w:rPr>
                <w:rFonts w:ascii="宋体"/>
                <w:szCs w:val="21"/>
              </w:rPr>
            </w:pPr>
            <w:r>
              <w:rPr>
                <w:rFonts w:ascii="宋体" w:hint="eastAsia"/>
                <w:szCs w:val="21"/>
              </w:rPr>
              <w:t>若</w:t>
            </w:r>
            <w:r>
              <w:rPr>
                <w:rFonts w:ascii="宋体"/>
                <w:szCs w:val="21"/>
              </w:rPr>
              <w:t>删除失败，则在当前页面以toast样式进行提示</w:t>
            </w:r>
            <w:r>
              <w:rPr>
                <w:rFonts w:ascii="宋体" w:hint="eastAsia"/>
                <w:szCs w:val="21"/>
              </w:rPr>
              <w:t>2s</w:t>
            </w:r>
            <w:r>
              <w:rPr>
                <w:rFonts w:ascii="宋体"/>
                <w:szCs w:val="21"/>
              </w:rPr>
              <w:t>后消失，提示语：</w:t>
            </w:r>
            <w:r w:rsidRPr="000A51AD">
              <w:rPr>
                <w:rFonts w:ascii="宋体"/>
                <w:color w:val="00B050"/>
                <w:szCs w:val="21"/>
              </w:rPr>
              <w:t>删除</w:t>
            </w:r>
            <w:r w:rsidRPr="000A51AD">
              <w:rPr>
                <w:rFonts w:ascii="宋体" w:hint="eastAsia"/>
                <w:color w:val="00B050"/>
                <w:szCs w:val="21"/>
              </w:rPr>
              <w:t>失败，如有问题</w:t>
            </w:r>
            <w:r w:rsidRPr="000A51AD">
              <w:rPr>
                <w:rFonts w:ascii="宋体"/>
                <w:color w:val="00B050"/>
                <w:szCs w:val="21"/>
              </w:rPr>
              <w:t>请联系管理员。</w:t>
            </w:r>
          </w:p>
          <w:p w14:paraId="26663683" w14:textId="77777777" w:rsidR="003F1C6F" w:rsidRDefault="00E01865" w:rsidP="005605E3">
            <w:pPr>
              <w:pStyle w:val="21"/>
              <w:spacing w:line="360" w:lineRule="auto"/>
              <w:ind w:firstLineChars="0" w:firstLine="0"/>
              <w:rPr>
                <w:rFonts w:ascii="宋体"/>
                <w:szCs w:val="21"/>
              </w:rPr>
            </w:pPr>
            <w:r>
              <w:rPr>
                <w:rFonts w:ascii="宋体"/>
                <w:szCs w:val="21"/>
              </w:rPr>
              <w:t>2.</w:t>
            </w:r>
            <w:r>
              <w:rPr>
                <w:rFonts w:ascii="宋体" w:hint="eastAsia"/>
                <w:szCs w:val="21"/>
              </w:rPr>
              <w:t>当</w:t>
            </w:r>
            <w:r>
              <w:rPr>
                <w:rFonts w:ascii="宋体"/>
                <w:szCs w:val="21"/>
              </w:rPr>
              <w:t>题目已分配到试卷中</w:t>
            </w:r>
            <w:r>
              <w:rPr>
                <w:rFonts w:ascii="宋体" w:hint="eastAsia"/>
                <w:szCs w:val="21"/>
              </w:rPr>
              <w:t>（无论该试卷</w:t>
            </w:r>
            <w:r>
              <w:rPr>
                <w:rFonts w:ascii="宋体"/>
                <w:szCs w:val="21"/>
              </w:rPr>
              <w:t>是否已经应用到前端</w:t>
            </w:r>
            <w:r>
              <w:rPr>
                <w:rFonts w:ascii="宋体" w:hint="eastAsia"/>
                <w:szCs w:val="21"/>
              </w:rPr>
              <w:t>）</w:t>
            </w:r>
            <w:r>
              <w:rPr>
                <w:rFonts w:ascii="宋体"/>
                <w:szCs w:val="21"/>
              </w:rPr>
              <w:t>，</w:t>
            </w:r>
            <w:r>
              <w:rPr>
                <w:rFonts w:ascii="宋体" w:hint="eastAsia"/>
                <w:szCs w:val="21"/>
              </w:rPr>
              <w:t>则均</w:t>
            </w:r>
            <w:r>
              <w:rPr>
                <w:rFonts w:ascii="宋体"/>
                <w:szCs w:val="21"/>
              </w:rPr>
              <w:t>不支持删除；</w:t>
            </w:r>
          </w:p>
          <w:p w14:paraId="2C417B4C" w14:textId="6996F4C4" w:rsidR="002B15A8" w:rsidRPr="002B15A8" w:rsidRDefault="00345F9A" w:rsidP="005605E3">
            <w:pPr>
              <w:pStyle w:val="21"/>
              <w:spacing w:line="360" w:lineRule="auto"/>
              <w:ind w:firstLineChars="0" w:firstLine="0"/>
              <w:rPr>
                <w:rFonts w:ascii="宋体"/>
                <w:szCs w:val="21"/>
              </w:rPr>
            </w:pPr>
            <w:r>
              <w:rPr>
                <w:rFonts w:ascii="宋体" w:hint="eastAsia"/>
                <w:szCs w:val="21"/>
                <w:highlight w:val="yellow"/>
              </w:rPr>
              <w:t>3</w:t>
            </w:r>
            <w:r>
              <w:rPr>
                <w:rFonts w:ascii="宋体"/>
                <w:szCs w:val="21"/>
                <w:highlight w:val="yellow"/>
              </w:rPr>
              <w:t>.</w:t>
            </w:r>
            <w:r w:rsidR="002B15A8" w:rsidRPr="00694629">
              <w:rPr>
                <w:rFonts w:ascii="宋体"/>
                <w:szCs w:val="21"/>
                <w:highlight w:val="yellow"/>
              </w:rPr>
              <w:t>如果某个题目为父题目，下面挂了</w:t>
            </w:r>
            <w:r w:rsidR="003C4D7F">
              <w:rPr>
                <w:rFonts w:ascii="宋体" w:hint="eastAsia"/>
                <w:szCs w:val="21"/>
                <w:highlight w:val="yellow"/>
              </w:rPr>
              <w:t>若干</w:t>
            </w:r>
            <w:r w:rsidR="002B15A8" w:rsidRPr="00694629">
              <w:rPr>
                <w:rFonts w:ascii="宋体" w:hint="eastAsia"/>
                <w:szCs w:val="21"/>
                <w:highlight w:val="yellow"/>
              </w:rPr>
              <w:t>个</w:t>
            </w:r>
            <w:r w:rsidR="002B15A8" w:rsidRPr="00694629">
              <w:rPr>
                <w:rFonts w:ascii="宋体"/>
                <w:szCs w:val="21"/>
                <w:highlight w:val="yellow"/>
              </w:rPr>
              <w:t>子题目，</w:t>
            </w:r>
            <w:r w:rsidR="003C4D7F">
              <w:rPr>
                <w:rFonts w:ascii="宋体" w:hint="eastAsia"/>
                <w:szCs w:val="21"/>
                <w:highlight w:val="yellow"/>
              </w:rPr>
              <w:t>即便</w:t>
            </w:r>
            <w:r w:rsidR="002B15A8" w:rsidRPr="00694629">
              <w:rPr>
                <w:rFonts w:ascii="宋体"/>
                <w:szCs w:val="21"/>
                <w:highlight w:val="yellow"/>
              </w:rPr>
              <w:t>只有一个子题目</w:t>
            </w:r>
            <w:r w:rsidR="002B15A8" w:rsidRPr="00694629">
              <w:rPr>
                <w:rFonts w:ascii="宋体" w:hint="eastAsia"/>
                <w:szCs w:val="21"/>
                <w:highlight w:val="yellow"/>
              </w:rPr>
              <w:t>被</w:t>
            </w:r>
            <w:r w:rsidR="002B15A8" w:rsidRPr="00694629">
              <w:rPr>
                <w:rFonts w:ascii="宋体"/>
                <w:szCs w:val="21"/>
                <w:highlight w:val="yellow"/>
              </w:rPr>
              <w:t>分配到试卷中，那么</w:t>
            </w:r>
            <w:r w:rsidR="003C4D7F">
              <w:rPr>
                <w:rFonts w:ascii="宋体" w:hint="eastAsia"/>
                <w:szCs w:val="21"/>
                <w:highlight w:val="yellow"/>
              </w:rPr>
              <w:t>也</w:t>
            </w:r>
            <w:r w:rsidR="002B15A8" w:rsidRPr="00694629">
              <w:rPr>
                <w:rFonts w:ascii="宋体"/>
                <w:szCs w:val="21"/>
                <w:highlight w:val="yellow"/>
              </w:rPr>
              <w:t>代表该</w:t>
            </w:r>
            <w:r w:rsidR="002B15A8" w:rsidRPr="00694629">
              <w:rPr>
                <w:rFonts w:ascii="宋体" w:hint="eastAsia"/>
                <w:szCs w:val="21"/>
                <w:highlight w:val="yellow"/>
              </w:rPr>
              <w:t>父题目</w:t>
            </w:r>
            <w:r w:rsidR="002B15A8" w:rsidRPr="00694629">
              <w:rPr>
                <w:rFonts w:ascii="宋体"/>
                <w:szCs w:val="21"/>
                <w:highlight w:val="yellow"/>
              </w:rPr>
              <w:t>已经被分配到试卷中（</w:t>
            </w:r>
            <w:r w:rsidR="002B15A8" w:rsidRPr="00694629">
              <w:rPr>
                <w:rFonts w:ascii="宋体" w:hint="eastAsia"/>
                <w:szCs w:val="21"/>
                <w:highlight w:val="yellow"/>
              </w:rPr>
              <w:t>因为</w:t>
            </w:r>
            <w:r w:rsidR="002B15A8" w:rsidRPr="00694629">
              <w:rPr>
                <w:rFonts w:ascii="宋体"/>
                <w:szCs w:val="21"/>
                <w:highlight w:val="yellow"/>
              </w:rPr>
              <w:t>在</w:t>
            </w:r>
            <w:r w:rsidR="00E4380C">
              <w:rPr>
                <w:rFonts w:ascii="宋体" w:hint="eastAsia"/>
                <w:szCs w:val="21"/>
                <w:highlight w:val="yellow"/>
              </w:rPr>
              <w:t>给</w:t>
            </w:r>
            <w:r w:rsidR="00E4380C">
              <w:rPr>
                <w:rFonts w:ascii="宋体"/>
                <w:szCs w:val="21"/>
                <w:highlight w:val="yellow"/>
              </w:rPr>
              <w:t>试卷分配</w:t>
            </w:r>
            <w:r w:rsidR="00E4380C">
              <w:rPr>
                <w:rFonts w:ascii="宋体" w:hint="eastAsia"/>
                <w:szCs w:val="21"/>
                <w:highlight w:val="yellow"/>
              </w:rPr>
              <w:t>某个</w:t>
            </w:r>
            <w:r w:rsidR="00E4380C">
              <w:rPr>
                <w:rFonts w:ascii="宋体"/>
                <w:szCs w:val="21"/>
                <w:highlight w:val="yellow"/>
              </w:rPr>
              <w:t>子题目时，</w:t>
            </w:r>
            <w:r w:rsidR="00E4380C">
              <w:rPr>
                <w:rFonts w:ascii="宋体" w:hint="eastAsia"/>
                <w:szCs w:val="21"/>
                <w:highlight w:val="yellow"/>
              </w:rPr>
              <w:t>必须</w:t>
            </w:r>
            <w:r w:rsidR="00E4380C">
              <w:rPr>
                <w:rFonts w:ascii="宋体"/>
                <w:szCs w:val="21"/>
                <w:highlight w:val="yellow"/>
              </w:rPr>
              <w:t>带父题目一起进行分配，同时</w:t>
            </w:r>
            <w:r w:rsidR="007E7196">
              <w:rPr>
                <w:rFonts w:ascii="宋体" w:hint="eastAsia"/>
                <w:szCs w:val="21"/>
                <w:highlight w:val="yellow"/>
              </w:rPr>
              <w:t>父题目最少</w:t>
            </w:r>
            <w:r w:rsidR="007E7196">
              <w:rPr>
                <w:rFonts w:ascii="宋体"/>
                <w:szCs w:val="21"/>
                <w:highlight w:val="yellow"/>
              </w:rPr>
              <w:t>也必须挂一个子题目分配</w:t>
            </w:r>
            <w:r w:rsidR="002B15A8" w:rsidRPr="00345F9A">
              <w:rPr>
                <w:rFonts w:ascii="宋体"/>
                <w:szCs w:val="21"/>
                <w:highlight w:val="yellow"/>
              </w:rPr>
              <w:t>）</w:t>
            </w:r>
            <w:r w:rsidR="000E7321" w:rsidRPr="00345F9A">
              <w:rPr>
                <w:rFonts w:ascii="宋体" w:hint="eastAsia"/>
                <w:szCs w:val="21"/>
                <w:highlight w:val="yellow"/>
              </w:rPr>
              <w:t>不支持</w:t>
            </w:r>
            <w:r w:rsidR="00E63352">
              <w:rPr>
                <w:rFonts w:ascii="宋体" w:hint="eastAsia"/>
                <w:szCs w:val="21"/>
                <w:highlight w:val="yellow"/>
              </w:rPr>
              <w:t>删除</w:t>
            </w:r>
            <w:r w:rsidR="000E7321" w:rsidRPr="00345F9A">
              <w:rPr>
                <w:rFonts w:ascii="宋体"/>
                <w:szCs w:val="21"/>
                <w:highlight w:val="yellow"/>
              </w:rPr>
              <w:t>，该父题目下的未被分配到试卷的子题目则支持</w:t>
            </w:r>
            <w:r w:rsidR="00E63352">
              <w:rPr>
                <w:rFonts w:ascii="宋体" w:hint="eastAsia"/>
                <w:szCs w:val="21"/>
                <w:highlight w:val="yellow"/>
              </w:rPr>
              <w:t>删除；</w:t>
            </w:r>
          </w:p>
        </w:tc>
      </w:tr>
      <w:tr w:rsidR="00A43D5F" w14:paraId="5C31744D" w14:textId="77777777" w:rsidTr="003F1C6F">
        <w:tc>
          <w:tcPr>
            <w:tcW w:w="1526" w:type="dxa"/>
          </w:tcPr>
          <w:p w14:paraId="6D206659" w14:textId="77777777" w:rsidR="00A43D5F" w:rsidRDefault="00A43D5F" w:rsidP="005605E3">
            <w:pPr>
              <w:spacing w:line="360" w:lineRule="auto"/>
              <w:rPr>
                <w:noProof/>
              </w:rPr>
            </w:pPr>
            <w:r>
              <w:rPr>
                <w:noProof/>
              </w:rPr>
              <w:lastRenderedPageBreak/>
              <w:drawing>
                <wp:inline distT="0" distB="0" distL="0" distR="0" wp14:anchorId="41939591" wp14:editId="55DDA565">
                  <wp:extent cx="542857" cy="152381"/>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2857" cy="152381"/>
                          </a:xfrm>
                          <a:prstGeom prst="rect">
                            <a:avLst/>
                          </a:prstGeom>
                        </pic:spPr>
                      </pic:pic>
                    </a:graphicData>
                  </a:graphic>
                </wp:inline>
              </w:drawing>
            </w:r>
          </w:p>
          <w:p w14:paraId="0D017274" w14:textId="77777777" w:rsidR="00205EBD" w:rsidRDefault="00205EBD" w:rsidP="005605E3">
            <w:pPr>
              <w:spacing w:line="360" w:lineRule="auto"/>
              <w:rPr>
                <w:noProof/>
              </w:rPr>
            </w:pPr>
            <w:r>
              <w:rPr>
                <w:rFonts w:hint="eastAsia"/>
                <w:noProof/>
              </w:rPr>
              <w:t>或</w:t>
            </w:r>
          </w:p>
          <w:p w14:paraId="2844EFE8" w14:textId="3D551C0D" w:rsidR="00205EBD" w:rsidRDefault="00205EBD" w:rsidP="005605E3">
            <w:pPr>
              <w:spacing w:line="360" w:lineRule="auto"/>
              <w:rPr>
                <w:noProof/>
              </w:rPr>
            </w:pPr>
            <w:r>
              <w:rPr>
                <w:noProof/>
              </w:rPr>
              <w:drawing>
                <wp:inline distT="0" distB="0" distL="0" distR="0" wp14:anchorId="0521EBAE" wp14:editId="015B143C">
                  <wp:extent cx="276190" cy="152381"/>
                  <wp:effectExtent l="0" t="0" r="0" b="63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6190" cy="152381"/>
                          </a:xfrm>
                          <a:prstGeom prst="rect">
                            <a:avLst/>
                          </a:prstGeom>
                        </pic:spPr>
                      </pic:pic>
                    </a:graphicData>
                  </a:graphic>
                </wp:inline>
              </w:drawing>
            </w:r>
          </w:p>
        </w:tc>
        <w:tc>
          <w:tcPr>
            <w:tcW w:w="6833" w:type="dxa"/>
          </w:tcPr>
          <w:p w14:paraId="6D88DE4C" w14:textId="76222E5A" w:rsidR="00A43D5F" w:rsidRDefault="00205EBD" w:rsidP="005605E3">
            <w:pPr>
              <w:pStyle w:val="21"/>
              <w:spacing w:line="360" w:lineRule="auto"/>
              <w:ind w:firstLineChars="0" w:firstLine="0"/>
              <w:rPr>
                <w:rFonts w:ascii="宋体"/>
                <w:szCs w:val="21"/>
              </w:rPr>
            </w:pPr>
            <w:r>
              <w:rPr>
                <w:rFonts w:ascii="宋体" w:hint="eastAsia"/>
                <w:szCs w:val="21"/>
              </w:rPr>
              <w:t>1.由于</w:t>
            </w:r>
            <w:r>
              <w:rPr>
                <w:rFonts w:ascii="宋体"/>
                <w:szCs w:val="21"/>
              </w:rPr>
              <w:t>题目</w:t>
            </w:r>
            <w:r>
              <w:rPr>
                <w:rFonts w:ascii="宋体" w:hint="eastAsia"/>
                <w:szCs w:val="21"/>
              </w:rPr>
              <w:t>名称</w:t>
            </w:r>
            <w:r>
              <w:rPr>
                <w:rFonts w:ascii="宋体"/>
                <w:szCs w:val="21"/>
              </w:rPr>
              <w:t>可能</w:t>
            </w:r>
            <w:r w:rsidR="00145C8D">
              <w:rPr>
                <w:rFonts w:ascii="宋体" w:hint="eastAsia"/>
                <w:szCs w:val="21"/>
              </w:rPr>
              <w:t>会</w:t>
            </w:r>
            <w:r>
              <w:rPr>
                <w:rFonts w:ascii="宋体"/>
                <w:szCs w:val="21"/>
              </w:rPr>
              <w:t>很长，</w:t>
            </w:r>
            <w:r>
              <w:rPr>
                <w:rFonts w:ascii="宋体" w:hint="eastAsia"/>
                <w:szCs w:val="21"/>
              </w:rPr>
              <w:t>数据</w:t>
            </w:r>
            <w:r>
              <w:rPr>
                <w:rFonts w:ascii="宋体"/>
                <w:szCs w:val="21"/>
              </w:rPr>
              <w:t>查询时</w:t>
            </w:r>
            <w:r>
              <w:rPr>
                <w:rFonts w:ascii="宋体" w:hint="eastAsia"/>
                <w:szCs w:val="21"/>
              </w:rPr>
              <w:t>每个</w:t>
            </w:r>
            <w:r>
              <w:rPr>
                <w:rFonts w:ascii="宋体"/>
                <w:szCs w:val="21"/>
              </w:rPr>
              <w:t>题目</w:t>
            </w:r>
            <w:r>
              <w:rPr>
                <w:rFonts w:ascii="宋体" w:hint="eastAsia"/>
                <w:szCs w:val="21"/>
              </w:rPr>
              <w:t>名称数据</w:t>
            </w:r>
            <w:r>
              <w:rPr>
                <w:rFonts w:ascii="宋体"/>
                <w:szCs w:val="21"/>
              </w:rPr>
              <w:t>只展示一行</w:t>
            </w:r>
            <w:r w:rsidR="00145C8D">
              <w:rPr>
                <w:rFonts w:ascii="宋体" w:hint="eastAsia"/>
                <w:szCs w:val="21"/>
              </w:rPr>
              <w:t>（或以UI设计</w:t>
            </w:r>
            <w:r w:rsidR="00145C8D">
              <w:rPr>
                <w:rFonts w:ascii="宋体"/>
                <w:szCs w:val="21"/>
              </w:rPr>
              <w:t>为准</w:t>
            </w:r>
            <w:r w:rsidR="00145C8D">
              <w:rPr>
                <w:rFonts w:ascii="宋体" w:hint="eastAsia"/>
                <w:szCs w:val="21"/>
              </w:rPr>
              <w:t>）</w:t>
            </w:r>
            <w:r>
              <w:rPr>
                <w:rFonts w:ascii="宋体" w:hint="eastAsia"/>
                <w:szCs w:val="21"/>
              </w:rPr>
              <w:t>，</w:t>
            </w:r>
            <w:r>
              <w:rPr>
                <w:rFonts w:ascii="宋体"/>
                <w:szCs w:val="21"/>
              </w:rPr>
              <w:t>根据</w:t>
            </w:r>
            <w:r>
              <w:rPr>
                <w:rFonts w:ascii="宋体" w:hint="eastAsia"/>
                <w:szCs w:val="21"/>
              </w:rPr>
              <w:t>UI设计一行</w:t>
            </w:r>
            <w:r>
              <w:rPr>
                <w:rFonts w:ascii="宋体"/>
                <w:szCs w:val="21"/>
              </w:rPr>
              <w:t>展示的字数，一行</w:t>
            </w:r>
            <w:r>
              <w:rPr>
                <w:rFonts w:ascii="宋体" w:hint="eastAsia"/>
                <w:szCs w:val="21"/>
              </w:rPr>
              <w:t>不能</w:t>
            </w:r>
            <w:r>
              <w:rPr>
                <w:rFonts w:ascii="宋体"/>
                <w:szCs w:val="21"/>
              </w:rPr>
              <w:t>展示完整的题目名称</w:t>
            </w:r>
            <w:r>
              <w:rPr>
                <w:rFonts w:ascii="宋体" w:hint="eastAsia"/>
                <w:szCs w:val="21"/>
              </w:rPr>
              <w:t>时</w:t>
            </w:r>
            <w:r>
              <w:rPr>
                <w:rFonts w:ascii="宋体"/>
                <w:szCs w:val="21"/>
              </w:rPr>
              <w:t>，以</w:t>
            </w:r>
            <w:r>
              <w:rPr>
                <w:rFonts w:ascii="宋体" w:hint="eastAsia"/>
                <w:szCs w:val="21"/>
              </w:rPr>
              <w:t>“</w:t>
            </w:r>
            <w:r>
              <w:rPr>
                <w:rFonts w:ascii="宋体"/>
                <w:szCs w:val="21"/>
              </w:rPr>
              <w:t>…</w:t>
            </w:r>
            <w:r>
              <w:rPr>
                <w:rFonts w:ascii="宋体" w:hint="eastAsia"/>
                <w:szCs w:val="21"/>
              </w:rPr>
              <w:t>”代替</w:t>
            </w:r>
            <w:r>
              <w:rPr>
                <w:rFonts w:ascii="宋体"/>
                <w:szCs w:val="21"/>
              </w:rPr>
              <w:t>未完的内容</w:t>
            </w:r>
            <w:r>
              <w:rPr>
                <w:rFonts w:ascii="宋体" w:hint="eastAsia"/>
                <w:szCs w:val="21"/>
              </w:rPr>
              <w:t>；在“</w:t>
            </w:r>
            <w:r>
              <w:rPr>
                <w:rFonts w:ascii="宋体"/>
                <w:szCs w:val="21"/>
              </w:rPr>
              <w:t>…</w:t>
            </w:r>
            <w:r>
              <w:rPr>
                <w:rFonts w:ascii="宋体" w:hint="eastAsia"/>
                <w:szCs w:val="21"/>
              </w:rPr>
              <w:t>”后方</w:t>
            </w:r>
            <w:r>
              <w:rPr>
                <w:rFonts w:ascii="宋体"/>
                <w:szCs w:val="21"/>
              </w:rPr>
              <w:t>展示</w:t>
            </w:r>
            <w:r>
              <w:rPr>
                <w:noProof/>
              </w:rPr>
              <w:drawing>
                <wp:inline distT="0" distB="0" distL="0" distR="0" wp14:anchorId="2F3F8182" wp14:editId="32581452">
                  <wp:extent cx="542857" cy="152381"/>
                  <wp:effectExtent l="0" t="0" r="0" b="63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2857" cy="152381"/>
                          </a:xfrm>
                          <a:prstGeom prst="rect">
                            <a:avLst/>
                          </a:prstGeom>
                        </pic:spPr>
                      </pic:pic>
                    </a:graphicData>
                  </a:graphic>
                </wp:inline>
              </w:drawing>
            </w:r>
            <w:r>
              <w:rPr>
                <w:rFonts w:ascii="宋体" w:hint="eastAsia"/>
                <w:szCs w:val="21"/>
              </w:rPr>
              <w:t>文字</w:t>
            </w:r>
            <w:r>
              <w:rPr>
                <w:rFonts w:ascii="宋体"/>
                <w:szCs w:val="21"/>
              </w:rPr>
              <w:t>，点击</w:t>
            </w:r>
            <w:r w:rsidR="007A1AD9">
              <w:rPr>
                <w:noProof/>
              </w:rPr>
              <w:drawing>
                <wp:inline distT="0" distB="0" distL="0" distR="0" wp14:anchorId="08EB25C0" wp14:editId="4013F9A9">
                  <wp:extent cx="542857" cy="152381"/>
                  <wp:effectExtent l="0" t="0" r="0" b="6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2857" cy="152381"/>
                          </a:xfrm>
                          <a:prstGeom prst="rect">
                            <a:avLst/>
                          </a:prstGeom>
                        </pic:spPr>
                      </pic:pic>
                    </a:graphicData>
                  </a:graphic>
                </wp:inline>
              </w:drawing>
            </w:r>
            <w:r>
              <w:rPr>
                <w:rFonts w:ascii="宋体"/>
                <w:szCs w:val="21"/>
              </w:rPr>
              <w:t>，则</w:t>
            </w:r>
            <w:r>
              <w:rPr>
                <w:rFonts w:ascii="宋体" w:hint="eastAsia"/>
                <w:szCs w:val="21"/>
              </w:rPr>
              <w:t>题目名称</w:t>
            </w:r>
            <w:r>
              <w:rPr>
                <w:rFonts w:ascii="宋体"/>
                <w:szCs w:val="21"/>
              </w:rPr>
              <w:t>进行换行展示完整，</w:t>
            </w:r>
            <w:r>
              <w:rPr>
                <w:rFonts w:ascii="宋体" w:hint="eastAsia"/>
                <w:szCs w:val="21"/>
              </w:rPr>
              <w:t>如图</w:t>
            </w:r>
            <w:r>
              <w:rPr>
                <w:rFonts w:ascii="宋体"/>
                <w:szCs w:val="21"/>
              </w:rPr>
              <w:t>所示</w:t>
            </w:r>
            <w:r w:rsidR="007A1AD9">
              <w:rPr>
                <w:rFonts w:ascii="宋体" w:hint="eastAsia"/>
                <w:szCs w:val="21"/>
              </w:rPr>
              <w:t>，</w:t>
            </w:r>
            <w:r w:rsidR="007A1AD9">
              <w:rPr>
                <w:rFonts w:ascii="宋体"/>
                <w:szCs w:val="21"/>
              </w:rPr>
              <w:t>此时</w:t>
            </w:r>
            <w:r w:rsidR="007A1AD9">
              <w:rPr>
                <w:noProof/>
              </w:rPr>
              <w:drawing>
                <wp:inline distT="0" distB="0" distL="0" distR="0" wp14:anchorId="24617BF0" wp14:editId="4ADC7C81">
                  <wp:extent cx="542857" cy="152381"/>
                  <wp:effectExtent l="0" t="0" r="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2857" cy="152381"/>
                          </a:xfrm>
                          <a:prstGeom prst="rect">
                            <a:avLst/>
                          </a:prstGeom>
                        </pic:spPr>
                      </pic:pic>
                    </a:graphicData>
                  </a:graphic>
                </wp:inline>
              </w:drawing>
            </w:r>
            <w:r w:rsidR="007A1AD9">
              <w:rPr>
                <w:rFonts w:ascii="宋体" w:hint="eastAsia"/>
                <w:szCs w:val="21"/>
              </w:rPr>
              <w:t>变为</w:t>
            </w:r>
            <w:r w:rsidR="007A1AD9">
              <w:rPr>
                <w:noProof/>
              </w:rPr>
              <w:drawing>
                <wp:inline distT="0" distB="0" distL="0" distR="0" wp14:anchorId="31551B7F" wp14:editId="290C9B53">
                  <wp:extent cx="276190" cy="152381"/>
                  <wp:effectExtent l="0" t="0" r="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6190" cy="152381"/>
                          </a:xfrm>
                          <a:prstGeom prst="rect">
                            <a:avLst/>
                          </a:prstGeom>
                        </pic:spPr>
                      </pic:pic>
                    </a:graphicData>
                  </a:graphic>
                </wp:inline>
              </w:drawing>
            </w:r>
            <w:r>
              <w:rPr>
                <w:rFonts w:ascii="宋体"/>
                <w:szCs w:val="21"/>
              </w:rPr>
              <w:t>：</w:t>
            </w:r>
          </w:p>
          <w:p w14:paraId="197C5BA7" w14:textId="2C1B6A16" w:rsidR="005113D2" w:rsidRDefault="005113D2" w:rsidP="005605E3">
            <w:pPr>
              <w:pStyle w:val="21"/>
              <w:spacing w:line="360" w:lineRule="auto"/>
              <w:ind w:firstLineChars="0" w:firstLine="0"/>
              <w:rPr>
                <w:rFonts w:ascii="宋体"/>
                <w:szCs w:val="21"/>
              </w:rPr>
            </w:pPr>
            <w:r>
              <w:rPr>
                <w:noProof/>
              </w:rPr>
              <w:drawing>
                <wp:inline distT="0" distB="0" distL="0" distR="0" wp14:anchorId="32C19FBD" wp14:editId="0B7114DD">
                  <wp:extent cx="4201795" cy="377190"/>
                  <wp:effectExtent l="19050" t="19050" r="27305" b="2286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01795" cy="377190"/>
                          </a:xfrm>
                          <a:prstGeom prst="rect">
                            <a:avLst/>
                          </a:prstGeom>
                          <a:ln>
                            <a:solidFill>
                              <a:schemeClr val="accent1"/>
                            </a:solidFill>
                          </a:ln>
                        </pic:spPr>
                      </pic:pic>
                    </a:graphicData>
                  </a:graphic>
                </wp:inline>
              </w:drawing>
            </w:r>
          </w:p>
          <w:p w14:paraId="63AF7DDE" w14:textId="6D914556" w:rsidR="007A1AD9" w:rsidRPr="007A1AD9" w:rsidRDefault="007A1AD9" w:rsidP="005605E3">
            <w:pPr>
              <w:pStyle w:val="21"/>
              <w:spacing w:line="360" w:lineRule="auto"/>
              <w:ind w:firstLineChars="0" w:firstLine="0"/>
              <w:rPr>
                <w:rFonts w:ascii="宋体"/>
                <w:szCs w:val="21"/>
              </w:rPr>
            </w:pPr>
            <w:r>
              <w:rPr>
                <w:rFonts w:ascii="宋体" w:hint="eastAsia"/>
                <w:szCs w:val="21"/>
              </w:rPr>
              <w:t>点击</w:t>
            </w:r>
            <w:r>
              <w:rPr>
                <w:noProof/>
              </w:rPr>
              <w:drawing>
                <wp:inline distT="0" distB="0" distL="0" distR="0" wp14:anchorId="57F3348C" wp14:editId="2833CA02">
                  <wp:extent cx="276190" cy="152381"/>
                  <wp:effectExtent l="0" t="0" r="0" b="63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6190" cy="152381"/>
                          </a:xfrm>
                          <a:prstGeom prst="rect">
                            <a:avLst/>
                          </a:prstGeom>
                        </pic:spPr>
                      </pic:pic>
                    </a:graphicData>
                  </a:graphic>
                </wp:inline>
              </w:drawing>
            </w:r>
            <w:r>
              <w:rPr>
                <w:rFonts w:ascii="宋体" w:hint="eastAsia"/>
                <w:szCs w:val="21"/>
              </w:rPr>
              <w:t>时</w:t>
            </w:r>
            <w:r>
              <w:rPr>
                <w:rFonts w:ascii="宋体"/>
                <w:szCs w:val="21"/>
              </w:rPr>
              <w:t>，题目名称回到初始状态，只展示一</w:t>
            </w:r>
            <w:r>
              <w:rPr>
                <w:rFonts w:ascii="宋体" w:hint="eastAsia"/>
                <w:szCs w:val="21"/>
              </w:rPr>
              <w:t>行</w:t>
            </w:r>
            <w:r>
              <w:rPr>
                <w:rFonts w:ascii="宋体"/>
                <w:szCs w:val="21"/>
              </w:rPr>
              <w:t>以</w:t>
            </w:r>
            <w:r>
              <w:rPr>
                <w:rFonts w:ascii="宋体"/>
                <w:szCs w:val="21"/>
              </w:rPr>
              <w:t>…</w:t>
            </w:r>
            <w:r>
              <w:rPr>
                <w:rFonts w:ascii="宋体" w:hint="eastAsia"/>
                <w:szCs w:val="21"/>
              </w:rPr>
              <w:t>结尾</w:t>
            </w:r>
            <w:r>
              <w:rPr>
                <w:rFonts w:ascii="宋体"/>
                <w:szCs w:val="21"/>
              </w:rPr>
              <w:t>，此时</w:t>
            </w:r>
            <w:r>
              <w:rPr>
                <w:noProof/>
              </w:rPr>
              <w:drawing>
                <wp:inline distT="0" distB="0" distL="0" distR="0" wp14:anchorId="4DCBE8F5" wp14:editId="22B4DE77">
                  <wp:extent cx="276190" cy="152381"/>
                  <wp:effectExtent l="0" t="0" r="0" b="63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6190" cy="152381"/>
                          </a:xfrm>
                          <a:prstGeom prst="rect">
                            <a:avLst/>
                          </a:prstGeom>
                        </pic:spPr>
                      </pic:pic>
                    </a:graphicData>
                  </a:graphic>
                </wp:inline>
              </w:drawing>
            </w:r>
            <w:r>
              <w:rPr>
                <w:rFonts w:ascii="宋体" w:hint="eastAsia"/>
                <w:szCs w:val="21"/>
              </w:rPr>
              <w:t>变</w:t>
            </w:r>
            <w:r>
              <w:rPr>
                <w:rFonts w:ascii="宋体" w:hint="eastAsia"/>
                <w:szCs w:val="21"/>
              </w:rPr>
              <w:lastRenderedPageBreak/>
              <w:t>为</w:t>
            </w:r>
            <w:r>
              <w:rPr>
                <w:noProof/>
              </w:rPr>
              <w:t xml:space="preserve"> </w:t>
            </w:r>
            <w:r>
              <w:rPr>
                <w:noProof/>
              </w:rPr>
              <w:drawing>
                <wp:inline distT="0" distB="0" distL="0" distR="0" wp14:anchorId="034B283B" wp14:editId="755320FE">
                  <wp:extent cx="542857" cy="152381"/>
                  <wp:effectExtent l="0" t="0" r="0"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2857" cy="152381"/>
                          </a:xfrm>
                          <a:prstGeom prst="rect">
                            <a:avLst/>
                          </a:prstGeom>
                        </pic:spPr>
                      </pic:pic>
                    </a:graphicData>
                  </a:graphic>
                </wp:inline>
              </w:drawing>
            </w:r>
            <w:r>
              <w:rPr>
                <w:rFonts w:hint="eastAsia"/>
                <w:noProof/>
              </w:rPr>
              <w:t>；</w:t>
            </w:r>
          </w:p>
          <w:p w14:paraId="39BA4479" w14:textId="08B76A9F" w:rsidR="00205EBD" w:rsidRDefault="00205EBD" w:rsidP="005605E3">
            <w:pPr>
              <w:pStyle w:val="21"/>
              <w:spacing w:line="360" w:lineRule="auto"/>
              <w:ind w:firstLineChars="0" w:firstLine="0"/>
              <w:rPr>
                <w:rFonts w:ascii="宋体"/>
                <w:szCs w:val="21"/>
              </w:rPr>
            </w:pPr>
            <w:r>
              <w:rPr>
                <w:rFonts w:ascii="宋体"/>
                <w:szCs w:val="21"/>
              </w:rPr>
              <w:t>2.</w:t>
            </w:r>
            <w:r>
              <w:rPr>
                <w:rFonts w:ascii="宋体" w:hint="eastAsia"/>
                <w:szCs w:val="21"/>
              </w:rPr>
              <w:t>如果</w:t>
            </w:r>
            <w:r>
              <w:rPr>
                <w:rFonts w:ascii="宋体"/>
                <w:szCs w:val="21"/>
              </w:rPr>
              <w:t>某个</w:t>
            </w:r>
            <w:r>
              <w:rPr>
                <w:rFonts w:ascii="宋体" w:hint="eastAsia"/>
                <w:szCs w:val="21"/>
              </w:rPr>
              <w:t>题目</w:t>
            </w:r>
            <w:r w:rsidR="00E7249C">
              <w:rPr>
                <w:rFonts w:ascii="宋体" w:hint="eastAsia"/>
                <w:szCs w:val="21"/>
              </w:rPr>
              <w:t>下</w:t>
            </w:r>
            <w:r w:rsidR="00E7249C">
              <w:rPr>
                <w:rFonts w:ascii="宋体"/>
                <w:szCs w:val="21"/>
              </w:rPr>
              <w:t>有</w:t>
            </w:r>
            <w:r w:rsidR="00E7249C">
              <w:rPr>
                <w:rFonts w:ascii="宋体" w:hint="eastAsia"/>
                <w:szCs w:val="21"/>
              </w:rPr>
              <w:t>子题目，</w:t>
            </w:r>
            <w:r w:rsidR="00E7249C">
              <w:rPr>
                <w:rFonts w:ascii="宋体"/>
                <w:szCs w:val="21"/>
              </w:rPr>
              <w:t>那么</w:t>
            </w:r>
            <w:r w:rsidR="00E7249C">
              <w:rPr>
                <w:rFonts w:ascii="宋体" w:hint="eastAsia"/>
                <w:szCs w:val="21"/>
              </w:rPr>
              <w:t>当用户</w:t>
            </w:r>
            <w:r w:rsidR="00E7249C">
              <w:rPr>
                <w:rFonts w:ascii="宋体"/>
                <w:szCs w:val="21"/>
              </w:rPr>
              <w:t>展开父题目查看子题目时，子题目的</w:t>
            </w:r>
            <w:r w:rsidR="00FC12D3">
              <w:rPr>
                <w:rFonts w:ascii="宋体" w:hint="eastAsia"/>
                <w:szCs w:val="21"/>
              </w:rPr>
              <w:t>每题</w:t>
            </w:r>
            <w:r w:rsidR="00FC12D3">
              <w:rPr>
                <w:rFonts w:ascii="宋体"/>
                <w:szCs w:val="21"/>
              </w:rPr>
              <w:t>的</w:t>
            </w:r>
            <w:r w:rsidR="00E7249C">
              <w:rPr>
                <w:rFonts w:ascii="宋体"/>
                <w:szCs w:val="21"/>
              </w:rPr>
              <w:t>题目名称则全部展示完整，</w:t>
            </w:r>
            <w:r w:rsidR="00E7249C">
              <w:rPr>
                <w:rFonts w:ascii="宋体" w:hint="eastAsia"/>
                <w:szCs w:val="21"/>
              </w:rPr>
              <w:t>每一</w:t>
            </w:r>
            <w:r w:rsidR="00E7249C">
              <w:rPr>
                <w:rFonts w:ascii="宋体"/>
                <w:szCs w:val="21"/>
              </w:rPr>
              <w:t>道题一行展示不完整则进行换行，</w:t>
            </w:r>
            <w:r w:rsidR="00E7249C">
              <w:rPr>
                <w:rFonts w:ascii="宋体" w:hint="eastAsia"/>
                <w:szCs w:val="21"/>
              </w:rPr>
              <w:t>默认</w:t>
            </w:r>
            <w:r w:rsidR="00E7249C">
              <w:rPr>
                <w:rFonts w:ascii="宋体"/>
                <w:szCs w:val="21"/>
              </w:rPr>
              <w:t>展示</w:t>
            </w:r>
            <w:r w:rsidR="00E7249C">
              <w:rPr>
                <w:rFonts w:ascii="宋体" w:hint="eastAsia"/>
                <w:szCs w:val="21"/>
              </w:rPr>
              <w:t>2个</w:t>
            </w:r>
            <w:r w:rsidR="00E7249C">
              <w:rPr>
                <w:rFonts w:ascii="宋体"/>
                <w:szCs w:val="21"/>
              </w:rPr>
              <w:t>子题目，如果子题目个数</w:t>
            </w:r>
            <w:r w:rsidR="00E7249C">
              <w:rPr>
                <w:rFonts w:ascii="宋体" w:hint="eastAsia"/>
                <w:szCs w:val="21"/>
              </w:rPr>
              <w:t>＞2个，</w:t>
            </w:r>
            <w:r w:rsidR="00E7249C">
              <w:rPr>
                <w:rFonts w:ascii="宋体"/>
                <w:szCs w:val="21"/>
              </w:rPr>
              <w:t>那么</w:t>
            </w:r>
            <w:r w:rsidR="00E7249C">
              <w:rPr>
                <w:rFonts w:ascii="宋体" w:hint="eastAsia"/>
                <w:szCs w:val="21"/>
              </w:rPr>
              <w:t>第二个</w:t>
            </w:r>
            <w:r w:rsidR="00E7249C">
              <w:rPr>
                <w:rFonts w:ascii="宋体"/>
                <w:szCs w:val="21"/>
              </w:rPr>
              <w:t>子题目的题目名称后边展示</w:t>
            </w:r>
            <w:r w:rsidR="00E7249C">
              <w:rPr>
                <w:noProof/>
              </w:rPr>
              <w:drawing>
                <wp:inline distT="0" distB="0" distL="0" distR="0" wp14:anchorId="28DE7E11" wp14:editId="7A972A83">
                  <wp:extent cx="542857" cy="152381"/>
                  <wp:effectExtent l="0" t="0" r="0" b="63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2857" cy="152381"/>
                          </a:xfrm>
                          <a:prstGeom prst="rect">
                            <a:avLst/>
                          </a:prstGeom>
                        </pic:spPr>
                      </pic:pic>
                    </a:graphicData>
                  </a:graphic>
                </wp:inline>
              </w:drawing>
            </w:r>
            <w:r w:rsidR="00E7249C">
              <w:rPr>
                <w:rFonts w:ascii="宋体" w:hint="eastAsia"/>
                <w:szCs w:val="21"/>
              </w:rPr>
              <w:t>，</w:t>
            </w:r>
            <w:r w:rsidR="00E7249C">
              <w:rPr>
                <w:rFonts w:ascii="宋体"/>
                <w:szCs w:val="21"/>
              </w:rPr>
              <w:t>该</w:t>
            </w:r>
            <w:r w:rsidR="00E7249C">
              <w:rPr>
                <w:noProof/>
              </w:rPr>
              <w:drawing>
                <wp:inline distT="0" distB="0" distL="0" distR="0" wp14:anchorId="42F0DA84" wp14:editId="2CFBCABA">
                  <wp:extent cx="542857" cy="152381"/>
                  <wp:effectExtent l="0" t="0" r="0" b="63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2857" cy="152381"/>
                          </a:xfrm>
                          <a:prstGeom prst="rect">
                            <a:avLst/>
                          </a:prstGeom>
                        </pic:spPr>
                      </pic:pic>
                    </a:graphicData>
                  </a:graphic>
                </wp:inline>
              </w:drawing>
            </w:r>
            <w:r w:rsidR="00E7249C">
              <w:rPr>
                <w:rFonts w:ascii="宋体" w:hint="eastAsia"/>
                <w:szCs w:val="21"/>
              </w:rPr>
              <w:t>代表</w:t>
            </w:r>
            <w:r w:rsidR="00E7249C">
              <w:rPr>
                <w:rFonts w:ascii="宋体"/>
                <w:szCs w:val="21"/>
              </w:rPr>
              <w:t>查询出全部的子题目数据，点击则查询展示出该父题目下的所有子题目，且子题目的名称均</w:t>
            </w:r>
            <w:r w:rsidR="00E7249C">
              <w:rPr>
                <w:rFonts w:ascii="宋体" w:hint="eastAsia"/>
                <w:szCs w:val="21"/>
              </w:rPr>
              <w:t>展示</w:t>
            </w:r>
            <w:r w:rsidR="00E7249C">
              <w:rPr>
                <w:rFonts w:ascii="宋体"/>
                <w:szCs w:val="21"/>
              </w:rPr>
              <w:t>完整，此时</w:t>
            </w:r>
            <w:r w:rsidR="00E7249C">
              <w:rPr>
                <w:noProof/>
              </w:rPr>
              <w:drawing>
                <wp:inline distT="0" distB="0" distL="0" distR="0" wp14:anchorId="593C96B0" wp14:editId="046DD36E">
                  <wp:extent cx="542857" cy="152381"/>
                  <wp:effectExtent l="0" t="0" r="0" b="63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2857" cy="152381"/>
                          </a:xfrm>
                          <a:prstGeom prst="rect">
                            <a:avLst/>
                          </a:prstGeom>
                        </pic:spPr>
                      </pic:pic>
                    </a:graphicData>
                  </a:graphic>
                </wp:inline>
              </w:drawing>
            </w:r>
            <w:r w:rsidR="00E7249C">
              <w:rPr>
                <w:rFonts w:ascii="宋体" w:hint="eastAsia"/>
                <w:szCs w:val="21"/>
              </w:rPr>
              <w:t>变为</w:t>
            </w:r>
            <w:r w:rsidR="00E7249C">
              <w:rPr>
                <w:noProof/>
              </w:rPr>
              <w:drawing>
                <wp:inline distT="0" distB="0" distL="0" distR="0" wp14:anchorId="0454CF3F" wp14:editId="449F64C6">
                  <wp:extent cx="276190" cy="152381"/>
                  <wp:effectExtent l="0" t="0" r="0" b="63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6190" cy="152381"/>
                          </a:xfrm>
                          <a:prstGeom prst="rect">
                            <a:avLst/>
                          </a:prstGeom>
                        </pic:spPr>
                      </pic:pic>
                    </a:graphicData>
                  </a:graphic>
                </wp:inline>
              </w:drawing>
            </w:r>
            <w:r w:rsidR="00E7249C">
              <w:rPr>
                <w:rFonts w:ascii="宋体" w:hint="eastAsia"/>
                <w:szCs w:val="21"/>
              </w:rPr>
              <w:t>，</w:t>
            </w:r>
            <w:r w:rsidR="00E7249C">
              <w:rPr>
                <w:rFonts w:ascii="宋体"/>
                <w:szCs w:val="21"/>
              </w:rPr>
              <w:t>如图所示：</w:t>
            </w:r>
          </w:p>
          <w:p w14:paraId="0E3BD49D" w14:textId="77777777" w:rsidR="00E7249C" w:rsidRDefault="00A60B21" w:rsidP="005605E3">
            <w:pPr>
              <w:pStyle w:val="21"/>
              <w:spacing w:line="360" w:lineRule="auto"/>
              <w:ind w:firstLineChars="0" w:firstLine="0"/>
              <w:rPr>
                <w:rFonts w:ascii="宋体"/>
                <w:szCs w:val="21"/>
              </w:rPr>
            </w:pPr>
            <w:r w:rsidRPr="00A60B21">
              <w:rPr>
                <w:rFonts w:ascii="宋体"/>
                <w:noProof/>
                <w:szCs w:val="21"/>
              </w:rPr>
              <w:drawing>
                <wp:inline distT="0" distB="0" distL="0" distR="0" wp14:anchorId="26030DA4" wp14:editId="40CA1C32">
                  <wp:extent cx="4162425" cy="1590060"/>
                  <wp:effectExtent l="19050" t="19050" r="9525" b="10160"/>
                  <wp:docPr id="284" name="图片 284" descr="C:\Users\ZHOUMI~1\AppData\Local\Temp\1533195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OUMI~1\AppData\Local\Temp\1533195559(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176294" cy="1595358"/>
                          </a:xfrm>
                          <a:prstGeom prst="rect">
                            <a:avLst/>
                          </a:prstGeom>
                          <a:noFill/>
                          <a:ln>
                            <a:solidFill>
                              <a:schemeClr val="accent1"/>
                            </a:solidFill>
                          </a:ln>
                        </pic:spPr>
                      </pic:pic>
                    </a:graphicData>
                  </a:graphic>
                </wp:inline>
              </w:drawing>
            </w:r>
          </w:p>
          <w:p w14:paraId="1859239D" w14:textId="77777777" w:rsidR="00B252DB" w:rsidRDefault="005649EA" w:rsidP="005605E3">
            <w:pPr>
              <w:pStyle w:val="21"/>
              <w:spacing w:line="360" w:lineRule="auto"/>
              <w:ind w:firstLineChars="0" w:firstLine="0"/>
              <w:rPr>
                <w:noProof/>
              </w:rPr>
            </w:pPr>
            <w:r>
              <w:rPr>
                <w:rFonts w:ascii="宋体" w:hint="eastAsia"/>
                <w:szCs w:val="21"/>
              </w:rPr>
              <w:t>点击</w:t>
            </w:r>
            <w:r>
              <w:rPr>
                <w:noProof/>
              </w:rPr>
              <w:drawing>
                <wp:inline distT="0" distB="0" distL="0" distR="0" wp14:anchorId="5FD8516D" wp14:editId="08B8BF0F">
                  <wp:extent cx="276190" cy="152381"/>
                  <wp:effectExtent l="0" t="0" r="0" b="63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6190" cy="152381"/>
                          </a:xfrm>
                          <a:prstGeom prst="rect">
                            <a:avLst/>
                          </a:prstGeom>
                        </pic:spPr>
                      </pic:pic>
                    </a:graphicData>
                  </a:graphic>
                </wp:inline>
              </w:drawing>
            </w:r>
            <w:r>
              <w:rPr>
                <w:rFonts w:ascii="宋体" w:hint="eastAsia"/>
                <w:szCs w:val="21"/>
              </w:rPr>
              <w:t>时（此时</w:t>
            </w:r>
            <w:r>
              <w:rPr>
                <w:rFonts w:ascii="宋体"/>
                <w:szCs w:val="21"/>
              </w:rPr>
              <w:t>未点击父题目的收起</w:t>
            </w:r>
            <w:r>
              <w:rPr>
                <w:noProof/>
              </w:rPr>
              <w:drawing>
                <wp:inline distT="0" distB="0" distL="0" distR="0" wp14:anchorId="18388C95" wp14:editId="4C75F6B6">
                  <wp:extent cx="142857" cy="209524"/>
                  <wp:effectExtent l="0" t="0" r="0" b="63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42857" cy="209524"/>
                          </a:xfrm>
                          <a:prstGeom prst="rect">
                            <a:avLst/>
                          </a:prstGeom>
                        </pic:spPr>
                      </pic:pic>
                    </a:graphicData>
                  </a:graphic>
                </wp:inline>
              </w:drawing>
            </w:r>
            <w:r>
              <w:rPr>
                <w:rFonts w:ascii="宋体" w:hint="eastAsia"/>
                <w:szCs w:val="21"/>
              </w:rPr>
              <w:t>icon）</w:t>
            </w:r>
            <w:r>
              <w:rPr>
                <w:rFonts w:ascii="宋体"/>
                <w:szCs w:val="21"/>
              </w:rPr>
              <w:t>，</w:t>
            </w:r>
            <w:r>
              <w:rPr>
                <w:rFonts w:ascii="宋体" w:hint="eastAsia"/>
                <w:szCs w:val="21"/>
              </w:rPr>
              <w:t>子</w:t>
            </w:r>
            <w:r>
              <w:rPr>
                <w:rFonts w:ascii="宋体"/>
                <w:szCs w:val="21"/>
              </w:rPr>
              <w:t>题目名称回到初始状态，展示</w:t>
            </w:r>
            <w:r>
              <w:rPr>
                <w:rFonts w:ascii="宋体" w:hint="eastAsia"/>
                <w:szCs w:val="21"/>
              </w:rPr>
              <w:t>2个</w:t>
            </w:r>
            <w:r>
              <w:rPr>
                <w:rFonts w:ascii="宋体"/>
                <w:szCs w:val="21"/>
              </w:rPr>
              <w:t>子题目，此时</w:t>
            </w:r>
            <w:r>
              <w:rPr>
                <w:noProof/>
              </w:rPr>
              <w:drawing>
                <wp:inline distT="0" distB="0" distL="0" distR="0" wp14:anchorId="32864A9D" wp14:editId="64E92A4C">
                  <wp:extent cx="276190" cy="152381"/>
                  <wp:effectExtent l="0" t="0" r="0" b="63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6190" cy="152381"/>
                          </a:xfrm>
                          <a:prstGeom prst="rect">
                            <a:avLst/>
                          </a:prstGeom>
                        </pic:spPr>
                      </pic:pic>
                    </a:graphicData>
                  </a:graphic>
                </wp:inline>
              </w:drawing>
            </w:r>
            <w:r>
              <w:rPr>
                <w:rFonts w:ascii="宋体" w:hint="eastAsia"/>
                <w:szCs w:val="21"/>
              </w:rPr>
              <w:t>变为</w:t>
            </w:r>
            <w:r>
              <w:rPr>
                <w:noProof/>
              </w:rPr>
              <w:t xml:space="preserve"> </w:t>
            </w:r>
            <w:r>
              <w:rPr>
                <w:noProof/>
              </w:rPr>
              <w:drawing>
                <wp:inline distT="0" distB="0" distL="0" distR="0" wp14:anchorId="60088777" wp14:editId="4241C29D">
                  <wp:extent cx="542857" cy="152381"/>
                  <wp:effectExtent l="0" t="0" r="0" b="6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2857" cy="152381"/>
                          </a:xfrm>
                          <a:prstGeom prst="rect">
                            <a:avLst/>
                          </a:prstGeom>
                        </pic:spPr>
                      </pic:pic>
                    </a:graphicData>
                  </a:graphic>
                </wp:inline>
              </w:drawing>
            </w:r>
            <w:r>
              <w:rPr>
                <w:rFonts w:hint="eastAsia"/>
                <w:noProof/>
              </w:rPr>
              <w:t>；</w:t>
            </w:r>
          </w:p>
          <w:p w14:paraId="77B45518" w14:textId="48860CE0" w:rsidR="00FC12D3" w:rsidRPr="00FC12D3" w:rsidRDefault="00FC12D3" w:rsidP="005605E3">
            <w:pPr>
              <w:pStyle w:val="21"/>
              <w:spacing w:line="360" w:lineRule="auto"/>
              <w:ind w:firstLineChars="0" w:firstLine="0"/>
              <w:rPr>
                <w:noProof/>
              </w:rPr>
            </w:pPr>
            <w:r>
              <w:rPr>
                <w:rFonts w:hint="eastAsia"/>
                <w:noProof/>
              </w:rPr>
              <w:t>3.</w:t>
            </w:r>
            <w:r>
              <w:rPr>
                <w:rFonts w:hint="eastAsia"/>
                <w:noProof/>
              </w:rPr>
              <w:t>当用户</w:t>
            </w:r>
            <w:r>
              <w:rPr>
                <w:noProof/>
              </w:rPr>
              <w:t>点击</w:t>
            </w:r>
            <w:r>
              <w:rPr>
                <w:rFonts w:hint="eastAsia"/>
                <w:noProof/>
              </w:rPr>
              <w:t>题目</w:t>
            </w:r>
            <w:r>
              <w:rPr>
                <w:rFonts w:hint="eastAsia"/>
                <w:noProof/>
              </w:rPr>
              <w:t>A</w:t>
            </w:r>
            <w:r>
              <w:rPr>
                <w:rFonts w:hint="eastAsia"/>
                <w:noProof/>
              </w:rPr>
              <w:t>的</w:t>
            </w:r>
            <w:r>
              <w:rPr>
                <w:noProof/>
              </w:rPr>
              <w:drawing>
                <wp:inline distT="0" distB="0" distL="0" distR="0" wp14:anchorId="2E651846" wp14:editId="77610F31">
                  <wp:extent cx="542857" cy="152381"/>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2857" cy="152381"/>
                          </a:xfrm>
                          <a:prstGeom prst="rect">
                            <a:avLst/>
                          </a:prstGeom>
                        </pic:spPr>
                      </pic:pic>
                    </a:graphicData>
                  </a:graphic>
                </wp:inline>
              </w:drawing>
            </w:r>
            <w:r>
              <w:rPr>
                <w:rFonts w:hint="eastAsia"/>
                <w:noProof/>
              </w:rPr>
              <w:t>展开</w:t>
            </w:r>
            <w:r>
              <w:rPr>
                <w:noProof/>
              </w:rPr>
              <w:t>题目</w:t>
            </w:r>
            <w:r>
              <w:rPr>
                <w:rFonts w:hint="eastAsia"/>
                <w:noProof/>
              </w:rPr>
              <w:t>A</w:t>
            </w:r>
            <w:r>
              <w:rPr>
                <w:rFonts w:hint="eastAsia"/>
                <w:noProof/>
              </w:rPr>
              <w:t>的</w:t>
            </w:r>
            <w:r>
              <w:rPr>
                <w:noProof/>
              </w:rPr>
              <w:t>数据，再点击题目</w:t>
            </w:r>
            <w:r>
              <w:rPr>
                <w:rFonts w:hint="eastAsia"/>
                <w:noProof/>
              </w:rPr>
              <w:t>C</w:t>
            </w:r>
            <w:r>
              <w:rPr>
                <w:rFonts w:hint="eastAsia"/>
                <w:noProof/>
              </w:rPr>
              <w:t>的</w:t>
            </w:r>
            <w:r>
              <w:rPr>
                <w:noProof/>
              </w:rPr>
              <w:drawing>
                <wp:inline distT="0" distB="0" distL="0" distR="0" wp14:anchorId="32B5A51D" wp14:editId="7D8C1C8D">
                  <wp:extent cx="542857" cy="152381"/>
                  <wp:effectExtent l="0" t="0" r="0" b="63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2857" cy="152381"/>
                          </a:xfrm>
                          <a:prstGeom prst="rect">
                            <a:avLst/>
                          </a:prstGeom>
                        </pic:spPr>
                      </pic:pic>
                    </a:graphicData>
                  </a:graphic>
                </wp:inline>
              </w:drawing>
            </w:r>
            <w:r>
              <w:rPr>
                <w:rFonts w:hint="eastAsia"/>
                <w:noProof/>
              </w:rPr>
              <w:t>，</w:t>
            </w:r>
            <w:r>
              <w:rPr>
                <w:noProof/>
              </w:rPr>
              <w:t>此时会收起题目</w:t>
            </w:r>
            <w:r>
              <w:rPr>
                <w:rFonts w:hint="eastAsia"/>
                <w:noProof/>
              </w:rPr>
              <w:t>A</w:t>
            </w:r>
            <w:r>
              <w:rPr>
                <w:rFonts w:hint="eastAsia"/>
                <w:noProof/>
              </w:rPr>
              <w:t>的</w:t>
            </w:r>
            <w:r>
              <w:rPr>
                <w:noProof/>
              </w:rPr>
              <w:t>展开题目</w:t>
            </w:r>
            <w:r>
              <w:rPr>
                <w:rFonts w:hint="eastAsia"/>
                <w:noProof/>
              </w:rPr>
              <w:t>数据，</w:t>
            </w:r>
            <w:r>
              <w:rPr>
                <w:noProof/>
              </w:rPr>
              <w:t>展开题目</w:t>
            </w:r>
            <w:r>
              <w:rPr>
                <w:rFonts w:hint="eastAsia"/>
                <w:noProof/>
              </w:rPr>
              <w:t>C</w:t>
            </w:r>
            <w:r>
              <w:rPr>
                <w:rFonts w:hint="eastAsia"/>
                <w:noProof/>
              </w:rPr>
              <w:t>的</w:t>
            </w:r>
            <w:r>
              <w:rPr>
                <w:noProof/>
              </w:rPr>
              <w:t>数据，</w:t>
            </w:r>
            <w:r>
              <w:rPr>
                <w:rFonts w:hint="eastAsia"/>
                <w:noProof/>
              </w:rPr>
              <w:t>一次</w:t>
            </w:r>
            <w:r>
              <w:rPr>
                <w:noProof/>
              </w:rPr>
              <w:t>类推。</w:t>
            </w:r>
          </w:p>
        </w:tc>
      </w:tr>
      <w:tr w:rsidR="00A43D5F" w14:paraId="7736A631" w14:textId="77777777" w:rsidTr="003F1C6F">
        <w:tc>
          <w:tcPr>
            <w:tcW w:w="1526" w:type="dxa"/>
          </w:tcPr>
          <w:p w14:paraId="464199D9" w14:textId="446FD53E" w:rsidR="00A43D5F" w:rsidRDefault="00A43D5F" w:rsidP="005605E3">
            <w:pPr>
              <w:spacing w:line="360" w:lineRule="auto"/>
              <w:rPr>
                <w:noProof/>
              </w:rPr>
            </w:pPr>
            <w:r>
              <w:rPr>
                <w:rFonts w:hint="eastAsia"/>
                <w:noProof/>
              </w:rPr>
              <w:lastRenderedPageBreak/>
              <w:t>新增</w:t>
            </w:r>
            <w:r>
              <w:rPr>
                <w:noProof/>
              </w:rPr>
              <w:t>题目</w:t>
            </w:r>
          </w:p>
        </w:tc>
        <w:tc>
          <w:tcPr>
            <w:tcW w:w="6833" w:type="dxa"/>
          </w:tcPr>
          <w:p w14:paraId="5DB80221" w14:textId="0C2B0029" w:rsidR="00A43D5F" w:rsidRDefault="002C79A1" w:rsidP="005605E3">
            <w:pPr>
              <w:pStyle w:val="21"/>
              <w:spacing w:line="360" w:lineRule="auto"/>
              <w:ind w:firstLineChars="0" w:firstLine="0"/>
              <w:rPr>
                <w:rFonts w:ascii="宋体"/>
                <w:szCs w:val="21"/>
              </w:rPr>
            </w:pPr>
            <w:r>
              <w:rPr>
                <w:rFonts w:ascii="宋体" w:hint="eastAsia"/>
                <w:szCs w:val="21"/>
              </w:rPr>
              <w:t>点击</w:t>
            </w:r>
            <w:r>
              <w:rPr>
                <w:rFonts w:ascii="宋体"/>
                <w:szCs w:val="21"/>
              </w:rPr>
              <w:t>，进入新增题目页面，同时</w:t>
            </w:r>
            <w:r>
              <w:rPr>
                <w:rFonts w:ascii="宋体" w:hint="eastAsia"/>
                <w:szCs w:val="21"/>
              </w:rPr>
              <w:t>该</w:t>
            </w:r>
            <w:r>
              <w:rPr>
                <w:rFonts w:ascii="宋体"/>
                <w:szCs w:val="21"/>
              </w:rPr>
              <w:t>tab高亮，</w:t>
            </w:r>
            <w:r>
              <w:rPr>
                <w:rFonts w:ascii="宋体" w:hint="eastAsia"/>
                <w:szCs w:val="21"/>
              </w:rPr>
              <w:t>“题目管理”tab</w:t>
            </w:r>
            <w:r>
              <w:rPr>
                <w:rFonts w:ascii="宋体"/>
                <w:szCs w:val="21"/>
              </w:rPr>
              <w:t>变为</w:t>
            </w:r>
            <w:r>
              <w:rPr>
                <w:rFonts w:ascii="宋体" w:hint="eastAsia"/>
                <w:szCs w:val="21"/>
              </w:rPr>
              <w:t>非</w:t>
            </w:r>
            <w:r>
              <w:rPr>
                <w:rFonts w:ascii="宋体"/>
                <w:szCs w:val="21"/>
              </w:rPr>
              <w:t>高亮</w:t>
            </w:r>
            <w:r>
              <w:rPr>
                <w:rFonts w:ascii="宋体" w:hint="eastAsia"/>
                <w:szCs w:val="21"/>
              </w:rPr>
              <w:t>状态</w:t>
            </w:r>
            <w:r>
              <w:rPr>
                <w:rFonts w:ascii="宋体"/>
                <w:szCs w:val="21"/>
              </w:rPr>
              <w:t>。</w:t>
            </w:r>
          </w:p>
        </w:tc>
      </w:tr>
    </w:tbl>
    <w:p w14:paraId="046273B2" w14:textId="77777777" w:rsidR="003F1C6F" w:rsidRPr="003F1C6F" w:rsidRDefault="003F1C6F" w:rsidP="005605E3">
      <w:pPr>
        <w:pStyle w:val="ae"/>
        <w:spacing w:line="360" w:lineRule="auto"/>
        <w:ind w:firstLineChars="0" w:firstLine="0"/>
      </w:pPr>
    </w:p>
    <w:p w14:paraId="6EBA15F4" w14:textId="521C4377" w:rsidR="006C4C89" w:rsidRDefault="00C67E93" w:rsidP="005605E3">
      <w:pPr>
        <w:pStyle w:val="ae"/>
        <w:numPr>
          <w:ilvl w:val="0"/>
          <w:numId w:val="64"/>
        </w:numPr>
        <w:spacing w:line="360" w:lineRule="auto"/>
        <w:ind w:left="0" w:firstLineChars="0" w:firstLine="0"/>
      </w:pPr>
      <w:r>
        <w:rPr>
          <w:rFonts w:hint="eastAsia"/>
        </w:rPr>
        <w:t>点击</w:t>
      </w:r>
      <w:r>
        <w:rPr>
          <w:noProof/>
        </w:rPr>
        <w:drawing>
          <wp:inline distT="0" distB="0" distL="0" distR="0" wp14:anchorId="39DCEA0F" wp14:editId="6B0C252D">
            <wp:extent cx="866775" cy="35242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66775" cy="352425"/>
                    </a:xfrm>
                    <a:prstGeom prst="rect">
                      <a:avLst/>
                    </a:prstGeom>
                  </pic:spPr>
                </pic:pic>
              </a:graphicData>
            </a:graphic>
          </wp:inline>
        </w:drawing>
      </w:r>
      <w:r>
        <w:rPr>
          <w:rFonts w:hint="eastAsia"/>
        </w:rPr>
        <w:t>tab</w:t>
      </w:r>
      <w:r>
        <w:t>，进入到新增题目页面，如下图所示：</w:t>
      </w:r>
    </w:p>
    <w:p w14:paraId="2154FBBB" w14:textId="7A9769C3" w:rsidR="00C67E93" w:rsidRDefault="00A141A1" w:rsidP="005605E3">
      <w:pPr>
        <w:pStyle w:val="ae"/>
        <w:spacing w:line="360" w:lineRule="auto"/>
        <w:ind w:firstLineChars="0" w:firstLine="0"/>
      </w:pPr>
      <w:r>
        <w:rPr>
          <w:noProof/>
        </w:rPr>
        <w:lastRenderedPageBreak/>
        <w:drawing>
          <wp:inline distT="0" distB="0" distL="0" distR="0" wp14:anchorId="1DC16889" wp14:editId="705FDA22">
            <wp:extent cx="6271503" cy="331470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275961" cy="3317056"/>
                    </a:xfrm>
                    <a:prstGeom prst="rect">
                      <a:avLst/>
                    </a:prstGeom>
                  </pic:spPr>
                </pic:pic>
              </a:graphicData>
            </a:graphic>
          </wp:inline>
        </w:drawing>
      </w:r>
    </w:p>
    <w:p w14:paraId="3CBFB1B1" w14:textId="14EE22F4" w:rsidR="00247F6D" w:rsidRDefault="00D777B1" w:rsidP="005605E3">
      <w:pPr>
        <w:pStyle w:val="ae"/>
        <w:spacing w:line="360" w:lineRule="auto"/>
        <w:ind w:firstLineChars="0" w:firstLine="0"/>
        <w:rPr>
          <w:color w:val="FF0000"/>
        </w:rPr>
      </w:pPr>
      <w:r w:rsidRPr="00D777B1">
        <w:rPr>
          <w:rFonts w:hint="eastAsia"/>
          <w:color w:val="FF0000"/>
        </w:rPr>
        <w:t>注</w:t>
      </w:r>
      <w:r w:rsidRPr="00D777B1">
        <w:rPr>
          <w:color w:val="FF0000"/>
        </w:rPr>
        <w:t>：（</w:t>
      </w:r>
      <w:r w:rsidRPr="00D777B1">
        <w:rPr>
          <w:rFonts w:hint="eastAsia"/>
          <w:color w:val="FF0000"/>
        </w:rPr>
        <w:t>1</w:t>
      </w:r>
      <w:r w:rsidRPr="00D777B1">
        <w:rPr>
          <w:color w:val="FF0000"/>
        </w:rPr>
        <w:t>）</w:t>
      </w:r>
      <w:r w:rsidR="002820C7">
        <w:rPr>
          <w:rFonts w:hint="eastAsia"/>
          <w:color w:val="FF0000"/>
        </w:rPr>
        <w:t>该页面</w:t>
      </w:r>
      <w:r w:rsidR="002820C7">
        <w:rPr>
          <w:color w:val="FF0000"/>
        </w:rPr>
        <w:t>的</w:t>
      </w:r>
      <w:r w:rsidR="002820C7">
        <w:rPr>
          <w:rFonts w:hint="eastAsia"/>
          <w:color w:val="FF0000"/>
        </w:rPr>
        <w:t>“题目</w:t>
      </w:r>
      <w:r w:rsidR="002820C7">
        <w:rPr>
          <w:color w:val="FF0000"/>
        </w:rPr>
        <w:t>描述</w:t>
      </w:r>
      <w:r w:rsidR="002820C7">
        <w:rPr>
          <w:rFonts w:hint="eastAsia"/>
          <w:color w:val="FF0000"/>
        </w:rPr>
        <w:t>”多行</w:t>
      </w:r>
      <w:r w:rsidR="002820C7">
        <w:rPr>
          <w:color w:val="FF0000"/>
        </w:rPr>
        <w:t>文本框，在使用</w:t>
      </w:r>
      <w:r w:rsidR="002820C7">
        <w:rPr>
          <w:color w:val="FF0000"/>
        </w:rPr>
        <w:t>PC</w:t>
      </w:r>
      <w:r w:rsidR="002820C7">
        <w:rPr>
          <w:color w:val="FF0000"/>
        </w:rPr>
        <w:t>的</w:t>
      </w:r>
      <w:r w:rsidR="002820C7">
        <w:rPr>
          <w:rFonts w:hint="eastAsia"/>
          <w:color w:val="FF0000"/>
        </w:rPr>
        <w:t>Enter</w:t>
      </w:r>
      <w:r w:rsidR="002820C7">
        <w:rPr>
          <w:rFonts w:hint="eastAsia"/>
          <w:color w:val="FF0000"/>
        </w:rPr>
        <w:t>键</w:t>
      </w:r>
      <w:r w:rsidR="002820C7">
        <w:rPr>
          <w:color w:val="FF0000"/>
        </w:rPr>
        <w:t>进行换行输入时，传给前端的</w:t>
      </w:r>
      <w:r w:rsidR="002820C7">
        <w:rPr>
          <w:rFonts w:hint="eastAsia"/>
          <w:color w:val="FF0000"/>
        </w:rPr>
        <w:t>题目</w:t>
      </w:r>
      <w:r w:rsidR="002820C7">
        <w:rPr>
          <w:color w:val="FF0000"/>
        </w:rPr>
        <w:t>也需要换行展示，</w:t>
      </w:r>
      <w:r w:rsidR="00A05C3D">
        <w:rPr>
          <w:rFonts w:hint="eastAsia"/>
          <w:color w:val="FF0000"/>
        </w:rPr>
        <w:t>此处换行</w:t>
      </w:r>
      <w:r w:rsidR="00A05C3D">
        <w:rPr>
          <w:color w:val="FF0000"/>
        </w:rPr>
        <w:t>输入</w:t>
      </w:r>
      <w:r w:rsidR="002820C7">
        <w:rPr>
          <w:color w:val="FF0000"/>
        </w:rPr>
        <w:t>如图所示：</w:t>
      </w:r>
    </w:p>
    <w:p w14:paraId="525DEC09" w14:textId="03D5B219" w:rsidR="00A05C3D" w:rsidRDefault="00A05C3D" w:rsidP="005605E3">
      <w:pPr>
        <w:pStyle w:val="ae"/>
        <w:spacing w:line="360" w:lineRule="auto"/>
        <w:ind w:firstLineChars="0" w:firstLine="0"/>
        <w:rPr>
          <w:color w:val="FF0000"/>
        </w:rPr>
      </w:pPr>
      <w:r>
        <w:rPr>
          <w:rFonts w:hint="eastAsia"/>
          <w:color w:val="FF0000"/>
        </w:rPr>
        <w:t xml:space="preserve">     </w:t>
      </w:r>
      <w:r>
        <w:rPr>
          <w:noProof/>
        </w:rPr>
        <w:drawing>
          <wp:inline distT="0" distB="0" distL="0" distR="0" wp14:anchorId="381E245A" wp14:editId="01FB9330">
            <wp:extent cx="4648200" cy="548336"/>
            <wp:effectExtent l="19050" t="19050" r="19050" b="2349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83070" cy="552449"/>
                    </a:xfrm>
                    <a:prstGeom prst="rect">
                      <a:avLst/>
                    </a:prstGeom>
                    <a:ln>
                      <a:solidFill>
                        <a:schemeClr val="accent1"/>
                      </a:solidFill>
                    </a:ln>
                  </pic:spPr>
                </pic:pic>
              </a:graphicData>
            </a:graphic>
          </wp:inline>
        </w:drawing>
      </w:r>
    </w:p>
    <w:p w14:paraId="0EBF968D" w14:textId="09A083CA" w:rsidR="00A05C3D" w:rsidRDefault="00A05C3D" w:rsidP="005605E3">
      <w:pPr>
        <w:pStyle w:val="ae"/>
        <w:spacing w:line="360" w:lineRule="auto"/>
        <w:ind w:firstLineChars="0" w:firstLine="0"/>
        <w:rPr>
          <w:color w:val="FF0000"/>
        </w:rPr>
      </w:pPr>
      <w:r>
        <w:rPr>
          <w:color w:val="FF0000"/>
        </w:rPr>
        <w:t xml:space="preserve">     </w:t>
      </w:r>
      <w:r>
        <w:rPr>
          <w:rFonts w:hint="eastAsia"/>
          <w:color w:val="FF0000"/>
        </w:rPr>
        <w:t>那么</w:t>
      </w:r>
      <w:r>
        <w:rPr>
          <w:color w:val="FF0000"/>
        </w:rPr>
        <w:t>该</w:t>
      </w:r>
      <w:r>
        <w:rPr>
          <w:rFonts w:hint="eastAsia"/>
          <w:color w:val="FF0000"/>
        </w:rPr>
        <w:t>题目</w:t>
      </w:r>
      <w:r>
        <w:rPr>
          <w:color w:val="FF0000"/>
        </w:rPr>
        <w:t>在</w:t>
      </w:r>
      <w:r>
        <w:rPr>
          <w:rFonts w:hint="eastAsia"/>
          <w:color w:val="FF0000"/>
        </w:rPr>
        <w:t>“题目</w:t>
      </w:r>
      <w:r>
        <w:rPr>
          <w:color w:val="FF0000"/>
        </w:rPr>
        <w:t>管理</w:t>
      </w:r>
      <w:r>
        <w:rPr>
          <w:rFonts w:hint="eastAsia"/>
          <w:color w:val="FF0000"/>
        </w:rPr>
        <w:t>”的</w:t>
      </w:r>
      <w:r>
        <w:rPr>
          <w:color w:val="FF0000"/>
        </w:rPr>
        <w:t>题目列表中展示的样式也需要换行展示，</w:t>
      </w:r>
      <w:r>
        <w:rPr>
          <w:rFonts w:hint="eastAsia"/>
          <w:color w:val="FF0000"/>
        </w:rPr>
        <w:t>该题目</w:t>
      </w:r>
      <w:r>
        <w:rPr>
          <w:color w:val="FF0000"/>
        </w:rPr>
        <w:t>配置</w:t>
      </w:r>
      <w:r>
        <w:rPr>
          <w:rFonts w:hint="eastAsia"/>
          <w:color w:val="FF0000"/>
        </w:rPr>
        <w:t>到某个</w:t>
      </w:r>
      <w:r>
        <w:rPr>
          <w:color w:val="FF0000"/>
        </w:rPr>
        <w:t>试卷时的样式也需要换行展示</w:t>
      </w:r>
      <w:r>
        <w:rPr>
          <w:rFonts w:hint="eastAsia"/>
          <w:color w:val="FF0000"/>
        </w:rPr>
        <w:t>，该题目配置到</w:t>
      </w:r>
      <w:r>
        <w:rPr>
          <w:color w:val="FF0000"/>
        </w:rPr>
        <w:t>前端时的样式也需要换行展示</w:t>
      </w:r>
      <w:r>
        <w:rPr>
          <w:rFonts w:hint="eastAsia"/>
          <w:color w:val="FF0000"/>
        </w:rPr>
        <w:t>，</w:t>
      </w:r>
      <w:r>
        <w:rPr>
          <w:color w:val="FF0000"/>
        </w:rPr>
        <w:t>均如</w:t>
      </w:r>
      <w:r>
        <w:rPr>
          <w:rFonts w:hint="eastAsia"/>
          <w:color w:val="FF0000"/>
        </w:rPr>
        <w:t>下</w:t>
      </w:r>
      <w:r>
        <w:rPr>
          <w:color w:val="FF0000"/>
        </w:rPr>
        <w:t>图所示</w:t>
      </w:r>
      <w:r>
        <w:rPr>
          <w:rFonts w:hint="eastAsia"/>
          <w:color w:val="FF0000"/>
        </w:rPr>
        <w:t>（该图</w:t>
      </w:r>
      <w:r>
        <w:rPr>
          <w:color w:val="FF0000"/>
        </w:rPr>
        <w:t>仅供参考</w:t>
      </w:r>
      <w:r>
        <w:rPr>
          <w:rFonts w:hint="eastAsia"/>
          <w:color w:val="FF0000"/>
        </w:rPr>
        <w:t>）</w:t>
      </w:r>
      <w:r>
        <w:rPr>
          <w:color w:val="FF0000"/>
        </w:rPr>
        <w:t>：</w:t>
      </w:r>
    </w:p>
    <w:p w14:paraId="368EEE1C" w14:textId="7F1CD7FB" w:rsidR="00A05C3D" w:rsidRDefault="00A05C3D" w:rsidP="005605E3">
      <w:pPr>
        <w:pStyle w:val="ae"/>
        <w:spacing w:line="360" w:lineRule="auto"/>
        <w:ind w:firstLineChars="250" w:firstLine="525"/>
        <w:rPr>
          <w:color w:val="FF0000"/>
        </w:rPr>
      </w:pPr>
      <w:r>
        <w:rPr>
          <w:noProof/>
        </w:rPr>
        <w:drawing>
          <wp:inline distT="0" distB="0" distL="0" distR="0" wp14:anchorId="63222D2A" wp14:editId="7499423C">
            <wp:extent cx="3505200" cy="781050"/>
            <wp:effectExtent l="19050" t="19050" r="19050" b="1905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05200" cy="781050"/>
                    </a:xfrm>
                    <a:prstGeom prst="rect">
                      <a:avLst/>
                    </a:prstGeom>
                    <a:ln>
                      <a:solidFill>
                        <a:schemeClr val="accent1"/>
                      </a:solidFill>
                    </a:ln>
                  </pic:spPr>
                </pic:pic>
              </a:graphicData>
            </a:graphic>
          </wp:inline>
        </w:drawing>
      </w:r>
    </w:p>
    <w:p w14:paraId="3CD82262" w14:textId="77777777" w:rsidR="003E7E33" w:rsidRDefault="003E7E33" w:rsidP="005605E3">
      <w:pPr>
        <w:pStyle w:val="ae"/>
        <w:spacing w:line="360" w:lineRule="auto"/>
        <w:ind w:firstLineChars="250" w:firstLine="525"/>
        <w:rPr>
          <w:color w:val="FF0000"/>
        </w:rPr>
      </w:pPr>
      <w:r>
        <w:rPr>
          <w:rFonts w:hint="eastAsia"/>
          <w:color w:val="FF0000"/>
        </w:rPr>
        <w:t>（</w:t>
      </w:r>
      <w:r>
        <w:rPr>
          <w:rFonts w:hint="eastAsia"/>
          <w:color w:val="FF0000"/>
        </w:rPr>
        <w:t>2</w:t>
      </w:r>
      <w:r>
        <w:rPr>
          <w:rFonts w:hint="eastAsia"/>
          <w:color w:val="FF0000"/>
        </w:rPr>
        <w:t>）题目描述</w:t>
      </w:r>
      <w:r>
        <w:rPr>
          <w:color w:val="FF0000"/>
        </w:rPr>
        <w:t>多行文本框，根据</w:t>
      </w:r>
      <w:r>
        <w:rPr>
          <w:rFonts w:hint="eastAsia"/>
          <w:color w:val="FF0000"/>
        </w:rPr>
        <w:t>UI</w:t>
      </w:r>
      <w:r>
        <w:rPr>
          <w:rFonts w:hint="eastAsia"/>
          <w:color w:val="FF0000"/>
        </w:rPr>
        <w:t>设计</w:t>
      </w:r>
      <w:r>
        <w:rPr>
          <w:color w:val="FF0000"/>
        </w:rPr>
        <w:t>进行展示的行数，如果录入的内容超过展示的</w:t>
      </w:r>
      <w:r>
        <w:rPr>
          <w:rFonts w:hint="eastAsia"/>
          <w:color w:val="FF0000"/>
        </w:rPr>
        <w:t>行数</w:t>
      </w:r>
      <w:r>
        <w:rPr>
          <w:color w:val="FF0000"/>
        </w:rPr>
        <w:t>，那么</w:t>
      </w:r>
      <w:r>
        <w:rPr>
          <w:rFonts w:hint="eastAsia"/>
          <w:color w:val="FF0000"/>
        </w:rPr>
        <w:t>在</w:t>
      </w:r>
      <w:r>
        <w:rPr>
          <w:color w:val="FF0000"/>
        </w:rPr>
        <w:t>文本框区域通过键盘的上下箭头和鼠标滚动进行查看完整的题目，同时多行文本框的右边会</w:t>
      </w:r>
      <w:r>
        <w:rPr>
          <w:rFonts w:hint="eastAsia"/>
          <w:color w:val="FF0000"/>
        </w:rPr>
        <w:t>出现</w:t>
      </w:r>
      <w:r>
        <w:rPr>
          <w:color w:val="FF0000"/>
        </w:rPr>
        <w:t>滚动条，如图</w:t>
      </w:r>
      <w:r>
        <w:rPr>
          <w:rFonts w:hint="eastAsia"/>
          <w:color w:val="FF0000"/>
        </w:rPr>
        <w:t>所示</w:t>
      </w:r>
      <w:r>
        <w:rPr>
          <w:color w:val="FF0000"/>
        </w:rPr>
        <w:t>：</w:t>
      </w:r>
    </w:p>
    <w:p w14:paraId="4851E590" w14:textId="4AABEF21" w:rsidR="003E7E33" w:rsidRPr="003E7E33" w:rsidRDefault="003E7E33" w:rsidP="005605E3">
      <w:pPr>
        <w:pStyle w:val="ae"/>
        <w:spacing w:line="360" w:lineRule="auto"/>
        <w:ind w:firstLineChars="250" w:firstLine="525"/>
        <w:rPr>
          <w:color w:val="FF0000"/>
        </w:rPr>
      </w:pPr>
      <w:r>
        <w:rPr>
          <w:noProof/>
        </w:rPr>
        <w:drawing>
          <wp:inline distT="0" distB="0" distL="0" distR="0" wp14:anchorId="7412D5A4" wp14:editId="63A3FDE1">
            <wp:extent cx="4267200" cy="568960"/>
            <wp:effectExtent l="19050" t="19050" r="19050" b="215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77858" cy="570381"/>
                    </a:xfrm>
                    <a:prstGeom prst="rect">
                      <a:avLst/>
                    </a:prstGeom>
                    <a:ln>
                      <a:solidFill>
                        <a:schemeClr val="accent1"/>
                      </a:solidFill>
                    </a:ln>
                  </pic:spPr>
                </pic:pic>
              </a:graphicData>
            </a:graphic>
          </wp:inline>
        </w:drawing>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6833"/>
      </w:tblGrid>
      <w:tr w:rsidR="00D777B1" w14:paraId="60CEC972" w14:textId="77777777" w:rsidTr="00751E3C">
        <w:tc>
          <w:tcPr>
            <w:tcW w:w="1526" w:type="dxa"/>
          </w:tcPr>
          <w:p w14:paraId="58D309A8" w14:textId="77777777" w:rsidR="00D777B1" w:rsidRDefault="00D777B1" w:rsidP="005605E3">
            <w:pPr>
              <w:spacing w:line="360" w:lineRule="auto"/>
            </w:pPr>
            <w:r>
              <w:rPr>
                <w:rFonts w:hint="eastAsia"/>
              </w:rPr>
              <w:t>按钮</w:t>
            </w:r>
            <w:r>
              <w:rPr>
                <w:rFonts w:hint="eastAsia"/>
              </w:rPr>
              <w:t>/</w:t>
            </w:r>
            <w:r>
              <w:rPr>
                <w:rFonts w:hint="eastAsia"/>
              </w:rPr>
              <w:t>入口</w:t>
            </w:r>
          </w:p>
        </w:tc>
        <w:tc>
          <w:tcPr>
            <w:tcW w:w="6833" w:type="dxa"/>
          </w:tcPr>
          <w:p w14:paraId="33265670" w14:textId="77777777" w:rsidR="00D777B1" w:rsidRDefault="00D777B1" w:rsidP="005605E3">
            <w:pPr>
              <w:spacing w:line="360" w:lineRule="auto"/>
            </w:pPr>
            <w:r>
              <w:rPr>
                <w:rFonts w:hint="eastAsia"/>
              </w:rPr>
              <w:t>事件</w:t>
            </w:r>
          </w:p>
        </w:tc>
      </w:tr>
      <w:tr w:rsidR="00D777B1" w:rsidRPr="009B2D61" w14:paraId="327D6949" w14:textId="77777777" w:rsidTr="00751E3C">
        <w:tc>
          <w:tcPr>
            <w:tcW w:w="1526" w:type="dxa"/>
          </w:tcPr>
          <w:p w14:paraId="451597DC" w14:textId="43AAFA0B" w:rsidR="00D777B1" w:rsidRDefault="00D777B1" w:rsidP="005605E3">
            <w:pPr>
              <w:spacing w:line="360" w:lineRule="auto"/>
            </w:pPr>
            <w:r>
              <w:rPr>
                <w:rFonts w:hint="eastAsia"/>
              </w:rPr>
              <w:t>【重置】</w:t>
            </w:r>
          </w:p>
        </w:tc>
        <w:tc>
          <w:tcPr>
            <w:tcW w:w="6833" w:type="dxa"/>
          </w:tcPr>
          <w:p w14:paraId="4B2A57F7" w14:textId="4C16A7EC" w:rsidR="00D777B1" w:rsidRPr="0037382C" w:rsidRDefault="0037382C" w:rsidP="005605E3">
            <w:pPr>
              <w:spacing w:line="360" w:lineRule="auto"/>
            </w:pPr>
            <w:r w:rsidRPr="0037382C">
              <w:rPr>
                <w:rFonts w:hint="eastAsia"/>
              </w:rPr>
              <w:t>点击</w:t>
            </w:r>
            <w:r w:rsidR="006D1FCD">
              <w:rPr>
                <w:rFonts w:hint="eastAsia"/>
              </w:rPr>
              <w:t>，输入</w:t>
            </w:r>
            <w:r w:rsidR="006D1FCD">
              <w:t>的信息</w:t>
            </w:r>
            <w:r w:rsidR="006D1FCD">
              <w:rPr>
                <w:rFonts w:hint="eastAsia"/>
              </w:rPr>
              <w:t>被</w:t>
            </w:r>
            <w:r w:rsidR="006D1FCD">
              <w:t>清空，恢复到初始状态；</w:t>
            </w:r>
          </w:p>
        </w:tc>
      </w:tr>
      <w:tr w:rsidR="00D777B1" w:rsidRPr="009B2D61" w14:paraId="0C69F762" w14:textId="77777777" w:rsidTr="00751E3C">
        <w:tc>
          <w:tcPr>
            <w:tcW w:w="1526" w:type="dxa"/>
          </w:tcPr>
          <w:p w14:paraId="37676ED5" w14:textId="49A726E7" w:rsidR="00D777B1" w:rsidRDefault="00D777B1" w:rsidP="005605E3">
            <w:pPr>
              <w:spacing w:line="360" w:lineRule="auto"/>
            </w:pPr>
            <w:r>
              <w:rPr>
                <w:rFonts w:hint="eastAsia"/>
              </w:rPr>
              <w:lastRenderedPageBreak/>
              <w:t>【保存】</w:t>
            </w:r>
          </w:p>
        </w:tc>
        <w:tc>
          <w:tcPr>
            <w:tcW w:w="6833" w:type="dxa"/>
          </w:tcPr>
          <w:p w14:paraId="3DBF996A" w14:textId="77777777" w:rsidR="00D777B1" w:rsidRDefault="006D1FCD" w:rsidP="005605E3">
            <w:pPr>
              <w:spacing w:line="360" w:lineRule="auto"/>
            </w:pPr>
            <w:r>
              <w:rPr>
                <w:rFonts w:hint="eastAsia"/>
              </w:rPr>
              <w:t>1.</w:t>
            </w:r>
            <w:r>
              <w:rPr>
                <w:rFonts w:hint="eastAsia"/>
              </w:rPr>
              <w:t>如果</w:t>
            </w:r>
            <w:r>
              <w:t>用户未录入任何内容，那么该按钮置灰且不可点击；</w:t>
            </w:r>
          </w:p>
          <w:p w14:paraId="250E9572" w14:textId="77777777" w:rsidR="006D1FCD" w:rsidRDefault="006D1FCD" w:rsidP="005605E3">
            <w:pPr>
              <w:spacing w:line="360" w:lineRule="auto"/>
            </w:pPr>
            <w:r>
              <w:t>2.</w:t>
            </w:r>
            <w:r>
              <w:rPr>
                <w:rFonts w:hint="eastAsia"/>
              </w:rPr>
              <w:t>如果</w:t>
            </w:r>
            <w:r>
              <w:t>用户录入</w:t>
            </w:r>
            <w:r>
              <w:rPr>
                <w:rFonts w:hint="eastAsia"/>
              </w:rPr>
              <w:t>了</w:t>
            </w:r>
            <w:r>
              <w:t>内容，那么该按钮为</w:t>
            </w:r>
            <w:r>
              <w:rPr>
                <w:rFonts w:hint="eastAsia"/>
              </w:rPr>
              <w:t>高亮</w:t>
            </w:r>
            <w:r>
              <w:t>可点击，</w:t>
            </w:r>
            <w:r>
              <w:rPr>
                <w:rFonts w:hint="eastAsia"/>
              </w:rPr>
              <w:t>点击</w:t>
            </w:r>
            <w:r>
              <w:t>该按钮进行</w:t>
            </w:r>
            <w:r>
              <w:rPr>
                <w:rFonts w:hint="eastAsia"/>
              </w:rPr>
              <w:t>如下</w:t>
            </w:r>
            <w:r>
              <w:t>判断：</w:t>
            </w:r>
          </w:p>
          <w:p w14:paraId="0CE1D531" w14:textId="5E72134E" w:rsidR="009E6EC1" w:rsidRDefault="009E6EC1" w:rsidP="005605E3">
            <w:pPr>
              <w:pStyle w:val="21"/>
              <w:numPr>
                <w:ilvl w:val="2"/>
                <w:numId w:val="68"/>
              </w:numPr>
              <w:spacing w:line="360" w:lineRule="auto"/>
              <w:ind w:left="0" w:firstLineChars="0" w:firstLine="0"/>
              <w:rPr>
                <w:rFonts w:ascii="宋体"/>
                <w:szCs w:val="21"/>
              </w:rPr>
            </w:pPr>
            <w:r>
              <w:rPr>
                <w:rFonts w:ascii="宋体" w:hint="eastAsia"/>
                <w:szCs w:val="21"/>
              </w:rPr>
              <w:t>如果</w:t>
            </w:r>
            <w:r>
              <w:rPr>
                <w:rFonts w:ascii="宋体"/>
                <w:szCs w:val="21"/>
              </w:rPr>
              <w:t>必录项有未录入的</w:t>
            </w:r>
            <w:r>
              <w:rPr>
                <w:rFonts w:ascii="宋体" w:hint="eastAsia"/>
                <w:szCs w:val="21"/>
              </w:rPr>
              <w:t>或者录入</w:t>
            </w:r>
            <w:r>
              <w:rPr>
                <w:rFonts w:ascii="宋体"/>
                <w:szCs w:val="21"/>
              </w:rPr>
              <w:t>数据</w:t>
            </w:r>
            <w:r>
              <w:rPr>
                <w:rFonts w:ascii="宋体" w:hint="eastAsia"/>
                <w:szCs w:val="21"/>
              </w:rPr>
              <w:t>校验</w:t>
            </w:r>
            <w:r>
              <w:rPr>
                <w:rFonts w:ascii="宋体"/>
                <w:szCs w:val="21"/>
              </w:rPr>
              <w:t>有误的，</w:t>
            </w:r>
            <w:r>
              <w:rPr>
                <w:rFonts w:ascii="宋体" w:hint="eastAsia"/>
                <w:szCs w:val="21"/>
              </w:rPr>
              <w:t>那么点击</w:t>
            </w:r>
            <w:r>
              <w:rPr>
                <w:rFonts w:ascii="宋体"/>
                <w:szCs w:val="21"/>
              </w:rPr>
              <w:t>该按钮，则</w:t>
            </w:r>
            <w:r>
              <w:rPr>
                <w:rFonts w:ascii="宋体" w:hint="eastAsia"/>
                <w:szCs w:val="21"/>
              </w:rPr>
              <w:t>提示</w:t>
            </w:r>
            <w:r>
              <w:rPr>
                <w:rFonts w:ascii="宋体"/>
                <w:szCs w:val="21"/>
              </w:rPr>
              <w:t>样式同现有的后台管理系统的错误提示相同，</w:t>
            </w:r>
            <w:r>
              <w:rPr>
                <w:rFonts w:ascii="宋体" w:hint="eastAsia"/>
                <w:szCs w:val="21"/>
              </w:rPr>
              <w:t>样式</w:t>
            </w:r>
            <w:r>
              <w:rPr>
                <w:rFonts w:ascii="宋体"/>
                <w:szCs w:val="21"/>
              </w:rPr>
              <w:t>此处不</w:t>
            </w:r>
            <w:r>
              <w:rPr>
                <w:rFonts w:ascii="宋体" w:hint="eastAsia"/>
                <w:szCs w:val="21"/>
              </w:rPr>
              <w:t>再</w:t>
            </w:r>
            <w:r>
              <w:rPr>
                <w:rFonts w:ascii="宋体"/>
                <w:szCs w:val="21"/>
              </w:rPr>
              <w:t>赘述，提示语具体见</w:t>
            </w:r>
            <w:r>
              <w:rPr>
                <w:rFonts w:ascii="宋体" w:hint="eastAsia"/>
                <w:szCs w:val="21"/>
              </w:rPr>
              <w:t>“3.</w:t>
            </w:r>
            <w:r w:rsidR="001C4ACE">
              <w:rPr>
                <w:rFonts w:ascii="宋体"/>
                <w:szCs w:val="21"/>
              </w:rPr>
              <w:t>4</w:t>
            </w:r>
            <w:r>
              <w:rPr>
                <w:rFonts w:ascii="宋体" w:hint="eastAsia"/>
                <w:szCs w:val="21"/>
              </w:rPr>
              <w:t>.4 提示语”所描述；</w:t>
            </w:r>
          </w:p>
          <w:p w14:paraId="4EBC6F6C" w14:textId="77777777" w:rsidR="009E6EC1" w:rsidRDefault="009E6EC1" w:rsidP="005605E3">
            <w:pPr>
              <w:pStyle w:val="21"/>
              <w:numPr>
                <w:ilvl w:val="2"/>
                <w:numId w:val="68"/>
              </w:numPr>
              <w:spacing w:line="360" w:lineRule="auto"/>
              <w:ind w:left="0" w:firstLineChars="0" w:firstLine="0"/>
              <w:rPr>
                <w:rFonts w:ascii="宋体"/>
                <w:szCs w:val="21"/>
              </w:rPr>
            </w:pPr>
            <w:r>
              <w:rPr>
                <w:rFonts w:ascii="宋体" w:hint="eastAsia"/>
                <w:szCs w:val="21"/>
              </w:rPr>
              <w:t>如果</w:t>
            </w:r>
            <w:r>
              <w:rPr>
                <w:rFonts w:ascii="宋体"/>
                <w:szCs w:val="21"/>
              </w:rPr>
              <w:t>必录项</w:t>
            </w:r>
            <w:r>
              <w:rPr>
                <w:rFonts w:ascii="宋体" w:hint="eastAsia"/>
                <w:szCs w:val="21"/>
              </w:rPr>
              <w:t>均录入且</w:t>
            </w:r>
            <w:r>
              <w:rPr>
                <w:rFonts w:ascii="宋体"/>
                <w:szCs w:val="21"/>
              </w:rPr>
              <w:t>录入数据校验无误，那么</w:t>
            </w:r>
            <w:r>
              <w:rPr>
                <w:rFonts w:ascii="宋体" w:hint="eastAsia"/>
                <w:szCs w:val="21"/>
              </w:rPr>
              <w:t>点击</w:t>
            </w:r>
            <w:r>
              <w:rPr>
                <w:rFonts w:ascii="宋体"/>
                <w:szCs w:val="21"/>
              </w:rPr>
              <w:t>该</w:t>
            </w:r>
            <w:r>
              <w:rPr>
                <w:rFonts w:ascii="宋体" w:hint="eastAsia"/>
                <w:szCs w:val="21"/>
              </w:rPr>
              <w:t>按钮</w:t>
            </w:r>
          </w:p>
          <w:p w14:paraId="2E0B6C09" w14:textId="77777777" w:rsidR="009E6EC1" w:rsidRDefault="009E6EC1" w:rsidP="005605E3">
            <w:pPr>
              <w:pStyle w:val="21"/>
              <w:spacing w:line="360" w:lineRule="auto"/>
              <w:rPr>
                <w:rFonts w:ascii="宋体"/>
                <w:szCs w:val="21"/>
              </w:rPr>
            </w:pPr>
            <w:r>
              <w:rPr>
                <w:rFonts w:ascii="宋体" w:hint="eastAsia"/>
                <w:szCs w:val="21"/>
              </w:rPr>
              <w:t>a</w:t>
            </w:r>
            <w:r>
              <w:rPr>
                <w:rFonts w:ascii="宋体"/>
                <w:szCs w:val="21"/>
              </w:rPr>
              <w:t>.</w:t>
            </w:r>
            <w:r>
              <w:rPr>
                <w:rFonts w:ascii="宋体" w:hint="eastAsia"/>
                <w:szCs w:val="21"/>
              </w:rPr>
              <w:t>若</w:t>
            </w:r>
            <w:r>
              <w:rPr>
                <w:rFonts w:ascii="宋体"/>
                <w:szCs w:val="21"/>
              </w:rPr>
              <w:t>数据进行保存至数据库</w:t>
            </w:r>
            <w:r>
              <w:rPr>
                <w:rFonts w:ascii="宋体" w:hint="eastAsia"/>
                <w:szCs w:val="21"/>
              </w:rPr>
              <w:t>成功，那么</w:t>
            </w:r>
            <w:r>
              <w:rPr>
                <w:rFonts w:ascii="宋体"/>
                <w:szCs w:val="21"/>
              </w:rPr>
              <w:t>当前页面进行toast提示</w:t>
            </w:r>
            <w:r>
              <w:rPr>
                <w:rFonts w:ascii="宋体" w:hint="eastAsia"/>
                <w:szCs w:val="21"/>
              </w:rPr>
              <w:t>2</w:t>
            </w:r>
            <w:r>
              <w:rPr>
                <w:rFonts w:ascii="宋体"/>
                <w:szCs w:val="21"/>
              </w:rPr>
              <w:t>s后</w:t>
            </w:r>
            <w:r>
              <w:rPr>
                <w:rFonts w:ascii="宋体" w:hint="eastAsia"/>
                <w:szCs w:val="21"/>
              </w:rPr>
              <w:t>消失</w:t>
            </w:r>
            <w:r>
              <w:rPr>
                <w:rFonts w:ascii="宋体"/>
                <w:szCs w:val="21"/>
              </w:rPr>
              <w:t>，提示语：</w:t>
            </w:r>
            <w:r w:rsidRPr="00086815">
              <w:rPr>
                <w:rFonts w:ascii="宋体"/>
                <w:color w:val="00B050"/>
                <w:szCs w:val="21"/>
              </w:rPr>
              <w:t>保存成功</w:t>
            </w:r>
          </w:p>
          <w:p w14:paraId="073C5B08" w14:textId="77777777" w:rsidR="009E6EC1" w:rsidRPr="00D009CF" w:rsidRDefault="009E6EC1" w:rsidP="005605E3">
            <w:pPr>
              <w:pStyle w:val="21"/>
              <w:spacing w:line="360" w:lineRule="auto"/>
              <w:ind w:left="420" w:firstLineChars="0" w:firstLine="0"/>
              <w:rPr>
                <w:rFonts w:ascii="宋体"/>
                <w:szCs w:val="21"/>
              </w:rPr>
            </w:pPr>
            <w:r>
              <w:rPr>
                <w:rFonts w:ascii="宋体"/>
                <w:szCs w:val="21"/>
              </w:rPr>
              <w:t>提示样式如图所示：</w:t>
            </w:r>
            <w:r>
              <w:rPr>
                <w:noProof/>
              </w:rPr>
              <w:drawing>
                <wp:inline distT="0" distB="0" distL="0" distR="0" wp14:anchorId="7A7DD1AA" wp14:editId="47E15700">
                  <wp:extent cx="1157474" cy="638175"/>
                  <wp:effectExtent l="0" t="0" r="508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62699" cy="641056"/>
                          </a:xfrm>
                          <a:prstGeom prst="rect">
                            <a:avLst/>
                          </a:prstGeom>
                        </pic:spPr>
                      </pic:pic>
                    </a:graphicData>
                  </a:graphic>
                </wp:inline>
              </w:drawing>
            </w:r>
          </w:p>
          <w:p w14:paraId="317CF981" w14:textId="77777777" w:rsidR="009E6EC1" w:rsidRPr="00734474" w:rsidRDefault="009E6EC1" w:rsidP="005605E3">
            <w:pPr>
              <w:pStyle w:val="21"/>
              <w:spacing w:line="360" w:lineRule="auto"/>
              <w:ind w:firstLineChars="0"/>
              <w:rPr>
                <w:rFonts w:ascii="宋体"/>
                <w:szCs w:val="21"/>
              </w:rPr>
            </w:pPr>
            <w:r>
              <w:rPr>
                <w:rFonts w:ascii="宋体"/>
                <w:szCs w:val="21"/>
              </w:rPr>
              <w:t>b</w:t>
            </w:r>
            <w:r>
              <w:rPr>
                <w:rFonts w:ascii="宋体" w:hint="eastAsia"/>
                <w:szCs w:val="21"/>
              </w:rPr>
              <w:t>.若</w:t>
            </w:r>
            <w:r>
              <w:rPr>
                <w:rFonts w:ascii="宋体"/>
                <w:szCs w:val="21"/>
              </w:rPr>
              <w:t>数据保存失败，那么当前页面进行toast</w:t>
            </w:r>
            <w:r>
              <w:rPr>
                <w:rFonts w:ascii="宋体" w:hint="eastAsia"/>
                <w:szCs w:val="21"/>
              </w:rPr>
              <w:t>提醒2</w:t>
            </w:r>
            <w:r>
              <w:rPr>
                <w:rFonts w:ascii="宋体"/>
                <w:szCs w:val="21"/>
              </w:rPr>
              <w:t>s后消失</w:t>
            </w:r>
            <w:r>
              <w:rPr>
                <w:rFonts w:ascii="宋体" w:hint="eastAsia"/>
                <w:szCs w:val="21"/>
              </w:rPr>
              <w:t>，</w:t>
            </w:r>
            <w:r>
              <w:rPr>
                <w:rFonts w:ascii="宋体"/>
                <w:szCs w:val="21"/>
              </w:rPr>
              <w:t>文案：</w:t>
            </w:r>
            <w:r w:rsidRPr="007E4D66">
              <w:rPr>
                <w:rFonts w:ascii="宋体"/>
                <w:color w:val="00B050"/>
                <w:szCs w:val="21"/>
              </w:rPr>
              <w:t>保存失败</w:t>
            </w:r>
            <w:r>
              <w:rPr>
                <w:rFonts w:ascii="宋体" w:hint="eastAsia"/>
                <w:color w:val="00B050"/>
                <w:szCs w:val="21"/>
              </w:rPr>
              <w:t>，如有问题</w:t>
            </w:r>
            <w:r>
              <w:rPr>
                <w:rFonts w:ascii="宋体"/>
                <w:color w:val="00B050"/>
                <w:szCs w:val="21"/>
              </w:rPr>
              <w:t>请联系管理员。</w:t>
            </w:r>
          </w:p>
          <w:p w14:paraId="227C9B2A" w14:textId="77777777" w:rsidR="009E6EC1" w:rsidRDefault="009E6EC1" w:rsidP="005605E3">
            <w:pPr>
              <w:pStyle w:val="21"/>
              <w:spacing w:line="360" w:lineRule="auto"/>
              <w:ind w:firstLineChars="300" w:firstLine="630"/>
              <w:rPr>
                <w:rFonts w:ascii="宋体"/>
                <w:szCs w:val="21"/>
              </w:rPr>
            </w:pPr>
            <w:r>
              <w:rPr>
                <w:rFonts w:ascii="宋体" w:hint="eastAsia"/>
                <w:szCs w:val="21"/>
              </w:rPr>
              <w:t>如图</w:t>
            </w:r>
            <w:r>
              <w:rPr>
                <w:rFonts w:ascii="宋体"/>
                <w:szCs w:val="21"/>
              </w:rPr>
              <w:t>所示：</w:t>
            </w:r>
            <w:r>
              <w:rPr>
                <w:noProof/>
              </w:rPr>
              <w:drawing>
                <wp:inline distT="0" distB="0" distL="0" distR="0" wp14:anchorId="2AD378BD" wp14:editId="0DCBA70E">
                  <wp:extent cx="2343150" cy="692623"/>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62514" cy="698347"/>
                          </a:xfrm>
                          <a:prstGeom prst="rect">
                            <a:avLst/>
                          </a:prstGeom>
                        </pic:spPr>
                      </pic:pic>
                    </a:graphicData>
                  </a:graphic>
                </wp:inline>
              </w:drawing>
            </w:r>
          </w:p>
          <w:p w14:paraId="39288304" w14:textId="77777777" w:rsidR="006D1FCD" w:rsidRDefault="000674B9" w:rsidP="005605E3">
            <w:pPr>
              <w:pStyle w:val="ae"/>
              <w:spacing w:line="360" w:lineRule="auto"/>
              <w:ind w:left="420" w:firstLineChars="0" w:firstLine="0"/>
              <w:rPr>
                <w:rFonts w:ascii="宋体"/>
                <w:szCs w:val="21"/>
              </w:rPr>
            </w:pPr>
            <w:r>
              <w:rPr>
                <w:rFonts w:ascii="宋体"/>
                <w:szCs w:val="21"/>
              </w:rPr>
              <w:t>c.</w:t>
            </w:r>
            <w:r w:rsidR="009E6EC1">
              <w:rPr>
                <w:rFonts w:ascii="宋体" w:hint="eastAsia"/>
                <w:szCs w:val="21"/>
              </w:rPr>
              <w:t>若</w:t>
            </w:r>
            <w:r w:rsidR="009E6EC1">
              <w:rPr>
                <w:rFonts w:ascii="宋体"/>
                <w:szCs w:val="21"/>
              </w:rPr>
              <w:t>数据保存成功后，该</w:t>
            </w:r>
            <w:r>
              <w:rPr>
                <w:rFonts w:ascii="宋体" w:hint="eastAsia"/>
                <w:szCs w:val="21"/>
              </w:rPr>
              <w:t>新增</w:t>
            </w:r>
            <w:r>
              <w:rPr>
                <w:rFonts w:ascii="宋体"/>
                <w:szCs w:val="21"/>
              </w:rPr>
              <w:t>页面</w:t>
            </w:r>
            <w:r w:rsidR="009E6EC1">
              <w:rPr>
                <w:rFonts w:ascii="宋体"/>
                <w:szCs w:val="21"/>
              </w:rPr>
              <w:t>回到初始状态</w:t>
            </w:r>
            <w:r>
              <w:rPr>
                <w:rFonts w:ascii="宋体" w:hint="eastAsia"/>
                <w:szCs w:val="21"/>
              </w:rPr>
              <w:t>，</w:t>
            </w:r>
            <w:r>
              <w:rPr>
                <w:rFonts w:ascii="宋体"/>
                <w:szCs w:val="21"/>
              </w:rPr>
              <w:t>可继续新增题目</w:t>
            </w:r>
            <w:r w:rsidR="009E6EC1">
              <w:rPr>
                <w:rFonts w:ascii="宋体"/>
                <w:szCs w:val="21"/>
              </w:rPr>
              <w:t>。</w:t>
            </w:r>
          </w:p>
          <w:p w14:paraId="1613B095" w14:textId="7801F7F3" w:rsidR="000674B9" w:rsidRPr="006D1FCD" w:rsidRDefault="000674B9" w:rsidP="005605E3">
            <w:pPr>
              <w:pStyle w:val="ae"/>
              <w:spacing w:line="360" w:lineRule="auto"/>
              <w:ind w:left="420" w:firstLineChars="0" w:firstLine="0"/>
            </w:pPr>
            <w:r>
              <w:rPr>
                <w:rFonts w:ascii="宋体" w:hint="eastAsia"/>
                <w:szCs w:val="21"/>
              </w:rPr>
              <w:t>d</w:t>
            </w:r>
            <w:r>
              <w:rPr>
                <w:rFonts w:ascii="宋体"/>
                <w:szCs w:val="21"/>
              </w:rPr>
              <w:t>.</w:t>
            </w:r>
            <w:r>
              <w:rPr>
                <w:rFonts w:ascii="宋体" w:hint="eastAsia"/>
                <w:szCs w:val="21"/>
              </w:rPr>
              <w:t>若</w:t>
            </w:r>
            <w:r>
              <w:rPr>
                <w:rFonts w:ascii="宋体"/>
                <w:szCs w:val="21"/>
              </w:rPr>
              <w:t>数据保存失败，则</w:t>
            </w:r>
            <w:r>
              <w:rPr>
                <w:rFonts w:ascii="宋体" w:hint="eastAsia"/>
                <w:szCs w:val="21"/>
              </w:rPr>
              <w:t>停留在</w:t>
            </w:r>
            <w:r>
              <w:rPr>
                <w:rFonts w:ascii="宋体"/>
                <w:szCs w:val="21"/>
              </w:rPr>
              <w:t>当前页面，录入的数据依然存在，可继续进行【</w:t>
            </w:r>
            <w:r>
              <w:rPr>
                <w:rFonts w:ascii="宋体" w:hint="eastAsia"/>
                <w:szCs w:val="21"/>
              </w:rPr>
              <w:t>保存</w:t>
            </w:r>
            <w:r>
              <w:rPr>
                <w:rFonts w:ascii="宋体"/>
                <w:szCs w:val="21"/>
              </w:rPr>
              <w:t>】</w:t>
            </w:r>
            <w:r>
              <w:rPr>
                <w:rFonts w:ascii="宋体" w:hint="eastAsia"/>
                <w:szCs w:val="21"/>
              </w:rPr>
              <w:t>数据</w:t>
            </w:r>
            <w:r>
              <w:rPr>
                <w:rFonts w:ascii="宋体"/>
                <w:szCs w:val="21"/>
              </w:rPr>
              <w:t>操作。</w:t>
            </w:r>
          </w:p>
        </w:tc>
      </w:tr>
    </w:tbl>
    <w:p w14:paraId="23C94B4E" w14:textId="77777777" w:rsidR="006C4C89" w:rsidRDefault="006C4C89" w:rsidP="005605E3">
      <w:pPr>
        <w:pStyle w:val="ae"/>
        <w:spacing w:line="360" w:lineRule="auto"/>
        <w:ind w:firstLineChars="0" w:firstLine="0"/>
      </w:pPr>
    </w:p>
    <w:p w14:paraId="0264B742" w14:textId="5A32CA0B" w:rsidR="00387593" w:rsidRDefault="00387593" w:rsidP="005605E3">
      <w:pPr>
        <w:pStyle w:val="ae"/>
        <w:numPr>
          <w:ilvl w:val="0"/>
          <w:numId w:val="64"/>
        </w:numPr>
        <w:spacing w:line="360" w:lineRule="auto"/>
        <w:ind w:left="0" w:firstLineChars="0" w:firstLine="0"/>
      </w:pPr>
      <w:r>
        <w:rPr>
          <w:rFonts w:hint="eastAsia"/>
        </w:rPr>
        <w:t>如果选中</w:t>
      </w:r>
      <w:r>
        <w:t>修改的数据之前存储了</w:t>
      </w:r>
      <w:r w:rsidR="00EE758A">
        <w:rPr>
          <w:rFonts w:hint="eastAsia"/>
        </w:rPr>
        <w:t>“所属</w:t>
      </w:r>
      <w:r w:rsidR="00EE758A">
        <w:t>父题目</w:t>
      </w:r>
      <w:r w:rsidR="00EE758A">
        <w:rPr>
          <w:rFonts w:hint="eastAsia"/>
        </w:rPr>
        <w:t>”有</w:t>
      </w:r>
      <w:r>
        <w:t>值，那么该字段</w:t>
      </w:r>
      <w:r>
        <w:rPr>
          <w:rFonts w:hint="eastAsia"/>
        </w:rPr>
        <w:t>查询出</w:t>
      </w:r>
      <w:r>
        <w:t>最后一次保存的数据且展示在页面上，</w:t>
      </w:r>
      <w:r>
        <w:rPr>
          <w:rFonts w:hint="eastAsia"/>
        </w:rPr>
        <w:t>支持</w:t>
      </w:r>
      <w:r>
        <w:t>修改</w:t>
      </w:r>
      <w:r w:rsidR="00EE758A">
        <w:rPr>
          <w:rFonts w:hint="eastAsia"/>
        </w:rPr>
        <w:t>；或者在</w:t>
      </w:r>
      <w:r w:rsidR="00EE758A">
        <w:t>新增题目时，</w:t>
      </w:r>
      <w:r w:rsidR="00EE758A">
        <w:rPr>
          <w:rFonts w:hint="eastAsia"/>
        </w:rPr>
        <w:t>当用户选择了“适用类别”且被选中的适用类别值</w:t>
      </w:r>
      <w:r w:rsidR="00EE758A">
        <w:t>是</w:t>
      </w:r>
      <w:r w:rsidR="00EE758A">
        <w:rPr>
          <w:rFonts w:hint="eastAsia"/>
        </w:rPr>
        <w:t>有“题目”时才显示“所属父题目”该字段</w:t>
      </w:r>
      <w:r w:rsidR="00384DF2">
        <w:rPr>
          <w:rFonts w:hint="eastAsia"/>
        </w:rPr>
        <w:t>，</w:t>
      </w:r>
      <w:r w:rsidR="00384DF2">
        <w:t>页面如</w:t>
      </w:r>
      <w:r w:rsidR="00384DF2">
        <w:rPr>
          <w:rFonts w:hint="eastAsia"/>
        </w:rPr>
        <w:t>下</w:t>
      </w:r>
      <w:r w:rsidR="00384DF2">
        <w:t>图</w:t>
      </w:r>
      <w:r w:rsidR="00384DF2">
        <w:rPr>
          <w:rFonts w:hint="eastAsia"/>
        </w:rPr>
        <w:t>红色</w:t>
      </w:r>
      <w:r w:rsidR="00384DF2">
        <w:t>区域所示：</w:t>
      </w:r>
    </w:p>
    <w:p w14:paraId="7B913C0F" w14:textId="7D35910E" w:rsidR="00384DF2" w:rsidRDefault="00384DF2" w:rsidP="005605E3">
      <w:pPr>
        <w:pStyle w:val="ae"/>
        <w:spacing w:line="360" w:lineRule="auto"/>
        <w:ind w:firstLineChars="0" w:firstLine="0"/>
      </w:pPr>
      <w:r>
        <w:rPr>
          <w:noProof/>
        </w:rPr>
        <w:drawing>
          <wp:inline distT="0" distB="0" distL="0" distR="0" wp14:anchorId="0B0AB8F4" wp14:editId="5D6AC038">
            <wp:extent cx="6111153" cy="1057275"/>
            <wp:effectExtent l="19050" t="19050" r="23495"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34821" cy="1061370"/>
                    </a:xfrm>
                    <a:prstGeom prst="rect">
                      <a:avLst/>
                    </a:prstGeom>
                    <a:ln>
                      <a:solidFill>
                        <a:schemeClr val="accent1"/>
                      </a:solidFill>
                    </a:ln>
                  </pic:spPr>
                </pic:pic>
              </a:graphicData>
            </a:graphic>
          </wp:inline>
        </w:drawing>
      </w:r>
    </w:p>
    <w:p w14:paraId="060B0F26" w14:textId="5684505A" w:rsidR="00384DF2" w:rsidRPr="00384DF2" w:rsidRDefault="00384DF2" w:rsidP="005605E3">
      <w:pPr>
        <w:pStyle w:val="ae"/>
        <w:spacing w:line="360" w:lineRule="auto"/>
        <w:ind w:firstLineChars="0" w:firstLine="0"/>
        <w:rPr>
          <w:color w:val="FF0000"/>
        </w:rPr>
      </w:pPr>
      <w:r w:rsidRPr="00384DF2">
        <w:rPr>
          <w:rFonts w:hint="eastAsia"/>
          <w:color w:val="FF0000"/>
        </w:rPr>
        <w:t>注</w:t>
      </w:r>
      <w:r w:rsidRPr="00384DF2">
        <w:rPr>
          <w:color w:val="FF0000"/>
        </w:rPr>
        <w:t>：（</w:t>
      </w:r>
      <w:r w:rsidRPr="00384DF2">
        <w:rPr>
          <w:rFonts w:hint="eastAsia"/>
          <w:color w:val="FF0000"/>
        </w:rPr>
        <w:t>1</w:t>
      </w:r>
      <w:r w:rsidRPr="00384DF2">
        <w:rPr>
          <w:color w:val="FF0000"/>
        </w:rPr>
        <w:t>）</w:t>
      </w:r>
      <w:r w:rsidRPr="00384DF2">
        <w:rPr>
          <w:rFonts w:hint="eastAsia"/>
          <w:color w:val="FF0000"/>
        </w:rPr>
        <w:t>该图</w:t>
      </w:r>
      <w:r w:rsidRPr="00384DF2">
        <w:rPr>
          <w:color w:val="FF0000"/>
        </w:rPr>
        <w:t>未</w:t>
      </w:r>
      <w:r w:rsidRPr="00384DF2">
        <w:rPr>
          <w:rFonts w:hint="eastAsia"/>
          <w:color w:val="FF0000"/>
        </w:rPr>
        <w:t>截完</w:t>
      </w:r>
      <w:r w:rsidRPr="00384DF2">
        <w:rPr>
          <w:color w:val="FF0000"/>
        </w:rPr>
        <w:t>，此处只</w:t>
      </w:r>
      <w:r w:rsidRPr="00384DF2">
        <w:rPr>
          <w:rFonts w:hint="eastAsia"/>
          <w:color w:val="FF0000"/>
        </w:rPr>
        <w:t>用于</w:t>
      </w:r>
      <w:r w:rsidRPr="00384DF2">
        <w:rPr>
          <w:color w:val="FF0000"/>
        </w:rPr>
        <w:t>描述</w:t>
      </w:r>
      <w:r w:rsidRPr="00384DF2">
        <w:rPr>
          <w:rFonts w:hint="eastAsia"/>
          <w:color w:val="FF0000"/>
        </w:rPr>
        <w:t>当“</w:t>
      </w:r>
      <w:r w:rsidRPr="00384DF2">
        <w:rPr>
          <w:color w:val="FF0000"/>
        </w:rPr>
        <w:t>所属父题目</w:t>
      </w:r>
      <w:r w:rsidRPr="00384DF2">
        <w:rPr>
          <w:rFonts w:hint="eastAsia"/>
          <w:color w:val="FF0000"/>
        </w:rPr>
        <w:t>”字段</w:t>
      </w:r>
      <w:r w:rsidRPr="00384DF2">
        <w:rPr>
          <w:color w:val="FF0000"/>
        </w:rPr>
        <w:t>在页面上展示时的操作样式；</w:t>
      </w:r>
    </w:p>
    <w:p w14:paraId="430F7D94" w14:textId="706B894B" w:rsidR="00384DF2" w:rsidRDefault="00384DF2" w:rsidP="005605E3">
      <w:pPr>
        <w:pStyle w:val="ae"/>
        <w:spacing w:line="360" w:lineRule="auto"/>
        <w:ind w:firstLineChars="0" w:firstLine="435"/>
        <w:rPr>
          <w:color w:val="FF0000"/>
        </w:rPr>
      </w:pPr>
      <w:r w:rsidRPr="00384DF2">
        <w:rPr>
          <w:rFonts w:hint="eastAsia"/>
          <w:color w:val="FF0000"/>
        </w:rPr>
        <w:t>（</w:t>
      </w:r>
      <w:r w:rsidRPr="00384DF2">
        <w:rPr>
          <w:rFonts w:hint="eastAsia"/>
          <w:color w:val="FF0000"/>
        </w:rPr>
        <w:t>2</w:t>
      </w:r>
      <w:r w:rsidRPr="00384DF2">
        <w:rPr>
          <w:rFonts w:hint="eastAsia"/>
          <w:color w:val="FF0000"/>
        </w:rPr>
        <w:t>）</w:t>
      </w:r>
      <w:r>
        <w:rPr>
          <w:rFonts w:hint="eastAsia"/>
          <w:color w:val="FF0000"/>
        </w:rPr>
        <w:t>该字段</w:t>
      </w:r>
      <w:r>
        <w:rPr>
          <w:color w:val="FF0000"/>
        </w:rPr>
        <w:t>是否展示的逻辑见</w:t>
      </w:r>
      <w:r>
        <w:rPr>
          <w:color w:val="FF0000"/>
        </w:rPr>
        <w:t xml:space="preserve">“3.4.7 </w:t>
      </w:r>
      <w:r>
        <w:rPr>
          <w:rFonts w:hint="eastAsia"/>
          <w:color w:val="FF0000"/>
        </w:rPr>
        <w:t>数据</w:t>
      </w:r>
      <w:r>
        <w:rPr>
          <w:color w:val="FF0000"/>
        </w:rPr>
        <w:t>输入输出</w:t>
      </w:r>
      <w:r>
        <w:rPr>
          <w:color w:val="FF0000"/>
        </w:rPr>
        <w:t>”</w:t>
      </w:r>
      <w:r>
        <w:rPr>
          <w:rFonts w:hint="eastAsia"/>
          <w:color w:val="FF0000"/>
        </w:rPr>
        <w:t>；</w:t>
      </w:r>
    </w:p>
    <w:p w14:paraId="2D0B8329" w14:textId="4357BE75" w:rsidR="00384DF2" w:rsidRDefault="00384DF2" w:rsidP="005605E3">
      <w:pPr>
        <w:pStyle w:val="ae"/>
        <w:spacing w:line="360" w:lineRule="auto"/>
        <w:ind w:firstLineChars="0" w:firstLine="435"/>
        <w:rPr>
          <w:color w:val="FF0000"/>
        </w:rPr>
      </w:pPr>
      <w:r>
        <w:rPr>
          <w:rFonts w:hint="eastAsia"/>
          <w:color w:val="FF0000"/>
        </w:rPr>
        <w:lastRenderedPageBreak/>
        <w:t>（</w:t>
      </w:r>
      <w:r>
        <w:rPr>
          <w:rFonts w:hint="eastAsia"/>
          <w:color w:val="FF0000"/>
        </w:rPr>
        <w:t>3</w:t>
      </w:r>
      <w:r>
        <w:rPr>
          <w:rFonts w:hint="eastAsia"/>
          <w:color w:val="FF0000"/>
        </w:rPr>
        <w:t>）当</w:t>
      </w:r>
      <w:r>
        <w:rPr>
          <w:color w:val="FF0000"/>
        </w:rPr>
        <w:t>页面上展示</w:t>
      </w:r>
      <w:r>
        <w:rPr>
          <w:rFonts w:hint="eastAsia"/>
          <w:color w:val="FF0000"/>
        </w:rPr>
        <w:t>该</w:t>
      </w:r>
      <w:r w:rsidR="006F76B1">
        <w:rPr>
          <w:color w:val="FF0000"/>
        </w:rPr>
        <w:t>字段</w:t>
      </w:r>
      <w:r w:rsidR="006F76B1">
        <w:rPr>
          <w:rFonts w:hint="eastAsia"/>
          <w:color w:val="FF0000"/>
        </w:rPr>
        <w:t>时</w:t>
      </w:r>
      <w:r w:rsidR="006F76B1">
        <w:rPr>
          <w:color w:val="FF0000"/>
        </w:rPr>
        <w:t>，点击下拉列表，则在当前页面</w:t>
      </w:r>
      <w:r w:rsidR="006F76B1">
        <w:rPr>
          <w:rFonts w:hint="eastAsia"/>
          <w:color w:val="FF0000"/>
        </w:rPr>
        <w:t>进行</w:t>
      </w:r>
      <w:r w:rsidR="006F76B1">
        <w:rPr>
          <w:color w:val="FF0000"/>
        </w:rPr>
        <w:t>弹出弹框，如下图所示：</w:t>
      </w:r>
    </w:p>
    <w:p w14:paraId="183265F3" w14:textId="08328A7B" w:rsidR="006F76B1" w:rsidRDefault="00E77A56" w:rsidP="005605E3">
      <w:pPr>
        <w:pStyle w:val="ae"/>
        <w:spacing w:line="360" w:lineRule="auto"/>
        <w:ind w:firstLineChars="0" w:firstLine="435"/>
        <w:rPr>
          <w:color w:val="FF0000"/>
        </w:rPr>
      </w:pPr>
      <w:r>
        <w:rPr>
          <w:noProof/>
        </w:rPr>
        <w:drawing>
          <wp:inline distT="0" distB="0" distL="0" distR="0" wp14:anchorId="15F755D8" wp14:editId="652DCACC">
            <wp:extent cx="5674009" cy="3362325"/>
            <wp:effectExtent l="0" t="0" r="317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676487" cy="3363793"/>
                    </a:xfrm>
                    <a:prstGeom prst="rect">
                      <a:avLst/>
                    </a:prstGeom>
                  </pic:spPr>
                </pic:pic>
              </a:graphicData>
            </a:graphic>
          </wp:inline>
        </w:drawing>
      </w:r>
    </w:p>
    <w:p w14:paraId="31207C6D" w14:textId="061E54B4" w:rsidR="00E77A56" w:rsidRDefault="00C26746" w:rsidP="005605E3">
      <w:pPr>
        <w:pStyle w:val="ae"/>
        <w:numPr>
          <w:ilvl w:val="0"/>
          <w:numId w:val="72"/>
        </w:numPr>
        <w:spacing w:line="360" w:lineRule="auto"/>
        <w:ind w:firstLineChars="0"/>
        <w:rPr>
          <w:color w:val="FF0000"/>
        </w:rPr>
      </w:pPr>
      <w:r>
        <w:rPr>
          <w:rFonts w:hint="eastAsia"/>
          <w:color w:val="FF0000"/>
        </w:rPr>
        <w:t>如果</w:t>
      </w:r>
      <w:r w:rsidR="002B2711">
        <w:rPr>
          <w:rFonts w:hint="eastAsia"/>
          <w:color w:val="FF0000"/>
        </w:rPr>
        <w:t>“所属</w:t>
      </w:r>
      <w:r w:rsidR="002B2711">
        <w:rPr>
          <w:color w:val="FF0000"/>
        </w:rPr>
        <w:t>父题目</w:t>
      </w:r>
      <w:r w:rsidR="002B2711">
        <w:rPr>
          <w:rFonts w:hint="eastAsia"/>
          <w:color w:val="FF0000"/>
        </w:rPr>
        <w:t>”无</w:t>
      </w:r>
      <w:r w:rsidR="002B2711">
        <w:rPr>
          <w:color w:val="FF0000"/>
        </w:rPr>
        <w:t>数据时，</w:t>
      </w:r>
      <w:r w:rsidR="005D274C">
        <w:rPr>
          <w:rFonts w:hint="eastAsia"/>
          <w:color w:val="FF0000"/>
        </w:rPr>
        <w:t>该弹框</w:t>
      </w:r>
      <w:r w:rsidR="005D274C">
        <w:rPr>
          <w:color w:val="FF0000"/>
        </w:rPr>
        <w:t>查询</w:t>
      </w:r>
      <w:r w:rsidR="005D274C">
        <w:rPr>
          <w:rFonts w:hint="eastAsia"/>
          <w:color w:val="FF0000"/>
        </w:rPr>
        <w:t>展示出</w:t>
      </w:r>
      <w:r w:rsidR="00782B3E">
        <w:rPr>
          <w:rFonts w:hint="eastAsia"/>
          <w:color w:val="FF0000"/>
        </w:rPr>
        <w:t>选择</w:t>
      </w:r>
      <w:r w:rsidR="00782B3E">
        <w:rPr>
          <w:color w:val="FF0000"/>
        </w:rPr>
        <w:t>的</w:t>
      </w:r>
      <w:r w:rsidR="00782B3E">
        <w:rPr>
          <w:rFonts w:hint="eastAsia"/>
          <w:color w:val="FF0000"/>
        </w:rPr>
        <w:t>“适用类别”下</w:t>
      </w:r>
      <w:r w:rsidR="00782B3E">
        <w:rPr>
          <w:color w:val="FF0000"/>
        </w:rPr>
        <w:t>的所有数据，且进行分页查询，</w:t>
      </w:r>
      <w:r w:rsidR="00CA7300">
        <w:rPr>
          <w:rFonts w:hint="eastAsia"/>
          <w:color w:val="FF0000"/>
        </w:rPr>
        <w:t>每页</w:t>
      </w:r>
      <w:r w:rsidR="00CA7300">
        <w:rPr>
          <w:color w:val="FF0000"/>
        </w:rPr>
        <w:t>查询展示</w:t>
      </w:r>
      <w:r w:rsidR="00CA7300">
        <w:rPr>
          <w:rFonts w:hint="eastAsia"/>
          <w:color w:val="FF0000"/>
        </w:rPr>
        <w:t>10</w:t>
      </w:r>
      <w:r w:rsidR="00CA7300">
        <w:rPr>
          <w:rFonts w:hint="eastAsia"/>
          <w:color w:val="FF0000"/>
        </w:rPr>
        <w:t>个</w:t>
      </w:r>
      <w:r w:rsidR="00CA7300">
        <w:rPr>
          <w:color w:val="FF0000"/>
        </w:rPr>
        <w:t>父题目，每个题目无论长短均只展示一行</w:t>
      </w:r>
      <w:r w:rsidR="00CA7300">
        <w:rPr>
          <w:rFonts w:hint="eastAsia"/>
          <w:color w:val="FF0000"/>
        </w:rPr>
        <w:t>，</w:t>
      </w:r>
      <w:r w:rsidR="00782B3E">
        <w:rPr>
          <w:color w:val="FF0000"/>
        </w:rPr>
        <w:t>该分页查询通过点击</w:t>
      </w:r>
      <w:r w:rsidR="00782B3E">
        <w:rPr>
          <w:noProof/>
        </w:rPr>
        <w:drawing>
          <wp:inline distT="0" distB="0" distL="0" distR="0" wp14:anchorId="457CBA0C" wp14:editId="5CFA3FEA">
            <wp:extent cx="2476190" cy="342857"/>
            <wp:effectExtent l="0" t="0" r="635"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76190" cy="342857"/>
                    </a:xfrm>
                    <a:prstGeom prst="rect">
                      <a:avLst/>
                    </a:prstGeom>
                  </pic:spPr>
                </pic:pic>
              </a:graphicData>
            </a:graphic>
          </wp:inline>
        </w:drawing>
      </w:r>
      <w:r w:rsidR="00782B3E">
        <w:rPr>
          <w:rFonts w:hint="eastAsia"/>
          <w:color w:val="FF0000"/>
        </w:rPr>
        <w:t>进行</w:t>
      </w:r>
      <w:r w:rsidR="00782B3E">
        <w:rPr>
          <w:color w:val="FF0000"/>
        </w:rPr>
        <w:t>查询，同系统现有的相同即可</w:t>
      </w:r>
      <w:r w:rsidR="00270BC7">
        <w:rPr>
          <w:rFonts w:hint="eastAsia"/>
          <w:color w:val="FF0000"/>
        </w:rPr>
        <w:t>，</w:t>
      </w:r>
      <w:r w:rsidR="00270BC7">
        <w:rPr>
          <w:color w:val="FF0000"/>
        </w:rPr>
        <w:t>分页</w:t>
      </w:r>
      <w:r w:rsidR="00270BC7">
        <w:rPr>
          <w:rFonts w:hint="eastAsia"/>
          <w:color w:val="FF0000"/>
        </w:rPr>
        <w:t>不再</w:t>
      </w:r>
      <w:r w:rsidR="00270BC7">
        <w:rPr>
          <w:color w:val="FF0000"/>
        </w:rPr>
        <w:t>描述</w:t>
      </w:r>
      <w:r w:rsidR="00782B3E">
        <w:rPr>
          <w:color w:val="FF0000"/>
        </w:rPr>
        <w:t>；</w:t>
      </w:r>
    </w:p>
    <w:p w14:paraId="54A43AAE" w14:textId="230F6A66" w:rsidR="00CA7300" w:rsidRDefault="00CA7300" w:rsidP="005605E3">
      <w:pPr>
        <w:pStyle w:val="ae"/>
        <w:spacing w:line="360" w:lineRule="auto"/>
        <w:ind w:left="855" w:firstLineChars="0" w:firstLine="0"/>
        <w:rPr>
          <w:color w:val="FF0000"/>
        </w:rPr>
      </w:pPr>
      <w:r>
        <w:rPr>
          <w:rFonts w:hint="eastAsia"/>
          <w:color w:val="FF0000"/>
        </w:rPr>
        <w:t>如果一行</w:t>
      </w:r>
      <w:r>
        <w:rPr>
          <w:color w:val="FF0000"/>
        </w:rPr>
        <w:t>无法展示完整的题目名称，那么</w:t>
      </w:r>
      <w:r>
        <w:rPr>
          <w:rFonts w:hint="eastAsia"/>
          <w:color w:val="FF0000"/>
        </w:rPr>
        <w:t>最后</w:t>
      </w:r>
      <w:r>
        <w:rPr>
          <w:color w:val="FF0000"/>
        </w:rPr>
        <w:t>以</w:t>
      </w:r>
      <w:r>
        <w:rPr>
          <w:color w:val="FF0000"/>
        </w:rPr>
        <w:t>…</w:t>
      </w:r>
      <w:r>
        <w:rPr>
          <w:rFonts w:hint="eastAsia"/>
          <w:color w:val="FF0000"/>
        </w:rPr>
        <w:t>展示</w:t>
      </w:r>
      <w:r>
        <w:rPr>
          <w:color w:val="FF0000"/>
        </w:rPr>
        <w:t>即可，此处不再给出查看</w:t>
      </w:r>
      <w:r>
        <w:rPr>
          <w:rFonts w:hint="eastAsia"/>
          <w:color w:val="FF0000"/>
        </w:rPr>
        <w:t>完整</w:t>
      </w:r>
      <w:r>
        <w:rPr>
          <w:color w:val="FF0000"/>
        </w:rPr>
        <w:t>题目的操作</w:t>
      </w:r>
      <w:r>
        <w:rPr>
          <w:rFonts w:hint="eastAsia"/>
          <w:color w:val="FF0000"/>
        </w:rPr>
        <w:t>；</w:t>
      </w:r>
    </w:p>
    <w:p w14:paraId="2D85AD66" w14:textId="4F95115B" w:rsidR="004F6342" w:rsidRPr="001D4B14" w:rsidRDefault="004F6342" w:rsidP="005605E3">
      <w:pPr>
        <w:pStyle w:val="ae"/>
        <w:spacing w:line="360" w:lineRule="auto"/>
        <w:ind w:left="855" w:firstLineChars="0" w:firstLine="0"/>
        <w:rPr>
          <w:color w:val="FF0000"/>
        </w:rPr>
      </w:pPr>
      <w:r>
        <w:rPr>
          <w:rFonts w:hint="eastAsia"/>
          <w:color w:val="FF0000"/>
        </w:rPr>
        <w:t>如果</w:t>
      </w:r>
      <w:r>
        <w:rPr>
          <w:color w:val="FF0000"/>
        </w:rPr>
        <w:t>题目有子题目，此处题目的名称的左边</w:t>
      </w:r>
      <w:r>
        <w:rPr>
          <w:rFonts w:hint="eastAsia"/>
          <w:color w:val="FF0000"/>
        </w:rPr>
        <w:t>有</w:t>
      </w:r>
      <w:r w:rsidRPr="004F6342">
        <w:rPr>
          <w:noProof/>
          <w:color w:val="FF0000"/>
        </w:rPr>
        <w:drawing>
          <wp:inline distT="0" distB="0" distL="0" distR="0" wp14:anchorId="79BBC1CF" wp14:editId="3307209B">
            <wp:extent cx="142857" cy="209524"/>
            <wp:effectExtent l="0" t="0" r="0" b="63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2857" cy="209524"/>
                    </a:xfrm>
                    <a:prstGeom prst="rect">
                      <a:avLst/>
                    </a:prstGeom>
                  </pic:spPr>
                </pic:pic>
              </a:graphicData>
            </a:graphic>
          </wp:inline>
        </w:drawing>
      </w:r>
      <w:r>
        <w:rPr>
          <w:rFonts w:hint="eastAsia"/>
          <w:color w:val="FF0000"/>
        </w:rPr>
        <w:t>或者</w:t>
      </w:r>
      <w:r w:rsidRPr="004F6342">
        <w:rPr>
          <w:color w:val="FF0000"/>
        </w:rPr>
        <w:t xml:space="preserve"> </w:t>
      </w:r>
      <w:r w:rsidRPr="004F6342">
        <w:rPr>
          <w:noProof/>
          <w:color w:val="FF0000"/>
        </w:rPr>
        <w:drawing>
          <wp:inline distT="0" distB="0" distL="0" distR="0" wp14:anchorId="680DDCD6" wp14:editId="76DDE9C9">
            <wp:extent cx="142857" cy="209524"/>
            <wp:effectExtent l="0" t="0" r="0" b="63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42857" cy="209524"/>
                    </a:xfrm>
                    <a:prstGeom prst="rect">
                      <a:avLst/>
                    </a:prstGeom>
                  </pic:spPr>
                </pic:pic>
              </a:graphicData>
            </a:graphic>
          </wp:inline>
        </w:drawing>
      </w:r>
      <w:r w:rsidRPr="004F6342">
        <w:rPr>
          <w:rFonts w:hint="eastAsia"/>
          <w:color w:val="FF0000"/>
        </w:rPr>
        <w:t>，</w:t>
      </w:r>
      <w:r w:rsidRPr="004F6342">
        <w:rPr>
          <w:color w:val="FF0000"/>
        </w:rPr>
        <w:t>如上图所示；</w:t>
      </w:r>
      <w:r w:rsidR="001D4B14">
        <w:rPr>
          <w:rFonts w:hint="eastAsia"/>
          <w:color w:val="FF0000"/>
        </w:rPr>
        <w:t>点击</w:t>
      </w:r>
      <w:r w:rsidR="001D4B14" w:rsidRPr="004F6342">
        <w:rPr>
          <w:noProof/>
          <w:color w:val="FF0000"/>
        </w:rPr>
        <w:drawing>
          <wp:inline distT="0" distB="0" distL="0" distR="0" wp14:anchorId="26EA53E9" wp14:editId="06A1CB91">
            <wp:extent cx="142857" cy="209524"/>
            <wp:effectExtent l="0" t="0" r="0" b="63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2857" cy="209524"/>
                    </a:xfrm>
                    <a:prstGeom prst="rect">
                      <a:avLst/>
                    </a:prstGeom>
                  </pic:spPr>
                </pic:pic>
              </a:graphicData>
            </a:graphic>
          </wp:inline>
        </w:drawing>
      </w:r>
      <w:r w:rsidR="001D4B14">
        <w:rPr>
          <w:rFonts w:hint="eastAsia"/>
          <w:color w:val="FF0000"/>
        </w:rPr>
        <w:t>则</w:t>
      </w:r>
      <w:r w:rsidR="001D4B14">
        <w:rPr>
          <w:color w:val="FF0000"/>
        </w:rPr>
        <w:t>查询出该</w:t>
      </w:r>
      <w:r w:rsidR="001D4B14">
        <w:rPr>
          <w:rFonts w:hint="eastAsia"/>
          <w:color w:val="FF0000"/>
        </w:rPr>
        <w:t>父</w:t>
      </w:r>
      <w:r w:rsidR="001D4B14">
        <w:rPr>
          <w:color w:val="FF0000"/>
        </w:rPr>
        <w:t>标题下的</w:t>
      </w:r>
      <w:r w:rsidR="001D4B14">
        <w:rPr>
          <w:rFonts w:hint="eastAsia"/>
          <w:color w:val="FF0000"/>
        </w:rPr>
        <w:t>挂的</w:t>
      </w:r>
      <w:r w:rsidR="001D4B14">
        <w:rPr>
          <w:color w:val="FF0000"/>
        </w:rPr>
        <w:t>所有子</w:t>
      </w:r>
      <w:r w:rsidR="001D4B14">
        <w:rPr>
          <w:rFonts w:hint="eastAsia"/>
          <w:color w:val="FF0000"/>
        </w:rPr>
        <w:t>题目</w:t>
      </w:r>
      <w:r w:rsidR="001D4B14">
        <w:rPr>
          <w:color w:val="FF0000"/>
        </w:rPr>
        <w:t>，且子</w:t>
      </w:r>
      <w:r w:rsidR="005B033A">
        <w:rPr>
          <w:rFonts w:hint="eastAsia"/>
          <w:color w:val="FF0000"/>
        </w:rPr>
        <w:t>题目</w:t>
      </w:r>
      <w:r w:rsidR="005B033A">
        <w:rPr>
          <w:color w:val="FF0000"/>
        </w:rPr>
        <w:t>同</w:t>
      </w:r>
      <w:r w:rsidR="005B033A">
        <w:rPr>
          <w:rFonts w:hint="eastAsia"/>
          <w:color w:val="FF0000"/>
        </w:rPr>
        <w:t>此处</w:t>
      </w:r>
      <w:r w:rsidR="005B033A">
        <w:rPr>
          <w:color w:val="FF0000"/>
        </w:rPr>
        <w:t>的父题目相同，</w:t>
      </w:r>
      <w:r w:rsidR="005B033A">
        <w:rPr>
          <w:rFonts w:hint="eastAsia"/>
          <w:color w:val="FF0000"/>
        </w:rPr>
        <w:t>每个</w:t>
      </w:r>
      <w:r w:rsidR="005B033A">
        <w:rPr>
          <w:color w:val="FF0000"/>
        </w:rPr>
        <w:t>子题目只查询展示一行</w:t>
      </w:r>
      <w:r w:rsidR="005B033A">
        <w:rPr>
          <w:rFonts w:hint="eastAsia"/>
          <w:color w:val="FF0000"/>
        </w:rPr>
        <w:t>即可</w:t>
      </w:r>
      <w:r w:rsidR="005B033A">
        <w:rPr>
          <w:color w:val="FF0000"/>
        </w:rPr>
        <w:t>，一行展示不完整，用</w:t>
      </w:r>
      <w:r w:rsidR="005B033A">
        <w:rPr>
          <w:color w:val="FF0000"/>
        </w:rPr>
        <w:t>…</w:t>
      </w:r>
      <w:r w:rsidR="005B033A">
        <w:rPr>
          <w:rFonts w:hint="eastAsia"/>
          <w:color w:val="FF0000"/>
        </w:rPr>
        <w:t>展示</w:t>
      </w:r>
      <w:r w:rsidR="005B033A">
        <w:rPr>
          <w:color w:val="FF0000"/>
        </w:rPr>
        <w:t>即可，此处不再给出查看</w:t>
      </w:r>
      <w:r w:rsidR="005B033A">
        <w:rPr>
          <w:rFonts w:hint="eastAsia"/>
          <w:color w:val="FF0000"/>
        </w:rPr>
        <w:t>完整</w:t>
      </w:r>
      <w:r w:rsidR="005B033A">
        <w:rPr>
          <w:color w:val="FF0000"/>
        </w:rPr>
        <w:t>题目的操作</w:t>
      </w:r>
      <w:r w:rsidR="005B033A">
        <w:rPr>
          <w:rFonts w:hint="eastAsia"/>
          <w:color w:val="FF0000"/>
        </w:rPr>
        <w:t>；</w:t>
      </w:r>
    </w:p>
    <w:p w14:paraId="58C9253C" w14:textId="4FAED5C6" w:rsidR="00C26746" w:rsidRDefault="00B25F7F" w:rsidP="005605E3">
      <w:pPr>
        <w:pStyle w:val="ae"/>
        <w:numPr>
          <w:ilvl w:val="0"/>
          <w:numId w:val="72"/>
        </w:numPr>
        <w:spacing w:line="360" w:lineRule="auto"/>
        <w:ind w:firstLineChars="0"/>
        <w:rPr>
          <w:color w:val="FF0000"/>
        </w:rPr>
      </w:pPr>
      <w:r>
        <w:rPr>
          <w:rFonts w:hint="eastAsia"/>
          <w:color w:val="FF0000"/>
        </w:rPr>
        <w:t>如果“所属</w:t>
      </w:r>
      <w:r>
        <w:rPr>
          <w:color w:val="FF0000"/>
        </w:rPr>
        <w:t>父题目</w:t>
      </w:r>
      <w:r>
        <w:rPr>
          <w:rFonts w:hint="eastAsia"/>
          <w:color w:val="FF0000"/>
        </w:rPr>
        <w:t>”有</w:t>
      </w:r>
      <w:r>
        <w:rPr>
          <w:color w:val="FF0000"/>
        </w:rPr>
        <w:t>数据时，</w:t>
      </w:r>
      <w:r>
        <w:rPr>
          <w:rFonts w:hint="eastAsia"/>
          <w:color w:val="FF0000"/>
        </w:rPr>
        <w:t>打开</w:t>
      </w:r>
      <w:r>
        <w:rPr>
          <w:color w:val="FF0000"/>
        </w:rPr>
        <w:t>该弹框后，之前选择的数据优先展示</w:t>
      </w:r>
      <w:r w:rsidR="0058441D">
        <w:rPr>
          <w:rFonts w:hint="eastAsia"/>
          <w:color w:val="FF0000"/>
        </w:rPr>
        <w:t>在</w:t>
      </w:r>
      <w:r w:rsidR="00C915DA">
        <w:rPr>
          <w:color w:val="FF0000"/>
        </w:rPr>
        <w:t>第一行且为被勾选状态，可进行修改</w:t>
      </w:r>
      <w:r w:rsidR="00C915DA">
        <w:rPr>
          <w:rFonts w:hint="eastAsia"/>
          <w:color w:val="FF0000"/>
        </w:rPr>
        <w:t>，具体</w:t>
      </w:r>
      <w:r w:rsidR="00C915DA">
        <w:rPr>
          <w:color w:val="FF0000"/>
        </w:rPr>
        <w:t>如图</w:t>
      </w:r>
      <w:r w:rsidR="00B966C9">
        <w:rPr>
          <w:rFonts w:hint="eastAsia"/>
          <w:color w:val="FF0000"/>
        </w:rPr>
        <w:t>红色</w:t>
      </w:r>
      <w:r w:rsidR="00B966C9">
        <w:rPr>
          <w:color w:val="FF0000"/>
        </w:rPr>
        <w:t>区域</w:t>
      </w:r>
      <w:r w:rsidR="00C915DA">
        <w:rPr>
          <w:color w:val="FF0000"/>
        </w:rPr>
        <w:t>所示：</w:t>
      </w:r>
    </w:p>
    <w:p w14:paraId="67385648" w14:textId="46B40913" w:rsidR="00B966C9" w:rsidRDefault="00B966C9" w:rsidP="005605E3">
      <w:pPr>
        <w:pStyle w:val="ae"/>
        <w:spacing w:line="360" w:lineRule="auto"/>
        <w:ind w:left="855" w:firstLineChars="0" w:firstLine="0"/>
        <w:rPr>
          <w:color w:val="FF0000"/>
        </w:rPr>
      </w:pPr>
      <w:r>
        <w:rPr>
          <w:noProof/>
        </w:rPr>
        <w:lastRenderedPageBreak/>
        <w:drawing>
          <wp:inline distT="0" distB="0" distL="0" distR="0" wp14:anchorId="03CCEBD5" wp14:editId="3FF4413E">
            <wp:extent cx="5274310" cy="1172845"/>
            <wp:effectExtent l="19050" t="19050" r="21590" b="2730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172845"/>
                    </a:xfrm>
                    <a:prstGeom prst="rect">
                      <a:avLst/>
                    </a:prstGeom>
                    <a:ln>
                      <a:solidFill>
                        <a:schemeClr val="accent1"/>
                      </a:solidFill>
                    </a:ln>
                  </pic:spPr>
                </pic:pic>
              </a:graphicData>
            </a:graphic>
          </wp:inline>
        </w:drawing>
      </w:r>
    </w:p>
    <w:p w14:paraId="2B643FCF" w14:textId="56ABE413" w:rsidR="00C26865" w:rsidRDefault="00C26865" w:rsidP="005605E3">
      <w:pPr>
        <w:pStyle w:val="ae"/>
        <w:numPr>
          <w:ilvl w:val="0"/>
          <w:numId w:val="72"/>
        </w:numPr>
        <w:spacing w:line="360" w:lineRule="auto"/>
        <w:ind w:firstLineChars="0"/>
        <w:rPr>
          <w:color w:val="FF0000"/>
        </w:rPr>
      </w:pPr>
      <w:r>
        <w:rPr>
          <w:rFonts w:hint="eastAsia"/>
          <w:color w:val="FF0000"/>
        </w:rPr>
        <w:t>查询</w:t>
      </w:r>
      <w:r>
        <w:rPr>
          <w:color w:val="FF0000"/>
        </w:rPr>
        <w:t>出的每个题目均可进行勾选，勾选时只能选择一个</w:t>
      </w:r>
      <w:r>
        <w:rPr>
          <w:rFonts w:hint="eastAsia"/>
          <w:color w:val="FF0000"/>
        </w:rPr>
        <w:t>，</w:t>
      </w:r>
      <w:r>
        <w:rPr>
          <w:color w:val="FF0000"/>
        </w:rPr>
        <w:t>有一条数据选中后，再选择另外一条</w:t>
      </w:r>
      <w:r>
        <w:rPr>
          <w:rFonts w:hint="eastAsia"/>
          <w:color w:val="FF0000"/>
        </w:rPr>
        <w:t>时</w:t>
      </w:r>
      <w:r>
        <w:rPr>
          <w:color w:val="FF0000"/>
        </w:rPr>
        <w:t>，之前被选中的数据的勾选状态</w:t>
      </w:r>
      <w:r>
        <w:rPr>
          <w:rFonts w:hint="eastAsia"/>
          <w:color w:val="FF0000"/>
        </w:rPr>
        <w:t>消失</w:t>
      </w:r>
      <w:r>
        <w:rPr>
          <w:color w:val="FF0000"/>
        </w:rPr>
        <w:t>；</w:t>
      </w:r>
    </w:p>
    <w:p w14:paraId="4E44EB3B" w14:textId="5E9E46F5" w:rsidR="00AB6999" w:rsidRDefault="00AB6999" w:rsidP="005605E3">
      <w:pPr>
        <w:pStyle w:val="ae"/>
        <w:numPr>
          <w:ilvl w:val="0"/>
          <w:numId w:val="72"/>
        </w:numPr>
        <w:spacing w:line="360" w:lineRule="auto"/>
        <w:ind w:firstLineChars="0"/>
        <w:rPr>
          <w:color w:val="FF0000"/>
        </w:rPr>
      </w:pPr>
      <w:r>
        <w:rPr>
          <w:rFonts w:hint="eastAsia"/>
          <w:color w:val="FF0000"/>
        </w:rPr>
        <w:t>如果</w:t>
      </w:r>
      <w:r>
        <w:rPr>
          <w:rFonts w:hint="eastAsia"/>
          <w:color w:val="FF0000"/>
        </w:rPr>
        <w:t>10</w:t>
      </w:r>
      <w:r>
        <w:rPr>
          <w:rFonts w:hint="eastAsia"/>
          <w:color w:val="FF0000"/>
        </w:rPr>
        <w:t>条</w:t>
      </w:r>
      <w:r>
        <w:rPr>
          <w:color w:val="FF0000"/>
        </w:rPr>
        <w:t>数据弹框</w:t>
      </w:r>
      <w:r>
        <w:rPr>
          <w:rFonts w:hint="eastAsia"/>
          <w:color w:val="FF0000"/>
        </w:rPr>
        <w:t>上</w:t>
      </w:r>
      <w:r>
        <w:rPr>
          <w:color w:val="FF0000"/>
        </w:rPr>
        <w:t>展示不完整，则弹框的右边</w:t>
      </w:r>
      <w:r>
        <w:rPr>
          <w:rFonts w:hint="eastAsia"/>
          <w:color w:val="FF0000"/>
        </w:rPr>
        <w:t>有</w:t>
      </w:r>
      <w:r>
        <w:rPr>
          <w:color w:val="FF0000"/>
        </w:rPr>
        <w:t>下拉</w:t>
      </w:r>
      <w:r>
        <w:rPr>
          <w:rFonts w:hint="eastAsia"/>
          <w:color w:val="FF0000"/>
        </w:rPr>
        <w:t>滚动条</w:t>
      </w:r>
      <w:r>
        <w:rPr>
          <w:color w:val="FF0000"/>
        </w:rPr>
        <w:t>，如图</w:t>
      </w:r>
      <w:r>
        <w:rPr>
          <w:rFonts w:hint="eastAsia"/>
          <w:color w:val="FF0000"/>
        </w:rPr>
        <w:t>红色区域</w:t>
      </w:r>
      <w:r>
        <w:rPr>
          <w:color w:val="FF0000"/>
        </w:rPr>
        <w:t>所示：</w:t>
      </w:r>
      <w:r>
        <w:rPr>
          <w:noProof/>
        </w:rPr>
        <w:drawing>
          <wp:inline distT="0" distB="0" distL="0" distR="0" wp14:anchorId="37F1204C" wp14:editId="13487082">
            <wp:extent cx="1457325" cy="1295400"/>
            <wp:effectExtent l="19050" t="19050" r="28575" b="1905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57325" cy="1295400"/>
                    </a:xfrm>
                    <a:prstGeom prst="rect">
                      <a:avLst/>
                    </a:prstGeom>
                    <a:ln>
                      <a:solidFill>
                        <a:schemeClr val="accent1"/>
                      </a:solidFill>
                    </a:ln>
                  </pic:spPr>
                </pic:pic>
              </a:graphicData>
            </a:graphic>
          </wp:inline>
        </w:drawing>
      </w:r>
      <w:r>
        <w:rPr>
          <w:rFonts w:hint="eastAsia"/>
          <w:color w:val="FF0000"/>
        </w:rPr>
        <w:t>，</w:t>
      </w:r>
      <w:r>
        <w:rPr>
          <w:color w:val="FF0000"/>
        </w:rPr>
        <w:t>通过</w:t>
      </w:r>
      <w:r>
        <w:rPr>
          <w:rFonts w:hint="eastAsia"/>
          <w:color w:val="FF0000"/>
        </w:rPr>
        <w:t>在</w:t>
      </w:r>
      <w:r>
        <w:rPr>
          <w:color w:val="FF0000"/>
        </w:rPr>
        <w:t>弹框上</w:t>
      </w:r>
      <w:r>
        <w:rPr>
          <w:rFonts w:hint="eastAsia"/>
          <w:color w:val="FF0000"/>
        </w:rPr>
        <w:t>滚动</w:t>
      </w:r>
      <w:r>
        <w:rPr>
          <w:color w:val="FF0000"/>
        </w:rPr>
        <w:t>鼠标进行查看</w:t>
      </w:r>
      <w:r>
        <w:rPr>
          <w:rFonts w:hint="eastAsia"/>
          <w:color w:val="FF0000"/>
        </w:rPr>
        <w:t>该</w:t>
      </w:r>
      <w:r>
        <w:rPr>
          <w:color w:val="FF0000"/>
        </w:rPr>
        <w:t>分页查询出的当前页的</w:t>
      </w:r>
      <w:r>
        <w:rPr>
          <w:rFonts w:hint="eastAsia"/>
          <w:color w:val="FF0000"/>
        </w:rPr>
        <w:t>10</w:t>
      </w:r>
      <w:r>
        <w:rPr>
          <w:rFonts w:hint="eastAsia"/>
          <w:color w:val="FF0000"/>
        </w:rPr>
        <w:t>条</w:t>
      </w:r>
      <w:r>
        <w:rPr>
          <w:color w:val="FF0000"/>
        </w:rPr>
        <w:t>数据；</w:t>
      </w:r>
    </w:p>
    <w:p w14:paraId="73FA0164" w14:textId="330FB61E" w:rsidR="0012052E" w:rsidRDefault="0012052E" w:rsidP="005605E3">
      <w:pPr>
        <w:pStyle w:val="ae"/>
        <w:numPr>
          <w:ilvl w:val="0"/>
          <w:numId w:val="72"/>
        </w:numPr>
        <w:spacing w:line="360" w:lineRule="auto"/>
        <w:ind w:firstLineChars="0"/>
        <w:rPr>
          <w:color w:val="FF0000"/>
        </w:rPr>
      </w:pPr>
      <w:r>
        <w:rPr>
          <w:rFonts w:hint="eastAsia"/>
          <w:color w:val="FF0000"/>
        </w:rPr>
        <w:t>下</w:t>
      </w:r>
      <w:r>
        <w:rPr>
          <w:color w:val="FF0000"/>
        </w:rPr>
        <w:t>面表格是对弹框的按钮事件的描述：</w:t>
      </w:r>
    </w:p>
    <w:tbl>
      <w:tblPr>
        <w:tblW w:w="7938"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5"/>
        <w:gridCol w:w="6663"/>
      </w:tblGrid>
      <w:tr w:rsidR="00E77A56" w14:paraId="2C862587" w14:textId="77777777" w:rsidTr="00E77A56">
        <w:tc>
          <w:tcPr>
            <w:tcW w:w="1275" w:type="dxa"/>
          </w:tcPr>
          <w:p w14:paraId="583E31B5" w14:textId="77777777" w:rsidR="00E77A56" w:rsidRDefault="00E77A56" w:rsidP="005605E3">
            <w:pPr>
              <w:spacing w:line="360" w:lineRule="auto"/>
            </w:pPr>
            <w:r>
              <w:rPr>
                <w:rFonts w:hint="eastAsia"/>
              </w:rPr>
              <w:t>按钮</w:t>
            </w:r>
            <w:r>
              <w:rPr>
                <w:rFonts w:hint="eastAsia"/>
              </w:rPr>
              <w:t>/</w:t>
            </w:r>
            <w:r>
              <w:rPr>
                <w:rFonts w:hint="eastAsia"/>
              </w:rPr>
              <w:t>入口</w:t>
            </w:r>
          </w:p>
        </w:tc>
        <w:tc>
          <w:tcPr>
            <w:tcW w:w="6663" w:type="dxa"/>
          </w:tcPr>
          <w:p w14:paraId="6505D9EC" w14:textId="77777777" w:rsidR="00E77A56" w:rsidRDefault="00E77A56" w:rsidP="005605E3">
            <w:pPr>
              <w:spacing w:line="360" w:lineRule="auto"/>
            </w:pPr>
            <w:r>
              <w:rPr>
                <w:rFonts w:hint="eastAsia"/>
              </w:rPr>
              <w:t>事件</w:t>
            </w:r>
          </w:p>
        </w:tc>
      </w:tr>
      <w:tr w:rsidR="00E77A56" w:rsidRPr="0037382C" w14:paraId="7A0BA5FD" w14:textId="77777777" w:rsidTr="00E77A56">
        <w:tc>
          <w:tcPr>
            <w:tcW w:w="1275" w:type="dxa"/>
          </w:tcPr>
          <w:p w14:paraId="315A6A03" w14:textId="77777777" w:rsidR="00E77A56" w:rsidRDefault="00E77A56" w:rsidP="005605E3">
            <w:pPr>
              <w:spacing w:line="360" w:lineRule="auto"/>
            </w:pPr>
            <w:r>
              <w:rPr>
                <w:rFonts w:hint="eastAsia"/>
              </w:rPr>
              <w:t>【重置】</w:t>
            </w:r>
          </w:p>
        </w:tc>
        <w:tc>
          <w:tcPr>
            <w:tcW w:w="6663" w:type="dxa"/>
          </w:tcPr>
          <w:p w14:paraId="7CCA75E9" w14:textId="2C5BE2CB" w:rsidR="0012052E" w:rsidRDefault="00ED0443" w:rsidP="005605E3">
            <w:pPr>
              <w:spacing w:line="360" w:lineRule="auto"/>
            </w:pPr>
            <w:r>
              <w:rPr>
                <w:rFonts w:hint="eastAsia"/>
              </w:rPr>
              <w:t>1.</w:t>
            </w:r>
            <w:r w:rsidR="0012052E">
              <w:rPr>
                <w:rFonts w:hint="eastAsia"/>
              </w:rPr>
              <w:t>如果</w:t>
            </w:r>
            <w:r>
              <w:rPr>
                <w:rFonts w:hint="eastAsia"/>
              </w:rPr>
              <w:t>查询</w:t>
            </w:r>
            <w:r>
              <w:t>条件上的字段为空，那么该按钮为灰色不可点击；</w:t>
            </w:r>
          </w:p>
          <w:p w14:paraId="74A1B0E1" w14:textId="053ED2B2" w:rsidR="00E77A56" w:rsidRPr="0037382C" w:rsidRDefault="00ED0443" w:rsidP="005605E3">
            <w:pPr>
              <w:spacing w:line="360" w:lineRule="auto"/>
            </w:pPr>
            <w:r>
              <w:rPr>
                <w:rFonts w:hint="eastAsia"/>
              </w:rPr>
              <w:t>2.</w:t>
            </w:r>
            <w:r>
              <w:rPr>
                <w:rFonts w:hint="eastAsia"/>
              </w:rPr>
              <w:t>如果</w:t>
            </w:r>
            <w:r>
              <w:t>查询条件的字段不为空，那么该按钮为高亮可点击，</w:t>
            </w:r>
            <w:r w:rsidR="00E77A56" w:rsidRPr="0037382C">
              <w:rPr>
                <w:rFonts w:hint="eastAsia"/>
              </w:rPr>
              <w:t>点击</w:t>
            </w:r>
            <w:r w:rsidR="00E77A56">
              <w:rPr>
                <w:rFonts w:hint="eastAsia"/>
              </w:rPr>
              <w:t>，输入</w:t>
            </w:r>
            <w:r w:rsidR="00E77A56">
              <w:t>的信息</w:t>
            </w:r>
            <w:r w:rsidR="00E77A56">
              <w:rPr>
                <w:rFonts w:hint="eastAsia"/>
              </w:rPr>
              <w:t>被</w:t>
            </w:r>
            <w:r w:rsidR="00E77A56">
              <w:t>清空，恢复到初始状态；</w:t>
            </w:r>
          </w:p>
        </w:tc>
      </w:tr>
      <w:tr w:rsidR="00E77A56" w:rsidRPr="0037382C" w14:paraId="4AD0336D" w14:textId="77777777" w:rsidTr="00E77A56">
        <w:tc>
          <w:tcPr>
            <w:tcW w:w="1275" w:type="dxa"/>
          </w:tcPr>
          <w:p w14:paraId="2A22B34C" w14:textId="495ADDA9" w:rsidR="00E77A56" w:rsidRDefault="00E77A56" w:rsidP="005605E3">
            <w:pPr>
              <w:spacing w:line="360" w:lineRule="auto"/>
            </w:pPr>
            <w:r>
              <w:rPr>
                <w:rFonts w:hint="eastAsia"/>
              </w:rPr>
              <w:t>【查询】</w:t>
            </w:r>
          </w:p>
        </w:tc>
        <w:tc>
          <w:tcPr>
            <w:tcW w:w="6663" w:type="dxa"/>
          </w:tcPr>
          <w:p w14:paraId="1DB88333" w14:textId="77777777" w:rsidR="00E77A56" w:rsidRDefault="00ED0443" w:rsidP="005605E3">
            <w:pPr>
              <w:spacing w:line="360" w:lineRule="auto"/>
            </w:pPr>
            <w:r>
              <w:rPr>
                <w:rFonts w:hint="eastAsia"/>
              </w:rPr>
              <w:t>1.</w:t>
            </w:r>
            <w:r>
              <w:rPr>
                <w:rFonts w:hint="eastAsia"/>
              </w:rPr>
              <w:t>点击</w:t>
            </w:r>
            <w:r>
              <w:t>该按钮，</w:t>
            </w:r>
            <w:r>
              <w:rPr>
                <w:rFonts w:hint="eastAsia"/>
              </w:rPr>
              <w:t>如果</w:t>
            </w:r>
            <w:r>
              <w:t>未</w:t>
            </w:r>
            <w:r>
              <w:rPr>
                <w:rFonts w:hint="eastAsia"/>
              </w:rPr>
              <w:t>对</w:t>
            </w:r>
            <w:r>
              <w:t>查询</w:t>
            </w:r>
            <w:r>
              <w:rPr>
                <w:rFonts w:hint="eastAsia"/>
              </w:rPr>
              <w:t>条件</w:t>
            </w:r>
            <w:r>
              <w:t>录入</w:t>
            </w:r>
            <w:r>
              <w:rPr>
                <w:rFonts w:hint="eastAsia"/>
              </w:rPr>
              <w:t>信息</w:t>
            </w:r>
            <w:r>
              <w:t>，那么则查询出该</w:t>
            </w:r>
            <w:r>
              <w:t>“</w:t>
            </w:r>
            <w:r>
              <w:rPr>
                <w:rFonts w:hint="eastAsia"/>
              </w:rPr>
              <w:t>适用类别</w:t>
            </w:r>
            <w:r>
              <w:t>”</w:t>
            </w:r>
            <w:r>
              <w:rPr>
                <w:rFonts w:hint="eastAsia"/>
              </w:rPr>
              <w:t>下</w:t>
            </w:r>
            <w:r>
              <w:t>的所有题目；</w:t>
            </w:r>
          </w:p>
          <w:p w14:paraId="6C139645" w14:textId="77777777" w:rsidR="00ED0443" w:rsidRDefault="00ED0443" w:rsidP="005605E3">
            <w:pPr>
              <w:spacing w:line="360" w:lineRule="auto"/>
            </w:pPr>
            <w:r>
              <w:t>2</w:t>
            </w:r>
            <w:r>
              <w:rPr>
                <w:rFonts w:hint="eastAsia"/>
              </w:rPr>
              <w:t>．点击</w:t>
            </w:r>
            <w:r>
              <w:t>该按钮，</w:t>
            </w:r>
            <w:r>
              <w:rPr>
                <w:rFonts w:hint="eastAsia"/>
              </w:rPr>
              <w:t>如果对</w:t>
            </w:r>
            <w:r>
              <w:t>查询</w:t>
            </w:r>
            <w:r>
              <w:rPr>
                <w:rFonts w:hint="eastAsia"/>
              </w:rPr>
              <w:t>条件</w:t>
            </w:r>
            <w:r>
              <w:t>录入</w:t>
            </w:r>
            <w:r>
              <w:rPr>
                <w:rFonts w:hint="eastAsia"/>
              </w:rPr>
              <w:t>信息</w:t>
            </w:r>
            <w:r>
              <w:t>，那么则查询出该</w:t>
            </w:r>
            <w:r>
              <w:t>“</w:t>
            </w:r>
            <w:r>
              <w:rPr>
                <w:rFonts w:hint="eastAsia"/>
              </w:rPr>
              <w:t>适用类别</w:t>
            </w:r>
            <w:r>
              <w:t>”</w:t>
            </w:r>
            <w:r>
              <w:rPr>
                <w:rFonts w:hint="eastAsia"/>
              </w:rPr>
              <w:t>下</w:t>
            </w:r>
            <w:r>
              <w:t>的</w:t>
            </w:r>
            <w:r>
              <w:rPr>
                <w:rFonts w:hint="eastAsia"/>
              </w:rPr>
              <w:t>满足查询条件</w:t>
            </w:r>
            <w:r>
              <w:t>的题目；</w:t>
            </w:r>
          </w:p>
          <w:p w14:paraId="4C0437A3" w14:textId="01FA373B" w:rsidR="00C33EB8" w:rsidRDefault="00C33EB8" w:rsidP="005605E3">
            <w:pPr>
              <w:spacing w:line="360" w:lineRule="auto"/>
            </w:pPr>
            <w:r>
              <w:rPr>
                <w:rFonts w:hint="eastAsia"/>
              </w:rPr>
              <w:t>3.</w:t>
            </w:r>
            <w:r>
              <w:rPr>
                <w:rFonts w:hint="eastAsia"/>
              </w:rPr>
              <w:t>当</w:t>
            </w:r>
            <w:r>
              <w:t>用户录入</w:t>
            </w:r>
            <w:r>
              <w:rPr>
                <w:rFonts w:hint="eastAsia"/>
              </w:rPr>
              <w:t>“题目</w:t>
            </w:r>
            <w:r>
              <w:t>名称</w:t>
            </w:r>
            <w:r>
              <w:rPr>
                <w:rFonts w:hint="eastAsia"/>
              </w:rPr>
              <w:t>”时</w:t>
            </w:r>
            <w:r>
              <w:t>，则是</w:t>
            </w:r>
            <w:r>
              <w:rPr>
                <w:rFonts w:hint="eastAsia"/>
              </w:rPr>
              <w:t>模糊</w:t>
            </w:r>
            <w:r>
              <w:t>查询</w:t>
            </w:r>
            <w:r w:rsidR="00407397">
              <w:rPr>
                <w:rFonts w:hint="eastAsia"/>
              </w:rPr>
              <w:t>，</w:t>
            </w:r>
            <w:r w:rsidR="00407397">
              <w:t>最终</w:t>
            </w:r>
            <w:r w:rsidR="00407397">
              <w:rPr>
                <w:rFonts w:hint="eastAsia"/>
              </w:rPr>
              <w:t>以子题目为</w:t>
            </w:r>
            <w:r w:rsidR="00407397">
              <w:t>维度</w:t>
            </w:r>
            <w:r w:rsidR="00407397">
              <w:rPr>
                <w:rFonts w:hint="eastAsia"/>
              </w:rPr>
              <w:t>进行展示</w:t>
            </w:r>
            <w:r w:rsidR="00407397">
              <w:t>，</w:t>
            </w:r>
            <w:r w:rsidR="00407397">
              <w:rPr>
                <w:rFonts w:hint="eastAsia"/>
              </w:rPr>
              <w:t>以下</w:t>
            </w:r>
            <w:r w:rsidR="00407397">
              <w:t>为</w:t>
            </w:r>
            <w:r w:rsidR="00407397">
              <w:rPr>
                <w:rFonts w:hint="eastAsia"/>
              </w:rPr>
              <w:t>举例</w:t>
            </w:r>
            <w:r w:rsidR="00407397">
              <w:t>描述：</w:t>
            </w:r>
          </w:p>
          <w:p w14:paraId="10453A09" w14:textId="36165C2B" w:rsidR="00C33EB8" w:rsidRPr="00C33EB8" w:rsidRDefault="00C33EB8" w:rsidP="005605E3">
            <w:pPr>
              <w:spacing w:line="360" w:lineRule="auto"/>
            </w:pPr>
            <w:r>
              <w:t>Eg</w:t>
            </w:r>
            <w:r>
              <w:t>：在题目名称的输入框录入了</w:t>
            </w:r>
            <w:r>
              <w:t>“</w:t>
            </w:r>
            <w:r>
              <w:rPr>
                <w:rFonts w:hint="eastAsia"/>
              </w:rPr>
              <w:t>以下</w:t>
            </w:r>
            <w:r>
              <w:t>”</w:t>
            </w:r>
            <w:r>
              <w:rPr>
                <w:rFonts w:hint="eastAsia"/>
              </w:rPr>
              <w:t>两个字</w:t>
            </w:r>
            <w:r>
              <w:t>，那么</w:t>
            </w:r>
            <w:r>
              <w:rPr>
                <w:rFonts w:hint="eastAsia"/>
              </w:rPr>
              <w:t>则是模糊</w:t>
            </w:r>
            <w:r>
              <w:t>查询出题目中包含了连续的</w:t>
            </w:r>
            <w:r>
              <w:t>“</w:t>
            </w:r>
            <w:r>
              <w:rPr>
                <w:rFonts w:hint="eastAsia"/>
              </w:rPr>
              <w:t>以下</w:t>
            </w:r>
            <w:r>
              <w:t>”</w:t>
            </w:r>
            <w:r>
              <w:rPr>
                <w:rFonts w:hint="eastAsia"/>
              </w:rPr>
              <w:t>两个字</w:t>
            </w:r>
            <w:r w:rsidR="007B6DF4">
              <w:rPr>
                <w:rFonts w:hint="eastAsia"/>
              </w:rPr>
              <w:t>的</w:t>
            </w:r>
            <w:r w:rsidR="007B6DF4">
              <w:t>题目，以最小子题目为维度查询，也就是说，如果父题目没有包含该两个</w:t>
            </w:r>
            <w:r w:rsidR="007B6DF4">
              <w:rPr>
                <w:rFonts w:hint="eastAsia"/>
              </w:rPr>
              <w:t>字</w:t>
            </w:r>
            <w:r w:rsidR="007B6DF4">
              <w:t>，但是该父题目下的某个子题目包含了该两个字，那么需要</w:t>
            </w:r>
            <w:r w:rsidR="007B6DF4">
              <w:rPr>
                <w:rFonts w:hint="eastAsia"/>
              </w:rPr>
              <w:t>在</w:t>
            </w:r>
            <w:r w:rsidR="007B6DF4">
              <w:t>该弹框上查询出该父题目以及包含了</w:t>
            </w:r>
            <w:r w:rsidR="007B6DF4">
              <w:t>“</w:t>
            </w:r>
            <w:r w:rsidR="007B6DF4">
              <w:rPr>
                <w:rFonts w:hint="eastAsia"/>
              </w:rPr>
              <w:t>以下</w:t>
            </w:r>
            <w:r w:rsidR="007B6DF4">
              <w:t>”</w:t>
            </w:r>
            <w:r w:rsidR="007B6DF4">
              <w:rPr>
                <w:rFonts w:hint="eastAsia"/>
              </w:rPr>
              <w:t>这两个</w:t>
            </w:r>
            <w:r w:rsidR="007B6DF4">
              <w:t>连续的词的</w:t>
            </w:r>
            <w:r w:rsidR="007B6DF4">
              <w:rPr>
                <w:rFonts w:hint="eastAsia"/>
              </w:rPr>
              <w:t>子题目</w:t>
            </w:r>
            <w:r w:rsidR="007B6DF4">
              <w:t>；</w:t>
            </w:r>
          </w:p>
        </w:tc>
      </w:tr>
      <w:tr w:rsidR="00E77A56" w:rsidRPr="0037382C" w14:paraId="19E612DA" w14:textId="77777777" w:rsidTr="00E77A56">
        <w:tc>
          <w:tcPr>
            <w:tcW w:w="1275" w:type="dxa"/>
          </w:tcPr>
          <w:p w14:paraId="69AED201" w14:textId="58D736F7" w:rsidR="00E77A56" w:rsidRDefault="00E77A56" w:rsidP="005605E3">
            <w:pPr>
              <w:spacing w:line="360" w:lineRule="auto"/>
            </w:pPr>
            <w:r>
              <w:rPr>
                <w:rFonts w:hint="eastAsia"/>
              </w:rPr>
              <w:lastRenderedPageBreak/>
              <w:t>【关闭】</w:t>
            </w:r>
          </w:p>
        </w:tc>
        <w:tc>
          <w:tcPr>
            <w:tcW w:w="6663" w:type="dxa"/>
          </w:tcPr>
          <w:p w14:paraId="72BB6386" w14:textId="2D230591" w:rsidR="00E77A56" w:rsidRPr="0037382C" w:rsidRDefault="002122B0" w:rsidP="005605E3">
            <w:pPr>
              <w:spacing w:line="360" w:lineRule="auto"/>
            </w:pPr>
            <w:r>
              <w:rPr>
                <w:rFonts w:hint="eastAsia"/>
              </w:rPr>
              <w:t>点击</w:t>
            </w:r>
            <w:r>
              <w:t>，则是关闭该</w:t>
            </w:r>
            <w:r>
              <w:rPr>
                <w:rFonts w:hint="eastAsia"/>
              </w:rPr>
              <w:t>弹框</w:t>
            </w:r>
            <w:r>
              <w:t>，</w:t>
            </w:r>
            <w:r>
              <w:rPr>
                <w:rFonts w:hint="eastAsia"/>
              </w:rPr>
              <w:t>对</w:t>
            </w:r>
            <w:r>
              <w:t>数据</w:t>
            </w:r>
            <w:r>
              <w:rPr>
                <w:rFonts w:hint="eastAsia"/>
              </w:rPr>
              <w:t>不进行</w:t>
            </w:r>
            <w:r>
              <w:t>修改保存；</w:t>
            </w:r>
          </w:p>
        </w:tc>
      </w:tr>
      <w:tr w:rsidR="00E77A56" w:rsidRPr="0037382C" w14:paraId="5F2BB6CB" w14:textId="77777777" w:rsidTr="00E77A56">
        <w:tc>
          <w:tcPr>
            <w:tcW w:w="1275" w:type="dxa"/>
          </w:tcPr>
          <w:p w14:paraId="0AD13B89" w14:textId="2F8F9A3E" w:rsidR="00E77A56" w:rsidRDefault="00E77A56" w:rsidP="005605E3">
            <w:pPr>
              <w:spacing w:line="360" w:lineRule="auto"/>
            </w:pPr>
            <w:r>
              <w:rPr>
                <w:rFonts w:hint="eastAsia"/>
              </w:rPr>
              <w:t>【确定】</w:t>
            </w:r>
          </w:p>
        </w:tc>
        <w:tc>
          <w:tcPr>
            <w:tcW w:w="6663" w:type="dxa"/>
          </w:tcPr>
          <w:p w14:paraId="20CE2C63" w14:textId="77777777" w:rsidR="00E77A56" w:rsidRDefault="002122B0" w:rsidP="005605E3">
            <w:pPr>
              <w:spacing w:line="360" w:lineRule="auto"/>
            </w:pPr>
            <w:r>
              <w:rPr>
                <w:rFonts w:hint="eastAsia"/>
              </w:rPr>
              <w:t>1.</w:t>
            </w:r>
            <w:r>
              <w:rPr>
                <w:rFonts w:hint="eastAsia"/>
              </w:rPr>
              <w:t>当</w:t>
            </w:r>
            <w:r>
              <w:t>未</w:t>
            </w:r>
            <w:r>
              <w:rPr>
                <w:rFonts w:hint="eastAsia"/>
              </w:rPr>
              <w:t>勾选数据</w:t>
            </w:r>
            <w:r>
              <w:t>时</w:t>
            </w:r>
            <w:r>
              <w:rPr>
                <w:rFonts w:hint="eastAsia"/>
              </w:rPr>
              <w:t>，</w:t>
            </w:r>
            <w:r>
              <w:t>该按钮为</w:t>
            </w:r>
            <w:r>
              <w:rPr>
                <w:rFonts w:hint="eastAsia"/>
              </w:rPr>
              <w:t>灰色</w:t>
            </w:r>
            <w:r>
              <w:t>不可点击；</w:t>
            </w:r>
          </w:p>
          <w:p w14:paraId="17E59FAF" w14:textId="3F02FF8C" w:rsidR="002122B0" w:rsidRPr="002122B0" w:rsidRDefault="002122B0" w:rsidP="005605E3">
            <w:pPr>
              <w:spacing w:line="360" w:lineRule="auto"/>
            </w:pPr>
            <w:r>
              <w:t>2</w:t>
            </w:r>
            <w:r>
              <w:rPr>
                <w:rFonts w:hint="eastAsia"/>
              </w:rPr>
              <w:t>.</w:t>
            </w:r>
            <w:r>
              <w:rPr>
                <w:rFonts w:hint="eastAsia"/>
              </w:rPr>
              <w:t>当</w:t>
            </w:r>
            <w:r>
              <w:t>选择了某一条数据时，该按钮为高亮可点击，点击后</w:t>
            </w:r>
            <w:r>
              <w:rPr>
                <w:rFonts w:hint="eastAsia"/>
              </w:rPr>
              <w:t>，</w:t>
            </w:r>
            <w:r>
              <w:t>则选中的</w:t>
            </w:r>
            <w:r>
              <w:rPr>
                <w:rFonts w:hint="eastAsia"/>
              </w:rPr>
              <w:t>题目</w:t>
            </w:r>
            <w:r>
              <w:t>名称带入到下拉列表中，如下图所示：</w:t>
            </w:r>
            <w:r>
              <w:rPr>
                <w:noProof/>
              </w:rPr>
              <w:drawing>
                <wp:inline distT="0" distB="0" distL="0" distR="0" wp14:anchorId="1AE9191E" wp14:editId="128A9C99">
                  <wp:extent cx="2876190" cy="209524"/>
                  <wp:effectExtent l="19050" t="19050" r="19685" b="1968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876190" cy="209524"/>
                          </a:xfrm>
                          <a:prstGeom prst="rect">
                            <a:avLst/>
                          </a:prstGeom>
                          <a:ln>
                            <a:solidFill>
                              <a:schemeClr val="accent1"/>
                            </a:solidFill>
                          </a:ln>
                        </pic:spPr>
                      </pic:pic>
                    </a:graphicData>
                  </a:graphic>
                </wp:inline>
              </w:drawing>
            </w:r>
            <w:r w:rsidR="003E1214">
              <w:rPr>
                <w:rFonts w:hint="eastAsia"/>
              </w:rPr>
              <w:t>；</w:t>
            </w:r>
          </w:p>
        </w:tc>
      </w:tr>
    </w:tbl>
    <w:p w14:paraId="4652240F" w14:textId="77777777" w:rsidR="00E77A56" w:rsidRPr="00E77A56" w:rsidRDefault="00E77A56" w:rsidP="005605E3">
      <w:pPr>
        <w:pStyle w:val="ae"/>
        <w:spacing w:line="360" w:lineRule="auto"/>
        <w:ind w:firstLineChars="0" w:firstLine="435"/>
        <w:rPr>
          <w:color w:val="FF0000"/>
        </w:rPr>
      </w:pPr>
    </w:p>
    <w:p w14:paraId="7E81D4AB" w14:textId="254B0123" w:rsidR="00387593" w:rsidRDefault="0042426C" w:rsidP="005605E3">
      <w:pPr>
        <w:pStyle w:val="ae"/>
        <w:numPr>
          <w:ilvl w:val="0"/>
          <w:numId w:val="64"/>
        </w:numPr>
        <w:spacing w:line="360" w:lineRule="auto"/>
        <w:ind w:left="0" w:firstLineChars="0" w:firstLine="0"/>
      </w:pPr>
      <w:r>
        <w:rPr>
          <w:rFonts w:hint="eastAsia"/>
        </w:rPr>
        <w:t>当</w:t>
      </w:r>
      <w:r>
        <w:t>在新增</w:t>
      </w:r>
      <w:r>
        <w:rPr>
          <w:rFonts w:hint="eastAsia"/>
        </w:rPr>
        <w:t>/</w:t>
      </w:r>
      <w:r>
        <w:rPr>
          <w:rFonts w:hint="eastAsia"/>
        </w:rPr>
        <w:t>修改</w:t>
      </w:r>
      <w:r>
        <w:t>题目时，</w:t>
      </w:r>
      <w:r w:rsidRPr="00A01005">
        <w:rPr>
          <w:rFonts w:hint="eastAsia"/>
        </w:rPr>
        <w:t>“题目类型”为：单选、复选、判断时，显示</w:t>
      </w:r>
      <w:r>
        <w:rPr>
          <w:rFonts w:hint="eastAsia"/>
        </w:rPr>
        <w:t>该块</w:t>
      </w:r>
      <w:r w:rsidRPr="00A01005">
        <w:rPr>
          <w:rFonts w:hint="eastAsia"/>
        </w:rPr>
        <w:t>“选项”</w:t>
      </w:r>
      <w:r>
        <w:rPr>
          <w:rFonts w:hint="eastAsia"/>
        </w:rPr>
        <w:t>数据</w:t>
      </w:r>
      <w:r w:rsidRPr="00A01005">
        <w:rPr>
          <w:rFonts w:hint="eastAsia"/>
        </w:rPr>
        <w:t>，且为非必设置项</w:t>
      </w:r>
      <w:r>
        <w:rPr>
          <w:rFonts w:hint="eastAsia"/>
        </w:rPr>
        <w:t>，</w:t>
      </w:r>
      <w:r>
        <w:t>如下图所示：</w:t>
      </w:r>
    </w:p>
    <w:p w14:paraId="01C3F55D" w14:textId="51090B78" w:rsidR="0042426C" w:rsidRDefault="005A24C4" w:rsidP="005605E3">
      <w:pPr>
        <w:pStyle w:val="ae"/>
        <w:spacing w:line="360" w:lineRule="auto"/>
        <w:ind w:firstLineChars="0" w:firstLine="0"/>
      </w:pPr>
      <w:r>
        <w:rPr>
          <w:noProof/>
        </w:rPr>
        <w:drawing>
          <wp:inline distT="0" distB="0" distL="0" distR="0" wp14:anchorId="6309DA5A" wp14:editId="3B1CB3CC">
            <wp:extent cx="6233602" cy="3305175"/>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236879" cy="3306913"/>
                    </a:xfrm>
                    <a:prstGeom prst="rect">
                      <a:avLst/>
                    </a:prstGeom>
                  </pic:spPr>
                </pic:pic>
              </a:graphicData>
            </a:graphic>
          </wp:inline>
        </w:drawing>
      </w:r>
    </w:p>
    <w:p w14:paraId="572A6755" w14:textId="5F820522" w:rsidR="005A24C4" w:rsidRPr="00232E6B" w:rsidRDefault="005A24C4" w:rsidP="005605E3">
      <w:pPr>
        <w:pStyle w:val="ae"/>
        <w:spacing w:line="360" w:lineRule="auto"/>
        <w:ind w:firstLineChars="0" w:firstLine="0"/>
        <w:rPr>
          <w:color w:val="FF0000"/>
        </w:rPr>
      </w:pPr>
      <w:r w:rsidRPr="005A24C4">
        <w:rPr>
          <w:rFonts w:hint="eastAsia"/>
          <w:color w:val="FF0000"/>
        </w:rPr>
        <w:t>注</w:t>
      </w:r>
      <w:r w:rsidRPr="005A24C4">
        <w:rPr>
          <w:color w:val="FF0000"/>
        </w:rPr>
        <w:t>：（</w:t>
      </w:r>
      <w:r w:rsidRPr="00232E6B">
        <w:rPr>
          <w:rFonts w:hint="eastAsia"/>
          <w:color w:val="FF0000"/>
        </w:rPr>
        <w:t>1</w:t>
      </w:r>
      <w:r w:rsidRPr="00232E6B">
        <w:rPr>
          <w:color w:val="FF0000"/>
        </w:rPr>
        <w:t>）</w:t>
      </w:r>
      <w:r w:rsidR="00232E6B" w:rsidRPr="00232E6B">
        <w:rPr>
          <w:rFonts w:hint="eastAsia"/>
          <w:color w:val="FF0000"/>
        </w:rPr>
        <w:t>“题目类型”选择为：单选、复选、判断时，显示该块“选项”数据：</w:t>
      </w:r>
    </w:p>
    <w:p w14:paraId="1A0BC4B1" w14:textId="71B92266" w:rsidR="00232E6B" w:rsidRDefault="00232E6B" w:rsidP="005605E3">
      <w:pPr>
        <w:pStyle w:val="ae"/>
        <w:spacing w:line="360" w:lineRule="auto"/>
        <w:ind w:firstLineChars="0" w:firstLine="0"/>
        <w:rPr>
          <w:color w:val="FF0000"/>
        </w:rPr>
      </w:pPr>
      <w:r>
        <w:rPr>
          <w:noProof/>
        </w:rPr>
        <w:drawing>
          <wp:inline distT="0" distB="0" distL="0" distR="0" wp14:anchorId="66698C7A" wp14:editId="106E4E0D">
            <wp:extent cx="5274310" cy="937895"/>
            <wp:effectExtent l="19050" t="19050" r="21590" b="146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937895"/>
                    </a:xfrm>
                    <a:prstGeom prst="rect">
                      <a:avLst/>
                    </a:prstGeom>
                    <a:ln>
                      <a:solidFill>
                        <a:schemeClr val="accent1"/>
                      </a:solidFill>
                    </a:ln>
                  </pic:spPr>
                </pic:pic>
              </a:graphicData>
            </a:graphic>
          </wp:inline>
        </w:drawing>
      </w:r>
    </w:p>
    <w:p w14:paraId="1444B425" w14:textId="1C9F609E" w:rsidR="00232E6B" w:rsidRDefault="00254443" w:rsidP="005605E3">
      <w:pPr>
        <w:pStyle w:val="ae"/>
        <w:numPr>
          <w:ilvl w:val="0"/>
          <w:numId w:val="74"/>
        </w:numPr>
        <w:spacing w:line="360" w:lineRule="auto"/>
        <w:ind w:firstLineChars="0"/>
        <w:rPr>
          <w:color w:val="FF0000"/>
        </w:rPr>
      </w:pPr>
      <w:r>
        <w:rPr>
          <w:rFonts w:hint="eastAsia"/>
          <w:color w:val="FF0000"/>
        </w:rPr>
        <w:t>先默认</w:t>
      </w:r>
      <w:r>
        <w:rPr>
          <w:color w:val="FF0000"/>
        </w:rPr>
        <w:t>展示一组</w:t>
      </w:r>
      <w:r>
        <w:rPr>
          <w:rFonts w:hint="eastAsia"/>
          <w:color w:val="FF0000"/>
        </w:rPr>
        <w:t>选项</w:t>
      </w:r>
      <w:r>
        <w:rPr>
          <w:color w:val="FF0000"/>
        </w:rPr>
        <w:t>的</w:t>
      </w:r>
      <w:r>
        <w:rPr>
          <w:rFonts w:hint="eastAsia"/>
          <w:color w:val="FF0000"/>
        </w:rPr>
        <w:t>设置</w:t>
      </w:r>
      <w:r>
        <w:rPr>
          <w:color w:val="FF0000"/>
        </w:rPr>
        <w:t>，可通过右边</w:t>
      </w:r>
      <w:r>
        <w:rPr>
          <w:noProof/>
        </w:rPr>
        <w:drawing>
          <wp:inline distT="0" distB="0" distL="0" distR="0" wp14:anchorId="1FB487FA" wp14:editId="6BD14AA6">
            <wp:extent cx="276190" cy="152381"/>
            <wp:effectExtent l="0" t="0" r="0" b="63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6190" cy="152381"/>
                    </a:xfrm>
                    <a:prstGeom prst="rect">
                      <a:avLst/>
                    </a:prstGeom>
                  </pic:spPr>
                </pic:pic>
              </a:graphicData>
            </a:graphic>
          </wp:inline>
        </w:drawing>
      </w:r>
      <w:r>
        <w:rPr>
          <w:rFonts w:hint="eastAsia"/>
          <w:color w:val="FF0000"/>
        </w:rPr>
        <w:t>，</w:t>
      </w:r>
      <w:r>
        <w:rPr>
          <w:color w:val="FF0000"/>
        </w:rPr>
        <w:t>进行添加</w:t>
      </w:r>
      <w:r>
        <w:rPr>
          <w:rFonts w:hint="eastAsia"/>
          <w:color w:val="FF0000"/>
        </w:rPr>
        <w:t>选项</w:t>
      </w:r>
      <w:r w:rsidR="00F92F16">
        <w:rPr>
          <w:rFonts w:hint="eastAsia"/>
          <w:color w:val="FF0000"/>
        </w:rPr>
        <w:t>；</w:t>
      </w:r>
    </w:p>
    <w:p w14:paraId="294A5375" w14:textId="4FB069EB" w:rsidR="00F92F16" w:rsidRDefault="00F92F16" w:rsidP="005605E3">
      <w:pPr>
        <w:pStyle w:val="ae"/>
        <w:numPr>
          <w:ilvl w:val="0"/>
          <w:numId w:val="74"/>
        </w:numPr>
        <w:spacing w:line="360" w:lineRule="auto"/>
        <w:ind w:firstLineChars="0"/>
        <w:rPr>
          <w:color w:val="FF0000"/>
        </w:rPr>
      </w:pPr>
      <w:r>
        <w:rPr>
          <w:rFonts w:hint="eastAsia"/>
          <w:color w:val="FF0000"/>
        </w:rPr>
        <w:t>默认</w:t>
      </w:r>
      <w:r>
        <w:rPr>
          <w:color w:val="FF0000"/>
        </w:rPr>
        <w:t>展示的选项设置右边只有</w:t>
      </w:r>
      <w:r>
        <w:rPr>
          <w:noProof/>
        </w:rPr>
        <w:drawing>
          <wp:inline distT="0" distB="0" distL="0" distR="0" wp14:anchorId="5054AAB3" wp14:editId="5B25717D">
            <wp:extent cx="276190" cy="152381"/>
            <wp:effectExtent l="0" t="0" r="0" b="63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6190" cy="152381"/>
                    </a:xfrm>
                    <a:prstGeom prst="rect">
                      <a:avLst/>
                    </a:prstGeom>
                  </pic:spPr>
                </pic:pic>
              </a:graphicData>
            </a:graphic>
          </wp:inline>
        </w:drawing>
      </w:r>
      <w:r>
        <w:rPr>
          <w:rFonts w:hint="eastAsia"/>
          <w:color w:val="FF0000"/>
        </w:rPr>
        <w:t>功能</w:t>
      </w:r>
      <w:r>
        <w:rPr>
          <w:color w:val="FF0000"/>
        </w:rPr>
        <w:t>；</w:t>
      </w:r>
      <w:r w:rsidR="00B20FC5">
        <w:rPr>
          <w:color w:val="FF0000"/>
        </w:rPr>
        <w:t>不限制新增的个数</w:t>
      </w:r>
      <w:r w:rsidR="00B20FC5">
        <w:rPr>
          <w:rFonts w:hint="eastAsia"/>
          <w:color w:val="FF0000"/>
        </w:rPr>
        <w:t>；</w:t>
      </w:r>
    </w:p>
    <w:p w14:paraId="6D7EF4F5" w14:textId="77777777" w:rsidR="00B20FC5" w:rsidRDefault="00232E6B" w:rsidP="005605E3">
      <w:pPr>
        <w:pStyle w:val="ae"/>
        <w:spacing w:line="360" w:lineRule="auto"/>
        <w:ind w:firstLineChars="0" w:firstLine="435"/>
        <w:rPr>
          <w:color w:val="FF0000"/>
        </w:rPr>
      </w:pPr>
      <w:r>
        <w:rPr>
          <w:rFonts w:hint="eastAsia"/>
          <w:color w:val="FF0000"/>
        </w:rPr>
        <w:t>（</w:t>
      </w:r>
      <w:r>
        <w:rPr>
          <w:rFonts w:hint="eastAsia"/>
          <w:color w:val="FF0000"/>
        </w:rPr>
        <w:t>2</w:t>
      </w:r>
      <w:r>
        <w:rPr>
          <w:rFonts w:hint="eastAsia"/>
          <w:color w:val="FF0000"/>
        </w:rPr>
        <w:t>）</w:t>
      </w:r>
      <w:r w:rsidR="00F92F16">
        <w:rPr>
          <w:rFonts w:hint="eastAsia"/>
          <w:color w:val="FF0000"/>
        </w:rPr>
        <w:t>当</w:t>
      </w:r>
      <w:r w:rsidR="00F92F16">
        <w:rPr>
          <w:color w:val="FF0000"/>
        </w:rPr>
        <w:t>用户通过点击</w:t>
      </w:r>
      <w:r w:rsidR="00F92F16">
        <w:rPr>
          <w:noProof/>
        </w:rPr>
        <w:drawing>
          <wp:inline distT="0" distB="0" distL="0" distR="0" wp14:anchorId="180238F8" wp14:editId="28503BB7">
            <wp:extent cx="276190" cy="152381"/>
            <wp:effectExtent l="0" t="0" r="0" b="63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6190" cy="152381"/>
                    </a:xfrm>
                    <a:prstGeom prst="rect">
                      <a:avLst/>
                    </a:prstGeom>
                  </pic:spPr>
                </pic:pic>
              </a:graphicData>
            </a:graphic>
          </wp:inline>
        </w:drawing>
      </w:r>
      <w:r w:rsidR="00F92F16">
        <w:rPr>
          <w:rFonts w:hint="eastAsia"/>
          <w:color w:val="FF0000"/>
        </w:rPr>
        <w:t>时</w:t>
      </w:r>
      <w:r w:rsidR="00F92F16">
        <w:rPr>
          <w:color w:val="FF0000"/>
        </w:rPr>
        <w:t>，则在对应的</w:t>
      </w:r>
      <w:r w:rsidR="00F92F16">
        <w:rPr>
          <w:rFonts w:hint="eastAsia"/>
          <w:color w:val="FF0000"/>
        </w:rPr>
        <w:t>该区域</w:t>
      </w:r>
      <w:r w:rsidR="00F92F16">
        <w:rPr>
          <w:color w:val="FF0000"/>
        </w:rPr>
        <w:t>下方重新</w:t>
      </w:r>
      <w:r w:rsidR="00F92F16">
        <w:rPr>
          <w:rFonts w:hint="eastAsia"/>
          <w:color w:val="FF0000"/>
        </w:rPr>
        <w:t>添加</w:t>
      </w:r>
      <w:r w:rsidR="00F92F16">
        <w:rPr>
          <w:color w:val="FF0000"/>
        </w:rPr>
        <w:t>一去选项的设置，如图所示：</w:t>
      </w:r>
    </w:p>
    <w:p w14:paraId="72B50616" w14:textId="3A884268" w:rsidR="00232E6B" w:rsidRPr="00B20FC5" w:rsidRDefault="00B20FC5" w:rsidP="005605E3">
      <w:pPr>
        <w:spacing w:line="360" w:lineRule="auto"/>
        <w:rPr>
          <w:color w:val="FF0000"/>
        </w:rPr>
      </w:pPr>
      <w:r>
        <w:rPr>
          <w:noProof/>
        </w:rPr>
        <w:lastRenderedPageBreak/>
        <w:drawing>
          <wp:inline distT="0" distB="0" distL="0" distR="0" wp14:anchorId="72460C4C" wp14:editId="4D7DC86E">
            <wp:extent cx="5274310" cy="1957070"/>
            <wp:effectExtent l="19050" t="19050" r="21590" b="2413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957070"/>
                    </a:xfrm>
                    <a:prstGeom prst="rect">
                      <a:avLst/>
                    </a:prstGeom>
                    <a:ln>
                      <a:solidFill>
                        <a:schemeClr val="accent1"/>
                      </a:solidFill>
                    </a:ln>
                  </pic:spPr>
                </pic:pic>
              </a:graphicData>
            </a:graphic>
          </wp:inline>
        </w:drawing>
      </w:r>
    </w:p>
    <w:p w14:paraId="3B824832" w14:textId="3532F2B8" w:rsidR="00F92F16" w:rsidRDefault="00B20FC5" w:rsidP="005605E3">
      <w:pPr>
        <w:pStyle w:val="ae"/>
        <w:numPr>
          <w:ilvl w:val="0"/>
          <w:numId w:val="74"/>
        </w:numPr>
        <w:spacing w:line="360" w:lineRule="auto"/>
        <w:ind w:firstLineChars="0"/>
        <w:rPr>
          <w:color w:val="FF0000"/>
        </w:rPr>
      </w:pPr>
      <w:r>
        <w:rPr>
          <w:rFonts w:hint="eastAsia"/>
          <w:color w:val="FF0000"/>
        </w:rPr>
        <w:t>此时</w:t>
      </w:r>
      <w:r w:rsidR="00F92F16">
        <w:rPr>
          <w:rFonts w:hint="eastAsia"/>
          <w:color w:val="FF0000"/>
        </w:rPr>
        <w:t>原有</w:t>
      </w:r>
      <w:r w:rsidR="00F92F16">
        <w:rPr>
          <w:color w:val="FF0000"/>
        </w:rPr>
        <w:t>默认的</w:t>
      </w:r>
      <w:r w:rsidR="00F92F16">
        <w:rPr>
          <w:rFonts w:hint="eastAsia"/>
          <w:color w:val="FF0000"/>
        </w:rPr>
        <w:t>区域右边只有</w:t>
      </w:r>
      <w:r w:rsidR="00F92F16" w:rsidRPr="004A2ACD">
        <w:rPr>
          <w:noProof/>
          <w:color w:val="FF0000"/>
        </w:rPr>
        <w:drawing>
          <wp:inline distT="0" distB="0" distL="0" distR="0" wp14:anchorId="30CFFD76" wp14:editId="363B6F89">
            <wp:extent cx="276190" cy="152381"/>
            <wp:effectExtent l="0" t="0" r="0" b="63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190" cy="152381"/>
                    </a:xfrm>
                    <a:prstGeom prst="rect">
                      <a:avLst/>
                    </a:prstGeom>
                  </pic:spPr>
                </pic:pic>
              </a:graphicData>
            </a:graphic>
          </wp:inline>
        </w:drawing>
      </w:r>
      <w:r w:rsidR="00F92F16">
        <w:rPr>
          <w:rFonts w:hint="eastAsia"/>
          <w:color w:val="FF0000"/>
        </w:rPr>
        <w:t>操作</w:t>
      </w:r>
      <w:r w:rsidR="00F92F16">
        <w:rPr>
          <w:color w:val="FF0000"/>
        </w:rPr>
        <w:t>，而新增的</w:t>
      </w:r>
      <w:r w:rsidR="00F92F16">
        <w:rPr>
          <w:rFonts w:hint="eastAsia"/>
          <w:color w:val="FF0000"/>
        </w:rPr>
        <w:t>区域右边有</w:t>
      </w:r>
      <w:r w:rsidR="00F92F16" w:rsidRPr="004A2ACD">
        <w:rPr>
          <w:noProof/>
          <w:color w:val="FF0000"/>
        </w:rPr>
        <w:drawing>
          <wp:inline distT="0" distB="0" distL="0" distR="0" wp14:anchorId="2132A22E" wp14:editId="2E847629">
            <wp:extent cx="276190" cy="152381"/>
            <wp:effectExtent l="0" t="0" r="0" b="63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190" cy="152381"/>
                    </a:xfrm>
                    <a:prstGeom prst="rect">
                      <a:avLst/>
                    </a:prstGeom>
                  </pic:spPr>
                </pic:pic>
              </a:graphicData>
            </a:graphic>
          </wp:inline>
        </w:drawing>
      </w:r>
      <w:r w:rsidR="00F92F16">
        <w:rPr>
          <w:rFonts w:hint="eastAsia"/>
          <w:color w:val="FF0000"/>
        </w:rPr>
        <w:t>、</w:t>
      </w:r>
      <w:r w:rsidR="00F92F16" w:rsidRPr="004A2ACD">
        <w:rPr>
          <w:noProof/>
          <w:color w:val="FF0000"/>
        </w:rPr>
        <w:drawing>
          <wp:inline distT="0" distB="0" distL="0" distR="0" wp14:anchorId="2AB5C642" wp14:editId="1A8390C5">
            <wp:extent cx="276190" cy="152381"/>
            <wp:effectExtent l="0" t="0" r="0" b="63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190" cy="152381"/>
                    </a:xfrm>
                    <a:prstGeom prst="rect">
                      <a:avLst/>
                    </a:prstGeom>
                  </pic:spPr>
                </pic:pic>
              </a:graphicData>
            </a:graphic>
          </wp:inline>
        </w:drawing>
      </w:r>
      <w:r w:rsidR="00F92F16">
        <w:rPr>
          <w:rFonts w:hint="eastAsia"/>
          <w:color w:val="FF0000"/>
        </w:rPr>
        <w:t>操作</w:t>
      </w:r>
      <w:r w:rsidR="00F92F16">
        <w:rPr>
          <w:color w:val="FF0000"/>
        </w:rPr>
        <w:t>，以此类推（</w:t>
      </w:r>
      <w:r w:rsidR="00F92F16">
        <w:rPr>
          <w:rFonts w:hint="eastAsia"/>
          <w:color w:val="FF0000"/>
        </w:rPr>
        <w:t>即，</w:t>
      </w:r>
      <w:r w:rsidR="00F92F16" w:rsidRPr="004A2ACD">
        <w:rPr>
          <w:noProof/>
          <w:color w:val="FF0000"/>
        </w:rPr>
        <w:drawing>
          <wp:inline distT="0" distB="0" distL="0" distR="0" wp14:anchorId="44559149" wp14:editId="21B36E72">
            <wp:extent cx="276190" cy="152381"/>
            <wp:effectExtent l="0" t="0" r="0"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190" cy="152381"/>
                    </a:xfrm>
                    <a:prstGeom prst="rect">
                      <a:avLst/>
                    </a:prstGeom>
                  </pic:spPr>
                </pic:pic>
              </a:graphicData>
            </a:graphic>
          </wp:inline>
        </w:drawing>
      </w:r>
      <w:r w:rsidR="00F92F16">
        <w:rPr>
          <w:rFonts w:hint="eastAsia"/>
          <w:color w:val="FF0000"/>
        </w:rPr>
        <w:t>操作</w:t>
      </w:r>
      <w:r w:rsidR="00F92F16">
        <w:rPr>
          <w:color w:val="FF0000"/>
        </w:rPr>
        <w:t>只展示</w:t>
      </w:r>
      <w:r w:rsidR="00F92F16">
        <w:rPr>
          <w:rFonts w:hint="eastAsia"/>
          <w:color w:val="FF0000"/>
        </w:rPr>
        <w:t>在</w:t>
      </w:r>
      <w:r w:rsidR="00F92F16">
        <w:rPr>
          <w:color w:val="FF0000"/>
        </w:rPr>
        <w:t>最</w:t>
      </w:r>
      <w:r w:rsidR="00F92F16">
        <w:rPr>
          <w:rFonts w:hint="eastAsia"/>
          <w:color w:val="FF0000"/>
        </w:rPr>
        <w:t>后</w:t>
      </w:r>
      <w:r w:rsidR="00F92F16">
        <w:rPr>
          <w:color w:val="FF0000"/>
        </w:rPr>
        <w:t>新增的</w:t>
      </w:r>
      <w:r w:rsidR="004A2ACD">
        <w:rPr>
          <w:rFonts w:hint="eastAsia"/>
          <w:color w:val="FF0000"/>
        </w:rPr>
        <w:t>区域</w:t>
      </w:r>
      <w:r w:rsidR="00F92F16">
        <w:rPr>
          <w:color w:val="FF0000"/>
        </w:rPr>
        <w:t>后边）</w:t>
      </w:r>
      <w:r w:rsidR="00F92F16">
        <w:rPr>
          <w:rFonts w:hint="eastAsia"/>
          <w:color w:val="FF0000"/>
        </w:rPr>
        <w:t>；</w:t>
      </w:r>
    </w:p>
    <w:p w14:paraId="101869D4" w14:textId="08B197AB" w:rsidR="00F92F16" w:rsidRDefault="00F92F16" w:rsidP="005605E3">
      <w:pPr>
        <w:pStyle w:val="ae"/>
        <w:numPr>
          <w:ilvl w:val="0"/>
          <w:numId w:val="74"/>
        </w:numPr>
        <w:spacing w:line="360" w:lineRule="auto"/>
        <w:ind w:firstLineChars="0"/>
        <w:rPr>
          <w:color w:val="FF0000"/>
        </w:rPr>
      </w:pPr>
      <w:r w:rsidRPr="004A2ACD">
        <w:rPr>
          <w:noProof/>
          <w:color w:val="FF0000"/>
        </w:rPr>
        <w:drawing>
          <wp:inline distT="0" distB="0" distL="0" distR="0" wp14:anchorId="7BA0C57B" wp14:editId="61C4F71E">
            <wp:extent cx="276190" cy="152381"/>
            <wp:effectExtent l="0" t="0" r="0" b="63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190" cy="152381"/>
                    </a:xfrm>
                    <a:prstGeom prst="rect">
                      <a:avLst/>
                    </a:prstGeom>
                  </pic:spPr>
                </pic:pic>
              </a:graphicData>
            </a:graphic>
          </wp:inline>
        </w:drawing>
      </w:r>
      <w:r>
        <w:rPr>
          <w:rFonts w:hint="eastAsia"/>
          <w:color w:val="FF0000"/>
        </w:rPr>
        <w:t>操作</w:t>
      </w:r>
      <w:r>
        <w:rPr>
          <w:color w:val="FF0000"/>
        </w:rPr>
        <w:t>的逻辑：</w:t>
      </w:r>
    </w:p>
    <w:p w14:paraId="13A09E52" w14:textId="2B98AAEE" w:rsidR="00F92F16" w:rsidRDefault="00F92F16" w:rsidP="005605E3">
      <w:pPr>
        <w:pStyle w:val="21"/>
        <w:spacing w:line="360" w:lineRule="auto"/>
        <w:ind w:leftChars="607" w:left="1276" w:firstLineChars="0" w:hanging="1"/>
        <w:rPr>
          <w:color w:val="FF0000"/>
        </w:rPr>
      </w:pPr>
      <w:r>
        <w:rPr>
          <w:color w:val="FF0000"/>
        </w:rPr>
        <w:t>a</w:t>
      </w:r>
      <w:r>
        <w:rPr>
          <w:rFonts w:hint="eastAsia"/>
          <w:color w:val="FF0000"/>
        </w:rPr>
        <w:t>．当</w:t>
      </w:r>
      <w:r w:rsidR="004A2ACD">
        <w:rPr>
          <w:rFonts w:hint="eastAsia"/>
          <w:color w:val="FF0000"/>
        </w:rPr>
        <w:t>选项</w:t>
      </w:r>
      <w:r>
        <w:rPr>
          <w:color w:val="FF0000"/>
        </w:rPr>
        <w:t>只有一条时（</w:t>
      </w:r>
      <w:r>
        <w:rPr>
          <w:rFonts w:hint="eastAsia"/>
          <w:color w:val="FF0000"/>
        </w:rPr>
        <w:t>无论是</w:t>
      </w:r>
      <w:r>
        <w:rPr>
          <w:color w:val="FF0000"/>
        </w:rPr>
        <w:t>默认的一条还是原有多条通过删除操作</w:t>
      </w:r>
      <w:r>
        <w:rPr>
          <w:rFonts w:hint="eastAsia"/>
          <w:color w:val="FF0000"/>
        </w:rPr>
        <w:t>剩余</w:t>
      </w:r>
      <w:r>
        <w:rPr>
          <w:color w:val="FF0000"/>
        </w:rPr>
        <w:t>一条数据）</w:t>
      </w:r>
      <w:r>
        <w:rPr>
          <w:rFonts w:hint="eastAsia"/>
          <w:color w:val="FF0000"/>
        </w:rPr>
        <w:t>，</w:t>
      </w:r>
      <w:r>
        <w:rPr>
          <w:color w:val="FF0000"/>
        </w:rPr>
        <w:t>那么</w:t>
      </w:r>
      <w:r w:rsidR="004A2ACD">
        <w:rPr>
          <w:rFonts w:hint="eastAsia"/>
          <w:color w:val="FF0000"/>
        </w:rPr>
        <w:t>该</w:t>
      </w:r>
      <w:r>
        <w:rPr>
          <w:rFonts w:hint="eastAsia"/>
          <w:color w:val="FF0000"/>
        </w:rPr>
        <w:t>区域右边无</w:t>
      </w:r>
      <w:r>
        <w:rPr>
          <w:noProof/>
        </w:rPr>
        <w:drawing>
          <wp:inline distT="0" distB="0" distL="0" distR="0" wp14:anchorId="5C49286B" wp14:editId="7DA067A2">
            <wp:extent cx="276190" cy="152381"/>
            <wp:effectExtent l="0" t="0" r="0" b="63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190" cy="152381"/>
                    </a:xfrm>
                    <a:prstGeom prst="rect">
                      <a:avLst/>
                    </a:prstGeom>
                  </pic:spPr>
                </pic:pic>
              </a:graphicData>
            </a:graphic>
          </wp:inline>
        </w:drawing>
      </w:r>
      <w:r>
        <w:rPr>
          <w:rFonts w:hint="eastAsia"/>
          <w:color w:val="FF0000"/>
        </w:rPr>
        <w:t>的</w:t>
      </w:r>
      <w:r>
        <w:rPr>
          <w:color w:val="FF0000"/>
        </w:rPr>
        <w:t>展示</w:t>
      </w:r>
      <w:r>
        <w:rPr>
          <w:rFonts w:hint="eastAsia"/>
          <w:color w:val="FF0000"/>
        </w:rPr>
        <w:t>操作；</w:t>
      </w:r>
    </w:p>
    <w:p w14:paraId="13E65B07" w14:textId="05E1F71B" w:rsidR="00F92F16" w:rsidRDefault="00F92F16" w:rsidP="005605E3">
      <w:pPr>
        <w:pStyle w:val="21"/>
        <w:spacing w:line="360" w:lineRule="auto"/>
        <w:ind w:leftChars="607" w:left="1276" w:firstLineChars="0" w:hanging="1"/>
        <w:rPr>
          <w:color w:val="FF0000"/>
        </w:rPr>
      </w:pPr>
      <w:r>
        <w:rPr>
          <w:rFonts w:hint="eastAsia"/>
          <w:color w:val="FF0000"/>
        </w:rPr>
        <w:t>b</w:t>
      </w:r>
      <w:r>
        <w:rPr>
          <w:rFonts w:hint="eastAsia"/>
          <w:color w:val="FF0000"/>
        </w:rPr>
        <w:t>．</w:t>
      </w:r>
      <w:r>
        <w:rPr>
          <w:color w:val="FF0000"/>
        </w:rPr>
        <w:t>当</w:t>
      </w:r>
      <w:r w:rsidR="004A2ACD">
        <w:rPr>
          <w:rFonts w:hint="eastAsia"/>
          <w:color w:val="FF0000"/>
        </w:rPr>
        <w:t>选项区域个数</w:t>
      </w:r>
      <w:r>
        <w:rPr>
          <w:color w:val="FF0000"/>
        </w:rPr>
        <w:t>大于一</w:t>
      </w:r>
      <w:r w:rsidR="004A2ACD">
        <w:rPr>
          <w:rFonts w:hint="eastAsia"/>
          <w:color w:val="FF0000"/>
        </w:rPr>
        <w:t>个</w:t>
      </w:r>
      <w:r>
        <w:rPr>
          <w:color w:val="FF0000"/>
        </w:rPr>
        <w:t>时，每个</w:t>
      </w:r>
      <w:r>
        <w:rPr>
          <w:rFonts w:hint="eastAsia"/>
          <w:color w:val="FF0000"/>
        </w:rPr>
        <w:t>区域右边均有</w:t>
      </w:r>
      <w:r>
        <w:rPr>
          <w:noProof/>
        </w:rPr>
        <w:drawing>
          <wp:inline distT="0" distB="0" distL="0" distR="0" wp14:anchorId="0DB4BF18" wp14:editId="6A13BE54">
            <wp:extent cx="276190" cy="152381"/>
            <wp:effectExtent l="0" t="0" r="0" b="63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190" cy="152381"/>
                    </a:xfrm>
                    <a:prstGeom prst="rect">
                      <a:avLst/>
                    </a:prstGeom>
                  </pic:spPr>
                </pic:pic>
              </a:graphicData>
            </a:graphic>
          </wp:inline>
        </w:drawing>
      </w:r>
      <w:r>
        <w:rPr>
          <w:rFonts w:hint="eastAsia"/>
          <w:color w:val="FF0000"/>
        </w:rPr>
        <w:t>的</w:t>
      </w:r>
      <w:r>
        <w:rPr>
          <w:color w:val="FF0000"/>
        </w:rPr>
        <w:t>展示</w:t>
      </w:r>
      <w:r>
        <w:rPr>
          <w:rFonts w:hint="eastAsia"/>
          <w:color w:val="FF0000"/>
        </w:rPr>
        <w:t>操作；</w:t>
      </w:r>
    </w:p>
    <w:p w14:paraId="073EC79B" w14:textId="24B7F1F0" w:rsidR="00F92F16" w:rsidRDefault="00F92F16" w:rsidP="005605E3">
      <w:pPr>
        <w:pStyle w:val="21"/>
        <w:spacing w:line="360" w:lineRule="auto"/>
        <w:ind w:leftChars="607" w:left="1276" w:firstLineChars="0" w:hanging="1"/>
        <w:rPr>
          <w:color w:val="FF0000"/>
        </w:rPr>
      </w:pPr>
      <w:r>
        <w:rPr>
          <w:rFonts w:hint="eastAsia"/>
          <w:color w:val="FF0000"/>
        </w:rPr>
        <w:t>c</w:t>
      </w:r>
      <w:r>
        <w:rPr>
          <w:rFonts w:hint="eastAsia"/>
          <w:color w:val="FF0000"/>
        </w:rPr>
        <w:t>．当点击</w:t>
      </w:r>
      <w:r>
        <w:rPr>
          <w:noProof/>
        </w:rPr>
        <w:drawing>
          <wp:inline distT="0" distB="0" distL="0" distR="0" wp14:anchorId="127988B7" wp14:editId="5B7E930B">
            <wp:extent cx="276190" cy="152381"/>
            <wp:effectExtent l="0" t="0" r="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190" cy="152381"/>
                    </a:xfrm>
                    <a:prstGeom prst="rect">
                      <a:avLst/>
                    </a:prstGeom>
                  </pic:spPr>
                </pic:pic>
              </a:graphicData>
            </a:graphic>
          </wp:inline>
        </w:drawing>
      </w:r>
      <w:r>
        <w:rPr>
          <w:rFonts w:hint="eastAsia"/>
          <w:color w:val="FF0000"/>
        </w:rPr>
        <w:t>时，当前页面会有弹框提示（相同的弹框不再截图展示了），弹框文案描述：</w:t>
      </w:r>
      <w:r w:rsidRPr="003333BD">
        <w:rPr>
          <w:rFonts w:hint="eastAsia"/>
          <w:color w:val="00B050"/>
        </w:rPr>
        <w:t>是否要删除该</w:t>
      </w:r>
      <w:r w:rsidR="004A2ACD">
        <w:rPr>
          <w:rFonts w:hint="eastAsia"/>
          <w:color w:val="00B050"/>
        </w:rPr>
        <w:t>选项</w:t>
      </w:r>
      <w:r w:rsidRPr="003333BD">
        <w:rPr>
          <w:rFonts w:hint="eastAsia"/>
          <w:color w:val="00B050"/>
        </w:rPr>
        <w:t>数据？</w:t>
      </w:r>
    </w:p>
    <w:p w14:paraId="0E7C314B" w14:textId="77777777" w:rsidR="00F92F16" w:rsidRDefault="00F92F16" w:rsidP="005605E3">
      <w:pPr>
        <w:pStyle w:val="21"/>
        <w:spacing w:line="360" w:lineRule="auto"/>
        <w:ind w:leftChars="607" w:left="1276" w:firstLineChars="0" w:hanging="1"/>
        <w:rPr>
          <w:color w:val="FF0000"/>
        </w:rPr>
      </w:pPr>
      <w:r>
        <w:rPr>
          <w:rFonts w:hint="eastAsia"/>
          <w:color w:val="FF0000"/>
        </w:rPr>
        <w:t xml:space="preserve"> </w:t>
      </w:r>
      <w:r>
        <w:rPr>
          <w:color w:val="FF0000"/>
        </w:rPr>
        <w:t xml:space="preserve">  </w:t>
      </w:r>
      <w:r>
        <w:rPr>
          <w:rFonts w:hint="eastAsia"/>
          <w:color w:val="FF0000"/>
        </w:rPr>
        <w:t>弹框上有两个按钮：</w:t>
      </w:r>
    </w:p>
    <w:p w14:paraId="4D7BD5A0" w14:textId="77777777" w:rsidR="00F92F16" w:rsidRDefault="00F92F16" w:rsidP="005605E3">
      <w:pPr>
        <w:pStyle w:val="21"/>
        <w:spacing w:line="360" w:lineRule="auto"/>
        <w:ind w:leftChars="607" w:left="1275" w:firstLineChars="100" w:firstLine="210"/>
        <w:rPr>
          <w:color w:val="FF0000"/>
        </w:rPr>
      </w:pPr>
      <w:r>
        <w:rPr>
          <w:rFonts w:hint="eastAsia"/>
          <w:color w:val="FF0000"/>
        </w:rPr>
        <w:t>【取消】按钮，点击关闭该弹框，数据未进行删除；</w:t>
      </w:r>
    </w:p>
    <w:p w14:paraId="22BF2AA0" w14:textId="77777777" w:rsidR="00F92F16" w:rsidRDefault="00F92F16" w:rsidP="005605E3">
      <w:pPr>
        <w:pStyle w:val="21"/>
        <w:spacing w:line="360" w:lineRule="auto"/>
        <w:ind w:leftChars="607" w:left="1276" w:firstLineChars="0" w:hanging="1"/>
        <w:rPr>
          <w:color w:val="FF0000"/>
        </w:rPr>
      </w:pPr>
      <w:r>
        <w:rPr>
          <w:rFonts w:hint="eastAsia"/>
          <w:color w:val="FF0000"/>
        </w:rPr>
        <w:t xml:space="preserve"> </w:t>
      </w:r>
      <w:r>
        <w:rPr>
          <w:color w:val="FF0000"/>
        </w:rPr>
        <w:t xml:space="preserve"> </w:t>
      </w:r>
      <w:r>
        <w:rPr>
          <w:rFonts w:hint="eastAsia"/>
          <w:color w:val="FF0000"/>
        </w:rPr>
        <w:t>【删除】按钮，点击则删除该条数据；若数据删除成功时，则在当前页面</w:t>
      </w:r>
      <w:r>
        <w:rPr>
          <w:rFonts w:hint="eastAsia"/>
          <w:color w:val="FF0000"/>
        </w:rPr>
        <w:t>toast</w:t>
      </w:r>
      <w:r>
        <w:rPr>
          <w:rFonts w:hint="eastAsia"/>
          <w:color w:val="FF0000"/>
        </w:rPr>
        <w:t>提示</w:t>
      </w:r>
      <w:r>
        <w:rPr>
          <w:rFonts w:hint="eastAsia"/>
          <w:color w:val="FF0000"/>
        </w:rPr>
        <w:t>2s</w:t>
      </w:r>
      <w:r>
        <w:rPr>
          <w:rFonts w:hint="eastAsia"/>
          <w:color w:val="FF0000"/>
        </w:rPr>
        <w:t>消失，提示语：</w:t>
      </w:r>
      <w:r w:rsidRPr="003333BD">
        <w:rPr>
          <w:rFonts w:hint="eastAsia"/>
          <w:color w:val="00B050"/>
        </w:rPr>
        <w:t>删除成功！</w:t>
      </w:r>
      <w:r>
        <w:rPr>
          <w:rFonts w:hint="eastAsia"/>
          <w:color w:val="FF0000"/>
        </w:rPr>
        <w:t xml:space="preserve"> </w:t>
      </w:r>
      <w:r>
        <w:rPr>
          <w:color w:val="FF0000"/>
        </w:rPr>
        <w:t xml:space="preserve"> </w:t>
      </w:r>
      <w:r>
        <w:rPr>
          <w:rFonts w:hint="eastAsia"/>
          <w:color w:val="FF0000"/>
        </w:rPr>
        <w:t>若数据删除失败时，则在当前页面</w:t>
      </w:r>
      <w:r>
        <w:rPr>
          <w:rFonts w:hint="eastAsia"/>
          <w:color w:val="FF0000"/>
        </w:rPr>
        <w:t>toast</w:t>
      </w:r>
      <w:r>
        <w:rPr>
          <w:rFonts w:hint="eastAsia"/>
          <w:color w:val="FF0000"/>
        </w:rPr>
        <w:t>提示</w:t>
      </w:r>
      <w:r>
        <w:rPr>
          <w:rFonts w:hint="eastAsia"/>
          <w:color w:val="FF0000"/>
        </w:rPr>
        <w:t>2s</w:t>
      </w:r>
      <w:r>
        <w:rPr>
          <w:rFonts w:hint="eastAsia"/>
          <w:color w:val="FF0000"/>
        </w:rPr>
        <w:t>消失，提示语：</w:t>
      </w:r>
      <w:r w:rsidRPr="003333BD">
        <w:rPr>
          <w:rFonts w:hint="eastAsia"/>
          <w:color w:val="00B050"/>
        </w:rPr>
        <w:t>删除失败，如有问题请联系管理员！</w:t>
      </w:r>
    </w:p>
    <w:p w14:paraId="1AD30B40" w14:textId="77777777" w:rsidR="00F92F16" w:rsidRDefault="00F92F16" w:rsidP="005605E3">
      <w:pPr>
        <w:pStyle w:val="21"/>
        <w:spacing w:line="360" w:lineRule="auto"/>
        <w:ind w:leftChars="607" w:left="1276" w:firstLineChars="0" w:hanging="1"/>
        <w:rPr>
          <w:color w:val="FF0000"/>
        </w:rPr>
      </w:pPr>
      <w:r>
        <w:rPr>
          <w:rFonts w:hint="eastAsia"/>
          <w:color w:val="FF0000"/>
        </w:rPr>
        <w:t>d</w:t>
      </w:r>
      <w:r>
        <w:rPr>
          <w:rFonts w:hint="eastAsia"/>
          <w:color w:val="FF0000"/>
        </w:rPr>
        <w:t>．</w:t>
      </w:r>
      <w:r>
        <w:rPr>
          <w:color w:val="FF0000"/>
        </w:rPr>
        <w:t>当点击</w:t>
      </w:r>
      <w:r>
        <w:rPr>
          <w:noProof/>
        </w:rPr>
        <w:drawing>
          <wp:inline distT="0" distB="0" distL="0" distR="0" wp14:anchorId="21DC008A" wp14:editId="100D650F">
            <wp:extent cx="276190" cy="152381"/>
            <wp:effectExtent l="0" t="0" r="0" b="63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190" cy="152381"/>
                    </a:xfrm>
                    <a:prstGeom prst="rect">
                      <a:avLst/>
                    </a:prstGeom>
                  </pic:spPr>
                </pic:pic>
              </a:graphicData>
            </a:graphic>
          </wp:inline>
        </w:drawing>
      </w:r>
      <w:r>
        <w:rPr>
          <w:rFonts w:hint="eastAsia"/>
          <w:color w:val="FF0000"/>
        </w:rPr>
        <w:t>且数据删除成功时</w:t>
      </w:r>
      <w:r>
        <w:rPr>
          <w:color w:val="FF0000"/>
        </w:rPr>
        <w:t>，</w:t>
      </w:r>
      <w:r>
        <w:rPr>
          <w:rFonts w:hint="eastAsia"/>
          <w:color w:val="FF0000"/>
        </w:rPr>
        <w:t>需要</w:t>
      </w:r>
      <w:r>
        <w:rPr>
          <w:color w:val="FF0000"/>
        </w:rPr>
        <w:t>有个小动效，即该条数据被删除</w:t>
      </w:r>
      <w:r>
        <w:rPr>
          <w:rFonts w:hint="eastAsia"/>
          <w:color w:val="FF0000"/>
        </w:rPr>
        <w:t>后</w:t>
      </w:r>
      <w:r>
        <w:rPr>
          <w:color w:val="FF0000"/>
        </w:rPr>
        <w:t>，下方的数据集体往上移动</w:t>
      </w:r>
      <w:r>
        <w:rPr>
          <w:rFonts w:hint="eastAsia"/>
          <w:color w:val="FF0000"/>
        </w:rPr>
        <w:t>补充到</w:t>
      </w:r>
      <w:r>
        <w:rPr>
          <w:color w:val="FF0000"/>
        </w:rPr>
        <w:t>原有的位置上，让用户感知</w:t>
      </w:r>
      <w:r>
        <w:rPr>
          <w:rFonts w:hint="eastAsia"/>
          <w:color w:val="FF0000"/>
        </w:rPr>
        <w:t>他的</w:t>
      </w:r>
      <w:r>
        <w:rPr>
          <w:color w:val="FF0000"/>
        </w:rPr>
        <w:t>操作。</w:t>
      </w:r>
    </w:p>
    <w:p w14:paraId="042802BC" w14:textId="5DE972A3" w:rsidR="00F92F16" w:rsidRPr="004A2ACD" w:rsidRDefault="00F92F16" w:rsidP="005605E3">
      <w:pPr>
        <w:pStyle w:val="21"/>
        <w:spacing w:line="360" w:lineRule="auto"/>
        <w:ind w:leftChars="607" w:left="1276" w:firstLineChars="0" w:hanging="1"/>
        <w:rPr>
          <w:color w:val="FF0000"/>
        </w:rPr>
      </w:pPr>
      <w:r>
        <w:rPr>
          <w:rFonts w:hint="eastAsia"/>
          <w:color w:val="FF0000"/>
        </w:rPr>
        <w:t>e</w:t>
      </w:r>
      <w:r>
        <w:rPr>
          <w:rFonts w:hint="eastAsia"/>
          <w:color w:val="FF0000"/>
        </w:rPr>
        <w:t>．</w:t>
      </w:r>
      <w:r>
        <w:rPr>
          <w:color w:val="FF0000"/>
        </w:rPr>
        <w:t>删除数据时，则是删除用户选中的数据。</w:t>
      </w:r>
    </w:p>
    <w:p w14:paraId="49775350" w14:textId="336AAC52" w:rsidR="0042426C" w:rsidRDefault="00A321A3" w:rsidP="005605E3">
      <w:pPr>
        <w:pStyle w:val="ae"/>
        <w:numPr>
          <w:ilvl w:val="0"/>
          <w:numId w:val="64"/>
        </w:numPr>
        <w:spacing w:line="360" w:lineRule="auto"/>
        <w:ind w:left="0" w:firstLineChars="0" w:firstLine="0"/>
      </w:pPr>
      <w:r>
        <w:rPr>
          <w:rFonts w:hint="eastAsia"/>
        </w:rPr>
        <w:t>点击</w:t>
      </w:r>
      <w:r>
        <w:t>某一条</w:t>
      </w:r>
      <w:r>
        <w:rPr>
          <w:rFonts w:hint="eastAsia"/>
        </w:rPr>
        <w:t>题目</w:t>
      </w:r>
      <w:r>
        <w:t>进行</w:t>
      </w:r>
      <w:r>
        <w:rPr>
          <w:rFonts w:hint="eastAsia"/>
        </w:rPr>
        <w:t>修改</w:t>
      </w:r>
      <w:r>
        <w:t>题目</w:t>
      </w:r>
      <w:r>
        <w:rPr>
          <w:rFonts w:hint="eastAsia"/>
        </w:rPr>
        <w:t>时</w:t>
      </w:r>
      <w:r>
        <w:t>，</w:t>
      </w:r>
      <w:r>
        <w:rPr>
          <w:rFonts w:hint="eastAsia"/>
        </w:rPr>
        <w:t>页面</w:t>
      </w:r>
      <w:r>
        <w:t>如下所示：</w:t>
      </w:r>
    </w:p>
    <w:p w14:paraId="1E6186C1" w14:textId="7AC3FA6D" w:rsidR="00A321A3" w:rsidRDefault="00E97FE2" w:rsidP="005605E3">
      <w:pPr>
        <w:pStyle w:val="ae"/>
        <w:spacing w:line="360" w:lineRule="auto"/>
        <w:ind w:firstLineChars="0" w:firstLine="0"/>
      </w:pPr>
      <w:r>
        <w:rPr>
          <w:noProof/>
        </w:rPr>
        <w:lastRenderedPageBreak/>
        <w:drawing>
          <wp:inline distT="0" distB="0" distL="0" distR="0" wp14:anchorId="4B6B0ED9" wp14:editId="406ECDFB">
            <wp:extent cx="6251566" cy="331470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254400" cy="3316203"/>
                    </a:xfrm>
                    <a:prstGeom prst="rect">
                      <a:avLst/>
                    </a:prstGeom>
                  </pic:spPr>
                </pic:pic>
              </a:graphicData>
            </a:graphic>
          </wp:inline>
        </w:drawing>
      </w:r>
    </w:p>
    <w:p w14:paraId="55C8B1E2" w14:textId="44191551" w:rsidR="00387593" w:rsidRDefault="00103D47" w:rsidP="005605E3">
      <w:pPr>
        <w:pStyle w:val="ae"/>
        <w:spacing w:line="360" w:lineRule="auto"/>
        <w:ind w:firstLineChars="0" w:firstLine="0"/>
        <w:rPr>
          <w:color w:val="FF0000"/>
        </w:rPr>
      </w:pPr>
      <w:r w:rsidRPr="00103D47">
        <w:rPr>
          <w:rFonts w:hint="eastAsia"/>
          <w:color w:val="FF0000"/>
        </w:rPr>
        <w:t>注</w:t>
      </w:r>
      <w:r w:rsidRPr="00103D47">
        <w:rPr>
          <w:color w:val="FF0000"/>
        </w:rPr>
        <w:t>：（</w:t>
      </w:r>
      <w:r w:rsidRPr="00103D47">
        <w:rPr>
          <w:rFonts w:hint="eastAsia"/>
          <w:color w:val="FF0000"/>
        </w:rPr>
        <w:t>1</w:t>
      </w:r>
      <w:r w:rsidRPr="00103D47">
        <w:rPr>
          <w:color w:val="FF0000"/>
        </w:rPr>
        <w:t>）</w:t>
      </w:r>
      <w:r w:rsidR="005949BA">
        <w:rPr>
          <w:rFonts w:hint="eastAsia"/>
          <w:color w:val="FF0000"/>
        </w:rPr>
        <w:t>点击</w:t>
      </w:r>
      <w:r w:rsidR="005949BA">
        <w:rPr>
          <w:color w:val="FF0000"/>
        </w:rPr>
        <w:t>某一条题目名称后边的</w:t>
      </w:r>
      <w:r w:rsidR="005949BA">
        <w:rPr>
          <w:rFonts w:hint="eastAsia"/>
          <w:color w:val="FF0000"/>
        </w:rPr>
        <w:t>高亮</w:t>
      </w:r>
      <w:r w:rsidR="005949BA">
        <w:rPr>
          <w:color w:val="FF0000"/>
        </w:rPr>
        <w:t>的</w:t>
      </w:r>
      <w:r w:rsidR="005949BA">
        <w:rPr>
          <w:noProof/>
        </w:rPr>
        <w:drawing>
          <wp:inline distT="0" distB="0" distL="0" distR="0" wp14:anchorId="79EF0174" wp14:editId="6117BE24">
            <wp:extent cx="276190" cy="152381"/>
            <wp:effectExtent l="0" t="0" r="0" b="63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6190" cy="152381"/>
                    </a:xfrm>
                    <a:prstGeom prst="rect">
                      <a:avLst/>
                    </a:prstGeom>
                  </pic:spPr>
                </pic:pic>
              </a:graphicData>
            </a:graphic>
          </wp:inline>
        </w:drawing>
      </w:r>
      <w:r w:rsidR="005949BA">
        <w:rPr>
          <w:rFonts w:hint="eastAsia"/>
          <w:color w:val="FF0000"/>
        </w:rPr>
        <w:t>，</w:t>
      </w:r>
      <w:r w:rsidR="005949BA">
        <w:rPr>
          <w:color w:val="FF0000"/>
        </w:rPr>
        <w:t>进入到</w:t>
      </w:r>
      <w:r w:rsidR="005949BA">
        <w:rPr>
          <w:rFonts w:hint="eastAsia"/>
          <w:color w:val="FF0000"/>
        </w:rPr>
        <w:t>该题目</w:t>
      </w:r>
      <w:r w:rsidR="005949BA">
        <w:rPr>
          <w:color w:val="FF0000"/>
        </w:rPr>
        <w:t>的</w:t>
      </w:r>
      <w:r w:rsidR="005949BA">
        <w:rPr>
          <w:rFonts w:hint="eastAsia"/>
          <w:color w:val="FF0000"/>
        </w:rPr>
        <w:t>编辑</w:t>
      </w:r>
      <w:r w:rsidR="005949BA">
        <w:rPr>
          <w:color w:val="FF0000"/>
        </w:rPr>
        <w:t>页面，如上图所示；</w:t>
      </w:r>
    </w:p>
    <w:p w14:paraId="02A69B5F" w14:textId="1B970B22" w:rsidR="00DC2A54" w:rsidRPr="003455F7" w:rsidRDefault="005949BA" w:rsidP="005605E3">
      <w:pPr>
        <w:pStyle w:val="ae"/>
        <w:spacing w:line="360" w:lineRule="auto"/>
        <w:ind w:firstLineChars="0" w:firstLine="435"/>
        <w:rPr>
          <w:color w:val="FF0000"/>
        </w:rPr>
      </w:pPr>
      <w:r>
        <w:rPr>
          <w:rFonts w:hint="eastAsia"/>
          <w:color w:val="FF0000"/>
        </w:rPr>
        <w:t>（</w:t>
      </w:r>
      <w:r>
        <w:rPr>
          <w:rFonts w:hint="eastAsia"/>
          <w:color w:val="FF0000"/>
        </w:rPr>
        <w:t>2</w:t>
      </w:r>
      <w:r>
        <w:rPr>
          <w:rFonts w:hint="eastAsia"/>
          <w:color w:val="FF0000"/>
        </w:rPr>
        <w:t>）</w:t>
      </w:r>
      <w:r w:rsidR="00317AAC">
        <w:rPr>
          <w:rFonts w:hint="eastAsia"/>
          <w:color w:val="FF0000"/>
        </w:rPr>
        <w:t>题目</w:t>
      </w:r>
      <w:r w:rsidR="00317AAC">
        <w:rPr>
          <w:color w:val="FF0000"/>
        </w:rPr>
        <w:t>的编辑</w:t>
      </w:r>
      <w:r w:rsidR="00DC2A54">
        <w:rPr>
          <w:rFonts w:hint="eastAsia"/>
          <w:color w:val="FF0000"/>
        </w:rPr>
        <w:t>页面，依然是</w:t>
      </w:r>
      <w:r w:rsidR="00DC2A54">
        <w:rPr>
          <w:color w:val="FF0000"/>
        </w:rPr>
        <w:t>“</w:t>
      </w:r>
      <w:r w:rsidR="00DC2A54">
        <w:rPr>
          <w:rFonts w:hint="eastAsia"/>
          <w:color w:val="FF0000"/>
        </w:rPr>
        <w:t>题目管理</w:t>
      </w:r>
      <w:r w:rsidR="00DC2A54">
        <w:rPr>
          <w:color w:val="FF0000"/>
        </w:rPr>
        <w:t>”</w:t>
      </w:r>
      <w:r w:rsidR="00DC2A54">
        <w:rPr>
          <w:rFonts w:hint="eastAsia"/>
          <w:color w:val="FF0000"/>
        </w:rPr>
        <w:t>tab</w:t>
      </w:r>
      <w:r w:rsidR="00DC2A54">
        <w:rPr>
          <w:color w:val="FF0000"/>
        </w:rPr>
        <w:t>为高亮，同时该页面的</w:t>
      </w:r>
      <w:r w:rsidR="00DC2A54">
        <w:rPr>
          <w:rFonts w:hint="eastAsia"/>
          <w:color w:val="FF0000"/>
        </w:rPr>
        <w:t>小标题</w:t>
      </w:r>
      <w:r w:rsidR="00DC2A54">
        <w:rPr>
          <w:color w:val="FF0000"/>
        </w:rPr>
        <w:t>为：</w:t>
      </w:r>
      <w:r w:rsidR="00DC2A54" w:rsidRPr="00DC2A54">
        <w:rPr>
          <w:rFonts w:hint="eastAsia"/>
          <w:color w:val="00B050"/>
        </w:rPr>
        <w:t>编辑</w:t>
      </w:r>
      <w:r w:rsidR="00DC2A54" w:rsidRPr="00DC2A54">
        <w:rPr>
          <w:color w:val="00B050"/>
        </w:rPr>
        <w:t>题目</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6833"/>
      </w:tblGrid>
      <w:tr w:rsidR="00103D47" w14:paraId="66DA28D3" w14:textId="77777777" w:rsidTr="00751E3C">
        <w:tc>
          <w:tcPr>
            <w:tcW w:w="1526" w:type="dxa"/>
          </w:tcPr>
          <w:p w14:paraId="28DDF5C1" w14:textId="77777777" w:rsidR="00103D47" w:rsidRDefault="00103D47" w:rsidP="005605E3">
            <w:pPr>
              <w:spacing w:line="360" w:lineRule="auto"/>
            </w:pPr>
            <w:r>
              <w:rPr>
                <w:rFonts w:hint="eastAsia"/>
              </w:rPr>
              <w:t>按钮</w:t>
            </w:r>
            <w:r>
              <w:rPr>
                <w:rFonts w:hint="eastAsia"/>
              </w:rPr>
              <w:t>/</w:t>
            </w:r>
            <w:r>
              <w:rPr>
                <w:rFonts w:hint="eastAsia"/>
              </w:rPr>
              <w:t>入口</w:t>
            </w:r>
          </w:p>
        </w:tc>
        <w:tc>
          <w:tcPr>
            <w:tcW w:w="6833" w:type="dxa"/>
          </w:tcPr>
          <w:p w14:paraId="6629A635" w14:textId="77777777" w:rsidR="00103D47" w:rsidRDefault="00103D47" w:rsidP="005605E3">
            <w:pPr>
              <w:spacing w:line="360" w:lineRule="auto"/>
            </w:pPr>
            <w:r>
              <w:rPr>
                <w:rFonts w:hint="eastAsia"/>
              </w:rPr>
              <w:t>事件</w:t>
            </w:r>
          </w:p>
        </w:tc>
      </w:tr>
      <w:tr w:rsidR="00103D47" w14:paraId="113916CE" w14:textId="77777777" w:rsidTr="00751E3C">
        <w:tc>
          <w:tcPr>
            <w:tcW w:w="1526" w:type="dxa"/>
          </w:tcPr>
          <w:p w14:paraId="4B91A0C9" w14:textId="0A2436A6" w:rsidR="00103D47" w:rsidRDefault="00103D47" w:rsidP="005605E3">
            <w:pPr>
              <w:spacing w:line="360" w:lineRule="auto"/>
            </w:pPr>
            <w:r>
              <w:rPr>
                <w:rFonts w:hint="eastAsia"/>
              </w:rPr>
              <w:t>【返回】</w:t>
            </w:r>
          </w:p>
        </w:tc>
        <w:tc>
          <w:tcPr>
            <w:tcW w:w="6833" w:type="dxa"/>
          </w:tcPr>
          <w:p w14:paraId="2CD20C92" w14:textId="690E9D4D" w:rsidR="00103D47" w:rsidRDefault="003455F7" w:rsidP="005605E3">
            <w:pPr>
              <w:spacing w:line="360" w:lineRule="auto"/>
            </w:pPr>
            <w:r>
              <w:rPr>
                <w:rFonts w:hint="eastAsia"/>
              </w:rPr>
              <w:t>点击</w:t>
            </w:r>
            <w:r>
              <w:t>，返回到</w:t>
            </w:r>
            <w:r>
              <w:rPr>
                <w:rFonts w:hint="eastAsia"/>
              </w:rPr>
              <w:t>进入</w:t>
            </w:r>
            <w:r>
              <w:t>该编辑题目页面之前的某个</w:t>
            </w:r>
            <w:r>
              <w:rPr>
                <w:rFonts w:hint="eastAsia"/>
              </w:rPr>
              <w:t>“适用类别”的</w:t>
            </w:r>
            <w:r>
              <w:t>题目查询列表页面</w:t>
            </w:r>
            <w:r>
              <w:rPr>
                <w:rFonts w:hint="eastAsia"/>
              </w:rPr>
              <w:t>，</w:t>
            </w:r>
            <w:r>
              <w:t>当前页面</w:t>
            </w:r>
            <w:r>
              <w:rPr>
                <w:rFonts w:hint="eastAsia"/>
              </w:rPr>
              <w:t>的</w:t>
            </w:r>
            <w:r>
              <w:t>数据不进行保存</w:t>
            </w:r>
            <w:r>
              <w:rPr>
                <w:rFonts w:hint="eastAsia"/>
              </w:rPr>
              <w:t>；</w:t>
            </w:r>
          </w:p>
        </w:tc>
      </w:tr>
      <w:tr w:rsidR="00103D47" w:rsidRPr="009B2D61" w14:paraId="3F6C43A6" w14:textId="77777777" w:rsidTr="00751E3C">
        <w:tc>
          <w:tcPr>
            <w:tcW w:w="1526" w:type="dxa"/>
          </w:tcPr>
          <w:p w14:paraId="5A5D243B" w14:textId="77777777" w:rsidR="00103D47" w:rsidRDefault="00103D47" w:rsidP="005605E3">
            <w:pPr>
              <w:spacing w:line="360" w:lineRule="auto"/>
            </w:pPr>
            <w:r>
              <w:rPr>
                <w:rFonts w:hint="eastAsia"/>
              </w:rPr>
              <w:t>【重置】</w:t>
            </w:r>
          </w:p>
        </w:tc>
        <w:tc>
          <w:tcPr>
            <w:tcW w:w="6833" w:type="dxa"/>
          </w:tcPr>
          <w:p w14:paraId="4E9C2421" w14:textId="2FDCAFB7" w:rsidR="00A40365" w:rsidRDefault="00A40365" w:rsidP="005605E3">
            <w:pPr>
              <w:spacing w:line="360" w:lineRule="auto"/>
            </w:pPr>
            <w:r>
              <w:rPr>
                <w:rFonts w:hint="eastAsia"/>
              </w:rPr>
              <w:t>1.</w:t>
            </w:r>
            <w:r>
              <w:rPr>
                <w:rFonts w:hint="eastAsia"/>
              </w:rPr>
              <w:t>如果</w:t>
            </w:r>
            <w:r>
              <w:t>用户未修改任意内容，该按钮</w:t>
            </w:r>
            <w:r>
              <w:rPr>
                <w:rFonts w:hint="eastAsia"/>
              </w:rPr>
              <w:t>为</w:t>
            </w:r>
            <w:r>
              <w:t>灰色不可点击；</w:t>
            </w:r>
          </w:p>
          <w:p w14:paraId="4243D5C2" w14:textId="0940028B" w:rsidR="00103D47" w:rsidRPr="0037382C" w:rsidRDefault="00A40365" w:rsidP="005605E3">
            <w:pPr>
              <w:spacing w:line="360" w:lineRule="auto"/>
            </w:pPr>
            <w:r>
              <w:rPr>
                <w:rFonts w:hint="eastAsia"/>
              </w:rPr>
              <w:t>2.</w:t>
            </w:r>
            <w:r>
              <w:rPr>
                <w:rFonts w:hint="eastAsia"/>
              </w:rPr>
              <w:t>当</w:t>
            </w:r>
            <w:r>
              <w:t>用户修改了</w:t>
            </w:r>
            <w:r w:rsidR="00103D47" w:rsidRPr="0037382C">
              <w:rPr>
                <w:rFonts w:hint="eastAsia"/>
              </w:rPr>
              <w:t>点击</w:t>
            </w:r>
            <w:r>
              <w:rPr>
                <w:rFonts w:hint="eastAsia"/>
              </w:rPr>
              <w:t>页面</w:t>
            </w:r>
            <w:r>
              <w:t>内容</w:t>
            </w:r>
            <w:r w:rsidR="00103D47">
              <w:rPr>
                <w:rFonts w:hint="eastAsia"/>
              </w:rPr>
              <w:t>，</w:t>
            </w:r>
            <w:r>
              <w:rPr>
                <w:rFonts w:hint="eastAsia"/>
              </w:rPr>
              <w:t>点击</w:t>
            </w:r>
            <w:r>
              <w:t>后</w:t>
            </w:r>
            <w:r>
              <w:rPr>
                <w:rFonts w:hint="eastAsia"/>
              </w:rPr>
              <w:t>修改</w:t>
            </w:r>
            <w:r w:rsidR="00103D47">
              <w:t>的信息</w:t>
            </w:r>
            <w:r w:rsidR="00103D47">
              <w:rPr>
                <w:rFonts w:hint="eastAsia"/>
              </w:rPr>
              <w:t>被</w:t>
            </w:r>
            <w:r w:rsidR="00103D47">
              <w:t>恢复到初始状态</w:t>
            </w:r>
            <w:r>
              <w:rPr>
                <w:rFonts w:hint="eastAsia"/>
              </w:rPr>
              <w:t>（即</w:t>
            </w:r>
            <w:r>
              <w:t>最后一次保存的数据</w:t>
            </w:r>
            <w:r>
              <w:rPr>
                <w:rFonts w:hint="eastAsia"/>
              </w:rPr>
              <w:t>）</w:t>
            </w:r>
            <w:r w:rsidR="00103D47">
              <w:t>；</w:t>
            </w:r>
          </w:p>
        </w:tc>
      </w:tr>
      <w:tr w:rsidR="00103D47" w:rsidRPr="009B2D61" w14:paraId="758C0C70" w14:textId="77777777" w:rsidTr="00751E3C">
        <w:tc>
          <w:tcPr>
            <w:tcW w:w="1526" w:type="dxa"/>
          </w:tcPr>
          <w:p w14:paraId="376C1EC8" w14:textId="77777777" w:rsidR="00103D47" w:rsidRDefault="00103D47" w:rsidP="005605E3">
            <w:pPr>
              <w:spacing w:line="360" w:lineRule="auto"/>
            </w:pPr>
            <w:r>
              <w:rPr>
                <w:rFonts w:hint="eastAsia"/>
              </w:rPr>
              <w:t>【保存】</w:t>
            </w:r>
          </w:p>
        </w:tc>
        <w:tc>
          <w:tcPr>
            <w:tcW w:w="6833" w:type="dxa"/>
          </w:tcPr>
          <w:p w14:paraId="49E5B293" w14:textId="71686FF6" w:rsidR="00103D47" w:rsidRDefault="00103D47" w:rsidP="005605E3">
            <w:pPr>
              <w:spacing w:line="360" w:lineRule="auto"/>
            </w:pPr>
            <w:r>
              <w:rPr>
                <w:rFonts w:hint="eastAsia"/>
              </w:rPr>
              <w:t>1.</w:t>
            </w:r>
            <w:r>
              <w:rPr>
                <w:rFonts w:hint="eastAsia"/>
              </w:rPr>
              <w:t>如果</w:t>
            </w:r>
            <w:r>
              <w:t>用户未</w:t>
            </w:r>
            <w:r w:rsidR="00A40365">
              <w:rPr>
                <w:rFonts w:hint="eastAsia"/>
              </w:rPr>
              <w:t>修改</w:t>
            </w:r>
            <w:r>
              <w:t>任何内容，那么该按钮置灰且不可点击；</w:t>
            </w:r>
          </w:p>
          <w:p w14:paraId="0C009C07" w14:textId="7100B7D4" w:rsidR="00103D47" w:rsidRDefault="00103D47" w:rsidP="005605E3">
            <w:pPr>
              <w:spacing w:line="360" w:lineRule="auto"/>
            </w:pPr>
            <w:r>
              <w:t>2.</w:t>
            </w:r>
            <w:r>
              <w:rPr>
                <w:rFonts w:hint="eastAsia"/>
              </w:rPr>
              <w:t>如果</w:t>
            </w:r>
            <w:r>
              <w:t>用户</w:t>
            </w:r>
            <w:r w:rsidR="00A40365">
              <w:rPr>
                <w:rFonts w:hint="eastAsia"/>
              </w:rPr>
              <w:t>修改</w:t>
            </w:r>
            <w:r>
              <w:rPr>
                <w:rFonts w:hint="eastAsia"/>
              </w:rPr>
              <w:t>了</w:t>
            </w:r>
            <w:r>
              <w:t>内容，那么该按钮为</w:t>
            </w:r>
            <w:r>
              <w:rPr>
                <w:rFonts w:hint="eastAsia"/>
              </w:rPr>
              <w:t>高亮</w:t>
            </w:r>
            <w:r>
              <w:t>可点击，</w:t>
            </w:r>
            <w:r>
              <w:rPr>
                <w:rFonts w:hint="eastAsia"/>
              </w:rPr>
              <w:t>点击</w:t>
            </w:r>
            <w:r>
              <w:t>该按钮进行</w:t>
            </w:r>
            <w:r>
              <w:rPr>
                <w:rFonts w:hint="eastAsia"/>
              </w:rPr>
              <w:t>如下</w:t>
            </w:r>
            <w:r>
              <w:t>判断：</w:t>
            </w:r>
          </w:p>
          <w:p w14:paraId="0E6E7E3B" w14:textId="77777777" w:rsidR="00103D47" w:rsidRDefault="00103D47" w:rsidP="005605E3">
            <w:pPr>
              <w:pStyle w:val="21"/>
              <w:numPr>
                <w:ilvl w:val="2"/>
                <w:numId w:val="68"/>
              </w:numPr>
              <w:spacing w:line="360" w:lineRule="auto"/>
              <w:ind w:left="0" w:firstLineChars="0" w:firstLine="0"/>
              <w:rPr>
                <w:rFonts w:ascii="宋体"/>
                <w:szCs w:val="21"/>
              </w:rPr>
            </w:pPr>
            <w:r>
              <w:rPr>
                <w:rFonts w:ascii="宋体" w:hint="eastAsia"/>
                <w:szCs w:val="21"/>
              </w:rPr>
              <w:t>如果</w:t>
            </w:r>
            <w:r>
              <w:rPr>
                <w:rFonts w:ascii="宋体"/>
                <w:szCs w:val="21"/>
              </w:rPr>
              <w:t>必录项有未录入的</w:t>
            </w:r>
            <w:r>
              <w:rPr>
                <w:rFonts w:ascii="宋体" w:hint="eastAsia"/>
                <w:szCs w:val="21"/>
              </w:rPr>
              <w:t>或者录入</w:t>
            </w:r>
            <w:r>
              <w:rPr>
                <w:rFonts w:ascii="宋体"/>
                <w:szCs w:val="21"/>
              </w:rPr>
              <w:t>数据</w:t>
            </w:r>
            <w:r>
              <w:rPr>
                <w:rFonts w:ascii="宋体" w:hint="eastAsia"/>
                <w:szCs w:val="21"/>
              </w:rPr>
              <w:t>校验</w:t>
            </w:r>
            <w:r>
              <w:rPr>
                <w:rFonts w:ascii="宋体"/>
                <w:szCs w:val="21"/>
              </w:rPr>
              <w:t>有误的，</w:t>
            </w:r>
            <w:r>
              <w:rPr>
                <w:rFonts w:ascii="宋体" w:hint="eastAsia"/>
                <w:szCs w:val="21"/>
              </w:rPr>
              <w:t>那么点击</w:t>
            </w:r>
            <w:r>
              <w:rPr>
                <w:rFonts w:ascii="宋体"/>
                <w:szCs w:val="21"/>
              </w:rPr>
              <w:t>该按钮，则</w:t>
            </w:r>
            <w:r>
              <w:rPr>
                <w:rFonts w:ascii="宋体" w:hint="eastAsia"/>
                <w:szCs w:val="21"/>
              </w:rPr>
              <w:t>提示</w:t>
            </w:r>
            <w:r>
              <w:rPr>
                <w:rFonts w:ascii="宋体"/>
                <w:szCs w:val="21"/>
              </w:rPr>
              <w:t>样式同现有的后台管理系统的错误提示相同，</w:t>
            </w:r>
            <w:r>
              <w:rPr>
                <w:rFonts w:ascii="宋体" w:hint="eastAsia"/>
                <w:szCs w:val="21"/>
              </w:rPr>
              <w:t>样式</w:t>
            </w:r>
            <w:r>
              <w:rPr>
                <w:rFonts w:ascii="宋体"/>
                <w:szCs w:val="21"/>
              </w:rPr>
              <w:t>此处不</w:t>
            </w:r>
            <w:r>
              <w:rPr>
                <w:rFonts w:ascii="宋体" w:hint="eastAsia"/>
                <w:szCs w:val="21"/>
              </w:rPr>
              <w:t>再</w:t>
            </w:r>
            <w:r>
              <w:rPr>
                <w:rFonts w:ascii="宋体"/>
                <w:szCs w:val="21"/>
              </w:rPr>
              <w:t>赘述，提示语具体见</w:t>
            </w:r>
            <w:r>
              <w:rPr>
                <w:rFonts w:ascii="宋体" w:hint="eastAsia"/>
                <w:szCs w:val="21"/>
              </w:rPr>
              <w:t>“3.</w:t>
            </w:r>
            <w:r>
              <w:rPr>
                <w:rFonts w:ascii="宋体"/>
                <w:szCs w:val="21"/>
              </w:rPr>
              <w:t>4</w:t>
            </w:r>
            <w:r>
              <w:rPr>
                <w:rFonts w:ascii="宋体" w:hint="eastAsia"/>
                <w:szCs w:val="21"/>
              </w:rPr>
              <w:t>.4 提示语”所描述；</w:t>
            </w:r>
          </w:p>
          <w:p w14:paraId="3FED4E10" w14:textId="77777777" w:rsidR="00103D47" w:rsidRDefault="00103D47" w:rsidP="005605E3">
            <w:pPr>
              <w:pStyle w:val="21"/>
              <w:numPr>
                <w:ilvl w:val="2"/>
                <w:numId w:val="68"/>
              </w:numPr>
              <w:spacing w:line="360" w:lineRule="auto"/>
              <w:ind w:left="0" w:firstLineChars="0" w:firstLine="0"/>
              <w:rPr>
                <w:rFonts w:ascii="宋体"/>
                <w:szCs w:val="21"/>
              </w:rPr>
            </w:pPr>
            <w:r>
              <w:rPr>
                <w:rFonts w:ascii="宋体" w:hint="eastAsia"/>
                <w:szCs w:val="21"/>
              </w:rPr>
              <w:t>如果</w:t>
            </w:r>
            <w:r>
              <w:rPr>
                <w:rFonts w:ascii="宋体"/>
                <w:szCs w:val="21"/>
              </w:rPr>
              <w:t>必录项</w:t>
            </w:r>
            <w:r>
              <w:rPr>
                <w:rFonts w:ascii="宋体" w:hint="eastAsia"/>
                <w:szCs w:val="21"/>
              </w:rPr>
              <w:t>均录入且</w:t>
            </w:r>
            <w:r>
              <w:rPr>
                <w:rFonts w:ascii="宋体"/>
                <w:szCs w:val="21"/>
              </w:rPr>
              <w:t>录入数据校验无误，那么</w:t>
            </w:r>
            <w:r>
              <w:rPr>
                <w:rFonts w:ascii="宋体" w:hint="eastAsia"/>
                <w:szCs w:val="21"/>
              </w:rPr>
              <w:t>点击</w:t>
            </w:r>
            <w:r>
              <w:rPr>
                <w:rFonts w:ascii="宋体"/>
                <w:szCs w:val="21"/>
              </w:rPr>
              <w:t>该</w:t>
            </w:r>
            <w:r>
              <w:rPr>
                <w:rFonts w:ascii="宋体" w:hint="eastAsia"/>
                <w:szCs w:val="21"/>
              </w:rPr>
              <w:t>按钮</w:t>
            </w:r>
          </w:p>
          <w:p w14:paraId="0DD8913C" w14:textId="77777777" w:rsidR="00103D47" w:rsidRDefault="00103D47" w:rsidP="005605E3">
            <w:pPr>
              <w:pStyle w:val="21"/>
              <w:spacing w:line="360" w:lineRule="auto"/>
              <w:rPr>
                <w:rFonts w:ascii="宋体"/>
                <w:szCs w:val="21"/>
              </w:rPr>
            </w:pPr>
            <w:r>
              <w:rPr>
                <w:rFonts w:ascii="宋体" w:hint="eastAsia"/>
                <w:szCs w:val="21"/>
              </w:rPr>
              <w:t>a</w:t>
            </w:r>
            <w:r>
              <w:rPr>
                <w:rFonts w:ascii="宋体"/>
                <w:szCs w:val="21"/>
              </w:rPr>
              <w:t>.</w:t>
            </w:r>
            <w:r>
              <w:rPr>
                <w:rFonts w:ascii="宋体" w:hint="eastAsia"/>
                <w:szCs w:val="21"/>
              </w:rPr>
              <w:t>若</w:t>
            </w:r>
            <w:r>
              <w:rPr>
                <w:rFonts w:ascii="宋体"/>
                <w:szCs w:val="21"/>
              </w:rPr>
              <w:t>数据进行保存至数据库</w:t>
            </w:r>
            <w:r>
              <w:rPr>
                <w:rFonts w:ascii="宋体" w:hint="eastAsia"/>
                <w:szCs w:val="21"/>
              </w:rPr>
              <w:t>成功，那么</w:t>
            </w:r>
            <w:r>
              <w:rPr>
                <w:rFonts w:ascii="宋体"/>
                <w:szCs w:val="21"/>
              </w:rPr>
              <w:t>当前页面进行toast提示</w:t>
            </w:r>
            <w:r>
              <w:rPr>
                <w:rFonts w:ascii="宋体" w:hint="eastAsia"/>
                <w:szCs w:val="21"/>
              </w:rPr>
              <w:t>2</w:t>
            </w:r>
            <w:r>
              <w:rPr>
                <w:rFonts w:ascii="宋体"/>
                <w:szCs w:val="21"/>
              </w:rPr>
              <w:t>s后</w:t>
            </w:r>
            <w:r>
              <w:rPr>
                <w:rFonts w:ascii="宋体" w:hint="eastAsia"/>
                <w:szCs w:val="21"/>
              </w:rPr>
              <w:t>消失</w:t>
            </w:r>
            <w:r>
              <w:rPr>
                <w:rFonts w:ascii="宋体"/>
                <w:szCs w:val="21"/>
              </w:rPr>
              <w:t>，提示语：</w:t>
            </w:r>
            <w:r w:rsidRPr="00086815">
              <w:rPr>
                <w:rFonts w:ascii="宋体"/>
                <w:color w:val="00B050"/>
                <w:szCs w:val="21"/>
              </w:rPr>
              <w:t>保存成功</w:t>
            </w:r>
          </w:p>
          <w:p w14:paraId="484860F8" w14:textId="77777777" w:rsidR="00103D47" w:rsidRPr="00D009CF" w:rsidRDefault="00103D47" w:rsidP="005605E3">
            <w:pPr>
              <w:pStyle w:val="21"/>
              <w:spacing w:line="360" w:lineRule="auto"/>
              <w:ind w:left="420" w:firstLineChars="0" w:firstLine="0"/>
              <w:rPr>
                <w:rFonts w:ascii="宋体"/>
                <w:szCs w:val="21"/>
              </w:rPr>
            </w:pPr>
            <w:r>
              <w:rPr>
                <w:rFonts w:ascii="宋体"/>
                <w:szCs w:val="21"/>
              </w:rPr>
              <w:lastRenderedPageBreak/>
              <w:t>提示样式如图所示：</w:t>
            </w:r>
            <w:r>
              <w:rPr>
                <w:noProof/>
              </w:rPr>
              <w:drawing>
                <wp:inline distT="0" distB="0" distL="0" distR="0" wp14:anchorId="18C622A5" wp14:editId="042BD475">
                  <wp:extent cx="1157474" cy="638175"/>
                  <wp:effectExtent l="0" t="0" r="508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62699" cy="641056"/>
                          </a:xfrm>
                          <a:prstGeom prst="rect">
                            <a:avLst/>
                          </a:prstGeom>
                        </pic:spPr>
                      </pic:pic>
                    </a:graphicData>
                  </a:graphic>
                </wp:inline>
              </w:drawing>
            </w:r>
          </w:p>
          <w:p w14:paraId="1BBCF073" w14:textId="77777777" w:rsidR="00103D47" w:rsidRPr="00734474" w:rsidRDefault="00103D47" w:rsidP="005605E3">
            <w:pPr>
              <w:pStyle w:val="21"/>
              <w:spacing w:line="360" w:lineRule="auto"/>
              <w:ind w:firstLineChars="0"/>
              <w:rPr>
                <w:rFonts w:ascii="宋体"/>
                <w:szCs w:val="21"/>
              </w:rPr>
            </w:pPr>
            <w:r>
              <w:rPr>
                <w:rFonts w:ascii="宋体"/>
                <w:szCs w:val="21"/>
              </w:rPr>
              <w:t>b</w:t>
            </w:r>
            <w:r>
              <w:rPr>
                <w:rFonts w:ascii="宋体" w:hint="eastAsia"/>
                <w:szCs w:val="21"/>
              </w:rPr>
              <w:t>.若</w:t>
            </w:r>
            <w:r>
              <w:rPr>
                <w:rFonts w:ascii="宋体"/>
                <w:szCs w:val="21"/>
              </w:rPr>
              <w:t>数据保存失败，那么当前页面进行toast</w:t>
            </w:r>
            <w:r>
              <w:rPr>
                <w:rFonts w:ascii="宋体" w:hint="eastAsia"/>
                <w:szCs w:val="21"/>
              </w:rPr>
              <w:t>提醒2</w:t>
            </w:r>
            <w:r>
              <w:rPr>
                <w:rFonts w:ascii="宋体"/>
                <w:szCs w:val="21"/>
              </w:rPr>
              <w:t>s后消失</w:t>
            </w:r>
            <w:r>
              <w:rPr>
                <w:rFonts w:ascii="宋体" w:hint="eastAsia"/>
                <w:szCs w:val="21"/>
              </w:rPr>
              <w:t>，</w:t>
            </w:r>
            <w:r>
              <w:rPr>
                <w:rFonts w:ascii="宋体"/>
                <w:szCs w:val="21"/>
              </w:rPr>
              <w:t>文案：</w:t>
            </w:r>
            <w:r w:rsidRPr="007E4D66">
              <w:rPr>
                <w:rFonts w:ascii="宋体"/>
                <w:color w:val="00B050"/>
                <w:szCs w:val="21"/>
              </w:rPr>
              <w:t>保存失败</w:t>
            </w:r>
            <w:r>
              <w:rPr>
                <w:rFonts w:ascii="宋体" w:hint="eastAsia"/>
                <w:color w:val="00B050"/>
                <w:szCs w:val="21"/>
              </w:rPr>
              <w:t>，如有问题</w:t>
            </w:r>
            <w:r>
              <w:rPr>
                <w:rFonts w:ascii="宋体"/>
                <w:color w:val="00B050"/>
                <w:szCs w:val="21"/>
              </w:rPr>
              <w:t>请联系管理员。</w:t>
            </w:r>
          </w:p>
          <w:p w14:paraId="3A6123E6" w14:textId="77777777" w:rsidR="00103D47" w:rsidRDefault="00103D47" w:rsidP="005605E3">
            <w:pPr>
              <w:pStyle w:val="21"/>
              <w:spacing w:line="360" w:lineRule="auto"/>
              <w:ind w:firstLineChars="300" w:firstLine="630"/>
              <w:rPr>
                <w:rFonts w:ascii="宋体"/>
                <w:szCs w:val="21"/>
              </w:rPr>
            </w:pPr>
            <w:r>
              <w:rPr>
                <w:rFonts w:ascii="宋体" w:hint="eastAsia"/>
                <w:szCs w:val="21"/>
              </w:rPr>
              <w:t>如图</w:t>
            </w:r>
            <w:r>
              <w:rPr>
                <w:rFonts w:ascii="宋体"/>
                <w:szCs w:val="21"/>
              </w:rPr>
              <w:t>所示：</w:t>
            </w:r>
            <w:r>
              <w:rPr>
                <w:noProof/>
              </w:rPr>
              <w:drawing>
                <wp:inline distT="0" distB="0" distL="0" distR="0" wp14:anchorId="20824F0B" wp14:editId="421F17DC">
                  <wp:extent cx="2343150" cy="692623"/>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62514" cy="698347"/>
                          </a:xfrm>
                          <a:prstGeom prst="rect">
                            <a:avLst/>
                          </a:prstGeom>
                        </pic:spPr>
                      </pic:pic>
                    </a:graphicData>
                  </a:graphic>
                </wp:inline>
              </w:drawing>
            </w:r>
          </w:p>
          <w:p w14:paraId="3BAB0A44" w14:textId="658742D6" w:rsidR="00103D47" w:rsidRDefault="00103D47" w:rsidP="005605E3">
            <w:pPr>
              <w:pStyle w:val="ae"/>
              <w:spacing w:line="360" w:lineRule="auto"/>
              <w:ind w:left="420" w:firstLineChars="0" w:firstLine="0"/>
              <w:rPr>
                <w:rFonts w:ascii="宋体"/>
                <w:szCs w:val="21"/>
              </w:rPr>
            </w:pPr>
            <w:r>
              <w:rPr>
                <w:rFonts w:ascii="宋体"/>
                <w:szCs w:val="21"/>
              </w:rPr>
              <w:t>c.</w:t>
            </w:r>
            <w:r>
              <w:rPr>
                <w:rFonts w:ascii="宋体" w:hint="eastAsia"/>
                <w:szCs w:val="21"/>
              </w:rPr>
              <w:t>若</w:t>
            </w:r>
            <w:r>
              <w:rPr>
                <w:rFonts w:ascii="宋体"/>
                <w:szCs w:val="21"/>
              </w:rPr>
              <w:t>数据保存成功后，</w:t>
            </w:r>
            <w:r w:rsidR="00A40365">
              <w:rPr>
                <w:rFonts w:ascii="宋体" w:hint="eastAsia"/>
                <w:szCs w:val="21"/>
              </w:rPr>
              <w:t>从该页面</w:t>
            </w:r>
            <w:r w:rsidR="00A40365">
              <w:t>返回到</w:t>
            </w:r>
            <w:r w:rsidR="00A40365">
              <w:rPr>
                <w:rFonts w:hint="eastAsia"/>
              </w:rPr>
              <w:t>进入</w:t>
            </w:r>
            <w:r w:rsidR="00A40365">
              <w:t>该编辑题目页面之前的某个</w:t>
            </w:r>
            <w:r w:rsidR="00A40365">
              <w:rPr>
                <w:rFonts w:hint="eastAsia"/>
              </w:rPr>
              <w:t>“适用类别”的</w:t>
            </w:r>
            <w:r w:rsidR="00A40365">
              <w:t>题目查询列表页面</w:t>
            </w:r>
            <w:r w:rsidR="00A40365">
              <w:rPr>
                <w:rFonts w:hint="eastAsia"/>
              </w:rPr>
              <w:t>，</w:t>
            </w:r>
            <w:r w:rsidR="00A40365">
              <w:t>该条题目</w:t>
            </w:r>
            <w:r w:rsidR="00A40365">
              <w:rPr>
                <w:rFonts w:hint="eastAsia"/>
              </w:rPr>
              <w:t>展示</w:t>
            </w:r>
            <w:r w:rsidR="00A40365">
              <w:t>修改后的内容</w:t>
            </w:r>
            <w:r>
              <w:rPr>
                <w:rFonts w:ascii="宋体"/>
                <w:szCs w:val="21"/>
              </w:rPr>
              <w:t>。</w:t>
            </w:r>
          </w:p>
          <w:p w14:paraId="2BB5B922" w14:textId="77777777" w:rsidR="00103D47" w:rsidRPr="006D1FCD" w:rsidRDefault="00103D47" w:rsidP="005605E3">
            <w:pPr>
              <w:pStyle w:val="ae"/>
              <w:spacing w:line="360" w:lineRule="auto"/>
              <w:ind w:left="420" w:firstLineChars="0" w:firstLine="0"/>
            </w:pPr>
            <w:r>
              <w:rPr>
                <w:rFonts w:ascii="宋体" w:hint="eastAsia"/>
                <w:szCs w:val="21"/>
              </w:rPr>
              <w:t>d</w:t>
            </w:r>
            <w:r>
              <w:rPr>
                <w:rFonts w:ascii="宋体"/>
                <w:szCs w:val="21"/>
              </w:rPr>
              <w:t>.</w:t>
            </w:r>
            <w:r>
              <w:rPr>
                <w:rFonts w:ascii="宋体" w:hint="eastAsia"/>
                <w:szCs w:val="21"/>
              </w:rPr>
              <w:t>若</w:t>
            </w:r>
            <w:r>
              <w:rPr>
                <w:rFonts w:ascii="宋体"/>
                <w:szCs w:val="21"/>
              </w:rPr>
              <w:t>数据保存失败，则</w:t>
            </w:r>
            <w:r>
              <w:rPr>
                <w:rFonts w:ascii="宋体" w:hint="eastAsia"/>
                <w:szCs w:val="21"/>
              </w:rPr>
              <w:t>停留在</w:t>
            </w:r>
            <w:r>
              <w:rPr>
                <w:rFonts w:ascii="宋体"/>
                <w:szCs w:val="21"/>
              </w:rPr>
              <w:t>当前页面，录入的数据依然存在，可继续进行【</w:t>
            </w:r>
            <w:r>
              <w:rPr>
                <w:rFonts w:ascii="宋体" w:hint="eastAsia"/>
                <w:szCs w:val="21"/>
              </w:rPr>
              <w:t>保存</w:t>
            </w:r>
            <w:r>
              <w:rPr>
                <w:rFonts w:ascii="宋体"/>
                <w:szCs w:val="21"/>
              </w:rPr>
              <w:t>】</w:t>
            </w:r>
            <w:r>
              <w:rPr>
                <w:rFonts w:ascii="宋体" w:hint="eastAsia"/>
                <w:szCs w:val="21"/>
              </w:rPr>
              <w:t>数据</w:t>
            </w:r>
            <w:r>
              <w:rPr>
                <w:rFonts w:ascii="宋体"/>
                <w:szCs w:val="21"/>
              </w:rPr>
              <w:t>操作。</w:t>
            </w:r>
          </w:p>
        </w:tc>
      </w:tr>
    </w:tbl>
    <w:p w14:paraId="0F5D1E6B" w14:textId="77777777" w:rsidR="00387593" w:rsidRPr="00103D47" w:rsidRDefault="00387593" w:rsidP="005605E3">
      <w:pPr>
        <w:pStyle w:val="ae"/>
        <w:spacing w:line="360" w:lineRule="auto"/>
        <w:ind w:firstLineChars="0" w:firstLine="0"/>
      </w:pPr>
    </w:p>
    <w:p w14:paraId="6B75A10A" w14:textId="77777777" w:rsidR="0021340E" w:rsidRDefault="0021340E" w:rsidP="005605E3">
      <w:pPr>
        <w:pStyle w:val="3"/>
        <w:numPr>
          <w:ilvl w:val="2"/>
          <w:numId w:val="6"/>
        </w:numPr>
        <w:tabs>
          <w:tab w:val="clear" w:pos="425"/>
          <w:tab w:val="clear" w:pos="709"/>
          <w:tab w:val="left" w:pos="0"/>
        </w:tabs>
        <w:spacing w:line="360" w:lineRule="auto"/>
        <w:ind w:left="567"/>
      </w:pPr>
      <w:bookmarkStart w:id="354" w:name="_Toc522191585"/>
      <w:r>
        <w:rPr>
          <w:rFonts w:hint="eastAsia"/>
        </w:rPr>
        <w:t>数据</w:t>
      </w:r>
      <w:r>
        <w:t>输入输出</w:t>
      </w:r>
      <w:bookmarkEnd w:id="354"/>
    </w:p>
    <w:p w14:paraId="76DACC61" w14:textId="3BE597DC" w:rsidR="000976AA" w:rsidRDefault="000976AA" w:rsidP="005605E3">
      <w:pPr>
        <w:pStyle w:val="21"/>
        <w:numPr>
          <w:ilvl w:val="0"/>
          <w:numId w:val="69"/>
        </w:numPr>
        <w:spacing w:line="360" w:lineRule="auto"/>
        <w:ind w:left="0" w:firstLineChars="0" w:firstLine="0"/>
        <w:rPr>
          <w:rFonts w:hAnsi="宋体"/>
          <w:color w:val="000000"/>
          <w:sz w:val="24"/>
          <w:szCs w:val="24"/>
        </w:rPr>
      </w:pPr>
      <w:r>
        <w:rPr>
          <w:rFonts w:hAnsi="宋体" w:hint="eastAsia"/>
          <w:color w:val="000000"/>
          <w:sz w:val="24"/>
          <w:szCs w:val="24"/>
        </w:rPr>
        <w:t>“</w:t>
      </w:r>
      <w:r w:rsidR="009C1193">
        <w:rPr>
          <w:rFonts w:hAnsi="宋体" w:hint="eastAsia"/>
          <w:color w:val="000000"/>
          <w:sz w:val="24"/>
          <w:szCs w:val="24"/>
        </w:rPr>
        <w:t>新增</w:t>
      </w:r>
      <w:r w:rsidR="009C1193">
        <w:rPr>
          <w:rFonts w:hAnsi="宋体" w:hint="eastAsia"/>
          <w:color w:val="000000"/>
          <w:sz w:val="24"/>
          <w:szCs w:val="24"/>
        </w:rPr>
        <w:t>/</w:t>
      </w:r>
      <w:r w:rsidR="009C1193">
        <w:rPr>
          <w:rFonts w:hAnsi="宋体" w:hint="eastAsia"/>
          <w:color w:val="000000"/>
          <w:sz w:val="24"/>
          <w:szCs w:val="24"/>
        </w:rPr>
        <w:t>修改</w:t>
      </w:r>
      <w:r w:rsidR="009C1193">
        <w:rPr>
          <w:rFonts w:hAnsi="宋体"/>
          <w:color w:val="000000"/>
          <w:sz w:val="24"/>
          <w:szCs w:val="24"/>
        </w:rPr>
        <w:t>题目</w:t>
      </w:r>
      <w:r>
        <w:rPr>
          <w:rFonts w:hAnsi="宋体" w:hint="eastAsia"/>
          <w:color w:val="000000"/>
          <w:sz w:val="24"/>
          <w:szCs w:val="24"/>
        </w:rPr>
        <w:t>”</w:t>
      </w:r>
      <w:r>
        <w:rPr>
          <w:rFonts w:hAnsi="宋体"/>
          <w:color w:val="000000"/>
          <w:sz w:val="24"/>
          <w:szCs w:val="24"/>
        </w:rPr>
        <w:t>数据</w:t>
      </w:r>
      <w:r>
        <w:rPr>
          <w:rFonts w:hAnsi="宋体" w:hint="eastAsia"/>
          <w:color w:val="000000"/>
          <w:sz w:val="24"/>
          <w:szCs w:val="24"/>
        </w:rPr>
        <w:t>输入</w:t>
      </w:r>
      <w:r>
        <w:rPr>
          <w:rFonts w:hAnsi="宋体"/>
          <w:color w:val="000000"/>
          <w:sz w:val="24"/>
          <w:szCs w:val="24"/>
        </w:rPr>
        <w:t>输出项</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9"/>
        <w:gridCol w:w="1701"/>
        <w:gridCol w:w="6095"/>
      </w:tblGrid>
      <w:tr w:rsidR="000976AA" w14:paraId="7EBA5136" w14:textId="77777777" w:rsidTr="00751E3C">
        <w:tc>
          <w:tcPr>
            <w:tcW w:w="675" w:type="dxa"/>
          </w:tcPr>
          <w:p w14:paraId="42DFA896" w14:textId="77777777" w:rsidR="000976AA" w:rsidRDefault="000976AA" w:rsidP="005605E3">
            <w:pPr>
              <w:spacing w:line="360" w:lineRule="auto"/>
            </w:pPr>
            <w:r>
              <w:rPr>
                <w:rFonts w:hint="eastAsia"/>
              </w:rPr>
              <w:t>序号</w:t>
            </w:r>
          </w:p>
        </w:tc>
        <w:tc>
          <w:tcPr>
            <w:tcW w:w="1730" w:type="dxa"/>
            <w:gridSpan w:val="2"/>
          </w:tcPr>
          <w:p w14:paraId="19536C5E" w14:textId="77777777" w:rsidR="000976AA" w:rsidRDefault="000976AA" w:rsidP="005605E3">
            <w:pPr>
              <w:spacing w:line="360" w:lineRule="auto"/>
            </w:pPr>
            <w:r>
              <w:rPr>
                <w:rFonts w:hint="eastAsia"/>
              </w:rPr>
              <w:t>字段</w:t>
            </w:r>
          </w:p>
        </w:tc>
        <w:tc>
          <w:tcPr>
            <w:tcW w:w="6095" w:type="dxa"/>
          </w:tcPr>
          <w:p w14:paraId="30711EE0" w14:textId="77777777" w:rsidR="000976AA" w:rsidRDefault="000976AA" w:rsidP="005605E3">
            <w:pPr>
              <w:spacing w:line="360" w:lineRule="auto"/>
            </w:pPr>
            <w:r>
              <w:rPr>
                <w:rFonts w:hint="eastAsia"/>
              </w:rPr>
              <w:t>规则</w:t>
            </w:r>
          </w:p>
        </w:tc>
      </w:tr>
      <w:tr w:rsidR="000976AA" w14:paraId="399555BB" w14:textId="77777777" w:rsidTr="00751E3C">
        <w:tc>
          <w:tcPr>
            <w:tcW w:w="704" w:type="dxa"/>
            <w:gridSpan w:val="2"/>
          </w:tcPr>
          <w:p w14:paraId="639E896A" w14:textId="77777777" w:rsidR="000976AA" w:rsidRPr="00355E1D" w:rsidRDefault="000976AA" w:rsidP="005605E3">
            <w:pPr>
              <w:pStyle w:val="ae"/>
              <w:numPr>
                <w:ilvl w:val="0"/>
                <w:numId w:val="70"/>
              </w:numPr>
              <w:spacing w:line="360" w:lineRule="auto"/>
              <w:ind w:firstLineChars="0"/>
            </w:pPr>
          </w:p>
        </w:tc>
        <w:tc>
          <w:tcPr>
            <w:tcW w:w="1701" w:type="dxa"/>
          </w:tcPr>
          <w:p w14:paraId="540A9161" w14:textId="3D0A08D4" w:rsidR="000976AA" w:rsidRPr="00601CC9" w:rsidRDefault="00A024D3" w:rsidP="005605E3">
            <w:pPr>
              <w:spacing w:line="360" w:lineRule="auto"/>
            </w:pPr>
            <w:r>
              <w:rPr>
                <w:rFonts w:hint="eastAsia"/>
              </w:rPr>
              <w:t>题目类型</w:t>
            </w:r>
          </w:p>
        </w:tc>
        <w:tc>
          <w:tcPr>
            <w:tcW w:w="6095" w:type="dxa"/>
          </w:tcPr>
          <w:p w14:paraId="19D8F748" w14:textId="1DD63B2B" w:rsidR="009C1193" w:rsidRDefault="009C1193" w:rsidP="005605E3">
            <w:pPr>
              <w:spacing w:line="360" w:lineRule="auto"/>
            </w:pPr>
            <w:r>
              <w:t>1.</w:t>
            </w:r>
            <w:r>
              <w:rPr>
                <w:rFonts w:hint="eastAsia"/>
              </w:rPr>
              <w:t>新增</w:t>
            </w:r>
            <w:r>
              <w:t>题目</w:t>
            </w:r>
          </w:p>
          <w:p w14:paraId="55E95657" w14:textId="33935601" w:rsidR="00686F65" w:rsidRDefault="00686F65" w:rsidP="005605E3">
            <w:pPr>
              <w:spacing w:line="360" w:lineRule="auto"/>
            </w:pPr>
            <w:r>
              <w:rPr>
                <w:rFonts w:hint="eastAsia"/>
              </w:rPr>
              <w:t>下拉</w:t>
            </w:r>
            <w:r>
              <w:t>列表，必选项</w:t>
            </w:r>
            <w:r>
              <w:rPr>
                <w:rFonts w:hint="eastAsia"/>
              </w:rPr>
              <w:t>，</w:t>
            </w:r>
            <w:r>
              <w:t>手动选择</w:t>
            </w:r>
          </w:p>
          <w:p w14:paraId="1A1C3765" w14:textId="77777777" w:rsidR="000976AA" w:rsidRDefault="00686F65" w:rsidP="005605E3">
            <w:pPr>
              <w:spacing w:line="360" w:lineRule="auto"/>
            </w:pPr>
            <w:r>
              <w:t>默认值：</w:t>
            </w:r>
            <w:r w:rsidRPr="00353273">
              <w:rPr>
                <w:color w:val="00B050"/>
              </w:rPr>
              <w:t>请选择</w:t>
            </w:r>
          </w:p>
          <w:p w14:paraId="3CC46BF3" w14:textId="77777777" w:rsidR="00686F65" w:rsidRDefault="00686F65" w:rsidP="005605E3">
            <w:pPr>
              <w:spacing w:line="360" w:lineRule="auto"/>
            </w:pPr>
            <w:r>
              <w:rPr>
                <w:rFonts w:hint="eastAsia"/>
              </w:rPr>
              <w:t>下拉列表值</w:t>
            </w:r>
            <w:r>
              <w:t>：</w:t>
            </w:r>
          </w:p>
          <w:p w14:paraId="4BEBC335" w14:textId="77777777" w:rsidR="00686F65" w:rsidRDefault="00686F65" w:rsidP="005605E3">
            <w:pPr>
              <w:spacing w:line="360" w:lineRule="auto"/>
              <w:rPr>
                <w:color w:val="00B050"/>
              </w:rPr>
            </w:pPr>
            <w:r w:rsidRPr="00353273">
              <w:rPr>
                <w:rFonts w:hint="eastAsia"/>
                <w:color w:val="00B050"/>
              </w:rPr>
              <w:t>单选</w:t>
            </w:r>
            <w:r w:rsidRPr="00353273">
              <w:rPr>
                <w:color w:val="00B050"/>
              </w:rPr>
              <w:t>、</w:t>
            </w:r>
            <w:r w:rsidRPr="00353273">
              <w:rPr>
                <w:rFonts w:hint="eastAsia"/>
                <w:color w:val="00B050"/>
              </w:rPr>
              <w:t>复选</w:t>
            </w:r>
            <w:r w:rsidRPr="00353273">
              <w:rPr>
                <w:color w:val="00B050"/>
              </w:rPr>
              <w:t>、</w:t>
            </w:r>
            <w:r w:rsidRPr="00353273">
              <w:rPr>
                <w:rFonts w:hint="eastAsia"/>
                <w:color w:val="00B050"/>
              </w:rPr>
              <w:t>判断题</w:t>
            </w:r>
            <w:r w:rsidRPr="00353273">
              <w:rPr>
                <w:color w:val="00B050"/>
              </w:rPr>
              <w:t>、填空题</w:t>
            </w:r>
          </w:p>
          <w:p w14:paraId="3EA899A4" w14:textId="77777777" w:rsidR="009C1193" w:rsidRDefault="009C1193" w:rsidP="005605E3">
            <w:pPr>
              <w:spacing w:line="360" w:lineRule="auto"/>
            </w:pPr>
            <w:r w:rsidRPr="009C1193">
              <w:rPr>
                <w:rFonts w:hint="eastAsia"/>
              </w:rPr>
              <w:t>2.</w:t>
            </w:r>
            <w:r>
              <w:rPr>
                <w:rFonts w:hint="eastAsia"/>
              </w:rPr>
              <w:t>修改</w:t>
            </w:r>
            <w:r>
              <w:t>题目</w:t>
            </w:r>
          </w:p>
          <w:p w14:paraId="7E830E0A" w14:textId="77777777" w:rsidR="009C1193" w:rsidRDefault="0045492E" w:rsidP="005605E3">
            <w:pPr>
              <w:spacing w:line="360" w:lineRule="auto"/>
            </w:pPr>
            <w:r>
              <w:rPr>
                <w:rFonts w:hint="eastAsia"/>
              </w:rPr>
              <w:t>默认</w:t>
            </w:r>
            <w:r>
              <w:t>查询展示数据，下拉列表，支持修改，必选项</w:t>
            </w:r>
          </w:p>
          <w:p w14:paraId="38B4FD19" w14:textId="77777777" w:rsidR="0045492E" w:rsidRDefault="0045492E" w:rsidP="005605E3">
            <w:pPr>
              <w:spacing w:line="360" w:lineRule="auto"/>
            </w:pPr>
            <w:r>
              <w:rPr>
                <w:rFonts w:hint="eastAsia"/>
              </w:rPr>
              <w:t>默认值</w:t>
            </w:r>
            <w:r>
              <w:t>：带出最后一次存储的数据</w:t>
            </w:r>
          </w:p>
          <w:p w14:paraId="6C5450F8" w14:textId="77777777" w:rsidR="0045492E" w:rsidRDefault="0045492E" w:rsidP="005605E3">
            <w:pPr>
              <w:spacing w:line="360" w:lineRule="auto"/>
            </w:pPr>
            <w:r>
              <w:rPr>
                <w:rFonts w:hint="eastAsia"/>
              </w:rPr>
              <w:t>下拉列表值</w:t>
            </w:r>
            <w:r>
              <w:t>：</w:t>
            </w:r>
          </w:p>
          <w:p w14:paraId="00D6555C" w14:textId="79B31FC5" w:rsidR="0045492E" w:rsidRPr="0045492E" w:rsidRDefault="0045492E" w:rsidP="005605E3">
            <w:pPr>
              <w:spacing w:line="360" w:lineRule="auto"/>
            </w:pPr>
            <w:r w:rsidRPr="00353273">
              <w:rPr>
                <w:rFonts w:hint="eastAsia"/>
                <w:color w:val="00B050"/>
              </w:rPr>
              <w:t>单选</w:t>
            </w:r>
            <w:r w:rsidRPr="00353273">
              <w:rPr>
                <w:color w:val="00B050"/>
              </w:rPr>
              <w:t>、</w:t>
            </w:r>
            <w:r w:rsidRPr="00353273">
              <w:rPr>
                <w:rFonts w:hint="eastAsia"/>
                <w:color w:val="00B050"/>
              </w:rPr>
              <w:t>复选</w:t>
            </w:r>
            <w:r w:rsidRPr="00353273">
              <w:rPr>
                <w:color w:val="00B050"/>
              </w:rPr>
              <w:t>、</w:t>
            </w:r>
            <w:r w:rsidRPr="00353273">
              <w:rPr>
                <w:rFonts w:hint="eastAsia"/>
                <w:color w:val="00B050"/>
              </w:rPr>
              <w:t>判断题</w:t>
            </w:r>
            <w:r w:rsidRPr="00353273">
              <w:rPr>
                <w:color w:val="00B050"/>
              </w:rPr>
              <w:t>、填空题</w:t>
            </w:r>
          </w:p>
        </w:tc>
      </w:tr>
      <w:tr w:rsidR="00A024D3" w14:paraId="7FD4B990" w14:textId="77777777" w:rsidTr="00751E3C">
        <w:tc>
          <w:tcPr>
            <w:tcW w:w="704" w:type="dxa"/>
            <w:gridSpan w:val="2"/>
          </w:tcPr>
          <w:p w14:paraId="1F6572AC" w14:textId="77777777" w:rsidR="00A024D3" w:rsidRPr="00355E1D" w:rsidRDefault="00A024D3" w:rsidP="005605E3">
            <w:pPr>
              <w:pStyle w:val="ae"/>
              <w:numPr>
                <w:ilvl w:val="0"/>
                <w:numId w:val="70"/>
              </w:numPr>
              <w:spacing w:line="360" w:lineRule="auto"/>
              <w:ind w:firstLineChars="0"/>
            </w:pPr>
          </w:p>
        </w:tc>
        <w:tc>
          <w:tcPr>
            <w:tcW w:w="1701" w:type="dxa"/>
          </w:tcPr>
          <w:p w14:paraId="11ECFAE4" w14:textId="5755AE50" w:rsidR="00A024D3" w:rsidRDefault="00A024D3" w:rsidP="005605E3">
            <w:pPr>
              <w:spacing w:line="360" w:lineRule="auto"/>
            </w:pPr>
            <w:r>
              <w:rPr>
                <w:rFonts w:hint="eastAsia"/>
              </w:rPr>
              <w:t>适用</w:t>
            </w:r>
            <w:r>
              <w:t>类别</w:t>
            </w:r>
          </w:p>
        </w:tc>
        <w:tc>
          <w:tcPr>
            <w:tcW w:w="6095" w:type="dxa"/>
          </w:tcPr>
          <w:p w14:paraId="68A9DE08" w14:textId="77777777" w:rsidR="002D0DC5" w:rsidRDefault="002D0DC5" w:rsidP="005605E3">
            <w:pPr>
              <w:spacing w:line="360" w:lineRule="auto"/>
            </w:pPr>
            <w:r>
              <w:t>1.</w:t>
            </w:r>
            <w:r>
              <w:rPr>
                <w:rFonts w:hint="eastAsia"/>
              </w:rPr>
              <w:t>新增</w:t>
            </w:r>
            <w:r>
              <w:t>题目</w:t>
            </w:r>
          </w:p>
          <w:p w14:paraId="57B7C999" w14:textId="77777777" w:rsidR="002D0DC5" w:rsidRDefault="002D0DC5" w:rsidP="005605E3">
            <w:pPr>
              <w:spacing w:line="360" w:lineRule="auto"/>
            </w:pPr>
            <w:r>
              <w:rPr>
                <w:rFonts w:hint="eastAsia"/>
              </w:rPr>
              <w:t>下拉</w:t>
            </w:r>
            <w:r>
              <w:t>列表，必选项</w:t>
            </w:r>
            <w:r>
              <w:rPr>
                <w:rFonts w:hint="eastAsia"/>
              </w:rPr>
              <w:t>，</w:t>
            </w:r>
            <w:r>
              <w:t>手动选择</w:t>
            </w:r>
          </w:p>
          <w:p w14:paraId="40BDD39D" w14:textId="77777777" w:rsidR="002D0DC5" w:rsidRDefault="002D0DC5" w:rsidP="005605E3">
            <w:pPr>
              <w:spacing w:line="360" w:lineRule="auto"/>
            </w:pPr>
            <w:r>
              <w:t>默认值：</w:t>
            </w:r>
            <w:r w:rsidRPr="00353273">
              <w:rPr>
                <w:color w:val="00B050"/>
              </w:rPr>
              <w:t>请选择</w:t>
            </w:r>
          </w:p>
          <w:p w14:paraId="4D6C107E" w14:textId="77777777" w:rsidR="002D0DC5" w:rsidRDefault="002D0DC5" w:rsidP="005605E3">
            <w:pPr>
              <w:spacing w:line="360" w:lineRule="auto"/>
            </w:pPr>
            <w:r>
              <w:rPr>
                <w:rFonts w:hint="eastAsia"/>
              </w:rPr>
              <w:lastRenderedPageBreak/>
              <w:t>下拉列表值</w:t>
            </w:r>
            <w:r>
              <w:t>：</w:t>
            </w:r>
          </w:p>
          <w:p w14:paraId="45C17F2D" w14:textId="53292F62" w:rsidR="002D0DC5" w:rsidRDefault="002D0DC5" w:rsidP="005605E3">
            <w:pPr>
              <w:spacing w:line="360" w:lineRule="auto"/>
              <w:rPr>
                <w:color w:val="00B050"/>
              </w:rPr>
            </w:pPr>
            <w:r>
              <w:rPr>
                <w:rFonts w:hint="eastAsia"/>
                <w:color w:val="00B050"/>
              </w:rPr>
              <w:t>风险</w:t>
            </w:r>
            <w:r>
              <w:rPr>
                <w:color w:val="00B050"/>
              </w:rPr>
              <w:t>评估、</w:t>
            </w:r>
            <w:r>
              <w:rPr>
                <w:rFonts w:hint="eastAsia"/>
                <w:color w:val="00B050"/>
              </w:rPr>
              <w:t>培训</w:t>
            </w:r>
            <w:r>
              <w:rPr>
                <w:color w:val="00B050"/>
              </w:rPr>
              <w:t>考试、</w:t>
            </w:r>
            <w:r>
              <w:rPr>
                <w:rFonts w:hint="eastAsia"/>
                <w:color w:val="00B050"/>
              </w:rPr>
              <w:t>性向</w:t>
            </w:r>
            <w:r>
              <w:rPr>
                <w:color w:val="00B050"/>
              </w:rPr>
              <w:t>测试、</w:t>
            </w:r>
            <w:r>
              <w:rPr>
                <w:rFonts w:hint="eastAsia"/>
                <w:color w:val="00B050"/>
              </w:rPr>
              <w:t>健康</w:t>
            </w:r>
            <w:r>
              <w:rPr>
                <w:color w:val="00B050"/>
              </w:rPr>
              <w:t>申明、</w:t>
            </w:r>
            <w:r>
              <w:rPr>
                <w:rFonts w:hint="eastAsia"/>
                <w:color w:val="00B050"/>
              </w:rPr>
              <w:t>财务</w:t>
            </w:r>
            <w:r>
              <w:rPr>
                <w:color w:val="00B050"/>
              </w:rPr>
              <w:t>告知、</w:t>
            </w:r>
            <w:r>
              <w:rPr>
                <w:rFonts w:hint="eastAsia"/>
                <w:color w:val="00B050"/>
              </w:rPr>
              <w:t>健康</w:t>
            </w:r>
            <w:r>
              <w:rPr>
                <w:color w:val="00B050"/>
              </w:rPr>
              <w:t>告知</w:t>
            </w:r>
          </w:p>
          <w:p w14:paraId="2B38AD2D" w14:textId="77777777" w:rsidR="002D0DC5" w:rsidRDefault="002D0DC5" w:rsidP="005605E3">
            <w:pPr>
              <w:spacing w:line="360" w:lineRule="auto"/>
            </w:pPr>
            <w:r w:rsidRPr="009C1193">
              <w:rPr>
                <w:rFonts w:hint="eastAsia"/>
              </w:rPr>
              <w:t>2.</w:t>
            </w:r>
            <w:r>
              <w:rPr>
                <w:rFonts w:hint="eastAsia"/>
              </w:rPr>
              <w:t>修改</w:t>
            </w:r>
            <w:r>
              <w:t>题目</w:t>
            </w:r>
          </w:p>
          <w:p w14:paraId="38586A4B" w14:textId="77777777" w:rsidR="002D0DC5" w:rsidRDefault="002D0DC5" w:rsidP="005605E3">
            <w:pPr>
              <w:spacing w:line="360" w:lineRule="auto"/>
            </w:pPr>
            <w:r>
              <w:rPr>
                <w:rFonts w:hint="eastAsia"/>
              </w:rPr>
              <w:t>默认</w:t>
            </w:r>
            <w:r>
              <w:t>查询展示数据，下拉列表，支持修改，必选项</w:t>
            </w:r>
          </w:p>
          <w:p w14:paraId="32F29C02" w14:textId="77777777" w:rsidR="002D0DC5" w:rsidRDefault="002D0DC5" w:rsidP="005605E3">
            <w:pPr>
              <w:spacing w:line="360" w:lineRule="auto"/>
            </w:pPr>
            <w:r>
              <w:rPr>
                <w:rFonts w:hint="eastAsia"/>
              </w:rPr>
              <w:t>默认值</w:t>
            </w:r>
            <w:r>
              <w:t>：带出最后一次存储的数据</w:t>
            </w:r>
          </w:p>
          <w:p w14:paraId="2057CD9F" w14:textId="77777777" w:rsidR="002D0DC5" w:rsidRDefault="002D0DC5" w:rsidP="005605E3">
            <w:pPr>
              <w:spacing w:line="360" w:lineRule="auto"/>
            </w:pPr>
            <w:r>
              <w:rPr>
                <w:rFonts w:hint="eastAsia"/>
              </w:rPr>
              <w:t>下拉列表值</w:t>
            </w:r>
            <w:r>
              <w:t>：</w:t>
            </w:r>
          </w:p>
          <w:p w14:paraId="4B61BE77" w14:textId="743D3868" w:rsidR="00A024D3" w:rsidRPr="00F75867" w:rsidRDefault="00F75867" w:rsidP="005605E3">
            <w:pPr>
              <w:spacing w:line="360" w:lineRule="auto"/>
              <w:rPr>
                <w:color w:val="00B050"/>
              </w:rPr>
            </w:pPr>
            <w:r>
              <w:rPr>
                <w:rFonts w:hint="eastAsia"/>
                <w:color w:val="00B050"/>
              </w:rPr>
              <w:t>风险</w:t>
            </w:r>
            <w:r>
              <w:rPr>
                <w:color w:val="00B050"/>
              </w:rPr>
              <w:t>评估、</w:t>
            </w:r>
            <w:r>
              <w:rPr>
                <w:rFonts w:hint="eastAsia"/>
                <w:color w:val="00B050"/>
              </w:rPr>
              <w:t>培训</w:t>
            </w:r>
            <w:r>
              <w:rPr>
                <w:color w:val="00B050"/>
              </w:rPr>
              <w:t>考试、</w:t>
            </w:r>
            <w:r>
              <w:rPr>
                <w:rFonts w:hint="eastAsia"/>
                <w:color w:val="00B050"/>
              </w:rPr>
              <w:t>性向</w:t>
            </w:r>
            <w:r>
              <w:rPr>
                <w:color w:val="00B050"/>
              </w:rPr>
              <w:t>测试、</w:t>
            </w:r>
            <w:r>
              <w:rPr>
                <w:rFonts w:hint="eastAsia"/>
                <w:color w:val="00B050"/>
              </w:rPr>
              <w:t>健康</w:t>
            </w:r>
            <w:r>
              <w:rPr>
                <w:color w:val="00B050"/>
              </w:rPr>
              <w:t>申明、</w:t>
            </w:r>
            <w:r>
              <w:rPr>
                <w:rFonts w:hint="eastAsia"/>
                <w:color w:val="00B050"/>
              </w:rPr>
              <w:t>财务</w:t>
            </w:r>
            <w:r>
              <w:rPr>
                <w:color w:val="00B050"/>
              </w:rPr>
              <w:t>告知、</w:t>
            </w:r>
            <w:r>
              <w:rPr>
                <w:rFonts w:hint="eastAsia"/>
                <w:color w:val="00B050"/>
              </w:rPr>
              <w:t>健康</w:t>
            </w:r>
            <w:r>
              <w:rPr>
                <w:color w:val="00B050"/>
              </w:rPr>
              <w:t>告知</w:t>
            </w:r>
          </w:p>
        </w:tc>
      </w:tr>
      <w:tr w:rsidR="00A024D3" w14:paraId="1581DD04" w14:textId="77777777" w:rsidTr="00751E3C">
        <w:tc>
          <w:tcPr>
            <w:tcW w:w="704" w:type="dxa"/>
            <w:gridSpan w:val="2"/>
          </w:tcPr>
          <w:p w14:paraId="18C930ED" w14:textId="77777777" w:rsidR="00A024D3" w:rsidRPr="00355E1D" w:rsidRDefault="00A024D3" w:rsidP="005605E3">
            <w:pPr>
              <w:pStyle w:val="ae"/>
              <w:numPr>
                <w:ilvl w:val="0"/>
                <w:numId w:val="70"/>
              </w:numPr>
              <w:spacing w:line="360" w:lineRule="auto"/>
              <w:ind w:firstLineChars="0"/>
            </w:pPr>
          </w:p>
        </w:tc>
        <w:tc>
          <w:tcPr>
            <w:tcW w:w="1701" w:type="dxa"/>
          </w:tcPr>
          <w:p w14:paraId="7966B4D5" w14:textId="11ED74C9" w:rsidR="00A024D3" w:rsidRDefault="00A024D3" w:rsidP="005605E3">
            <w:pPr>
              <w:spacing w:line="360" w:lineRule="auto"/>
            </w:pPr>
            <w:r>
              <w:rPr>
                <w:rFonts w:hint="eastAsia"/>
              </w:rPr>
              <w:t>题目</w:t>
            </w:r>
            <w:r>
              <w:t>分值</w:t>
            </w:r>
          </w:p>
        </w:tc>
        <w:tc>
          <w:tcPr>
            <w:tcW w:w="6095" w:type="dxa"/>
          </w:tcPr>
          <w:p w14:paraId="2A9F7AFC" w14:textId="433DEA97" w:rsidR="009E2A6A" w:rsidRDefault="009E2A6A" w:rsidP="005605E3">
            <w:pPr>
              <w:spacing w:line="360" w:lineRule="auto"/>
            </w:pPr>
            <w:r>
              <w:t>1.</w:t>
            </w:r>
            <w:r>
              <w:rPr>
                <w:rFonts w:hint="eastAsia"/>
              </w:rPr>
              <w:t>新增</w:t>
            </w:r>
            <w:r>
              <w:t>题目</w:t>
            </w:r>
          </w:p>
          <w:p w14:paraId="395D82EA" w14:textId="23F61D14" w:rsidR="009E2A6A" w:rsidRDefault="00347523" w:rsidP="005605E3">
            <w:pPr>
              <w:spacing w:line="360" w:lineRule="auto"/>
            </w:pPr>
            <w:r>
              <w:rPr>
                <w:rFonts w:hint="eastAsia"/>
              </w:rPr>
              <w:t>单行文本框</w:t>
            </w:r>
            <w:r>
              <w:t>，手动录入，必录项，只能录入</w:t>
            </w:r>
            <w:r>
              <w:rPr>
                <w:rFonts w:hint="eastAsia"/>
              </w:rPr>
              <w:t>阿拉伯</w:t>
            </w:r>
            <w:r>
              <w:t>数字</w:t>
            </w:r>
            <w:r w:rsidR="008A10D6">
              <w:rPr>
                <w:rFonts w:hint="eastAsia"/>
              </w:rPr>
              <w:t>且</w:t>
            </w:r>
            <w:r w:rsidR="008A10D6">
              <w:t>为正数和</w:t>
            </w:r>
            <w:r w:rsidR="008A10D6">
              <w:rPr>
                <w:rFonts w:hint="eastAsia"/>
              </w:rPr>
              <w:t>0</w:t>
            </w:r>
            <w:r>
              <w:t>，</w:t>
            </w:r>
            <w:r w:rsidR="003C4DF5">
              <w:rPr>
                <w:rFonts w:hint="eastAsia"/>
              </w:rPr>
              <w:t>长度限制</w:t>
            </w:r>
            <w:r w:rsidR="003C4DF5">
              <w:rPr>
                <w:rFonts w:hint="eastAsia"/>
              </w:rPr>
              <w:t>10</w:t>
            </w:r>
            <w:r w:rsidR="003C4DF5">
              <w:rPr>
                <w:rFonts w:hint="eastAsia"/>
              </w:rPr>
              <w:t>个</w:t>
            </w:r>
            <w:r w:rsidR="003C4DF5">
              <w:t>字符</w:t>
            </w:r>
            <w:r w:rsidR="003C4DF5">
              <w:rPr>
                <w:rFonts w:hint="eastAsia"/>
              </w:rPr>
              <w:t>，</w:t>
            </w:r>
            <w:r>
              <w:t>支持录入小</w:t>
            </w:r>
            <w:r>
              <w:rPr>
                <w:rFonts w:hint="eastAsia"/>
              </w:rPr>
              <w:t>数</w:t>
            </w:r>
            <w:r>
              <w:t>，小数点后</w:t>
            </w:r>
            <w:r w:rsidR="0066320A">
              <w:rPr>
                <w:rFonts w:hint="eastAsia"/>
              </w:rPr>
              <w:t>最多</w:t>
            </w:r>
            <w:r>
              <w:t>只能录入</w:t>
            </w:r>
            <w:r>
              <w:rPr>
                <w:rFonts w:hint="eastAsia"/>
              </w:rPr>
              <w:t>2</w:t>
            </w:r>
            <w:r>
              <w:rPr>
                <w:rFonts w:hint="eastAsia"/>
              </w:rPr>
              <w:t>位</w:t>
            </w:r>
            <w:r>
              <w:t>，</w:t>
            </w:r>
            <w:r>
              <w:t>eg</w:t>
            </w:r>
            <w:r>
              <w:t>：</w:t>
            </w:r>
            <w:r>
              <w:rPr>
                <w:rFonts w:hint="eastAsia"/>
              </w:rPr>
              <w:t>1.25</w:t>
            </w:r>
          </w:p>
          <w:p w14:paraId="54556509" w14:textId="36935674" w:rsidR="00347523" w:rsidRDefault="00347523" w:rsidP="005605E3">
            <w:pPr>
              <w:spacing w:line="360" w:lineRule="auto"/>
            </w:pPr>
            <w:r>
              <w:rPr>
                <w:rFonts w:hint="eastAsia"/>
              </w:rPr>
              <w:t>单位</w:t>
            </w:r>
            <w:r>
              <w:t>：分</w:t>
            </w:r>
          </w:p>
          <w:p w14:paraId="4D6865C0" w14:textId="350BECAA" w:rsidR="00347523" w:rsidRDefault="00AA3037" w:rsidP="005605E3">
            <w:pPr>
              <w:spacing w:line="360" w:lineRule="auto"/>
            </w:pPr>
            <w:r>
              <w:rPr>
                <w:rFonts w:hint="eastAsia"/>
              </w:rPr>
              <w:t>默认值</w:t>
            </w:r>
            <w:r>
              <w:t>：</w:t>
            </w:r>
            <w:r w:rsidRPr="00AA3037">
              <w:rPr>
                <w:color w:val="00B050"/>
              </w:rPr>
              <w:t>请输入</w:t>
            </w:r>
            <w:r w:rsidRPr="00AA3037">
              <w:rPr>
                <w:color w:val="00B050"/>
              </w:rPr>
              <w:t>…</w:t>
            </w:r>
          </w:p>
          <w:p w14:paraId="0B210127" w14:textId="77777777" w:rsidR="009E2A6A" w:rsidRDefault="009E2A6A" w:rsidP="005605E3">
            <w:pPr>
              <w:spacing w:line="360" w:lineRule="auto"/>
            </w:pPr>
            <w:r>
              <w:rPr>
                <w:rFonts w:hint="eastAsia"/>
              </w:rPr>
              <w:t>2.</w:t>
            </w:r>
            <w:r>
              <w:rPr>
                <w:rFonts w:hint="eastAsia"/>
              </w:rPr>
              <w:t>修改</w:t>
            </w:r>
            <w:r>
              <w:t>题目</w:t>
            </w:r>
          </w:p>
          <w:p w14:paraId="5444FFEB" w14:textId="77777777" w:rsidR="008576F4" w:rsidRDefault="00D37F40" w:rsidP="005605E3">
            <w:pPr>
              <w:spacing w:line="360" w:lineRule="auto"/>
            </w:pPr>
            <w:r>
              <w:rPr>
                <w:rFonts w:hint="eastAsia"/>
              </w:rPr>
              <w:t>单行文本框</w:t>
            </w:r>
            <w:r>
              <w:t>，手动录入，必录项，</w:t>
            </w:r>
            <w:r w:rsidR="008576F4">
              <w:rPr>
                <w:rFonts w:hint="eastAsia"/>
              </w:rPr>
              <w:t>支持</w:t>
            </w:r>
            <w:r w:rsidR="008576F4">
              <w:t>修改</w:t>
            </w:r>
          </w:p>
          <w:p w14:paraId="08B59F64" w14:textId="761ABD80" w:rsidR="00D37F40" w:rsidRDefault="00D37F40" w:rsidP="005605E3">
            <w:pPr>
              <w:spacing w:line="360" w:lineRule="auto"/>
            </w:pPr>
            <w:r>
              <w:t>只能录入</w:t>
            </w:r>
            <w:r>
              <w:rPr>
                <w:rFonts w:hint="eastAsia"/>
              </w:rPr>
              <w:t>阿拉伯</w:t>
            </w:r>
            <w:r>
              <w:t>数字</w:t>
            </w:r>
            <w:r>
              <w:rPr>
                <w:rFonts w:hint="eastAsia"/>
              </w:rPr>
              <w:t>且</w:t>
            </w:r>
            <w:r>
              <w:t>为正数和</w:t>
            </w:r>
            <w:r>
              <w:rPr>
                <w:rFonts w:hint="eastAsia"/>
              </w:rPr>
              <w:t>0</w:t>
            </w:r>
            <w:r>
              <w:t>，支持录入小</w:t>
            </w:r>
            <w:r>
              <w:rPr>
                <w:rFonts w:hint="eastAsia"/>
              </w:rPr>
              <w:t>数</w:t>
            </w:r>
            <w:r>
              <w:t>，小数点后</w:t>
            </w:r>
            <w:r>
              <w:rPr>
                <w:rFonts w:hint="eastAsia"/>
              </w:rPr>
              <w:t>最多</w:t>
            </w:r>
            <w:r>
              <w:t>只能录入</w:t>
            </w:r>
            <w:r>
              <w:rPr>
                <w:rFonts w:hint="eastAsia"/>
              </w:rPr>
              <w:t>2</w:t>
            </w:r>
            <w:r>
              <w:rPr>
                <w:rFonts w:hint="eastAsia"/>
              </w:rPr>
              <w:t>位</w:t>
            </w:r>
            <w:r>
              <w:t>，</w:t>
            </w:r>
            <w:r>
              <w:t>eg</w:t>
            </w:r>
            <w:r>
              <w:t>：</w:t>
            </w:r>
            <w:r>
              <w:rPr>
                <w:rFonts w:hint="eastAsia"/>
              </w:rPr>
              <w:t>1.25</w:t>
            </w:r>
          </w:p>
          <w:p w14:paraId="3AB06C96" w14:textId="77777777" w:rsidR="00D37F40" w:rsidRDefault="00D37F40" w:rsidP="005605E3">
            <w:pPr>
              <w:spacing w:line="360" w:lineRule="auto"/>
            </w:pPr>
            <w:r>
              <w:rPr>
                <w:rFonts w:hint="eastAsia"/>
              </w:rPr>
              <w:t>单位</w:t>
            </w:r>
            <w:r>
              <w:t>：分</w:t>
            </w:r>
          </w:p>
          <w:p w14:paraId="74344D2E" w14:textId="1BA6B0A7" w:rsidR="00FC4036" w:rsidRPr="00FC4036" w:rsidRDefault="00D37F40" w:rsidP="005605E3">
            <w:pPr>
              <w:spacing w:line="360" w:lineRule="auto"/>
            </w:pPr>
            <w:r>
              <w:rPr>
                <w:rFonts w:hint="eastAsia"/>
              </w:rPr>
              <w:t>默认值</w:t>
            </w:r>
            <w:r>
              <w:t>：带出最后一次存储的数据</w:t>
            </w:r>
          </w:p>
        </w:tc>
      </w:tr>
      <w:tr w:rsidR="00A024D3" w14:paraId="46E7F007" w14:textId="77777777" w:rsidTr="00751E3C">
        <w:tc>
          <w:tcPr>
            <w:tcW w:w="704" w:type="dxa"/>
            <w:gridSpan w:val="2"/>
          </w:tcPr>
          <w:p w14:paraId="0FCF1527" w14:textId="6B11FE2E" w:rsidR="00A024D3" w:rsidRPr="00355E1D" w:rsidRDefault="00A024D3" w:rsidP="005605E3">
            <w:pPr>
              <w:pStyle w:val="ae"/>
              <w:numPr>
                <w:ilvl w:val="0"/>
                <w:numId w:val="70"/>
              </w:numPr>
              <w:spacing w:line="360" w:lineRule="auto"/>
              <w:ind w:firstLineChars="0"/>
            </w:pPr>
          </w:p>
        </w:tc>
        <w:tc>
          <w:tcPr>
            <w:tcW w:w="1701" w:type="dxa"/>
          </w:tcPr>
          <w:p w14:paraId="166B3CAE" w14:textId="765E2D5E" w:rsidR="00A024D3" w:rsidRDefault="00A024D3" w:rsidP="005605E3">
            <w:pPr>
              <w:spacing w:line="360" w:lineRule="auto"/>
            </w:pPr>
            <w:r>
              <w:rPr>
                <w:rFonts w:hint="eastAsia"/>
              </w:rPr>
              <w:t>题目</w:t>
            </w:r>
            <w:r>
              <w:t>难度</w:t>
            </w:r>
          </w:p>
        </w:tc>
        <w:tc>
          <w:tcPr>
            <w:tcW w:w="6095" w:type="dxa"/>
          </w:tcPr>
          <w:p w14:paraId="7DD94427" w14:textId="77777777" w:rsidR="008576F4" w:rsidRDefault="008576F4" w:rsidP="005605E3">
            <w:pPr>
              <w:spacing w:line="360" w:lineRule="auto"/>
            </w:pPr>
            <w:r>
              <w:t>1.</w:t>
            </w:r>
            <w:r>
              <w:rPr>
                <w:rFonts w:hint="eastAsia"/>
              </w:rPr>
              <w:t>新增</w:t>
            </w:r>
            <w:r>
              <w:t>题目</w:t>
            </w:r>
          </w:p>
          <w:p w14:paraId="13187AD7" w14:textId="77777777" w:rsidR="008576F4" w:rsidRDefault="008576F4" w:rsidP="005605E3">
            <w:pPr>
              <w:spacing w:line="360" w:lineRule="auto"/>
            </w:pPr>
            <w:r>
              <w:rPr>
                <w:rFonts w:hint="eastAsia"/>
              </w:rPr>
              <w:t>下拉</w:t>
            </w:r>
            <w:r>
              <w:t>列表，必选项</w:t>
            </w:r>
            <w:r>
              <w:rPr>
                <w:rFonts w:hint="eastAsia"/>
              </w:rPr>
              <w:t>，</w:t>
            </w:r>
            <w:r>
              <w:t>手动选择</w:t>
            </w:r>
          </w:p>
          <w:p w14:paraId="2D2D4886" w14:textId="77777777" w:rsidR="008576F4" w:rsidRDefault="008576F4" w:rsidP="005605E3">
            <w:pPr>
              <w:spacing w:line="360" w:lineRule="auto"/>
            </w:pPr>
            <w:r>
              <w:t>默认值：</w:t>
            </w:r>
            <w:r w:rsidRPr="00353273">
              <w:rPr>
                <w:color w:val="00B050"/>
              </w:rPr>
              <w:t>请选择</w:t>
            </w:r>
          </w:p>
          <w:p w14:paraId="3D43FBEB" w14:textId="77777777" w:rsidR="008576F4" w:rsidRDefault="008576F4" w:rsidP="005605E3">
            <w:pPr>
              <w:spacing w:line="360" w:lineRule="auto"/>
            </w:pPr>
            <w:r>
              <w:rPr>
                <w:rFonts w:hint="eastAsia"/>
              </w:rPr>
              <w:t>下拉列表值</w:t>
            </w:r>
            <w:r>
              <w:t>：</w:t>
            </w:r>
          </w:p>
          <w:p w14:paraId="74244BE5" w14:textId="48646BB2" w:rsidR="008576F4" w:rsidRDefault="008576F4" w:rsidP="005605E3">
            <w:pPr>
              <w:spacing w:line="360" w:lineRule="auto"/>
              <w:rPr>
                <w:color w:val="00B050"/>
              </w:rPr>
            </w:pPr>
            <w:r>
              <w:rPr>
                <w:rFonts w:hint="eastAsia"/>
                <w:color w:val="00B050"/>
              </w:rPr>
              <w:t>低</w:t>
            </w:r>
            <w:r>
              <w:rPr>
                <w:color w:val="00B050"/>
              </w:rPr>
              <w:t>、中、高</w:t>
            </w:r>
          </w:p>
          <w:p w14:paraId="2F80951E" w14:textId="77777777" w:rsidR="008576F4" w:rsidRDefault="008576F4" w:rsidP="005605E3">
            <w:pPr>
              <w:spacing w:line="360" w:lineRule="auto"/>
            </w:pPr>
            <w:r w:rsidRPr="009C1193">
              <w:rPr>
                <w:rFonts w:hint="eastAsia"/>
              </w:rPr>
              <w:t>2.</w:t>
            </w:r>
            <w:r>
              <w:rPr>
                <w:rFonts w:hint="eastAsia"/>
              </w:rPr>
              <w:t>修改</w:t>
            </w:r>
            <w:r>
              <w:t>题目</w:t>
            </w:r>
          </w:p>
          <w:p w14:paraId="72E55C5D" w14:textId="77777777" w:rsidR="008576F4" w:rsidRDefault="008576F4" w:rsidP="005605E3">
            <w:pPr>
              <w:spacing w:line="360" w:lineRule="auto"/>
            </w:pPr>
            <w:r>
              <w:rPr>
                <w:rFonts w:hint="eastAsia"/>
              </w:rPr>
              <w:t>默认</w:t>
            </w:r>
            <w:r>
              <w:t>查询展示数据，下拉列表，支持修改，必选项</w:t>
            </w:r>
          </w:p>
          <w:p w14:paraId="64154C07" w14:textId="77777777" w:rsidR="008576F4" w:rsidRDefault="008576F4" w:rsidP="005605E3">
            <w:pPr>
              <w:spacing w:line="360" w:lineRule="auto"/>
            </w:pPr>
            <w:r>
              <w:rPr>
                <w:rFonts w:hint="eastAsia"/>
              </w:rPr>
              <w:t>默认值</w:t>
            </w:r>
            <w:r>
              <w:t>：带出最后一次存储的数据</w:t>
            </w:r>
          </w:p>
          <w:p w14:paraId="20128648" w14:textId="77777777" w:rsidR="008576F4" w:rsidRDefault="008576F4" w:rsidP="005605E3">
            <w:pPr>
              <w:spacing w:line="360" w:lineRule="auto"/>
            </w:pPr>
            <w:r>
              <w:rPr>
                <w:rFonts w:hint="eastAsia"/>
              </w:rPr>
              <w:lastRenderedPageBreak/>
              <w:t>下拉列表值</w:t>
            </w:r>
            <w:r>
              <w:t>：</w:t>
            </w:r>
          </w:p>
          <w:p w14:paraId="2B03ABF0" w14:textId="71ED059B" w:rsidR="00A024D3" w:rsidRDefault="008576F4" w:rsidP="005605E3">
            <w:pPr>
              <w:spacing w:line="360" w:lineRule="auto"/>
            </w:pPr>
            <w:r>
              <w:rPr>
                <w:rFonts w:hint="eastAsia"/>
                <w:color w:val="00B050"/>
              </w:rPr>
              <w:t>低</w:t>
            </w:r>
            <w:r>
              <w:rPr>
                <w:color w:val="00B050"/>
              </w:rPr>
              <w:t>、中、高</w:t>
            </w:r>
          </w:p>
        </w:tc>
      </w:tr>
      <w:tr w:rsidR="00A024D3" w14:paraId="5084F95D" w14:textId="77777777" w:rsidTr="00751E3C">
        <w:tc>
          <w:tcPr>
            <w:tcW w:w="704" w:type="dxa"/>
            <w:gridSpan w:val="2"/>
          </w:tcPr>
          <w:p w14:paraId="532228EE" w14:textId="77777777" w:rsidR="00A024D3" w:rsidRPr="00355E1D" w:rsidRDefault="00A024D3" w:rsidP="005605E3">
            <w:pPr>
              <w:pStyle w:val="ae"/>
              <w:numPr>
                <w:ilvl w:val="0"/>
                <w:numId w:val="70"/>
              </w:numPr>
              <w:spacing w:line="360" w:lineRule="auto"/>
              <w:ind w:firstLineChars="0"/>
            </w:pPr>
          </w:p>
        </w:tc>
        <w:tc>
          <w:tcPr>
            <w:tcW w:w="1701" w:type="dxa"/>
          </w:tcPr>
          <w:p w14:paraId="60891271" w14:textId="185F51BC" w:rsidR="00A024D3" w:rsidRDefault="00A024D3" w:rsidP="005605E3">
            <w:pPr>
              <w:spacing w:line="360" w:lineRule="auto"/>
            </w:pPr>
            <w:r>
              <w:rPr>
                <w:rFonts w:hint="eastAsia"/>
              </w:rPr>
              <w:t>答题时限</w:t>
            </w:r>
          </w:p>
        </w:tc>
        <w:tc>
          <w:tcPr>
            <w:tcW w:w="6095" w:type="dxa"/>
          </w:tcPr>
          <w:p w14:paraId="7D1CA180" w14:textId="77777777" w:rsidR="00291DA9" w:rsidRDefault="00291DA9" w:rsidP="005605E3">
            <w:pPr>
              <w:spacing w:line="360" w:lineRule="auto"/>
            </w:pPr>
            <w:r>
              <w:t>1.</w:t>
            </w:r>
            <w:r>
              <w:rPr>
                <w:rFonts w:hint="eastAsia"/>
              </w:rPr>
              <w:t>新增</w:t>
            </w:r>
            <w:r>
              <w:t>题目</w:t>
            </w:r>
          </w:p>
          <w:p w14:paraId="4E6CB5F8" w14:textId="41E7E891" w:rsidR="00291DA9" w:rsidRDefault="00291DA9" w:rsidP="005605E3">
            <w:pPr>
              <w:spacing w:line="360" w:lineRule="auto"/>
            </w:pPr>
            <w:r>
              <w:rPr>
                <w:rFonts w:hint="eastAsia"/>
              </w:rPr>
              <w:t>单行文本框</w:t>
            </w:r>
            <w:r>
              <w:t>，手动录入，</w:t>
            </w:r>
            <w:r>
              <w:rPr>
                <w:rFonts w:hint="eastAsia"/>
              </w:rPr>
              <w:t>非</w:t>
            </w:r>
            <w:r>
              <w:t>必录项，只能录入</w:t>
            </w:r>
            <w:r>
              <w:rPr>
                <w:rFonts w:hint="eastAsia"/>
              </w:rPr>
              <w:t>正整数</w:t>
            </w:r>
            <w:r w:rsidR="003C4DF5">
              <w:rPr>
                <w:rFonts w:hint="eastAsia"/>
              </w:rPr>
              <w:t>，长度限制</w:t>
            </w:r>
            <w:r w:rsidR="003C4DF5">
              <w:rPr>
                <w:rFonts w:hint="eastAsia"/>
              </w:rPr>
              <w:t>10</w:t>
            </w:r>
            <w:r w:rsidR="003C4DF5">
              <w:rPr>
                <w:rFonts w:hint="eastAsia"/>
              </w:rPr>
              <w:t>个</w:t>
            </w:r>
            <w:r w:rsidR="003C4DF5">
              <w:t>字符</w:t>
            </w:r>
            <w:r w:rsidR="004E2A6E">
              <w:rPr>
                <w:rFonts w:hint="eastAsia"/>
              </w:rPr>
              <w:t>，</w:t>
            </w:r>
            <w:r w:rsidR="004E2A6E">
              <w:t>当输入</w:t>
            </w:r>
            <w:r w:rsidR="004E2A6E">
              <w:rPr>
                <w:rFonts w:hint="eastAsia"/>
              </w:rPr>
              <w:t>字符＝</w:t>
            </w:r>
            <w:r w:rsidR="004E2A6E">
              <w:rPr>
                <w:rFonts w:hint="eastAsia"/>
              </w:rPr>
              <w:t>10</w:t>
            </w:r>
            <w:r w:rsidR="004E2A6E">
              <w:rPr>
                <w:rFonts w:hint="eastAsia"/>
              </w:rPr>
              <w:t>位时，</w:t>
            </w:r>
            <w:r w:rsidR="004E2A6E">
              <w:t>录入的</w:t>
            </w:r>
            <w:r w:rsidR="004E2A6E">
              <w:rPr>
                <w:rFonts w:hint="eastAsia"/>
              </w:rPr>
              <w:t>内容</w:t>
            </w:r>
            <w:r w:rsidR="004E2A6E">
              <w:t>不会被写入到文本框内</w:t>
            </w:r>
          </w:p>
          <w:p w14:paraId="3B8DB858" w14:textId="74915575" w:rsidR="00291DA9" w:rsidRDefault="00291DA9" w:rsidP="005605E3">
            <w:pPr>
              <w:spacing w:line="360" w:lineRule="auto"/>
            </w:pPr>
            <w:r>
              <w:rPr>
                <w:rFonts w:hint="eastAsia"/>
              </w:rPr>
              <w:t>单位</w:t>
            </w:r>
            <w:r>
              <w:t>：秒</w:t>
            </w:r>
          </w:p>
          <w:p w14:paraId="46E5EC39" w14:textId="77777777" w:rsidR="00291DA9" w:rsidRDefault="00291DA9" w:rsidP="005605E3">
            <w:pPr>
              <w:spacing w:line="360" w:lineRule="auto"/>
            </w:pPr>
            <w:r>
              <w:rPr>
                <w:rFonts w:hint="eastAsia"/>
              </w:rPr>
              <w:t>默认值</w:t>
            </w:r>
            <w:r>
              <w:t>：</w:t>
            </w:r>
            <w:r w:rsidRPr="00AA3037">
              <w:rPr>
                <w:color w:val="00B050"/>
              </w:rPr>
              <w:t>请输入</w:t>
            </w:r>
            <w:r w:rsidRPr="00AA3037">
              <w:rPr>
                <w:color w:val="00B050"/>
              </w:rPr>
              <w:t>…</w:t>
            </w:r>
          </w:p>
          <w:p w14:paraId="7DA421E4" w14:textId="77777777" w:rsidR="00291DA9" w:rsidRDefault="00291DA9" w:rsidP="005605E3">
            <w:pPr>
              <w:spacing w:line="360" w:lineRule="auto"/>
            </w:pPr>
            <w:r>
              <w:rPr>
                <w:rFonts w:hint="eastAsia"/>
              </w:rPr>
              <w:t>2.</w:t>
            </w:r>
            <w:r>
              <w:rPr>
                <w:rFonts w:hint="eastAsia"/>
              </w:rPr>
              <w:t>修改</w:t>
            </w:r>
            <w:r>
              <w:t>题目</w:t>
            </w:r>
          </w:p>
          <w:p w14:paraId="6D20E8D3" w14:textId="28F2F516" w:rsidR="00291DA9" w:rsidRDefault="00291DA9" w:rsidP="005605E3">
            <w:pPr>
              <w:spacing w:line="360" w:lineRule="auto"/>
            </w:pPr>
            <w:r>
              <w:rPr>
                <w:rFonts w:hint="eastAsia"/>
              </w:rPr>
              <w:t>单行文本框</w:t>
            </w:r>
            <w:r>
              <w:t>，手动录入，</w:t>
            </w:r>
            <w:r>
              <w:rPr>
                <w:rFonts w:hint="eastAsia"/>
              </w:rPr>
              <w:t>非</w:t>
            </w:r>
            <w:r>
              <w:t>必录项，只能录入</w:t>
            </w:r>
            <w:r>
              <w:rPr>
                <w:rFonts w:hint="eastAsia"/>
              </w:rPr>
              <w:t>正整数</w:t>
            </w:r>
          </w:p>
          <w:p w14:paraId="2290E1FD" w14:textId="3DE2BACB" w:rsidR="00291DA9" w:rsidRDefault="00291DA9" w:rsidP="005605E3">
            <w:pPr>
              <w:spacing w:line="360" w:lineRule="auto"/>
            </w:pPr>
            <w:r>
              <w:rPr>
                <w:rFonts w:hint="eastAsia"/>
              </w:rPr>
              <w:t>单位</w:t>
            </w:r>
            <w:r>
              <w:t>：秒</w:t>
            </w:r>
          </w:p>
          <w:p w14:paraId="05956D0B" w14:textId="39468232" w:rsidR="00A024D3" w:rsidRDefault="00291DA9" w:rsidP="005605E3">
            <w:pPr>
              <w:spacing w:line="360" w:lineRule="auto"/>
            </w:pPr>
            <w:r>
              <w:rPr>
                <w:rFonts w:hint="eastAsia"/>
              </w:rPr>
              <w:t>默认值</w:t>
            </w:r>
            <w:r>
              <w:t>：带出最后一次存储的数据</w:t>
            </w:r>
          </w:p>
        </w:tc>
      </w:tr>
      <w:tr w:rsidR="00A024D3" w14:paraId="75FD401F" w14:textId="77777777" w:rsidTr="00751E3C">
        <w:tc>
          <w:tcPr>
            <w:tcW w:w="704" w:type="dxa"/>
            <w:gridSpan w:val="2"/>
          </w:tcPr>
          <w:p w14:paraId="167F567F" w14:textId="77777777" w:rsidR="00A024D3" w:rsidRPr="00355E1D" w:rsidRDefault="00A024D3" w:rsidP="005605E3">
            <w:pPr>
              <w:pStyle w:val="ae"/>
              <w:numPr>
                <w:ilvl w:val="0"/>
                <w:numId w:val="70"/>
              </w:numPr>
              <w:spacing w:line="360" w:lineRule="auto"/>
              <w:ind w:firstLineChars="0"/>
            </w:pPr>
          </w:p>
        </w:tc>
        <w:tc>
          <w:tcPr>
            <w:tcW w:w="1701" w:type="dxa"/>
          </w:tcPr>
          <w:p w14:paraId="2E25F425" w14:textId="37F6A15E" w:rsidR="00A024D3" w:rsidRDefault="00A024D3" w:rsidP="005605E3">
            <w:pPr>
              <w:spacing w:line="360" w:lineRule="auto"/>
            </w:pPr>
            <w:commentRangeStart w:id="355"/>
            <w:r>
              <w:rPr>
                <w:rFonts w:hint="eastAsia"/>
              </w:rPr>
              <w:t>题目</w:t>
            </w:r>
            <w:r>
              <w:t>来源</w:t>
            </w:r>
            <w:commentRangeEnd w:id="355"/>
            <w:r w:rsidR="00E90A5F">
              <w:rPr>
                <w:rStyle w:val="ac"/>
              </w:rPr>
              <w:commentReference w:id="355"/>
            </w:r>
          </w:p>
        </w:tc>
        <w:tc>
          <w:tcPr>
            <w:tcW w:w="6095" w:type="dxa"/>
          </w:tcPr>
          <w:p w14:paraId="14F03ED2" w14:textId="77777777" w:rsidR="002C1BD4" w:rsidRDefault="002C1BD4" w:rsidP="005605E3">
            <w:pPr>
              <w:spacing w:line="360" w:lineRule="auto"/>
            </w:pPr>
            <w:r>
              <w:t>1.</w:t>
            </w:r>
            <w:r>
              <w:rPr>
                <w:rFonts w:hint="eastAsia"/>
              </w:rPr>
              <w:t>新增</w:t>
            </w:r>
            <w:r>
              <w:t>题目</w:t>
            </w:r>
          </w:p>
          <w:p w14:paraId="5FA6C1CC" w14:textId="5D7DE2D7" w:rsidR="002C1BD4" w:rsidRDefault="002C1BD4" w:rsidP="005605E3">
            <w:pPr>
              <w:spacing w:line="360" w:lineRule="auto"/>
            </w:pPr>
            <w:r>
              <w:rPr>
                <w:rFonts w:hint="eastAsia"/>
              </w:rPr>
              <w:t>下拉</w:t>
            </w:r>
            <w:r>
              <w:t>列表，</w:t>
            </w:r>
            <w:r w:rsidR="004F500E">
              <w:rPr>
                <w:rFonts w:hint="eastAsia"/>
              </w:rPr>
              <w:t>非</w:t>
            </w:r>
            <w:r>
              <w:t>必选项</w:t>
            </w:r>
            <w:r>
              <w:rPr>
                <w:rFonts w:hint="eastAsia"/>
              </w:rPr>
              <w:t>，</w:t>
            </w:r>
            <w:r>
              <w:t>手动选择</w:t>
            </w:r>
          </w:p>
          <w:p w14:paraId="1B65A234" w14:textId="77777777" w:rsidR="002C1BD4" w:rsidRDefault="002C1BD4" w:rsidP="005605E3">
            <w:pPr>
              <w:spacing w:line="360" w:lineRule="auto"/>
            </w:pPr>
            <w:r>
              <w:t>默认值：</w:t>
            </w:r>
            <w:r w:rsidRPr="00353273">
              <w:rPr>
                <w:color w:val="00B050"/>
              </w:rPr>
              <w:t>请选择</w:t>
            </w:r>
          </w:p>
          <w:p w14:paraId="250C585E" w14:textId="77777777" w:rsidR="002C1BD4" w:rsidRDefault="002C1BD4" w:rsidP="005605E3">
            <w:pPr>
              <w:spacing w:line="360" w:lineRule="auto"/>
            </w:pPr>
            <w:r>
              <w:rPr>
                <w:rFonts w:hint="eastAsia"/>
              </w:rPr>
              <w:t>下拉列表值</w:t>
            </w:r>
            <w:r>
              <w:t>：</w:t>
            </w:r>
          </w:p>
          <w:p w14:paraId="65A6DFD1" w14:textId="4A1A8AE1" w:rsidR="002C1BD4" w:rsidRDefault="00A00D27" w:rsidP="005605E3">
            <w:pPr>
              <w:spacing w:line="360" w:lineRule="auto"/>
              <w:rPr>
                <w:color w:val="00B050"/>
              </w:rPr>
            </w:pPr>
            <w:r>
              <w:rPr>
                <w:rFonts w:hint="eastAsia"/>
                <w:color w:val="00B050"/>
              </w:rPr>
              <w:t>师资培训</w:t>
            </w:r>
            <w:r>
              <w:rPr>
                <w:color w:val="00B050"/>
              </w:rPr>
              <w:t>、</w:t>
            </w:r>
            <w:r>
              <w:rPr>
                <w:rFonts w:hint="eastAsia"/>
                <w:color w:val="00B050"/>
              </w:rPr>
              <w:t>项目</w:t>
            </w:r>
            <w:r>
              <w:rPr>
                <w:color w:val="00B050"/>
              </w:rPr>
              <w:t>培训、</w:t>
            </w:r>
            <w:r>
              <w:rPr>
                <w:rFonts w:hint="eastAsia"/>
                <w:color w:val="00B050"/>
              </w:rPr>
              <w:t>新人</w:t>
            </w:r>
            <w:r>
              <w:rPr>
                <w:color w:val="00B050"/>
              </w:rPr>
              <w:t>培训、</w:t>
            </w:r>
            <w:r>
              <w:rPr>
                <w:rFonts w:hint="eastAsia"/>
                <w:color w:val="00B050"/>
              </w:rPr>
              <w:t>主管</w:t>
            </w:r>
            <w:r>
              <w:rPr>
                <w:color w:val="00B050"/>
              </w:rPr>
              <w:t>培训、</w:t>
            </w:r>
            <w:r>
              <w:rPr>
                <w:rFonts w:hint="eastAsia"/>
                <w:color w:val="00B050"/>
              </w:rPr>
              <w:t>坐席</w:t>
            </w:r>
            <w:r>
              <w:rPr>
                <w:color w:val="00B050"/>
              </w:rPr>
              <w:t>培训、</w:t>
            </w:r>
            <w:r>
              <w:rPr>
                <w:rFonts w:hint="eastAsia"/>
                <w:color w:val="00B050"/>
              </w:rPr>
              <w:t>性向</w:t>
            </w:r>
            <w:r>
              <w:rPr>
                <w:color w:val="00B050"/>
              </w:rPr>
              <w:t>测试</w:t>
            </w:r>
          </w:p>
          <w:p w14:paraId="4DE554AE" w14:textId="77777777" w:rsidR="002C1BD4" w:rsidRDefault="002C1BD4" w:rsidP="005605E3">
            <w:pPr>
              <w:spacing w:line="360" w:lineRule="auto"/>
            </w:pPr>
            <w:r w:rsidRPr="009C1193">
              <w:rPr>
                <w:rFonts w:hint="eastAsia"/>
              </w:rPr>
              <w:t>2.</w:t>
            </w:r>
            <w:r>
              <w:rPr>
                <w:rFonts w:hint="eastAsia"/>
              </w:rPr>
              <w:t>修改</w:t>
            </w:r>
            <w:r>
              <w:t>题目</w:t>
            </w:r>
          </w:p>
          <w:p w14:paraId="71EE656F" w14:textId="01D100DB" w:rsidR="002C1BD4" w:rsidRDefault="002C1BD4" w:rsidP="005605E3">
            <w:pPr>
              <w:spacing w:line="360" w:lineRule="auto"/>
            </w:pPr>
            <w:r>
              <w:rPr>
                <w:rFonts w:hint="eastAsia"/>
              </w:rPr>
              <w:t>默认</w:t>
            </w:r>
            <w:r>
              <w:t>查询展示数据，下拉列表，支持修改，</w:t>
            </w:r>
            <w:r w:rsidR="00737E81">
              <w:rPr>
                <w:rFonts w:hint="eastAsia"/>
              </w:rPr>
              <w:t>非</w:t>
            </w:r>
            <w:r>
              <w:t>必选项</w:t>
            </w:r>
          </w:p>
          <w:p w14:paraId="61B64570" w14:textId="77777777" w:rsidR="002C1BD4" w:rsidRDefault="002C1BD4" w:rsidP="005605E3">
            <w:pPr>
              <w:spacing w:line="360" w:lineRule="auto"/>
            </w:pPr>
            <w:r>
              <w:rPr>
                <w:rFonts w:hint="eastAsia"/>
              </w:rPr>
              <w:t>默认值</w:t>
            </w:r>
            <w:r>
              <w:t>：带出最后一次存储的数据</w:t>
            </w:r>
          </w:p>
          <w:p w14:paraId="2892CC1B" w14:textId="77777777" w:rsidR="002C1BD4" w:rsidRDefault="002C1BD4" w:rsidP="005605E3">
            <w:pPr>
              <w:spacing w:line="360" w:lineRule="auto"/>
            </w:pPr>
            <w:r>
              <w:rPr>
                <w:rFonts w:hint="eastAsia"/>
              </w:rPr>
              <w:t>下拉列表值</w:t>
            </w:r>
            <w:r>
              <w:t>：</w:t>
            </w:r>
          </w:p>
          <w:p w14:paraId="0113F727" w14:textId="17BEC50B" w:rsidR="00A024D3" w:rsidRDefault="00737E81" w:rsidP="005605E3">
            <w:pPr>
              <w:spacing w:line="360" w:lineRule="auto"/>
            </w:pPr>
            <w:r>
              <w:rPr>
                <w:rFonts w:hint="eastAsia"/>
                <w:color w:val="00B050"/>
              </w:rPr>
              <w:t>师资培训</w:t>
            </w:r>
            <w:r>
              <w:rPr>
                <w:color w:val="00B050"/>
              </w:rPr>
              <w:t>、</w:t>
            </w:r>
            <w:r>
              <w:rPr>
                <w:rFonts w:hint="eastAsia"/>
                <w:color w:val="00B050"/>
              </w:rPr>
              <w:t>项目</w:t>
            </w:r>
            <w:r>
              <w:rPr>
                <w:color w:val="00B050"/>
              </w:rPr>
              <w:t>培训、</w:t>
            </w:r>
            <w:r>
              <w:rPr>
                <w:rFonts w:hint="eastAsia"/>
                <w:color w:val="00B050"/>
              </w:rPr>
              <w:t>新人</w:t>
            </w:r>
            <w:r>
              <w:rPr>
                <w:color w:val="00B050"/>
              </w:rPr>
              <w:t>培训、</w:t>
            </w:r>
            <w:r>
              <w:rPr>
                <w:rFonts w:hint="eastAsia"/>
                <w:color w:val="00B050"/>
              </w:rPr>
              <w:t>主管</w:t>
            </w:r>
            <w:r>
              <w:rPr>
                <w:color w:val="00B050"/>
              </w:rPr>
              <w:t>培训、</w:t>
            </w:r>
            <w:r>
              <w:rPr>
                <w:rFonts w:hint="eastAsia"/>
                <w:color w:val="00B050"/>
              </w:rPr>
              <w:t>坐席</w:t>
            </w:r>
            <w:r>
              <w:rPr>
                <w:color w:val="00B050"/>
              </w:rPr>
              <w:t>培训、</w:t>
            </w:r>
            <w:r>
              <w:rPr>
                <w:rFonts w:hint="eastAsia"/>
                <w:color w:val="00B050"/>
              </w:rPr>
              <w:t>性向</w:t>
            </w:r>
            <w:r>
              <w:rPr>
                <w:color w:val="00B050"/>
              </w:rPr>
              <w:t>测试</w:t>
            </w:r>
          </w:p>
        </w:tc>
      </w:tr>
      <w:tr w:rsidR="00A024D3" w14:paraId="0AE14E41" w14:textId="77777777" w:rsidTr="00751E3C">
        <w:tc>
          <w:tcPr>
            <w:tcW w:w="704" w:type="dxa"/>
            <w:gridSpan w:val="2"/>
          </w:tcPr>
          <w:p w14:paraId="0F3C1B41" w14:textId="77777777" w:rsidR="00A024D3" w:rsidRPr="00355E1D" w:rsidRDefault="00A024D3" w:rsidP="005605E3">
            <w:pPr>
              <w:pStyle w:val="ae"/>
              <w:numPr>
                <w:ilvl w:val="0"/>
                <w:numId w:val="70"/>
              </w:numPr>
              <w:spacing w:line="360" w:lineRule="auto"/>
              <w:ind w:firstLineChars="0"/>
            </w:pPr>
          </w:p>
        </w:tc>
        <w:tc>
          <w:tcPr>
            <w:tcW w:w="1701" w:type="dxa"/>
          </w:tcPr>
          <w:p w14:paraId="0FEE4D94" w14:textId="5D1750E5" w:rsidR="00A024D3" w:rsidRDefault="00A024D3" w:rsidP="005605E3">
            <w:pPr>
              <w:spacing w:line="360" w:lineRule="auto"/>
            </w:pPr>
            <w:r>
              <w:rPr>
                <w:rFonts w:hint="eastAsia"/>
              </w:rPr>
              <w:t>题目</w:t>
            </w:r>
            <w:r>
              <w:t>版本</w:t>
            </w:r>
          </w:p>
        </w:tc>
        <w:tc>
          <w:tcPr>
            <w:tcW w:w="6095" w:type="dxa"/>
          </w:tcPr>
          <w:p w14:paraId="5065885F" w14:textId="1A8DD2BC" w:rsidR="00EB612D" w:rsidRDefault="00EB612D" w:rsidP="005605E3">
            <w:pPr>
              <w:spacing w:line="360" w:lineRule="auto"/>
            </w:pPr>
            <w:r>
              <w:rPr>
                <w:rFonts w:hint="eastAsia"/>
              </w:rPr>
              <w:t>字段</w:t>
            </w:r>
            <w:r>
              <w:t>含义：可以</w:t>
            </w:r>
            <w:r>
              <w:rPr>
                <w:rFonts w:hint="eastAsia"/>
              </w:rPr>
              <w:t>我</w:t>
            </w:r>
            <w:r>
              <w:t>不同的试卷版本</w:t>
            </w:r>
            <w:r>
              <w:rPr>
                <w:rFonts w:hint="eastAsia"/>
              </w:rPr>
              <w:t>选择</w:t>
            </w:r>
            <w:r>
              <w:t>配置不同的题目版本</w:t>
            </w:r>
            <w:r>
              <w:rPr>
                <w:rFonts w:hint="eastAsia"/>
              </w:rPr>
              <w:t>；</w:t>
            </w:r>
          </w:p>
          <w:p w14:paraId="114FFBE3" w14:textId="77777777" w:rsidR="00EB612D" w:rsidRDefault="00EB612D" w:rsidP="005605E3">
            <w:pPr>
              <w:spacing w:line="360" w:lineRule="auto"/>
            </w:pPr>
            <w:r>
              <w:t>1.</w:t>
            </w:r>
            <w:r>
              <w:rPr>
                <w:rFonts w:hint="eastAsia"/>
              </w:rPr>
              <w:t>新增</w:t>
            </w:r>
            <w:r>
              <w:t>题目</w:t>
            </w:r>
          </w:p>
          <w:p w14:paraId="53857C30" w14:textId="106BE068" w:rsidR="00EB612D" w:rsidRPr="00CD24E0" w:rsidRDefault="00EB612D" w:rsidP="005605E3">
            <w:pPr>
              <w:spacing w:line="360" w:lineRule="auto"/>
            </w:pPr>
            <w:r>
              <w:rPr>
                <w:rFonts w:hint="eastAsia"/>
              </w:rPr>
              <w:t>单行文本框</w:t>
            </w:r>
            <w:r w:rsidR="00BC372E">
              <w:t>，手动录入</w:t>
            </w:r>
            <w:r w:rsidR="00BC372E">
              <w:rPr>
                <w:rFonts w:hint="eastAsia"/>
              </w:rPr>
              <w:t>，</w:t>
            </w:r>
            <w:r w:rsidR="00BC372E">
              <w:t>非</w:t>
            </w:r>
            <w:r>
              <w:t>必录项，</w:t>
            </w:r>
            <w:r w:rsidR="00BC372E">
              <w:rPr>
                <w:rFonts w:hint="eastAsia"/>
              </w:rPr>
              <w:t>可</w:t>
            </w:r>
            <w:r>
              <w:t>录入</w:t>
            </w:r>
            <w:r w:rsidR="00BC372E">
              <w:rPr>
                <w:rFonts w:hint="eastAsia"/>
              </w:rPr>
              <w:t>英文</w:t>
            </w:r>
            <w:r w:rsidR="00BC372E">
              <w:t>字母</w:t>
            </w:r>
            <w:r w:rsidR="00BC372E">
              <w:rPr>
                <w:rFonts w:hint="eastAsia"/>
              </w:rPr>
              <w:t>、</w:t>
            </w:r>
            <w:r w:rsidR="00BC372E">
              <w:t>特殊字符、</w:t>
            </w:r>
            <w:r>
              <w:rPr>
                <w:rFonts w:hint="eastAsia"/>
              </w:rPr>
              <w:t>阿拉伯</w:t>
            </w:r>
            <w:r>
              <w:t>数字</w:t>
            </w:r>
            <w:r w:rsidR="00100D44">
              <w:rPr>
                <w:rFonts w:hint="eastAsia"/>
              </w:rPr>
              <w:t>（非</w:t>
            </w:r>
            <w:r w:rsidR="00100D44">
              <w:t>组合，均可单独录入</w:t>
            </w:r>
            <w:r w:rsidR="00100D44">
              <w:rPr>
                <w:rFonts w:hint="eastAsia"/>
              </w:rPr>
              <w:t>）</w:t>
            </w:r>
            <w:r>
              <w:t>，</w:t>
            </w:r>
            <w:r w:rsidR="003C4DF5">
              <w:rPr>
                <w:rFonts w:hint="eastAsia"/>
              </w:rPr>
              <w:t>无</w:t>
            </w:r>
            <w:r w:rsidR="003C4DF5">
              <w:t>长度限制，</w:t>
            </w:r>
            <w:r>
              <w:t>支持录入小</w:t>
            </w:r>
            <w:r>
              <w:rPr>
                <w:rFonts w:hint="eastAsia"/>
              </w:rPr>
              <w:t>数</w:t>
            </w:r>
            <w:r>
              <w:t>，小数点</w:t>
            </w:r>
            <w:r w:rsidR="00BC372E">
              <w:rPr>
                <w:rFonts w:hint="eastAsia"/>
              </w:rPr>
              <w:t>不做位数</w:t>
            </w:r>
            <w:r w:rsidR="00BC372E">
              <w:t>的限制</w:t>
            </w:r>
            <w:r>
              <w:t>，</w:t>
            </w:r>
            <w:r>
              <w:t>eg</w:t>
            </w:r>
            <w:r>
              <w:t>：</w:t>
            </w:r>
            <w:r w:rsidR="00257674">
              <w:t>V0.126</w:t>
            </w:r>
          </w:p>
          <w:p w14:paraId="42FA1C39" w14:textId="77777777" w:rsidR="00EB612D" w:rsidRDefault="00EB612D" w:rsidP="005605E3">
            <w:pPr>
              <w:spacing w:line="360" w:lineRule="auto"/>
            </w:pPr>
            <w:r>
              <w:rPr>
                <w:rFonts w:hint="eastAsia"/>
              </w:rPr>
              <w:lastRenderedPageBreak/>
              <w:t>默认值</w:t>
            </w:r>
            <w:r>
              <w:t>：</w:t>
            </w:r>
            <w:r w:rsidRPr="00AA3037">
              <w:rPr>
                <w:color w:val="00B050"/>
              </w:rPr>
              <w:t>请输入</w:t>
            </w:r>
            <w:r w:rsidRPr="00AA3037">
              <w:rPr>
                <w:color w:val="00B050"/>
              </w:rPr>
              <w:t>…</w:t>
            </w:r>
          </w:p>
          <w:p w14:paraId="101987EF" w14:textId="77777777" w:rsidR="00EB612D" w:rsidRDefault="00EB612D" w:rsidP="005605E3">
            <w:pPr>
              <w:spacing w:line="360" w:lineRule="auto"/>
            </w:pPr>
            <w:r>
              <w:rPr>
                <w:rFonts w:hint="eastAsia"/>
              </w:rPr>
              <w:t>2.</w:t>
            </w:r>
            <w:r>
              <w:rPr>
                <w:rFonts w:hint="eastAsia"/>
              </w:rPr>
              <w:t>修改</w:t>
            </w:r>
            <w:r>
              <w:t>题目</w:t>
            </w:r>
          </w:p>
          <w:p w14:paraId="57B66704" w14:textId="5B18D879" w:rsidR="00EB612D" w:rsidRDefault="00CD24E0" w:rsidP="005605E3">
            <w:pPr>
              <w:spacing w:line="360" w:lineRule="auto"/>
            </w:pPr>
            <w:r>
              <w:rPr>
                <w:rFonts w:hint="eastAsia"/>
              </w:rPr>
              <w:t>单行文本框</w:t>
            </w:r>
            <w:r>
              <w:t>，手动录入</w:t>
            </w:r>
            <w:r>
              <w:rPr>
                <w:rFonts w:hint="eastAsia"/>
              </w:rPr>
              <w:t>，</w:t>
            </w:r>
            <w:r>
              <w:t>非必录项</w:t>
            </w:r>
            <w:r w:rsidR="005A1822">
              <w:rPr>
                <w:rFonts w:hint="eastAsia"/>
              </w:rPr>
              <w:t>，</w:t>
            </w:r>
            <w:r w:rsidR="005A1822">
              <w:t>支持修改</w:t>
            </w:r>
            <w:r>
              <w:t>，</w:t>
            </w:r>
            <w:r>
              <w:rPr>
                <w:rFonts w:hint="eastAsia"/>
              </w:rPr>
              <w:t>可</w:t>
            </w:r>
            <w:r>
              <w:t>录入</w:t>
            </w:r>
            <w:r>
              <w:rPr>
                <w:rFonts w:hint="eastAsia"/>
              </w:rPr>
              <w:t>英文</w:t>
            </w:r>
            <w:r>
              <w:t>字母</w:t>
            </w:r>
            <w:r>
              <w:rPr>
                <w:rFonts w:hint="eastAsia"/>
              </w:rPr>
              <w:t>、</w:t>
            </w:r>
            <w:r>
              <w:t>特殊字符、</w:t>
            </w:r>
            <w:r>
              <w:rPr>
                <w:rFonts w:hint="eastAsia"/>
              </w:rPr>
              <w:t>阿拉伯</w:t>
            </w:r>
            <w:r>
              <w:t>数字</w:t>
            </w:r>
            <w:r>
              <w:rPr>
                <w:rFonts w:hint="eastAsia"/>
              </w:rPr>
              <w:t>（非</w:t>
            </w:r>
            <w:r>
              <w:t>组合，均可单独录入</w:t>
            </w:r>
            <w:r>
              <w:rPr>
                <w:rFonts w:hint="eastAsia"/>
              </w:rPr>
              <w:t>）</w:t>
            </w:r>
            <w:r>
              <w:t>，支持录入小</w:t>
            </w:r>
            <w:r>
              <w:rPr>
                <w:rFonts w:hint="eastAsia"/>
              </w:rPr>
              <w:t>数</w:t>
            </w:r>
            <w:r>
              <w:t>，小数点</w:t>
            </w:r>
            <w:r>
              <w:rPr>
                <w:rFonts w:hint="eastAsia"/>
              </w:rPr>
              <w:t>不做位数</w:t>
            </w:r>
            <w:r>
              <w:t>的限制，</w:t>
            </w:r>
            <w:r>
              <w:t>eg</w:t>
            </w:r>
            <w:r>
              <w:t>：</w:t>
            </w:r>
            <w:r>
              <w:t>V0.126</w:t>
            </w:r>
          </w:p>
          <w:p w14:paraId="4422ECC0" w14:textId="0B9AE590" w:rsidR="00A024D3" w:rsidRDefault="00EB612D" w:rsidP="005605E3">
            <w:pPr>
              <w:spacing w:line="360" w:lineRule="auto"/>
            </w:pPr>
            <w:r>
              <w:rPr>
                <w:rFonts w:hint="eastAsia"/>
              </w:rPr>
              <w:t>默认值</w:t>
            </w:r>
            <w:r>
              <w:t>：带出最后一次存储的数据</w:t>
            </w:r>
          </w:p>
        </w:tc>
      </w:tr>
      <w:tr w:rsidR="00A024D3" w14:paraId="65DCD5AB" w14:textId="77777777" w:rsidTr="00751E3C">
        <w:tc>
          <w:tcPr>
            <w:tcW w:w="704" w:type="dxa"/>
            <w:gridSpan w:val="2"/>
          </w:tcPr>
          <w:p w14:paraId="135A57D9" w14:textId="77777777" w:rsidR="00A024D3" w:rsidRPr="00355E1D" w:rsidRDefault="00A024D3" w:rsidP="005605E3">
            <w:pPr>
              <w:pStyle w:val="ae"/>
              <w:numPr>
                <w:ilvl w:val="0"/>
                <w:numId w:val="70"/>
              </w:numPr>
              <w:spacing w:line="360" w:lineRule="auto"/>
              <w:ind w:firstLineChars="0"/>
            </w:pPr>
          </w:p>
        </w:tc>
        <w:tc>
          <w:tcPr>
            <w:tcW w:w="1701" w:type="dxa"/>
          </w:tcPr>
          <w:p w14:paraId="0BE8DC61" w14:textId="21D92696" w:rsidR="00A024D3" w:rsidRDefault="00A024D3" w:rsidP="005605E3">
            <w:pPr>
              <w:spacing w:line="360" w:lineRule="auto"/>
            </w:pPr>
            <w:r>
              <w:rPr>
                <w:rFonts w:hint="eastAsia"/>
              </w:rPr>
              <w:t>所属</w:t>
            </w:r>
            <w:r>
              <w:t>父题目</w:t>
            </w:r>
          </w:p>
        </w:tc>
        <w:tc>
          <w:tcPr>
            <w:tcW w:w="6095" w:type="dxa"/>
          </w:tcPr>
          <w:p w14:paraId="57273A5E" w14:textId="3C5431D7" w:rsidR="00A024D3" w:rsidRDefault="00320D8C" w:rsidP="005605E3">
            <w:pPr>
              <w:spacing w:line="360" w:lineRule="auto"/>
            </w:pPr>
            <w:r>
              <w:t>1.</w:t>
            </w:r>
            <w:r>
              <w:rPr>
                <w:rFonts w:hint="eastAsia"/>
              </w:rPr>
              <w:t>新增</w:t>
            </w:r>
            <w:r>
              <w:t>题目</w:t>
            </w:r>
          </w:p>
          <w:p w14:paraId="07030647" w14:textId="6FA441C6" w:rsidR="00320D8C" w:rsidRDefault="00320D8C" w:rsidP="005605E3">
            <w:pPr>
              <w:spacing w:line="360" w:lineRule="auto"/>
            </w:pPr>
            <w:r>
              <w:rPr>
                <w:rFonts w:hint="eastAsia"/>
              </w:rPr>
              <w:t>页面默认</w:t>
            </w:r>
            <w:r>
              <w:t>无该字段的展示</w:t>
            </w:r>
            <w:r>
              <w:rPr>
                <w:rFonts w:hint="eastAsia"/>
              </w:rPr>
              <w:t>，当用户选择了“适用类别”且被选中的适用类别值</w:t>
            </w:r>
            <w:r>
              <w:t>是</w:t>
            </w:r>
            <w:r>
              <w:rPr>
                <w:rFonts w:hint="eastAsia"/>
              </w:rPr>
              <w:t>有“题目”时才显示“所属父题目”该字段，</w:t>
            </w:r>
            <w:r>
              <w:t>否则页面不展示该字段；</w:t>
            </w:r>
          </w:p>
          <w:p w14:paraId="2F64132E" w14:textId="77777777" w:rsidR="00320D8C" w:rsidRDefault="00320D8C" w:rsidP="005605E3">
            <w:pPr>
              <w:spacing w:line="360" w:lineRule="auto"/>
            </w:pPr>
            <w:r>
              <w:rPr>
                <w:rFonts w:hint="eastAsia"/>
              </w:rPr>
              <w:t>当</w:t>
            </w:r>
            <w:r>
              <w:t>该字段展示时，</w:t>
            </w:r>
            <w:r>
              <w:rPr>
                <w:rFonts w:hint="eastAsia"/>
              </w:rPr>
              <w:t>只能选择一个值；</w:t>
            </w:r>
          </w:p>
          <w:p w14:paraId="4DD84F9E" w14:textId="4559F50B" w:rsidR="005B59DC" w:rsidRDefault="005B59DC" w:rsidP="005605E3">
            <w:pPr>
              <w:spacing w:line="360" w:lineRule="auto"/>
            </w:pPr>
            <w:r>
              <w:rPr>
                <w:rFonts w:hint="eastAsia"/>
              </w:rPr>
              <w:t>默认值</w:t>
            </w:r>
            <w:r>
              <w:t>：</w:t>
            </w:r>
            <w:r w:rsidRPr="005B59DC">
              <w:rPr>
                <w:color w:val="00B050"/>
              </w:rPr>
              <w:t>请选择</w:t>
            </w:r>
          </w:p>
          <w:p w14:paraId="3852666B" w14:textId="77777777" w:rsidR="00320D8C" w:rsidRDefault="005B59DC" w:rsidP="005605E3">
            <w:pPr>
              <w:spacing w:line="360" w:lineRule="auto"/>
            </w:pPr>
            <w:r>
              <w:t>2.</w:t>
            </w:r>
            <w:r>
              <w:rPr>
                <w:rFonts w:hint="eastAsia"/>
              </w:rPr>
              <w:t>修改</w:t>
            </w:r>
            <w:r>
              <w:t>题目</w:t>
            </w:r>
          </w:p>
          <w:p w14:paraId="5B107F8E" w14:textId="77777777" w:rsidR="00FA4EDD" w:rsidRDefault="00FA4EDD" w:rsidP="005605E3">
            <w:pPr>
              <w:spacing w:line="360" w:lineRule="auto"/>
            </w:pPr>
            <w:r>
              <w:rPr>
                <w:rFonts w:hint="eastAsia"/>
              </w:rPr>
              <w:t>如果选中</w:t>
            </w:r>
            <w:r>
              <w:t>修改的数据之前存储了该字段有值，那么该字段</w:t>
            </w:r>
            <w:r>
              <w:rPr>
                <w:rFonts w:hint="eastAsia"/>
              </w:rPr>
              <w:t>查询出</w:t>
            </w:r>
            <w:r>
              <w:t>最后一次保存的数据且展示在页面上，</w:t>
            </w:r>
            <w:r>
              <w:rPr>
                <w:rFonts w:hint="eastAsia"/>
              </w:rPr>
              <w:t>支持</w:t>
            </w:r>
            <w:r>
              <w:t>修改</w:t>
            </w:r>
            <w:r>
              <w:rPr>
                <w:rFonts w:hint="eastAsia"/>
              </w:rPr>
              <w:t>，</w:t>
            </w:r>
            <w:r>
              <w:t>非必选项；</w:t>
            </w:r>
          </w:p>
          <w:p w14:paraId="7F5B1FB8" w14:textId="401204DF" w:rsidR="00FA4EDD" w:rsidRPr="00FA4EDD" w:rsidRDefault="00FA4EDD" w:rsidP="005605E3">
            <w:pPr>
              <w:spacing w:line="360" w:lineRule="auto"/>
            </w:pPr>
            <w:r>
              <w:rPr>
                <w:rFonts w:hint="eastAsia"/>
              </w:rPr>
              <w:t>如果选中</w:t>
            </w:r>
            <w:r>
              <w:t>修改的数据之前没有存储该字段值，那么该字段在页面上不展示出，</w:t>
            </w:r>
            <w:r>
              <w:rPr>
                <w:rFonts w:hint="eastAsia"/>
              </w:rPr>
              <w:t>当用户选择了“适用类别”且被选中的适用类别值</w:t>
            </w:r>
            <w:r>
              <w:t>是</w:t>
            </w:r>
            <w:r>
              <w:rPr>
                <w:rFonts w:hint="eastAsia"/>
              </w:rPr>
              <w:t>有“题目”时才显示“所属父题目”该字段，</w:t>
            </w:r>
            <w:r>
              <w:t>否则页面</w:t>
            </w:r>
            <w:r>
              <w:rPr>
                <w:rFonts w:hint="eastAsia"/>
              </w:rPr>
              <w:t>依然</w:t>
            </w:r>
            <w:r>
              <w:t>不展示该字段；</w:t>
            </w:r>
          </w:p>
        </w:tc>
      </w:tr>
      <w:tr w:rsidR="00A024D3" w14:paraId="724ED5B2" w14:textId="77777777" w:rsidTr="00751E3C">
        <w:tc>
          <w:tcPr>
            <w:tcW w:w="704" w:type="dxa"/>
            <w:gridSpan w:val="2"/>
          </w:tcPr>
          <w:p w14:paraId="79EE7488" w14:textId="77777777" w:rsidR="00A024D3" w:rsidRPr="00355E1D" w:rsidRDefault="00A024D3" w:rsidP="005605E3">
            <w:pPr>
              <w:pStyle w:val="ae"/>
              <w:numPr>
                <w:ilvl w:val="0"/>
                <w:numId w:val="70"/>
              </w:numPr>
              <w:spacing w:line="360" w:lineRule="auto"/>
              <w:ind w:firstLineChars="0"/>
            </w:pPr>
          </w:p>
        </w:tc>
        <w:tc>
          <w:tcPr>
            <w:tcW w:w="1701" w:type="dxa"/>
          </w:tcPr>
          <w:p w14:paraId="4BF96FF4" w14:textId="3851A5E6" w:rsidR="00A024D3" w:rsidRDefault="00A024D3" w:rsidP="005605E3">
            <w:pPr>
              <w:spacing w:line="360" w:lineRule="auto"/>
            </w:pPr>
            <w:r>
              <w:rPr>
                <w:rFonts w:hint="eastAsia"/>
              </w:rPr>
              <w:t>题目</w:t>
            </w:r>
            <w:r>
              <w:t>描述</w:t>
            </w:r>
          </w:p>
        </w:tc>
        <w:tc>
          <w:tcPr>
            <w:tcW w:w="6095" w:type="dxa"/>
          </w:tcPr>
          <w:p w14:paraId="0DCD33DC" w14:textId="77777777" w:rsidR="00A024D3" w:rsidRDefault="001C5A9C" w:rsidP="005605E3">
            <w:pPr>
              <w:spacing w:line="360" w:lineRule="auto"/>
            </w:pPr>
            <w:r>
              <w:rPr>
                <w:rFonts w:hint="eastAsia"/>
              </w:rPr>
              <w:t>1.</w:t>
            </w:r>
            <w:r>
              <w:rPr>
                <w:rFonts w:hint="eastAsia"/>
              </w:rPr>
              <w:t>新增</w:t>
            </w:r>
            <w:r>
              <w:t>题目</w:t>
            </w:r>
          </w:p>
          <w:p w14:paraId="16BFC858" w14:textId="76D72577" w:rsidR="001C5A9C" w:rsidRDefault="003C4DF5" w:rsidP="005605E3">
            <w:pPr>
              <w:spacing w:line="360" w:lineRule="auto"/>
            </w:pPr>
            <w:r>
              <w:rPr>
                <w:rFonts w:hint="eastAsia"/>
              </w:rPr>
              <w:t>多行</w:t>
            </w:r>
            <w:r>
              <w:t>文本框，</w:t>
            </w:r>
            <w:r>
              <w:rPr>
                <w:rFonts w:hint="eastAsia"/>
              </w:rPr>
              <w:t>可</w:t>
            </w:r>
            <w:r>
              <w:t>录入任意字符，且支持使用</w:t>
            </w:r>
            <w:r>
              <w:t>enter</w:t>
            </w:r>
            <w:r>
              <w:t>键换行</w:t>
            </w:r>
            <w:r>
              <w:rPr>
                <w:rFonts w:hint="eastAsia"/>
              </w:rPr>
              <w:t>（该逻辑</w:t>
            </w:r>
            <w:r>
              <w:t>见</w:t>
            </w:r>
            <w:r>
              <w:rPr>
                <w:rFonts w:hint="eastAsia"/>
              </w:rPr>
              <w:t>3.4.6</w:t>
            </w:r>
            <w:r>
              <w:rPr>
                <w:rFonts w:hint="eastAsia"/>
              </w:rPr>
              <w:t>的描述），</w:t>
            </w:r>
            <w:r>
              <w:t>必录项，无长度限制</w:t>
            </w:r>
          </w:p>
          <w:p w14:paraId="74546880" w14:textId="70957E31" w:rsidR="004E0657" w:rsidRDefault="004E0657" w:rsidP="005605E3">
            <w:pPr>
              <w:spacing w:line="360" w:lineRule="auto"/>
            </w:pPr>
            <w:r>
              <w:rPr>
                <w:rFonts w:hint="eastAsia"/>
              </w:rPr>
              <w:t>默认值</w:t>
            </w:r>
            <w:r>
              <w:t>：</w:t>
            </w:r>
            <w:r>
              <w:rPr>
                <w:rFonts w:hint="eastAsia"/>
              </w:rPr>
              <w:t>请输入</w:t>
            </w:r>
            <w:r>
              <w:t>…</w:t>
            </w:r>
          </w:p>
          <w:p w14:paraId="32171D7B" w14:textId="77777777" w:rsidR="001C5A9C" w:rsidRDefault="001C5A9C" w:rsidP="005605E3">
            <w:pPr>
              <w:spacing w:line="360" w:lineRule="auto"/>
            </w:pPr>
            <w:r>
              <w:rPr>
                <w:rFonts w:hint="eastAsia"/>
              </w:rPr>
              <w:t>2.</w:t>
            </w:r>
            <w:r>
              <w:rPr>
                <w:rFonts w:hint="eastAsia"/>
              </w:rPr>
              <w:t>修改</w:t>
            </w:r>
            <w:r>
              <w:t>题目</w:t>
            </w:r>
          </w:p>
          <w:p w14:paraId="3F278DEA" w14:textId="112533CA" w:rsidR="004E0657" w:rsidRDefault="004E0657" w:rsidP="005605E3">
            <w:pPr>
              <w:spacing w:line="360" w:lineRule="auto"/>
            </w:pPr>
            <w:r>
              <w:rPr>
                <w:rFonts w:hint="eastAsia"/>
              </w:rPr>
              <w:t>默认</w:t>
            </w:r>
            <w:r>
              <w:t>带出查询数据，展示完整，</w:t>
            </w:r>
            <w:r>
              <w:rPr>
                <w:rFonts w:hint="eastAsia"/>
              </w:rPr>
              <w:t>多行</w:t>
            </w:r>
            <w:r>
              <w:t>文本框，</w:t>
            </w:r>
            <w:r>
              <w:rPr>
                <w:rFonts w:hint="eastAsia"/>
              </w:rPr>
              <w:t>可</w:t>
            </w:r>
            <w:r>
              <w:t>录入任意字符，且支持使用</w:t>
            </w:r>
            <w:r>
              <w:t>enter</w:t>
            </w:r>
            <w:r>
              <w:t>键换行</w:t>
            </w:r>
            <w:r>
              <w:rPr>
                <w:rFonts w:hint="eastAsia"/>
              </w:rPr>
              <w:t>，</w:t>
            </w:r>
            <w:r>
              <w:t>必录项，无长度限制</w:t>
            </w:r>
          </w:p>
          <w:p w14:paraId="3B48C8DF" w14:textId="3D129AD5" w:rsidR="004E0657" w:rsidRPr="004E0657" w:rsidRDefault="004E0657" w:rsidP="005605E3">
            <w:pPr>
              <w:spacing w:line="360" w:lineRule="auto"/>
              <w:rPr>
                <w:b/>
              </w:rPr>
            </w:pPr>
            <w:r>
              <w:rPr>
                <w:rFonts w:hint="eastAsia"/>
              </w:rPr>
              <w:t>默认值</w:t>
            </w:r>
            <w:r>
              <w:t>：</w:t>
            </w:r>
            <w:r>
              <w:rPr>
                <w:rFonts w:hint="eastAsia"/>
              </w:rPr>
              <w:t>查询带出</w:t>
            </w:r>
            <w:r>
              <w:t>最后一次保存的数据</w:t>
            </w:r>
          </w:p>
        </w:tc>
      </w:tr>
      <w:tr w:rsidR="00A024D3" w14:paraId="38E94925" w14:textId="77777777" w:rsidTr="00751E3C">
        <w:tc>
          <w:tcPr>
            <w:tcW w:w="704" w:type="dxa"/>
            <w:gridSpan w:val="2"/>
          </w:tcPr>
          <w:p w14:paraId="31D0312D" w14:textId="77777777" w:rsidR="00A024D3" w:rsidRPr="00355E1D" w:rsidRDefault="00A024D3" w:rsidP="005605E3">
            <w:pPr>
              <w:pStyle w:val="ae"/>
              <w:numPr>
                <w:ilvl w:val="0"/>
                <w:numId w:val="70"/>
              </w:numPr>
              <w:spacing w:line="360" w:lineRule="auto"/>
              <w:ind w:firstLineChars="0"/>
            </w:pPr>
          </w:p>
        </w:tc>
        <w:tc>
          <w:tcPr>
            <w:tcW w:w="1701" w:type="dxa"/>
          </w:tcPr>
          <w:p w14:paraId="1AFB6AF5" w14:textId="09A9024D" w:rsidR="00A024D3" w:rsidRDefault="00A024D3" w:rsidP="005605E3">
            <w:pPr>
              <w:spacing w:line="360" w:lineRule="auto"/>
            </w:pPr>
            <w:r>
              <w:rPr>
                <w:rFonts w:hint="eastAsia"/>
              </w:rPr>
              <w:t>题目</w:t>
            </w:r>
            <w:r>
              <w:t>答案</w:t>
            </w:r>
          </w:p>
        </w:tc>
        <w:tc>
          <w:tcPr>
            <w:tcW w:w="6095" w:type="dxa"/>
          </w:tcPr>
          <w:p w14:paraId="4AD3AB21" w14:textId="77777777" w:rsidR="002369D0" w:rsidRDefault="002369D0" w:rsidP="005605E3">
            <w:pPr>
              <w:spacing w:line="360" w:lineRule="auto"/>
            </w:pPr>
            <w:r>
              <w:rPr>
                <w:rFonts w:hint="eastAsia"/>
              </w:rPr>
              <w:t>1.</w:t>
            </w:r>
            <w:r>
              <w:rPr>
                <w:rFonts w:hint="eastAsia"/>
              </w:rPr>
              <w:t>新增</w:t>
            </w:r>
            <w:r>
              <w:t>题目</w:t>
            </w:r>
          </w:p>
          <w:p w14:paraId="3558EF19" w14:textId="2D37C68B" w:rsidR="002369D0" w:rsidRDefault="002369D0" w:rsidP="005605E3">
            <w:pPr>
              <w:spacing w:line="360" w:lineRule="auto"/>
            </w:pPr>
            <w:r>
              <w:rPr>
                <w:rFonts w:hint="eastAsia"/>
              </w:rPr>
              <w:t>多行</w:t>
            </w:r>
            <w:r>
              <w:t>文本框，</w:t>
            </w:r>
            <w:r>
              <w:rPr>
                <w:rFonts w:hint="eastAsia"/>
              </w:rPr>
              <w:t>可</w:t>
            </w:r>
            <w:r>
              <w:t>录入任意字符，且支持使用</w:t>
            </w:r>
            <w:r>
              <w:t>enter</w:t>
            </w:r>
            <w:r>
              <w:t>键换行</w:t>
            </w:r>
            <w:r>
              <w:rPr>
                <w:rFonts w:hint="eastAsia"/>
              </w:rPr>
              <w:t>，非</w:t>
            </w:r>
            <w:r>
              <w:t>必录</w:t>
            </w:r>
            <w:r>
              <w:lastRenderedPageBreak/>
              <w:t>项，无长度限制</w:t>
            </w:r>
          </w:p>
          <w:p w14:paraId="2FD97151" w14:textId="77777777" w:rsidR="002369D0" w:rsidRDefault="002369D0" w:rsidP="005605E3">
            <w:pPr>
              <w:spacing w:line="360" w:lineRule="auto"/>
            </w:pPr>
            <w:r>
              <w:rPr>
                <w:rFonts w:hint="eastAsia"/>
              </w:rPr>
              <w:t>默认值</w:t>
            </w:r>
            <w:r>
              <w:t>：</w:t>
            </w:r>
            <w:r>
              <w:rPr>
                <w:rFonts w:hint="eastAsia"/>
              </w:rPr>
              <w:t>请输入</w:t>
            </w:r>
            <w:r>
              <w:t>…</w:t>
            </w:r>
          </w:p>
          <w:p w14:paraId="43DD0518" w14:textId="77777777" w:rsidR="002369D0" w:rsidRDefault="002369D0" w:rsidP="005605E3">
            <w:pPr>
              <w:spacing w:line="360" w:lineRule="auto"/>
            </w:pPr>
            <w:r>
              <w:rPr>
                <w:rFonts w:hint="eastAsia"/>
              </w:rPr>
              <w:t>2.</w:t>
            </w:r>
            <w:r>
              <w:rPr>
                <w:rFonts w:hint="eastAsia"/>
              </w:rPr>
              <w:t>修改</w:t>
            </w:r>
            <w:r>
              <w:t>题目</w:t>
            </w:r>
          </w:p>
          <w:p w14:paraId="11194D4D" w14:textId="4FC89D15" w:rsidR="002369D0" w:rsidRDefault="002369D0" w:rsidP="005605E3">
            <w:pPr>
              <w:spacing w:line="360" w:lineRule="auto"/>
            </w:pPr>
            <w:r>
              <w:rPr>
                <w:rFonts w:hint="eastAsia"/>
              </w:rPr>
              <w:t>默认</w:t>
            </w:r>
            <w:r>
              <w:t>带出查询数据，展示完整，</w:t>
            </w:r>
            <w:r>
              <w:rPr>
                <w:rFonts w:hint="eastAsia"/>
              </w:rPr>
              <w:t>多行</w:t>
            </w:r>
            <w:r>
              <w:t>文本框，</w:t>
            </w:r>
            <w:r>
              <w:rPr>
                <w:rFonts w:hint="eastAsia"/>
              </w:rPr>
              <w:t>可</w:t>
            </w:r>
            <w:r>
              <w:t>录入任意字符，且支持使用</w:t>
            </w:r>
            <w:r>
              <w:t>enter</w:t>
            </w:r>
            <w:r>
              <w:t>键换行</w:t>
            </w:r>
            <w:r>
              <w:rPr>
                <w:rFonts w:hint="eastAsia"/>
              </w:rPr>
              <w:t>，非</w:t>
            </w:r>
            <w:r>
              <w:t>必录项，无长度限制</w:t>
            </w:r>
          </w:p>
          <w:p w14:paraId="3A430A27" w14:textId="12B745D0" w:rsidR="00A024D3" w:rsidRDefault="002369D0" w:rsidP="005605E3">
            <w:pPr>
              <w:spacing w:line="360" w:lineRule="auto"/>
            </w:pPr>
            <w:r>
              <w:rPr>
                <w:rFonts w:hint="eastAsia"/>
              </w:rPr>
              <w:t>默认值</w:t>
            </w:r>
            <w:r>
              <w:t>：</w:t>
            </w:r>
            <w:r>
              <w:rPr>
                <w:rFonts w:hint="eastAsia"/>
              </w:rPr>
              <w:t>查询带出</w:t>
            </w:r>
            <w:r>
              <w:t>最后一次保存的数据</w:t>
            </w:r>
          </w:p>
        </w:tc>
      </w:tr>
      <w:tr w:rsidR="00A024D3" w14:paraId="43BC84EE" w14:textId="77777777" w:rsidTr="00751E3C">
        <w:tc>
          <w:tcPr>
            <w:tcW w:w="704" w:type="dxa"/>
            <w:gridSpan w:val="2"/>
          </w:tcPr>
          <w:p w14:paraId="5527060B" w14:textId="77777777" w:rsidR="00A024D3" w:rsidRPr="00355E1D" w:rsidRDefault="00A024D3" w:rsidP="005605E3">
            <w:pPr>
              <w:pStyle w:val="ae"/>
              <w:numPr>
                <w:ilvl w:val="0"/>
                <w:numId w:val="70"/>
              </w:numPr>
              <w:spacing w:line="360" w:lineRule="auto"/>
              <w:ind w:firstLineChars="0"/>
            </w:pPr>
          </w:p>
        </w:tc>
        <w:tc>
          <w:tcPr>
            <w:tcW w:w="1701" w:type="dxa"/>
          </w:tcPr>
          <w:p w14:paraId="551FBDB8" w14:textId="3244850A" w:rsidR="00A024D3" w:rsidRDefault="00A024D3" w:rsidP="005605E3">
            <w:pPr>
              <w:spacing w:line="360" w:lineRule="auto"/>
            </w:pPr>
            <w:r>
              <w:rPr>
                <w:rFonts w:hint="eastAsia"/>
              </w:rPr>
              <w:t>描述</w:t>
            </w:r>
          </w:p>
        </w:tc>
        <w:tc>
          <w:tcPr>
            <w:tcW w:w="6095" w:type="dxa"/>
          </w:tcPr>
          <w:p w14:paraId="1BFDF0F1" w14:textId="77777777" w:rsidR="002369D0" w:rsidRDefault="002369D0" w:rsidP="005605E3">
            <w:pPr>
              <w:spacing w:line="360" w:lineRule="auto"/>
            </w:pPr>
            <w:r>
              <w:rPr>
                <w:rFonts w:hint="eastAsia"/>
              </w:rPr>
              <w:t>1.</w:t>
            </w:r>
            <w:r>
              <w:rPr>
                <w:rFonts w:hint="eastAsia"/>
              </w:rPr>
              <w:t>新增</w:t>
            </w:r>
            <w:r>
              <w:t>题目</w:t>
            </w:r>
          </w:p>
          <w:p w14:paraId="7810FFC0" w14:textId="36ACED4E" w:rsidR="002369D0" w:rsidRDefault="002369D0" w:rsidP="005605E3">
            <w:pPr>
              <w:spacing w:line="360" w:lineRule="auto"/>
            </w:pPr>
            <w:r>
              <w:rPr>
                <w:rFonts w:hint="eastAsia"/>
              </w:rPr>
              <w:t>多行</w:t>
            </w:r>
            <w:r>
              <w:t>文本框，</w:t>
            </w:r>
            <w:r>
              <w:rPr>
                <w:rFonts w:hint="eastAsia"/>
              </w:rPr>
              <w:t>可</w:t>
            </w:r>
            <w:r>
              <w:t>录入任意字符，且支持使用</w:t>
            </w:r>
            <w:r>
              <w:t>enter</w:t>
            </w:r>
            <w:r>
              <w:t>键换行</w:t>
            </w:r>
            <w:r>
              <w:rPr>
                <w:rFonts w:hint="eastAsia"/>
              </w:rPr>
              <w:t>，非</w:t>
            </w:r>
            <w:r>
              <w:t>必录项，无长度限制</w:t>
            </w:r>
          </w:p>
          <w:p w14:paraId="3F305D6A" w14:textId="77777777" w:rsidR="002369D0" w:rsidRDefault="002369D0" w:rsidP="005605E3">
            <w:pPr>
              <w:spacing w:line="360" w:lineRule="auto"/>
            </w:pPr>
            <w:r>
              <w:rPr>
                <w:rFonts w:hint="eastAsia"/>
              </w:rPr>
              <w:t>默认值</w:t>
            </w:r>
            <w:r>
              <w:t>：</w:t>
            </w:r>
            <w:r>
              <w:rPr>
                <w:rFonts w:hint="eastAsia"/>
              </w:rPr>
              <w:t>请输入</w:t>
            </w:r>
            <w:r>
              <w:t>…</w:t>
            </w:r>
          </w:p>
          <w:p w14:paraId="3D7C7E4E" w14:textId="77777777" w:rsidR="002369D0" w:rsidRDefault="002369D0" w:rsidP="005605E3">
            <w:pPr>
              <w:spacing w:line="360" w:lineRule="auto"/>
            </w:pPr>
            <w:r>
              <w:rPr>
                <w:rFonts w:hint="eastAsia"/>
              </w:rPr>
              <w:t>2.</w:t>
            </w:r>
            <w:r>
              <w:rPr>
                <w:rFonts w:hint="eastAsia"/>
              </w:rPr>
              <w:t>修改</w:t>
            </w:r>
            <w:r>
              <w:t>题目</w:t>
            </w:r>
          </w:p>
          <w:p w14:paraId="6C064528" w14:textId="23189B4F" w:rsidR="002369D0" w:rsidRDefault="002369D0" w:rsidP="005605E3">
            <w:pPr>
              <w:spacing w:line="360" w:lineRule="auto"/>
            </w:pPr>
            <w:r>
              <w:rPr>
                <w:rFonts w:hint="eastAsia"/>
              </w:rPr>
              <w:t>默认</w:t>
            </w:r>
            <w:r>
              <w:t>带出查询数据，展示完整，</w:t>
            </w:r>
            <w:r>
              <w:rPr>
                <w:rFonts w:hint="eastAsia"/>
              </w:rPr>
              <w:t>多行</w:t>
            </w:r>
            <w:r>
              <w:t>文本框，</w:t>
            </w:r>
            <w:r>
              <w:rPr>
                <w:rFonts w:hint="eastAsia"/>
              </w:rPr>
              <w:t>可</w:t>
            </w:r>
            <w:r>
              <w:t>录入任意字符，且支持使用</w:t>
            </w:r>
            <w:r>
              <w:t>enter</w:t>
            </w:r>
            <w:r>
              <w:t>键换行</w:t>
            </w:r>
            <w:r>
              <w:rPr>
                <w:rFonts w:hint="eastAsia"/>
              </w:rPr>
              <w:t>，非</w:t>
            </w:r>
            <w:r>
              <w:t>必录项，无长度限制</w:t>
            </w:r>
          </w:p>
          <w:p w14:paraId="3DBE2C76" w14:textId="47981308" w:rsidR="00A024D3" w:rsidRDefault="002369D0" w:rsidP="005605E3">
            <w:pPr>
              <w:spacing w:line="360" w:lineRule="auto"/>
            </w:pPr>
            <w:r>
              <w:rPr>
                <w:rFonts w:hint="eastAsia"/>
              </w:rPr>
              <w:t>默认值</w:t>
            </w:r>
            <w:r>
              <w:t>：</w:t>
            </w:r>
            <w:r>
              <w:rPr>
                <w:rFonts w:hint="eastAsia"/>
              </w:rPr>
              <w:t>查询带出</w:t>
            </w:r>
            <w:r>
              <w:t>最后一次保存的数据</w:t>
            </w:r>
          </w:p>
        </w:tc>
      </w:tr>
      <w:tr w:rsidR="005C5181" w14:paraId="6E96A3A6" w14:textId="77777777" w:rsidTr="005C5181">
        <w:tc>
          <w:tcPr>
            <w:tcW w:w="8500" w:type="dxa"/>
            <w:gridSpan w:val="4"/>
            <w:shd w:val="clear" w:color="auto" w:fill="FBE4D5" w:themeFill="accent2" w:themeFillTint="33"/>
          </w:tcPr>
          <w:p w14:paraId="401936C2" w14:textId="77777777" w:rsidR="005C5181" w:rsidRPr="00A01005" w:rsidRDefault="005C5181" w:rsidP="005605E3">
            <w:pPr>
              <w:spacing w:line="360" w:lineRule="auto"/>
              <w:rPr>
                <w:b/>
              </w:rPr>
            </w:pPr>
            <w:r w:rsidRPr="00A01005">
              <w:rPr>
                <w:rFonts w:hint="eastAsia"/>
                <w:b/>
              </w:rPr>
              <w:t>选项</w:t>
            </w:r>
          </w:p>
          <w:p w14:paraId="4E09F206" w14:textId="050A6E85" w:rsidR="00A01005" w:rsidRDefault="00A01005" w:rsidP="005605E3">
            <w:pPr>
              <w:spacing w:line="360" w:lineRule="auto"/>
            </w:pPr>
            <w:r w:rsidRPr="00A01005">
              <w:rPr>
                <w:rFonts w:hint="eastAsia"/>
              </w:rPr>
              <w:t>“题目类型”为：单选、复选、判断时，显示</w:t>
            </w:r>
            <w:r w:rsidR="001E0A36">
              <w:rPr>
                <w:rFonts w:hint="eastAsia"/>
              </w:rPr>
              <w:t>该块</w:t>
            </w:r>
            <w:r w:rsidRPr="00A01005">
              <w:rPr>
                <w:rFonts w:hint="eastAsia"/>
              </w:rPr>
              <w:t>“选项”</w:t>
            </w:r>
            <w:r w:rsidR="001E0A36">
              <w:rPr>
                <w:rFonts w:hint="eastAsia"/>
              </w:rPr>
              <w:t>数据</w:t>
            </w:r>
            <w:r w:rsidRPr="00A01005">
              <w:rPr>
                <w:rFonts w:hint="eastAsia"/>
              </w:rPr>
              <w:t>，且</w:t>
            </w:r>
            <w:r w:rsidR="005C154B">
              <w:rPr>
                <w:rFonts w:hint="eastAsia"/>
              </w:rPr>
              <w:t>均</w:t>
            </w:r>
            <w:r w:rsidRPr="00A01005">
              <w:rPr>
                <w:rFonts w:hint="eastAsia"/>
              </w:rPr>
              <w:t>为非必设置项</w:t>
            </w:r>
          </w:p>
        </w:tc>
      </w:tr>
      <w:tr w:rsidR="00A024D3" w14:paraId="26CC1701" w14:textId="77777777" w:rsidTr="00751E3C">
        <w:tc>
          <w:tcPr>
            <w:tcW w:w="704" w:type="dxa"/>
            <w:gridSpan w:val="2"/>
          </w:tcPr>
          <w:p w14:paraId="317120DD" w14:textId="77777777" w:rsidR="00A024D3" w:rsidRPr="00355E1D" w:rsidRDefault="00A024D3" w:rsidP="005605E3">
            <w:pPr>
              <w:pStyle w:val="ae"/>
              <w:numPr>
                <w:ilvl w:val="0"/>
                <w:numId w:val="71"/>
              </w:numPr>
              <w:spacing w:line="360" w:lineRule="auto"/>
              <w:ind w:firstLineChars="0"/>
            </w:pPr>
          </w:p>
        </w:tc>
        <w:tc>
          <w:tcPr>
            <w:tcW w:w="1701" w:type="dxa"/>
          </w:tcPr>
          <w:p w14:paraId="5C069CEB" w14:textId="25213871" w:rsidR="00A024D3" w:rsidRDefault="00A024D3" w:rsidP="005605E3">
            <w:pPr>
              <w:spacing w:line="360" w:lineRule="auto"/>
            </w:pPr>
            <w:r>
              <w:rPr>
                <w:rFonts w:hint="eastAsia"/>
              </w:rPr>
              <w:t>选项排序</w:t>
            </w:r>
          </w:p>
        </w:tc>
        <w:tc>
          <w:tcPr>
            <w:tcW w:w="6095" w:type="dxa"/>
          </w:tcPr>
          <w:p w14:paraId="0CC9297E" w14:textId="34E3D214" w:rsidR="00A024D3" w:rsidRDefault="00661CEF" w:rsidP="005605E3">
            <w:pPr>
              <w:spacing w:line="360" w:lineRule="auto"/>
            </w:pPr>
            <w:r>
              <w:rPr>
                <w:rFonts w:hint="eastAsia"/>
              </w:rPr>
              <w:t>单行</w:t>
            </w:r>
            <w:r>
              <w:t>文本框，只能录入正整数，且</w:t>
            </w:r>
            <w:r>
              <w:rPr>
                <w:rFonts w:hint="eastAsia"/>
              </w:rPr>
              <w:t>在</w:t>
            </w:r>
            <w:r>
              <w:t>该</w:t>
            </w:r>
            <w:r>
              <w:rPr>
                <w:rFonts w:hint="eastAsia"/>
              </w:rPr>
              <w:t>新增</w:t>
            </w:r>
            <w:r>
              <w:rPr>
                <w:rFonts w:hint="eastAsia"/>
              </w:rPr>
              <w:t>/</w:t>
            </w:r>
            <w:r>
              <w:rPr>
                <w:rFonts w:hint="eastAsia"/>
              </w:rPr>
              <w:t>修改</w:t>
            </w:r>
            <w:r>
              <w:t>题目的页面中，不允许选项排序录入的数据相同</w:t>
            </w:r>
            <w:r>
              <w:rPr>
                <w:rFonts w:hint="eastAsia"/>
              </w:rPr>
              <w:t>，</w:t>
            </w:r>
            <w:r>
              <w:t>无长度校验，当输入的</w:t>
            </w:r>
            <w:r>
              <w:rPr>
                <w:rFonts w:hint="eastAsia"/>
              </w:rPr>
              <w:t>数字</w:t>
            </w:r>
            <w:r>
              <w:t>不连贯</w:t>
            </w:r>
            <w:r>
              <w:rPr>
                <w:rFonts w:hint="eastAsia"/>
              </w:rPr>
              <w:t>时</w:t>
            </w:r>
            <w:r>
              <w:t>，以数字的就近原则进行排序</w:t>
            </w:r>
          </w:p>
          <w:p w14:paraId="22FF23EE" w14:textId="0124A04C" w:rsidR="00661CEF" w:rsidRPr="00661CEF" w:rsidRDefault="00661CEF" w:rsidP="005605E3">
            <w:pPr>
              <w:spacing w:line="360" w:lineRule="auto"/>
            </w:pPr>
            <w:r>
              <w:t>Eg</w:t>
            </w:r>
            <w:r>
              <w:t>：选项值共有</w:t>
            </w:r>
            <w:r>
              <w:rPr>
                <w:rFonts w:hint="eastAsia"/>
              </w:rPr>
              <w:t>3</w:t>
            </w:r>
            <w:r>
              <w:rPr>
                <w:rFonts w:hint="eastAsia"/>
              </w:rPr>
              <w:t>个</w:t>
            </w:r>
            <w:r>
              <w:t>，分别</w:t>
            </w:r>
            <w:r>
              <w:rPr>
                <w:rFonts w:hint="eastAsia"/>
              </w:rPr>
              <w:t>设置</w:t>
            </w:r>
            <w:r>
              <w:t>的排序为</w:t>
            </w:r>
            <w:r>
              <w:t>“5”</w:t>
            </w:r>
            <w:r>
              <w:rPr>
                <w:rFonts w:hint="eastAsia"/>
              </w:rPr>
              <w:t>、</w:t>
            </w:r>
            <w:r>
              <w:t>“10”</w:t>
            </w:r>
            <w:r>
              <w:rPr>
                <w:rFonts w:hint="eastAsia"/>
              </w:rPr>
              <w:t>、</w:t>
            </w:r>
            <w:r>
              <w:t>“8”</w:t>
            </w:r>
            <w:r>
              <w:rPr>
                <w:rFonts w:hint="eastAsia"/>
              </w:rPr>
              <w:t>，</w:t>
            </w:r>
            <w:r>
              <w:t>那么对</w:t>
            </w:r>
            <w:r>
              <w:rPr>
                <w:rFonts w:hint="eastAsia"/>
              </w:rPr>
              <w:t>选项</w:t>
            </w:r>
            <w:r>
              <w:t>的排序为：</w:t>
            </w:r>
            <w:r>
              <w:rPr>
                <w:rFonts w:hint="eastAsia"/>
              </w:rPr>
              <w:t>“</w:t>
            </w:r>
            <w:r>
              <w:rPr>
                <w:rFonts w:hint="eastAsia"/>
              </w:rPr>
              <w:t>5</w:t>
            </w:r>
            <w:r>
              <w:rPr>
                <w:rFonts w:hint="eastAsia"/>
              </w:rPr>
              <w:t>”排序</w:t>
            </w:r>
            <w:r>
              <w:t>的选项</w:t>
            </w:r>
            <w:r>
              <w:rPr>
                <w:rFonts w:hint="eastAsia"/>
              </w:rPr>
              <w:t>为</w:t>
            </w:r>
            <w:r>
              <w:t>第一个值，</w:t>
            </w:r>
            <w:r>
              <w:rPr>
                <w:rFonts w:hint="eastAsia"/>
              </w:rPr>
              <w:t>“</w:t>
            </w:r>
            <w:r>
              <w:rPr>
                <w:rFonts w:hint="eastAsia"/>
              </w:rPr>
              <w:t>8</w:t>
            </w:r>
            <w:r>
              <w:rPr>
                <w:rFonts w:hint="eastAsia"/>
              </w:rPr>
              <w:t>”</w:t>
            </w:r>
            <w:r>
              <w:rPr>
                <w:rFonts w:hint="eastAsia"/>
              </w:rPr>
              <w:t xml:space="preserve"> </w:t>
            </w:r>
            <w:r>
              <w:rPr>
                <w:rFonts w:hint="eastAsia"/>
              </w:rPr>
              <w:t>排序</w:t>
            </w:r>
            <w:r>
              <w:t>的选项</w:t>
            </w:r>
            <w:r>
              <w:rPr>
                <w:rFonts w:hint="eastAsia"/>
              </w:rPr>
              <w:t>为</w:t>
            </w:r>
            <w:r>
              <w:t>第</w:t>
            </w:r>
            <w:r>
              <w:rPr>
                <w:rFonts w:hint="eastAsia"/>
              </w:rPr>
              <w:t>二</w:t>
            </w:r>
            <w:r>
              <w:t>个值</w:t>
            </w:r>
            <w:r>
              <w:rPr>
                <w:rFonts w:hint="eastAsia"/>
              </w:rPr>
              <w:t>，“</w:t>
            </w:r>
            <w:r>
              <w:rPr>
                <w:rFonts w:hint="eastAsia"/>
              </w:rPr>
              <w:t>10</w:t>
            </w:r>
            <w:r>
              <w:rPr>
                <w:rFonts w:hint="eastAsia"/>
              </w:rPr>
              <w:t>”排序</w:t>
            </w:r>
            <w:r>
              <w:t>的选项</w:t>
            </w:r>
            <w:r>
              <w:rPr>
                <w:rFonts w:hint="eastAsia"/>
              </w:rPr>
              <w:t>为</w:t>
            </w:r>
            <w:r>
              <w:t>第</w:t>
            </w:r>
            <w:r>
              <w:rPr>
                <w:rFonts w:hint="eastAsia"/>
              </w:rPr>
              <w:t>三</w:t>
            </w:r>
            <w:r>
              <w:t>个值</w:t>
            </w:r>
            <w:r w:rsidR="00557DDE">
              <w:rPr>
                <w:rFonts w:hint="eastAsia"/>
              </w:rPr>
              <w:t>；</w:t>
            </w:r>
          </w:p>
          <w:p w14:paraId="323DA3D3" w14:textId="77777777" w:rsidR="00661CEF" w:rsidRDefault="00661CEF" w:rsidP="005605E3">
            <w:pPr>
              <w:spacing w:line="360" w:lineRule="auto"/>
            </w:pPr>
            <w:r>
              <w:t>1.</w:t>
            </w:r>
            <w:r>
              <w:rPr>
                <w:rFonts w:hint="eastAsia"/>
              </w:rPr>
              <w:t>新增题目</w:t>
            </w:r>
          </w:p>
          <w:p w14:paraId="73E55A69" w14:textId="2EB526BA" w:rsidR="00661CEF" w:rsidRDefault="00661CEF" w:rsidP="005605E3">
            <w:pPr>
              <w:spacing w:line="360" w:lineRule="auto"/>
            </w:pPr>
            <w:r>
              <w:rPr>
                <w:rFonts w:hint="eastAsia"/>
              </w:rPr>
              <w:t>默认值</w:t>
            </w:r>
            <w:r w:rsidR="00557DDE">
              <w:rPr>
                <w:rFonts w:hint="eastAsia"/>
              </w:rPr>
              <w:t>：</w:t>
            </w:r>
            <w:r w:rsidR="00557DDE">
              <w:t>请输入</w:t>
            </w:r>
            <w:r w:rsidR="00557DDE">
              <w:t>…</w:t>
            </w:r>
          </w:p>
          <w:p w14:paraId="769B83BC" w14:textId="77777777" w:rsidR="00661CEF" w:rsidRDefault="00661CEF" w:rsidP="005605E3">
            <w:pPr>
              <w:spacing w:line="360" w:lineRule="auto"/>
            </w:pPr>
            <w:r>
              <w:rPr>
                <w:rFonts w:hint="eastAsia"/>
              </w:rPr>
              <w:t>2.</w:t>
            </w:r>
            <w:r>
              <w:rPr>
                <w:rFonts w:hint="eastAsia"/>
              </w:rPr>
              <w:t>修改</w:t>
            </w:r>
            <w:r>
              <w:t>题目</w:t>
            </w:r>
          </w:p>
          <w:p w14:paraId="04BECD06" w14:textId="196EDAFE" w:rsidR="00557DDE" w:rsidRPr="00557DDE" w:rsidRDefault="00557DDE" w:rsidP="005605E3">
            <w:pPr>
              <w:spacing w:line="360" w:lineRule="auto"/>
            </w:pPr>
            <w:r>
              <w:rPr>
                <w:rFonts w:hint="eastAsia"/>
              </w:rPr>
              <w:t>默认值</w:t>
            </w:r>
            <w:r>
              <w:t>：</w:t>
            </w:r>
            <w:r>
              <w:rPr>
                <w:rFonts w:hint="eastAsia"/>
              </w:rPr>
              <w:t>带出</w:t>
            </w:r>
            <w:r>
              <w:t>最后一次保存的数据</w:t>
            </w:r>
          </w:p>
        </w:tc>
      </w:tr>
      <w:tr w:rsidR="00A024D3" w14:paraId="18F04470" w14:textId="77777777" w:rsidTr="00751E3C">
        <w:tc>
          <w:tcPr>
            <w:tcW w:w="704" w:type="dxa"/>
            <w:gridSpan w:val="2"/>
          </w:tcPr>
          <w:p w14:paraId="3C3133D0" w14:textId="3112330F" w:rsidR="00A024D3" w:rsidRPr="00355E1D" w:rsidRDefault="00A024D3" w:rsidP="005605E3">
            <w:pPr>
              <w:pStyle w:val="ae"/>
              <w:numPr>
                <w:ilvl w:val="0"/>
                <w:numId w:val="71"/>
              </w:numPr>
              <w:spacing w:line="360" w:lineRule="auto"/>
              <w:ind w:firstLineChars="0"/>
            </w:pPr>
          </w:p>
        </w:tc>
        <w:tc>
          <w:tcPr>
            <w:tcW w:w="1701" w:type="dxa"/>
          </w:tcPr>
          <w:p w14:paraId="469D9219" w14:textId="0A914FD6" w:rsidR="00A024D3" w:rsidRDefault="00A024D3" w:rsidP="005605E3">
            <w:pPr>
              <w:spacing w:line="360" w:lineRule="auto"/>
            </w:pPr>
            <w:r>
              <w:rPr>
                <w:rFonts w:hint="eastAsia"/>
              </w:rPr>
              <w:t>选项</w:t>
            </w:r>
            <w:r>
              <w:t>分值</w:t>
            </w:r>
          </w:p>
        </w:tc>
        <w:tc>
          <w:tcPr>
            <w:tcW w:w="6095" w:type="dxa"/>
          </w:tcPr>
          <w:p w14:paraId="4063B94A" w14:textId="77777777" w:rsidR="0044219A" w:rsidRDefault="0044219A" w:rsidP="005605E3">
            <w:pPr>
              <w:spacing w:line="360" w:lineRule="auto"/>
            </w:pPr>
            <w:r>
              <w:t>1.</w:t>
            </w:r>
            <w:r>
              <w:rPr>
                <w:rFonts w:hint="eastAsia"/>
              </w:rPr>
              <w:t>新增</w:t>
            </w:r>
            <w:r>
              <w:t>题目</w:t>
            </w:r>
          </w:p>
          <w:p w14:paraId="4CC82B0B" w14:textId="5DD3517E" w:rsidR="0044219A" w:rsidRDefault="0044219A" w:rsidP="005605E3">
            <w:pPr>
              <w:spacing w:line="360" w:lineRule="auto"/>
            </w:pPr>
            <w:r>
              <w:rPr>
                <w:rFonts w:hint="eastAsia"/>
              </w:rPr>
              <w:t>单行文本框</w:t>
            </w:r>
            <w:r>
              <w:t>，手动录入，只能录入</w:t>
            </w:r>
            <w:r>
              <w:rPr>
                <w:rFonts w:hint="eastAsia"/>
              </w:rPr>
              <w:t>阿拉伯</w:t>
            </w:r>
            <w:r>
              <w:t>数字</w:t>
            </w:r>
            <w:r>
              <w:rPr>
                <w:rFonts w:hint="eastAsia"/>
              </w:rPr>
              <w:t>且</w:t>
            </w:r>
            <w:r>
              <w:t>为正数和</w:t>
            </w:r>
            <w:r>
              <w:rPr>
                <w:rFonts w:hint="eastAsia"/>
              </w:rPr>
              <w:t>0</w:t>
            </w:r>
            <w:r>
              <w:t>，</w:t>
            </w:r>
            <w:r>
              <w:rPr>
                <w:rFonts w:hint="eastAsia"/>
              </w:rPr>
              <w:t>长度限制</w:t>
            </w:r>
            <w:r>
              <w:rPr>
                <w:rFonts w:hint="eastAsia"/>
              </w:rPr>
              <w:t>10</w:t>
            </w:r>
            <w:r>
              <w:rPr>
                <w:rFonts w:hint="eastAsia"/>
              </w:rPr>
              <w:t>个</w:t>
            </w:r>
            <w:r>
              <w:t>字符</w:t>
            </w:r>
            <w:r>
              <w:rPr>
                <w:rFonts w:hint="eastAsia"/>
              </w:rPr>
              <w:t>，</w:t>
            </w:r>
            <w:r>
              <w:t>支持录入小</w:t>
            </w:r>
            <w:r>
              <w:rPr>
                <w:rFonts w:hint="eastAsia"/>
              </w:rPr>
              <w:t>数</w:t>
            </w:r>
            <w:r>
              <w:t>，小数点后</w:t>
            </w:r>
            <w:r>
              <w:rPr>
                <w:rFonts w:hint="eastAsia"/>
              </w:rPr>
              <w:t>最多</w:t>
            </w:r>
            <w:r>
              <w:t>只能录入</w:t>
            </w:r>
            <w:r>
              <w:rPr>
                <w:rFonts w:hint="eastAsia"/>
              </w:rPr>
              <w:t>2</w:t>
            </w:r>
            <w:r>
              <w:rPr>
                <w:rFonts w:hint="eastAsia"/>
              </w:rPr>
              <w:t>位</w:t>
            </w:r>
            <w:r>
              <w:t>，</w:t>
            </w:r>
            <w:r>
              <w:lastRenderedPageBreak/>
              <w:t>eg</w:t>
            </w:r>
            <w:r>
              <w:t>：</w:t>
            </w:r>
            <w:r>
              <w:rPr>
                <w:rFonts w:hint="eastAsia"/>
              </w:rPr>
              <w:t>1.25</w:t>
            </w:r>
          </w:p>
          <w:p w14:paraId="362812B3" w14:textId="77777777" w:rsidR="0044219A" w:rsidRDefault="0044219A" w:rsidP="005605E3">
            <w:pPr>
              <w:spacing w:line="360" w:lineRule="auto"/>
            </w:pPr>
            <w:r>
              <w:rPr>
                <w:rFonts w:hint="eastAsia"/>
              </w:rPr>
              <w:t>单位</w:t>
            </w:r>
            <w:r>
              <w:t>：分</w:t>
            </w:r>
          </w:p>
          <w:p w14:paraId="3A621E5E" w14:textId="77777777" w:rsidR="0044219A" w:rsidRDefault="0044219A" w:rsidP="005605E3">
            <w:pPr>
              <w:spacing w:line="360" w:lineRule="auto"/>
            </w:pPr>
            <w:r>
              <w:rPr>
                <w:rFonts w:hint="eastAsia"/>
              </w:rPr>
              <w:t>默认值</w:t>
            </w:r>
            <w:r>
              <w:t>：</w:t>
            </w:r>
            <w:r w:rsidRPr="00AA3037">
              <w:rPr>
                <w:color w:val="00B050"/>
              </w:rPr>
              <w:t>请输入</w:t>
            </w:r>
            <w:r w:rsidRPr="00AA3037">
              <w:rPr>
                <w:color w:val="00B050"/>
              </w:rPr>
              <w:t>…</w:t>
            </w:r>
          </w:p>
          <w:p w14:paraId="6133BE9C" w14:textId="77777777" w:rsidR="0044219A" w:rsidRDefault="0044219A" w:rsidP="005605E3">
            <w:pPr>
              <w:spacing w:line="360" w:lineRule="auto"/>
            </w:pPr>
            <w:r>
              <w:rPr>
                <w:rFonts w:hint="eastAsia"/>
              </w:rPr>
              <w:t>2.</w:t>
            </w:r>
            <w:r>
              <w:rPr>
                <w:rFonts w:hint="eastAsia"/>
              </w:rPr>
              <w:t>修改</w:t>
            </w:r>
            <w:r>
              <w:t>题目</w:t>
            </w:r>
          </w:p>
          <w:p w14:paraId="192444EF" w14:textId="0EEA2DA3" w:rsidR="0044219A" w:rsidRDefault="0044219A" w:rsidP="005605E3">
            <w:pPr>
              <w:spacing w:line="360" w:lineRule="auto"/>
            </w:pPr>
            <w:r>
              <w:rPr>
                <w:rFonts w:hint="eastAsia"/>
              </w:rPr>
              <w:t>单行文本框</w:t>
            </w:r>
            <w:r>
              <w:t>，手动录入，</w:t>
            </w:r>
            <w:r>
              <w:rPr>
                <w:rFonts w:hint="eastAsia"/>
              </w:rPr>
              <w:t>支持</w:t>
            </w:r>
            <w:r>
              <w:t>修改</w:t>
            </w:r>
          </w:p>
          <w:p w14:paraId="1F754BA2" w14:textId="77777777" w:rsidR="0044219A" w:rsidRDefault="0044219A" w:rsidP="005605E3">
            <w:pPr>
              <w:spacing w:line="360" w:lineRule="auto"/>
            </w:pPr>
            <w:r>
              <w:t>只能录入</w:t>
            </w:r>
            <w:r>
              <w:rPr>
                <w:rFonts w:hint="eastAsia"/>
              </w:rPr>
              <w:t>阿拉伯</w:t>
            </w:r>
            <w:r>
              <w:t>数字</w:t>
            </w:r>
            <w:r>
              <w:rPr>
                <w:rFonts w:hint="eastAsia"/>
              </w:rPr>
              <w:t>且</w:t>
            </w:r>
            <w:r>
              <w:t>为正数和</w:t>
            </w:r>
            <w:r>
              <w:rPr>
                <w:rFonts w:hint="eastAsia"/>
              </w:rPr>
              <w:t>0</w:t>
            </w:r>
            <w:r>
              <w:t>，支持录入小</w:t>
            </w:r>
            <w:r>
              <w:rPr>
                <w:rFonts w:hint="eastAsia"/>
              </w:rPr>
              <w:t>数</w:t>
            </w:r>
            <w:r>
              <w:t>，小数点后</w:t>
            </w:r>
            <w:r>
              <w:rPr>
                <w:rFonts w:hint="eastAsia"/>
              </w:rPr>
              <w:t>最多</w:t>
            </w:r>
            <w:r>
              <w:t>只能录入</w:t>
            </w:r>
            <w:r>
              <w:rPr>
                <w:rFonts w:hint="eastAsia"/>
              </w:rPr>
              <w:t>2</w:t>
            </w:r>
            <w:r>
              <w:rPr>
                <w:rFonts w:hint="eastAsia"/>
              </w:rPr>
              <w:t>位</w:t>
            </w:r>
            <w:r>
              <w:t>，</w:t>
            </w:r>
            <w:r>
              <w:t>eg</w:t>
            </w:r>
            <w:r>
              <w:t>：</w:t>
            </w:r>
            <w:r>
              <w:rPr>
                <w:rFonts w:hint="eastAsia"/>
              </w:rPr>
              <w:t>1.25</w:t>
            </w:r>
          </w:p>
          <w:p w14:paraId="71E35247" w14:textId="77777777" w:rsidR="0044219A" w:rsidRDefault="0044219A" w:rsidP="005605E3">
            <w:pPr>
              <w:spacing w:line="360" w:lineRule="auto"/>
            </w:pPr>
            <w:r>
              <w:rPr>
                <w:rFonts w:hint="eastAsia"/>
              </w:rPr>
              <w:t>单位</w:t>
            </w:r>
            <w:r>
              <w:t>：分</w:t>
            </w:r>
          </w:p>
          <w:p w14:paraId="25FA9343" w14:textId="38D8521F" w:rsidR="00A024D3" w:rsidRDefault="0044219A" w:rsidP="005605E3">
            <w:pPr>
              <w:spacing w:line="360" w:lineRule="auto"/>
            </w:pPr>
            <w:r>
              <w:rPr>
                <w:rFonts w:hint="eastAsia"/>
              </w:rPr>
              <w:t>默认值</w:t>
            </w:r>
            <w:r>
              <w:t>：带出最后一次存储的数据</w:t>
            </w:r>
          </w:p>
        </w:tc>
      </w:tr>
      <w:tr w:rsidR="00A024D3" w14:paraId="484A775A" w14:textId="77777777" w:rsidTr="00751E3C">
        <w:tc>
          <w:tcPr>
            <w:tcW w:w="704" w:type="dxa"/>
            <w:gridSpan w:val="2"/>
          </w:tcPr>
          <w:p w14:paraId="49FA31D6" w14:textId="77777777" w:rsidR="00A024D3" w:rsidRPr="00355E1D" w:rsidRDefault="00A024D3" w:rsidP="005605E3">
            <w:pPr>
              <w:pStyle w:val="ae"/>
              <w:numPr>
                <w:ilvl w:val="0"/>
                <w:numId w:val="71"/>
              </w:numPr>
              <w:spacing w:line="360" w:lineRule="auto"/>
              <w:ind w:firstLineChars="0"/>
            </w:pPr>
          </w:p>
        </w:tc>
        <w:tc>
          <w:tcPr>
            <w:tcW w:w="1701" w:type="dxa"/>
          </w:tcPr>
          <w:p w14:paraId="1E56BF1A" w14:textId="5F2E2FE8" w:rsidR="00A024D3" w:rsidRDefault="00A024D3" w:rsidP="005605E3">
            <w:pPr>
              <w:spacing w:line="360" w:lineRule="auto"/>
            </w:pPr>
            <w:r>
              <w:rPr>
                <w:rFonts w:hint="eastAsia"/>
              </w:rPr>
              <w:t>选项描述</w:t>
            </w:r>
          </w:p>
        </w:tc>
        <w:tc>
          <w:tcPr>
            <w:tcW w:w="6095" w:type="dxa"/>
          </w:tcPr>
          <w:p w14:paraId="3D38681B" w14:textId="06F8B6D4" w:rsidR="00661CEF" w:rsidRDefault="0044219A" w:rsidP="005605E3">
            <w:pPr>
              <w:pStyle w:val="21"/>
              <w:spacing w:line="360" w:lineRule="auto"/>
              <w:ind w:firstLineChars="0" w:firstLine="0"/>
              <w:rPr>
                <w:color w:val="00B050"/>
              </w:rPr>
            </w:pPr>
            <w:r w:rsidRPr="0044219A">
              <w:rPr>
                <w:rFonts w:hint="eastAsia"/>
              </w:rPr>
              <w:t>多行</w:t>
            </w:r>
            <w:r w:rsidR="00661CEF" w:rsidRPr="0044219A">
              <w:t>文本框，可录入任意字符，</w:t>
            </w:r>
            <w:r w:rsidR="00661CEF" w:rsidRPr="0044219A">
              <w:rPr>
                <w:rFonts w:hint="eastAsia"/>
              </w:rPr>
              <w:t>不限制</w:t>
            </w:r>
            <w:r w:rsidR="00661CEF" w:rsidRPr="0044219A">
              <w:t>长度</w:t>
            </w:r>
            <w:r w:rsidRPr="0044219A">
              <w:rPr>
                <w:rFonts w:hint="eastAsia"/>
              </w:rPr>
              <w:t>，</w:t>
            </w:r>
            <w:r w:rsidR="00661CEF" w:rsidRPr="0044219A">
              <w:rPr>
                <w:rFonts w:hint="eastAsia"/>
              </w:rPr>
              <w:t>当</w:t>
            </w:r>
            <w:r w:rsidR="00661CEF" w:rsidRPr="0044219A">
              <w:t>录入的字数超过</w:t>
            </w:r>
            <w:r w:rsidR="00661CEF" w:rsidRPr="0044219A">
              <w:rPr>
                <w:rFonts w:hint="eastAsia"/>
              </w:rPr>
              <w:t>排版</w:t>
            </w:r>
            <w:r w:rsidR="00661CEF" w:rsidRPr="0044219A">
              <w:t>设置</w:t>
            </w:r>
            <w:r w:rsidR="00661CEF" w:rsidRPr="0044219A">
              <w:rPr>
                <w:rFonts w:hint="eastAsia"/>
              </w:rPr>
              <w:t>时</w:t>
            </w:r>
            <w:r w:rsidR="00661CEF" w:rsidRPr="0044219A">
              <w:t>，文本框右边</w:t>
            </w:r>
            <w:r w:rsidR="00661CEF" w:rsidRPr="0044219A">
              <w:rPr>
                <w:rFonts w:hint="eastAsia"/>
              </w:rPr>
              <w:t>展示</w:t>
            </w:r>
            <w:r w:rsidR="00661CEF" w:rsidRPr="0044219A">
              <w:t>下拉滚动条，通过鼠标或者</w:t>
            </w:r>
            <w:r w:rsidR="00661CEF" w:rsidRPr="0044219A">
              <w:rPr>
                <w:rFonts w:hint="eastAsia"/>
              </w:rPr>
              <w:t>键盘的</w:t>
            </w:r>
            <w:r w:rsidR="00661CEF" w:rsidRPr="0044219A">
              <w:t>上下键进行</w:t>
            </w:r>
            <w:r w:rsidR="00661CEF" w:rsidRPr="0044219A">
              <w:rPr>
                <w:rFonts w:hint="eastAsia"/>
              </w:rPr>
              <w:t>查看</w:t>
            </w:r>
            <w:r w:rsidR="00661CEF" w:rsidRPr="0044219A">
              <w:t>，</w:t>
            </w:r>
            <w:r w:rsidRPr="0044219A">
              <w:rPr>
                <w:rFonts w:hint="eastAsia"/>
              </w:rPr>
              <w:t>效果</w:t>
            </w:r>
            <w:r w:rsidR="00661CEF" w:rsidRPr="0044219A">
              <w:t>如图所示</w:t>
            </w:r>
            <w:r w:rsidRPr="0044219A">
              <w:rPr>
                <w:rFonts w:hint="eastAsia"/>
              </w:rPr>
              <w:t>（该图</w:t>
            </w:r>
            <w:r w:rsidRPr="0044219A">
              <w:t>仅供参考</w:t>
            </w:r>
            <w:r w:rsidRPr="0044219A">
              <w:rPr>
                <w:rFonts w:hint="eastAsia"/>
              </w:rPr>
              <w:t>）</w:t>
            </w:r>
            <w:r w:rsidR="00661CEF" w:rsidRPr="0044219A">
              <w:t>：</w:t>
            </w:r>
            <w:r w:rsidR="00661CEF" w:rsidRPr="0044219A">
              <w:rPr>
                <w:noProof/>
              </w:rPr>
              <w:drawing>
                <wp:inline distT="0" distB="0" distL="0" distR="0" wp14:anchorId="5F8B8955" wp14:editId="07207B44">
                  <wp:extent cx="2733675" cy="561975"/>
                  <wp:effectExtent l="19050" t="19050" r="28575" b="2857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3675" cy="561975"/>
                          </a:xfrm>
                          <a:prstGeom prst="rect">
                            <a:avLst/>
                          </a:prstGeom>
                          <a:ln>
                            <a:solidFill>
                              <a:schemeClr val="accent1"/>
                            </a:solidFill>
                          </a:ln>
                        </pic:spPr>
                      </pic:pic>
                    </a:graphicData>
                  </a:graphic>
                </wp:inline>
              </w:drawing>
            </w:r>
            <w:r w:rsidR="00661CEF" w:rsidRPr="0044219A">
              <w:rPr>
                <w:rFonts w:hint="eastAsia"/>
              </w:rPr>
              <w:t>；</w:t>
            </w:r>
          </w:p>
          <w:p w14:paraId="0E8A9FB6" w14:textId="77777777" w:rsidR="0044219A" w:rsidRDefault="0044219A" w:rsidP="005605E3">
            <w:pPr>
              <w:spacing w:line="360" w:lineRule="auto"/>
            </w:pPr>
            <w:r>
              <w:t>1.</w:t>
            </w:r>
            <w:r>
              <w:rPr>
                <w:rFonts w:hint="eastAsia"/>
              </w:rPr>
              <w:t>新增题目</w:t>
            </w:r>
          </w:p>
          <w:p w14:paraId="771DC189" w14:textId="77777777" w:rsidR="0044219A" w:rsidRDefault="0044219A" w:rsidP="005605E3">
            <w:pPr>
              <w:spacing w:line="360" w:lineRule="auto"/>
            </w:pPr>
            <w:r>
              <w:rPr>
                <w:rFonts w:hint="eastAsia"/>
              </w:rPr>
              <w:t>默认值：</w:t>
            </w:r>
            <w:r>
              <w:t>请输入</w:t>
            </w:r>
            <w:r>
              <w:t>…</w:t>
            </w:r>
          </w:p>
          <w:p w14:paraId="4B969C5B" w14:textId="77777777" w:rsidR="0044219A" w:rsidRDefault="0044219A" w:rsidP="005605E3">
            <w:pPr>
              <w:spacing w:line="360" w:lineRule="auto"/>
            </w:pPr>
            <w:r>
              <w:rPr>
                <w:rFonts w:hint="eastAsia"/>
              </w:rPr>
              <w:t>2.</w:t>
            </w:r>
            <w:r>
              <w:rPr>
                <w:rFonts w:hint="eastAsia"/>
              </w:rPr>
              <w:t>修改</w:t>
            </w:r>
            <w:r>
              <w:t>题目</w:t>
            </w:r>
          </w:p>
          <w:p w14:paraId="00EE128E" w14:textId="41313FF1" w:rsidR="00A024D3" w:rsidRPr="00661CEF" w:rsidRDefault="0044219A" w:rsidP="005605E3">
            <w:pPr>
              <w:pStyle w:val="21"/>
              <w:spacing w:line="360" w:lineRule="auto"/>
              <w:ind w:firstLineChars="0" w:firstLine="0"/>
            </w:pPr>
            <w:r>
              <w:rPr>
                <w:rFonts w:hint="eastAsia"/>
              </w:rPr>
              <w:t>默认值</w:t>
            </w:r>
            <w:r>
              <w:t>：</w:t>
            </w:r>
            <w:r>
              <w:rPr>
                <w:rFonts w:hint="eastAsia"/>
              </w:rPr>
              <w:t>带出</w:t>
            </w:r>
            <w:r>
              <w:t>最后一次保存的数据</w:t>
            </w:r>
          </w:p>
        </w:tc>
      </w:tr>
    </w:tbl>
    <w:p w14:paraId="03B86E3E" w14:textId="77777777" w:rsidR="0021340E" w:rsidRDefault="0021340E" w:rsidP="005605E3">
      <w:pPr>
        <w:spacing w:line="360" w:lineRule="auto"/>
      </w:pPr>
    </w:p>
    <w:p w14:paraId="481A153C" w14:textId="06CFFEF5" w:rsidR="008137BC" w:rsidRDefault="008137BC" w:rsidP="005605E3">
      <w:pPr>
        <w:pStyle w:val="21"/>
        <w:numPr>
          <w:ilvl w:val="0"/>
          <w:numId w:val="69"/>
        </w:numPr>
        <w:spacing w:line="360" w:lineRule="auto"/>
        <w:ind w:left="0" w:firstLineChars="0" w:firstLine="0"/>
        <w:rPr>
          <w:rFonts w:hAnsi="宋体"/>
          <w:color w:val="000000"/>
          <w:sz w:val="24"/>
          <w:szCs w:val="24"/>
        </w:rPr>
      </w:pPr>
      <w:r>
        <w:rPr>
          <w:rFonts w:hAnsi="宋体" w:hint="eastAsia"/>
          <w:color w:val="000000"/>
          <w:sz w:val="24"/>
          <w:szCs w:val="24"/>
        </w:rPr>
        <w:t>“所属父题目”下拉列表</w:t>
      </w:r>
      <w:r>
        <w:rPr>
          <w:rFonts w:hAnsi="宋体"/>
          <w:color w:val="000000"/>
          <w:sz w:val="24"/>
          <w:szCs w:val="24"/>
        </w:rPr>
        <w:t>弹框</w:t>
      </w:r>
      <w:r>
        <w:rPr>
          <w:rFonts w:hAnsi="宋体" w:hint="eastAsia"/>
          <w:color w:val="000000"/>
          <w:sz w:val="24"/>
          <w:szCs w:val="24"/>
        </w:rPr>
        <w:t>的</w:t>
      </w:r>
      <w:r>
        <w:rPr>
          <w:rFonts w:hAnsi="宋体"/>
          <w:color w:val="000000"/>
          <w:sz w:val="24"/>
          <w:szCs w:val="24"/>
        </w:rPr>
        <w:t>数据</w:t>
      </w:r>
      <w:r>
        <w:rPr>
          <w:rFonts w:hAnsi="宋体" w:hint="eastAsia"/>
          <w:color w:val="000000"/>
          <w:sz w:val="24"/>
          <w:szCs w:val="24"/>
        </w:rPr>
        <w:t>输入</w:t>
      </w:r>
      <w:r>
        <w:rPr>
          <w:rFonts w:hAnsi="宋体"/>
          <w:color w:val="000000"/>
          <w:sz w:val="24"/>
          <w:szCs w:val="24"/>
        </w:rPr>
        <w:t>输出项</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9"/>
        <w:gridCol w:w="1701"/>
        <w:gridCol w:w="6095"/>
      </w:tblGrid>
      <w:tr w:rsidR="008137BC" w14:paraId="50D6C657" w14:textId="77777777" w:rsidTr="00751E3C">
        <w:tc>
          <w:tcPr>
            <w:tcW w:w="675" w:type="dxa"/>
          </w:tcPr>
          <w:p w14:paraId="2BAD8D2B" w14:textId="77777777" w:rsidR="008137BC" w:rsidRDefault="008137BC" w:rsidP="005605E3">
            <w:pPr>
              <w:spacing w:line="360" w:lineRule="auto"/>
            </w:pPr>
            <w:r>
              <w:rPr>
                <w:rFonts w:hint="eastAsia"/>
              </w:rPr>
              <w:t>序号</w:t>
            </w:r>
          </w:p>
        </w:tc>
        <w:tc>
          <w:tcPr>
            <w:tcW w:w="1730" w:type="dxa"/>
            <w:gridSpan w:val="2"/>
          </w:tcPr>
          <w:p w14:paraId="3C0D7374" w14:textId="77777777" w:rsidR="008137BC" w:rsidRDefault="008137BC" w:rsidP="005605E3">
            <w:pPr>
              <w:spacing w:line="360" w:lineRule="auto"/>
            </w:pPr>
            <w:r>
              <w:rPr>
                <w:rFonts w:hint="eastAsia"/>
              </w:rPr>
              <w:t>字段</w:t>
            </w:r>
          </w:p>
        </w:tc>
        <w:tc>
          <w:tcPr>
            <w:tcW w:w="6095" w:type="dxa"/>
          </w:tcPr>
          <w:p w14:paraId="6B12F1E5" w14:textId="77777777" w:rsidR="008137BC" w:rsidRDefault="008137BC" w:rsidP="005605E3">
            <w:pPr>
              <w:spacing w:line="360" w:lineRule="auto"/>
            </w:pPr>
            <w:r>
              <w:rPr>
                <w:rFonts w:hint="eastAsia"/>
              </w:rPr>
              <w:t>规则</w:t>
            </w:r>
          </w:p>
        </w:tc>
      </w:tr>
      <w:tr w:rsidR="00613928" w14:paraId="4213D30D" w14:textId="77777777" w:rsidTr="00613928">
        <w:tc>
          <w:tcPr>
            <w:tcW w:w="8500" w:type="dxa"/>
            <w:gridSpan w:val="4"/>
            <w:shd w:val="clear" w:color="auto" w:fill="FBE4D5" w:themeFill="accent2" w:themeFillTint="33"/>
          </w:tcPr>
          <w:p w14:paraId="6BCD67CB" w14:textId="56D6B0DA" w:rsidR="00613928" w:rsidRDefault="00613928" w:rsidP="005605E3">
            <w:pPr>
              <w:spacing w:line="360" w:lineRule="auto"/>
            </w:pPr>
            <w:r>
              <w:rPr>
                <w:rFonts w:hint="eastAsia"/>
              </w:rPr>
              <w:t>查询</w:t>
            </w:r>
            <w:r>
              <w:t>条件</w:t>
            </w:r>
          </w:p>
        </w:tc>
      </w:tr>
      <w:tr w:rsidR="008137BC" w14:paraId="2E618BCD" w14:textId="77777777" w:rsidTr="00751E3C">
        <w:tc>
          <w:tcPr>
            <w:tcW w:w="704" w:type="dxa"/>
            <w:gridSpan w:val="2"/>
          </w:tcPr>
          <w:p w14:paraId="5A83E407" w14:textId="77777777" w:rsidR="008137BC" w:rsidRPr="00355E1D" w:rsidRDefault="008137BC" w:rsidP="005605E3">
            <w:pPr>
              <w:pStyle w:val="ae"/>
              <w:numPr>
                <w:ilvl w:val="0"/>
                <w:numId w:val="73"/>
              </w:numPr>
              <w:spacing w:line="360" w:lineRule="auto"/>
              <w:ind w:firstLineChars="0"/>
            </w:pPr>
          </w:p>
        </w:tc>
        <w:tc>
          <w:tcPr>
            <w:tcW w:w="1701" w:type="dxa"/>
          </w:tcPr>
          <w:p w14:paraId="10CFB404" w14:textId="77777777" w:rsidR="008137BC" w:rsidRPr="00601CC9" w:rsidRDefault="008137BC" w:rsidP="005605E3">
            <w:pPr>
              <w:spacing w:line="360" w:lineRule="auto"/>
            </w:pPr>
            <w:r>
              <w:rPr>
                <w:rFonts w:hint="eastAsia"/>
              </w:rPr>
              <w:t>题目类型</w:t>
            </w:r>
          </w:p>
        </w:tc>
        <w:tc>
          <w:tcPr>
            <w:tcW w:w="6095" w:type="dxa"/>
          </w:tcPr>
          <w:p w14:paraId="4145151D" w14:textId="45BE1F01" w:rsidR="008137BC" w:rsidRDefault="008137BC" w:rsidP="005605E3">
            <w:pPr>
              <w:spacing w:line="360" w:lineRule="auto"/>
            </w:pPr>
            <w:r>
              <w:rPr>
                <w:rFonts w:hint="eastAsia"/>
              </w:rPr>
              <w:t>下拉</w:t>
            </w:r>
            <w:r>
              <w:t>列表，</w:t>
            </w:r>
            <w:r w:rsidR="00613928">
              <w:rPr>
                <w:rFonts w:hint="eastAsia"/>
              </w:rPr>
              <w:t>非</w:t>
            </w:r>
            <w:r>
              <w:t>必选项</w:t>
            </w:r>
            <w:r>
              <w:rPr>
                <w:rFonts w:hint="eastAsia"/>
              </w:rPr>
              <w:t>，</w:t>
            </w:r>
            <w:r>
              <w:t>手动选择</w:t>
            </w:r>
          </w:p>
          <w:p w14:paraId="1247CE48" w14:textId="77777777" w:rsidR="008137BC" w:rsidRDefault="008137BC" w:rsidP="005605E3">
            <w:pPr>
              <w:spacing w:line="360" w:lineRule="auto"/>
            </w:pPr>
            <w:r>
              <w:t>默认值：</w:t>
            </w:r>
            <w:r w:rsidRPr="00353273">
              <w:rPr>
                <w:color w:val="00B050"/>
              </w:rPr>
              <w:t>请选择</w:t>
            </w:r>
          </w:p>
          <w:p w14:paraId="67C16457" w14:textId="77777777" w:rsidR="008137BC" w:rsidRDefault="008137BC" w:rsidP="005605E3">
            <w:pPr>
              <w:spacing w:line="360" w:lineRule="auto"/>
            </w:pPr>
            <w:r>
              <w:rPr>
                <w:rFonts w:hint="eastAsia"/>
              </w:rPr>
              <w:t>下拉列表值</w:t>
            </w:r>
            <w:r>
              <w:t>：</w:t>
            </w:r>
          </w:p>
          <w:p w14:paraId="431C43CB" w14:textId="1AC38CEA" w:rsidR="008137BC" w:rsidRPr="00613928" w:rsidRDefault="008137BC" w:rsidP="005605E3">
            <w:pPr>
              <w:spacing w:line="360" w:lineRule="auto"/>
              <w:rPr>
                <w:color w:val="00B050"/>
              </w:rPr>
            </w:pPr>
            <w:r w:rsidRPr="00353273">
              <w:rPr>
                <w:rFonts w:hint="eastAsia"/>
                <w:color w:val="00B050"/>
              </w:rPr>
              <w:t>单选</w:t>
            </w:r>
            <w:r w:rsidRPr="00353273">
              <w:rPr>
                <w:color w:val="00B050"/>
              </w:rPr>
              <w:t>、</w:t>
            </w:r>
            <w:r w:rsidRPr="00353273">
              <w:rPr>
                <w:rFonts w:hint="eastAsia"/>
                <w:color w:val="00B050"/>
              </w:rPr>
              <w:t>复选</w:t>
            </w:r>
            <w:r w:rsidRPr="00353273">
              <w:rPr>
                <w:color w:val="00B050"/>
              </w:rPr>
              <w:t>、</w:t>
            </w:r>
            <w:r w:rsidRPr="00353273">
              <w:rPr>
                <w:rFonts w:hint="eastAsia"/>
                <w:color w:val="00B050"/>
              </w:rPr>
              <w:t>判断题</w:t>
            </w:r>
            <w:r w:rsidRPr="00353273">
              <w:rPr>
                <w:color w:val="00B050"/>
              </w:rPr>
              <w:t>、填空题</w:t>
            </w:r>
          </w:p>
        </w:tc>
      </w:tr>
      <w:tr w:rsidR="00613928" w14:paraId="2CAA8EE5" w14:textId="77777777" w:rsidTr="00751E3C">
        <w:tc>
          <w:tcPr>
            <w:tcW w:w="704" w:type="dxa"/>
            <w:gridSpan w:val="2"/>
          </w:tcPr>
          <w:p w14:paraId="2696BCFD" w14:textId="77777777" w:rsidR="00613928" w:rsidRPr="00355E1D" w:rsidRDefault="00613928" w:rsidP="005605E3">
            <w:pPr>
              <w:pStyle w:val="ae"/>
              <w:numPr>
                <w:ilvl w:val="0"/>
                <w:numId w:val="73"/>
              </w:numPr>
              <w:spacing w:line="360" w:lineRule="auto"/>
              <w:ind w:firstLineChars="0"/>
            </w:pPr>
          </w:p>
        </w:tc>
        <w:tc>
          <w:tcPr>
            <w:tcW w:w="1701" w:type="dxa"/>
          </w:tcPr>
          <w:p w14:paraId="7FDD01F5" w14:textId="2638A4C9" w:rsidR="00613928" w:rsidRDefault="00613928" w:rsidP="005605E3">
            <w:pPr>
              <w:spacing w:line="360" w:lineRule="auto"/>
            </w:pPr>
            <w:r>
              <w:rPr>
                <w:rFonts w:hint="eastAsia"/>
              </w:rPr>
              <w:t>题目名称</w:t>
            </w:r>
          </w:p>
        </w:tc>
        <w:tc>
          <w:tcPr>
            <w:tcW w:w="6095" w:type="dxa"/>
          </w:tcPr>
          <w:p w14:paraId="5CA12237" w14:textId="00CBB7B3" w:rsidR="00613928" w:rsidRPr="00613928" w:rsidRDefault="00613928" w:rsidP="005605E3">
            <w:pPr>
              <w:spacing w:line="360" w:lineRule="auto"/>
            </w:pPr>
            <w:r>
              <w:rPr>
                <w:rFonts w:hint="eastAsia"/>
              </w:rPr>
              <w:t>单行文本框</w:t>
            </w:r>
            <w:r>
              <w:t>，可录入任意字符，以输入的内容为词语进行模糊查询</w:t>
            </w:r>
            <w:r>
              <w:rPr>
                <w:rFonts w:hint="eastAsia"/>
              </w:rPr>
              <w:t>，</w:t>
            </w:r>
            <w:r>
              <w:t>非必录项</w:t>
            </w:r>
          </w:p>
        </w:tc>
      </w:tr>
    </w:tbl>
    <w:p w14:paraId="6DB685FD" w14:textId="77777777" w:rsidR="008137BC" w:rsidRPr="008137BC" w:rsidRDefault="008137BC" w:rsidP="005605E3">
      <w:pPr>
        <w:spacing w:line="360" w:lineRule="auto"/>
      </w:pPr>
    </w:p>
    <w:p w14:paraId="314BE60A" w14:textId="79E3667B" w:rsidR="0021340E" w:rsidRDefault="00C51789" w:rsidP="005605E3">
      <w:pPr>
        <w:pStyle w:val="2"/>
        <w:spacing w:line="360" w:lineRule="auto"/>
        <w:ind w:left="567"/>
      </w:pPr>
      <w:bookmarkStart w:id="356" w:name="_Toc522191586"/>
      <w:r>
        <w:rPr>
          <w:rFonts w:hint="eastAsia"/>
        </w:rPr>
        <w:lastRenderedPageBreak/>
        <w:t>题库</w:t>
      </w:r>
      <w:r>
        <w:t>管理</w:t>
      </w:r>
      <w:r>
        <w:t>—</w:t>
      </w:r>
      <w:r>
        <w:rPr>
          <w:rFonts w:hint="eastAsia"/>
        </w:rPr>
        <w:t>试卷</w:t>
      </w:r>
      <w:r>
        <w:t>管理</w:t>
      </w:r>
      <w:bookmarkEnd w:id="356"/>
    </w:p>
    <w:p w14:paraId="47C4E60C" w14:textId="77777777" w:rsidR="0021340E" w:rsidRPr="00921DF4" w:rsidRDefault="0021340E" w:rsidP="005605E3">
      <w:pPr>
        <w:pStyle w:val="ae"/>
        <w:keepNext/>
        <w:keepLines/>
        <w:numPr>
          <w:ilvl w:val="1"/>
          <w:numId w:val="6"/>
        </w:numPr>
        <w:tabs>
          <w:tab w:val="left" w:pos="0"/>
        </w:tabs>
        <w:adjustRightInd w:val="0"/>
        <w:snapToGrid w:val="0"/>
        <w:spacing w:before="240" w:after="240" w:line="360" w:lineRule="auto"/>
        <w:ind w:firstLineChars="0"/>
        <w:outlineLvl w:val="2"/>
        <w:rPr>
          <w:rFonts w:ascii="Tahoma" w:eastAsia="黑体" w:hAnsi="Tahoma"/>
          <w:b/>
          <w:bCs/>
          <w:vanish/>
          <w:sz w:val="28"/>
          <w:szCs w:val="32"/>
        </w:rPr>
      </w:pPr>
      <w:bookmarkStart w:id="357" w:name="_Toc520798635"/>
      <w:bookmarkStart w:id="358" w:name="_Toc521087689"/>
      <w:bookmarkStart w:id="359" w:name="_Toc522191587"/>
      <w:bookmarkEnd w:id="357"/>
      <w:bookmarkEnd w:id="358"/>
      <w:bookmarkEnd w:id="359"/>
    </w:p>
    <w:p w14:paraId="67BA4115" w14:textId="77777777" w:rsidR="0021340E" w:rsidRDefault="0021340E" w:rsidP="005605E3">
      <w:pPr>
        <w:pStyle w:val="3"/>
        <w:numPr>
          <w:ilvl w:val="2"/>
          <w:numId w:val="6"/>
        </w:numPr>
        <w:tabs>
          <w:tab w:val="clear" w:pos="425"/>
          <w:tab w:val="clear" w:pos="709"/>
          <w:tab w:val="left" w:pos="0"/>
        </w:tabs>
        <w:spacing w:line="360" w:lineRule="auto"/>
        <w:ind w:left="567"/>
      </w:pPr>
      <w:bookmarkStart w:id="360" w:name="_Toc522191588"/>
      <w:r>
        <w:rPr>
          <w:rFonts w:hint="eastAsia"/>
        </w:rPr>
        <w:t>功能介绍</w:t>
      </w:r>
      <w:bookmarkEnd w:id="360"/>
    </w:p>
    <w:p w14:paraId="7F3C1D2A" w14:textId="6403524D" w:rsidR="00C95675" w:rsidRDefault="00C95675" w:rsidP="005605E3">
      <w:pPr>
        <w:spacing w:line="360" w:lineRule="auto"/>
      </w:pPr>
      <w:r>
        <w:rPr>
          <w:rFonts w:hint="eastAsia"/>
        </w:rPr>
        <w:t>试卷</w:t>
      </w:r>
      <w:r>
        <w:t>管理是</w:t>
      </w:r>
      <w:r w:rsidR="00125373">
        <w:rPr>
          <w:rFonts w:hint="eastAsia"/>
        </w:rPr>
        <w:t>针</w:t>
      </w:r>
      <w:r>
        <w:rPr>
          <w:rFonts w:hint="eastAsia"/>
        </w:rPr>
        <w:t>对新增</w:t>
      </w:r>
      <w:r>
        <w:t>的题目进行设置试卷，</w:t>
      </w:r>
      <w:r>
        <w:rPr>
          <w:rFonts w:hint="eastAsia"/>
        </w:rPr>
        <w:t>根据</w:t>
      </w:r>
      <w:r>
        <w:t>试卷配置</w:t>
      </w:r>
      <w:r>
        <w:rPr>
          <w:rFonts w:hint="eastAsia"/>
        </w:rPr>
        <w:t>的</w:t>
      </w:r>
      <w:r>
        <w:t>规则</w:t>
      </w:r>
      <w:r>
        <w:rPr>
          <w:rFonts w:hint="eastAsia"/>
        </w:rPr>
        <w:t>支持</w:t>
      </w:r>
      <w:r>
        <w:t>前端</w:t>
      </w:r>
      <w:r>
        <w:rPr>
          <w:rFonts w:hint="eastAsia"/>
        </w:rPr>
        <w:t>功能。</w:t>
      </w:r>
      <w:r w:rsidR="00125373">
        <w:rPr>
          <w:rFonts w:hint="eastAsia"/>
        </w:rPr>
        <w:t>试卷管理</w:t>
      </w:r>
      <w:r w:rsidR="00125373">
        <w:t>包含了</w:t>
      </w:r>
      <w:r w:rsidR="00FD1A31">
        <w:rPr>
          <w:rFonts w:hint="eastAsia"/>
        </w:rPr>
        <w:t>试卷</w:t>
      </w:r>
      <w:r w:rsidR="00FD1A31">
        <w:t>的新增</w:t>
      </w:r>
      <w:r w:rsidR="00FD1A31">
        <w:rPr>
          <w:rFonts w:hint="eastAsia"/>
        </w:rPr>
        <w:t>、</w:t>
      </w:r>
      <w:r w:rsidR="00FD1A31">
        <w:t>修改</w:t>
      </w:r>
      <w:r w:rsidR="00FD1A31">
        <w:rPr>
          <w:rFonts w:hint="eastAsia"/>
        </w:rPr>
        <w:t>、删除</w:t>
      </w:r>
      <w:r w:rsidR="00FD1A31">
        <w:t>及上下架的设置</w:t>
      </w:r>
      <w:r w:rsidR="00FD1A31">
        <w:rPr>
          <w:rFonts w:hint="eastAsia"/>
        </w:rPr>
        <w:t>，</w:t>
      </w:r>
      <w:r w:rsidR="00FD1A31">
        <w:t>同时可以为</w:t>
      </w:r>
      <w:r w:rsidR="00FD1A31">
        <w:rPr>
          <w:rFonts w:hint="eastAsia"/>
        </w:rPr>
        <w:t>试卷设置</w:t>
      </w:r>
      <w:r w:rsidR="00FD1A31">
        <w:t>题目，</w:t>
      </w:r>
      <w:r w:rsidR="00FD1A31">
        <w:rPr>
          <w:rFonts w:hint="eastAsia"/>
        </w:rPr>
        <w:t>设置</w:t>
      </w:r>
      <w:r w:rsidR="00FD1A31">
        <w:t>题目时，有两种情况，一种是自行</w:t>
      </w:r>
      <w:r w:rsidR="00FD1A31">
        <w:rPr>
          <w:rFonts w:hint="eastAsia"/>
        </w:rPr>
        <w:t>配置</w:t>
      </w:r>
      <w:r w:rsidR="00FD1A31">
        <w:t>题目，一种是</w:t>
      </w:r>
      <w:r w:rsidR="00FD1A31">
        <w:rPr>
          <w:rFonts w:hint="eastAsia"/>
        </w:rPr>
        <w:t>随机</w:t>
      </w:r>
      <w:r w:rsidR="00FD1A31">
        <w:t>生成试卷</w:t>
      </w:r>
      <w:r w:rsidR="00FD1A31">
        <w:rPr>
          <w:rFonts w:hint="eastAsia"/>
        </w:rPr>
        <w:t>题目。</w:t>
      </w:r>
    </w:p>
    <w:p w14:paraId="6E793BD2" w14:textId="0FD3AC19" w:rsidR="00FD1A31" w:rsidRPr="00FD1A31" w:rsidRDefault="00FD1A31" w:rsidP="005605E3">
      <w:pPr>
        <w:spacing w:line="360" w:lineRule="auto"/>
      </w:pPr>
      <w:r>
        <w:rPr>
          <w:rFonts w:hint="eastAsia"/>
        </w:rPr>
        <w:t>而</w:t>
      </w:r>
      <w:r>
        <w:t>设置题目功能里，</w:t>
      </w:r>
      <w:r>
        <w:rPr>
          <w:rFonts w:hint="eastAsia"/>
        </w:rPr>
        <w:t>支持</w:t>
      </w:r>
      <w:r>
        <w:t>试卷题目的</w:t>
      </w:r>
      <w:r>
        <w:rPr>
          <w:rFonts w:hint="eastAsia"/>
        </w:rPr>
        <w:t>分配</w:t>
      </w:r>
      <w:r>
        <w:t>和取消，以及对</w:t>
      </w:r>
      <w:r>
        <w:rPr>
          <w:rFonts w:hint="eastAsia"/>
        </w:rPr>
        <w:t>已分配</w:t>
      </w:r>
      <w:r>
        <w:t>题目进行</w:t>
      </w:r>
      <w:r>
        <w:rPr>
          <w:rFonts w:hint="eastAsia"/>
        </w:rPr>
        <w:t>排序</w:t>
      </w:r>
      <w:r>
        <w:t>和</w:t>
      </w:r>
      <w:r>
        <w:rPr>
          <w:rFonts w:hint="eastAsia"/>
        </w:rPr>
        <w:t>对选项值</w:t>
      </w:r>
      <w:r>
        <w:t>进行子题目的设置</w:t>
      </w:r>
      <w:r>
        <w:rPr>
          <w:rFonts w:hint="eastAsia"/>
        </w:rPr>
        <w:t>。</w:t>
      </w:r>
    </w:p>
    <w:p w14:paraId="6F5FC3F4" w14:textId="77777777" w:rsidR="0021340E" w:rsidRDefault="0021340E" w:rsidP="005605E3">
      <w:pPr>
        <w:pStyle w:val="3"/>
        <w:numPr>
          <w:ilvl w:val="2"/>
          <w:numId w:val="6"/>
        </w:numPr>
        <w:tabs>
          <w:tab w:val="clear" w:pos="425"/>
          <w:tab w:val="clear" w:pos="709"/>
          <w:tab w:val="left" w:pos="0"/>
        </w:tabs>
        <w:spacing w:line="360" w:lineRule="auto"/>
        <w:ind w:left="567"/>
      </w:pPr>
      <w:bookmarkStart w:id="361" w:name="_Toc522191589"/>
      <w:r>
        <w:rPr>
          <w:rFonts w:hint="eastAsia"/>
        </w:rPr>
        <w:t>路径</w:t>
      </w:r>
      <w:bookmarkEnd w:id="361"/>
    </w:p>
    <w:p w14:paraId="397B95AD" w14:textId="065A72F2" w:rsidR="00726F13" w:rsidRPr="00726F13" w:rsidRDefault="00726F13" w:rsidP="005605E3">
      <w:pPr>
        <w:spacing w:line="360" w:lineRule="auto"/>
      </w:pPr>
      <w:r>
        <w:rPr>
          <w:rFonts w:hint="eastAsia"/>
        </w:rPr>
        <w:t>题库</w:t>
      </w:r>
      <w:r>
        <w:t>管理</w:t>
      </w:r>
      <w:r>
        <w:t>——&gt;</w:t>
      </w:r>
      <w:r>
        <w:rPr>
          <w:rFonts w:hint="eastAsia"/>
        </w:rPr>
        <w:t>试卷管理</w:t>
      </w:r>
    </w:p>
    <w:p w14:paraId="47ED551C" w14:textId="77777777" w:rsidR="0021340E" w:rsidRDefault="0021340E" w:rsidP="005605E3">
      <w:pPr>
        <w:pStyle w:val="3"/>
        <w:numPr>
          <w:ilvl w:val="2"/>
          <w:numId w:val="6"/>
        </w:numPr>
        <w:tabs>
          <w:tab w:val="clear" w:pos="425"/>
          <w:tab w:val="clear" w:pos="709"/>
          <w:tab w:val="left" w:pos="0"/>
        </w:tabs>
        <w:spacing w:line="360" w:lineRule="auto"/>
        <w:ind w:left="567"/>
      </w:pPr>
      <w:bookmarkStart w:id="362" w:name="_Toc522191590"/>
      <w:r>
        <w:rPr>
          <w:rFonts w:hint="eastAsia"/>
        </w:rPr>
        <w:t>规则</w:t>
      </w:r>
      <w:bookmarkEnd w:id="362"/>
    </w:p>
    <w:p w14:paraId="2C0AF3E7" w14:textId="1E7A0A52" w:rsidR="004A1A75" w:rsidRPr="004A1A75" w:rsidRDefault="00B662AB" w:rsidP="005605E3">
      <w:pPr>
        <w:pStyle w:val="ae"/>
        <w:numPr>
          <w:ilvl w:val="0"/>
          <w:numId w:val="91"/>
        </w:numPr>
        <w:spacing w:line="360" w:lineRule="auto"/>
        <w:ind w:left="0" w:firstLineChars="0" w:firstLine="0"/>
      </w:pPr>
      <w:r>
        <w:rPr>
          <w:rFonts w:hint="eastAsia"/>
        </w:rPr>
        <w:t>试卷数据不同的逻辑对应的数据状态</w:t>
      </w:r>
      <w:r>
        <w:t>、是否可删除、是否支持</w:t>
      </w:r>
      <w:r>
        <w:rPr>
          <w:rFonts w:hint="eastAsia"/>
        </w:rPr>
        <w:t>修改</w:t>
      </w:r>
      <w:r>
        <w:t>逻辑如下表格所示：</w:t>
      </w:r>
    </w:p>
    <w:p w14:paraId="25F2360F" w14:textId="5D17F1CC" w:rsidR="00253425" w:rsidRDefault="00DA35B7" w:rsidP="005605E3">
      <w:pPr>
        <w:spacing w:line="360" w:lineRule="auto"/>
      </w:pPr>
      <w:r>
        <w:rPr>
          <w:noProof/>
        </w:rPr>
        <w:drawing>
          <wp:inline distT="0" distB="0" distL="0" distR="0" wp14:anchorId="7AA411BF" wp14:editId="38D5EAE1">
            <wp:extent cx="7427090" cy="1971675"/>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7438483" cy="1974700"/>
                    </a:xfrm>
                    <a:prstGeom prst="rect">
                      <a:avLst/>
                    </a:prstGeom>
                  </pic:spPr>
                </pic:pic>
              </a:graphicData>
            </a:graphic>
          </wp:inline>
        </w:drawing>
      </w:r>
    </w:p>
    <w:p w14:paraId="13D8C91E" w14:textId="77F2B4BC" w:rsidR="00253425" w:rsidRPr="00C9572E" w:rsidRDefault="009974C7" w:rsidP="005605E3">
      <w:pPr>
        <w:pStyle w:val="ae"/>
        <w:spacing w:line="360" w:lineRule="auto"/>
        <w:ind w:firstLineChars="0" w:firstLine="0"/>
      </w:pPr>
      <w:r w:rsidRPr="009974C7">
        <w:rPr>
          <w:rFonts w:hint="eastAsia"/>
          <w:color w:val="FF0000"/>
        </w:rPr>
        <w:t>注</w:t>
      </w:r>
      <w:r w:rsidRPr="009974C7">
        <w:rPr>
          <w:color w:val="FF0000"/>
        </w:rPr>
        <w:t>：</w:t>
      </w:r>
      <w:r w:rsidRPr="009974C7">
        <w:rPr>
          <w:rFonts w:hint="eastAsia"/>
          <w:color w:val="FF0000"/>
        </w:rPr>
        <w:t>“考试规则”选择为“随机生成”时，该试卷需标记为“已设置题目”，且不可进行“设置题目”操作，</w:t>
      </w:r>
      <w:r w:rsidRPr="009974C7">
        <w:rPr>
          <w:rFonts w:hint="eastAsia"/>
          <w:color w:val="FF0000"/>
          <w:highlight w:val="yellow"/>
        </w:rPr>
        <w:t>而试卷的题目，从试卷设置选择的“适用类别”中进行根据</w:t>
      </w:r>
      <w:r w:rsidRPr="009974C7">
        <w:rPr>
          <w:color w:val="FF0000"/>
          <w:highlight w:val="yellow"/>
        </w:rPr>
        <w:t>规则</w:t>
      </w:r>
      <w:r w:rsidRPr="009974C7">
        <w:rPr>
          <w:rFonts w:hint="eastAsia"/>
          <w:color w:val="FF0000"/>
          <w:highlight w:val="yellow"/>
        </w:rPr>
        <w:t>随机抽取</w:t>
      </w:r>
      <w:r w:rsidRPr="009974C7">
        <w:rPr>
          <w:color w:val="FF0000"/>
          <w:highlight w:val="yellow"/>
        </w:rPr>
        <w:t>展示</w:t>
      </w:r>
      <w:r w:rsidRPr="009974C7">
        <w:rPr>
          <w:rFonts w:hint="eastAsia"/>
          <w:color w:val="FF0000"/>
          <w:highlight w:val="yellow"/>
        </w:rPr>
        <w:t>；</w:t>
      </w:r>
    </w:p>
    <w:p w14:paraId="76E6FB8B" w14:textId="77777777" w:rsidR="0021340E" w:rsidRDefault="0021340E" w:rsidP="005605E3">
      <w:pPr>
        <w:pStyle w:val="3"/>
        <w:numPr>
          <w:ilvl w:val="2"/>
          <w:numId w:val="6"/>
        </w:numPr>
        <w:tabs>
          <w:tab w:val="clear" w:pos="425"/>
          <w:tab w:val="clear" w:pos="709"/>
          <w:tab w:val="left" w:pos="0"/>
        </w:tabs>
        <w:spacing w:line="360" w:lineRule="auto"/>
        <w:ind w:left="567"/>
      </w:pPr>
      <w:bookmarkStart w:id="363" w:name="_Toc522191591"/>
      <w:r>
        <w:rPr>
          <w:rFonts w:hint="eastAsia"/>
        </w:rPr>
        <w:t>提示语</w:t>
      </w:r>
      <w:bookmarkEnd w:id="363"/>
    </w:p>
    <w:p w14:paraId="228BCB5F" w14:textId="2572167F" w:rsidR="0021340E" w:rsidRDefault="00E00196" w:rsidP="005605E3">
      <w:pPr>
        <w:pStyle w:val="ae"/>
        <w:numPr>
          <w:ilvl w:val="0"/>
          <w:numId w:val="78"/>
        </w:numPr>
        <w:spacing w:line="360" w:lineRule="auto"/>
        <w:ind w:left="0" w:firstLineChars="0" w:firstLine="0"/>
      </w:pPr>
      <w:r>
        <w:rPr>
          <w:rFonts w:hint="eastAsia"/>
        </w:rPr>
        <w:t>“新增方案”页面</w:t>
      </w:r>
      <w:r>
        <w:t>提示语</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127"/>
        <w:gridCol w:w="5720"/>
      </w:tblGrid>
      <w:tr w:rsidR="00CF7527" w14:paraId="25BDC5E1" w14:textId="77777777" w:rsidTr="00F32594">
        <w:trPr>
          <w:trHeight w:val="482"/>
        </w:trPr>
        <w:tc>
          <w:tcPr>
            <w:tcW w:w="675" w:type="dxa"/>
            <w:shd w:val="clear" w:color="auto" w:fill="B4C6E7"/>
          </w:tcPr>
          <w:p w14:paraId="21004E44" w14:textId="77777777" w:rsidR="00CF7527" w:rsidRDefault="00CF7527" w:rsidP="005605E3">
            <w:pPr>
              <w:spacing w:line="360" w:lineRule="auto"/>
              <w:jc w:val="center"/>
              <w:rPr>
                <w:b/>
              </w:rPr>
            </w:pPr>
            <w:r>
              <w:rPr>
                <w:rFonts w:hint="eastAsia"/>
                <w:b/>
              </w:rPr>
              <w:t>序号</w:t>
            </w:r>
          </w:p>
        </w:tc>
        <w:tc>
          <w:tcPr>
            <w:tcW w:w="2127" w:type="dxa"/>
            <w:shd w:val="clear" w:color="auto" w:fill="B4C6E7"/>
          </w:tcPr>
          <w:p w14:paraId="23C74CC3" w14:textId="77777777" w:rsidR="00CF7527" w:rsidRDefault="00CF7527" w:rsidP="005605E3">
            <w:pPr>
              <w:spacing w:line="360" w:lineRule="auto"/>
              <w:jc w:val="center"/>
              <w:rPr>
                <w:b/>
              </w:rPr>
            </w:pPr>
            <w:r>
              <w:rPr>
                <w:rFonts w:hint="eastAsia"/>
                <w:b/>
              </w:rPr>
              <w:t>提示类型</w:t>
            </w:r>
          </w:p>
        </w:tc>
        <w:tc>
          <w:tcPr>
            <w:tcW w:w="5720" w:type="dxa"/>
            <w:shd w:val="clear" w:color="auto" w:fill="B4C6E7"/>
          </w:tcPr>
          <w:p w14:paraId="2FD8A850" w14:textId="77777777" w:rsidR="00CF7527" w:rsidRDefault="00CF7527" w:rsidP="005605E3">
            <w:pPr>
              <w:spacing w:line="360" w:lineRule="auto"/>
              <w:jc w:val="center"/>
              <w:rPr>
                <w:b/>
              </w:rPr>
            </w:pPr>
            <w:r>
              <w:rPr>
                <w:rFonts w:hint="eastAsia"/>
                <w:b/>
              </w:rPr>
              <w:t>提示语</w:t>
            </w:r>
          </w:p>
        </w:tc>
      </w:tr>
      <w:tr w:rsidR="00A0371F" w14:paraId="27901CEA" w14:textId="77777777" w:rsidTr="00F32594">
        <w:tc>
          <w:tcPr>
            <w:tcW w:w="675" w:type="dxa"/>
          </w:tcPr>
          <w:p w14:paraId="7C5D00C8" w14:textId="77777777" w:rsidR="00A0371F" w:rsidRDefault="00A0371F" w:rsidP="005605E3">
            <w:pPr>
              <w:pStyle w:val="21"/>
              <w:numPr>
                <w:ilvl w:val="0"/>
                <w:numId w:val="77"/>
              </w:numPr>
              <w:spacing w:line="360" w:lineRule="auto"/>
              <w:ind w:firstLineChars="0"/>
            </w:pPr>
          </w:p>
        </w:tc>
        <w:tc>
          <w:tcPr>
            <w:tcW w:w="2127" w:type="dxa"/>
          </w:tcPr>
          <w:p w14:paraId="2579263E" w14:textId="5BC1485D" w:rsidR="00A0371F" w:rsidRDefault="00A0371F" w:rsidP="005605E3">
            <w:pPr>
              <w:spacing w:line="360" w:lineRule="auto"/>
            </w:pPr>
            <w:r>
              <w:rPr>
                <w:rFonts w:hint="eastAsia"/>
              </w:rPr>
              <w:t>当“考试分类”为空时，</w:t>
            </w:r>
          </w:p>
          <w:p w14:paraId="16F3F3C4" w14:textId="21020ACD" w:rsidR="00A0371F" w:rsidRDefault="00A0371F" w:rsidP="005605E3">
            <w:pPr>
              <w:spacing w:line="360" w:lineRule="auto"/>
            </w:pPr>
            <w:r>
              <w:rPr>
                <w:rFonts w:hint="eastAsia"/>
              </w:rPr>
              <w:t>点击【保存】按钮时，进行错误提示</w:t>
            </w:r>
          </w:p>
        </w:tc>
        <w:tc>
          <w:tcPr>
            <w:tcW w:w="5720" w:type="dxa"/>
          </w:tcPr>
          <w:p w14:paraId="123C9E4F" w14:textId="77777777" w:rsidR="00A0371F" w:rsidRDefault="00A0371F"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27DB6A77" w14:textId="69BB1A3B" w:rsidR="00A0371F" w:rsidRDefault="00A0371F" w:rsidP="005605E3">
            <w:pPr>
              <w:spacing w:line="360" w:lineRule="auto"/>
            </w:pPr>
            <w:r>
              <w:rPr>
                <w:rFonts w:hint="eastAsia"/>
                <w:color w:val="00B050"/>
              </w:rPr>
              <w:t>考试</w:t>
            </w:r>
            <w:r>
              <w:rPr>
                <w:color w:val="00B050"/>
              </w:rPr>
              <w:t>分类</w:t>
            </w:r>
            <w:r w:rsidRPr="00751E3C">
              <w:rPr>
                <w:color w:val="00B050"/>
              </w:rPr>
              <w:t>不能为空</w:t>
            </w:r>
          </w:p>
        </w:tc>
      </w:tr>
      <w:tr w:rsidR="00A0371F" w14:paraId="2A3AC27F" w14:textId="77777777" w:rsidTr="00F32594">
        <w:tc>
          <w:tcPr>
            <w:tcW w:w="675" w:type="dxa"/>
          </w:tcPr>
          <w:p w14:paraId="0C33D8BB" w14:textId="77777777" w:rsidR="00A0371F" w:rsidRDefault="00A0371F" w:rsidP="005605E3">
            <w:pPr>
              <w:pStyle w:val="21"/>
              <w:numPr>
                <w:ilvl w:val="0"/>
                <w:numId w:val="77"/>
              </w:numPr>
              <w:spacing w:line="360" w:lineRule="auto"/>
              <w:ind w:firstLineChars="0"/>
            </w:pPr>
          </w:p>
        </w:tc>
        <w:tc>
          <w:tcPr>
            <w:tcW w:w="2127" w:type="dxa"/>
          </w:tcPr>
          <w:p w14:paraId="05D704C7" w14:textId="500DFF07" w:rsidR="00A0371F" w:rsidRDefault="00A0371F" w:rsidP="005605E3">
            <w:pPr>
              <w:spacing w:line="360" w:lineRule="auto"/>
            </w:pPr>
            <w:r>
              <w:rPr>
                <w:rFonts w:hint="eastAsia"/>
              </w:rPr>
              <w:t>当“规则”为空时，</w:t>
            </w:r>
          </w:p>
          <w:p w14:paraId="3C0E426B" w14:textId="24DF0143" w:rsidR="00A0371F" w:rsidRDefault="00A0371F" w:rsidP="005605E3">
            <w:pPr>
              <w:spacing w:line="360" w:lineRule="auto"/>
            </w:pPr>
            <w:r>
              <w:rPr>
                <w:rFonts w:hint="eastAsia"/>
              </w:rPr>
              <w:t>点击【保存】按钮时，进行错误提示</w:t>
            </w:r>
          </w:p>
        </w:tc>
        <w:tc>
          <w:tcPr>
            <w:tcW w:w="5720" w:type="dxa"/>
          </w:tcPr>
          <w:p w14:paraId="13376033" w14:textId="77777777" w:rsidR="00A0371F" w:rsidRDefault="00A0371F"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0A16DD77" w14:textId="254410D3" w:rsidR="00A0371F" w:rsidRDefault="00A0371F" w:rsidP="005605E3">
            <w:pPr>
              <w:spacing w:line="360" w:lineRule="auto"/>
            </w:pPr>
            <w:r>
              <w:rPr>
                <w:rFonts w:hint="eastAsia"/>
                <w:color w:val="00B050"/>
              </w:rPr>
              <w:t>规则</w:t>
            </w:r>
            <w:r w:rsidRPr="00751E3C">
              <w:rPr>
                <w:color w:val="00B050"/>
              </w:rPr>
              <w:t>不能为空</w:t>
            </w:r>
          </w:p>
        </w:tc>
      </w:tr>
      <w:tr w:rsidR="00A0371F" w14:paraId="46F8798E" w14:textId="77777777" w:rsidTr="00F32594">
        <w:tc>
          <w:tcPr>
            <w:tcW w:w="675" w:type="dxa"/>
          </w:tcPr>
          <w:p w14:paraId="121BB820" w14:textId="77777777" w:rsidR="00A0371F" w:rsidRDefault="00A0371F" w:rsidP="005605E3">
            <w:pPr>
              <w:pStyle w:val="21"/>
              <w:numPr>
                <w:ilvl w:val="0"/>
                <w:numId w:val="77"/>
              </w:numPr>
              <w:spacing w:line="360" w:lineRule="auto"/>
              <w:ind w:firstLineChars="0"/>
            </w:pPr>
          </w:p>
        </w:tc>
        <w:tc>
          <w:tcPr>
            <w:tcW w:w="2127" w:type="dxa"/>
          </w:tcPr>
          <w:p w14:paraId="4B806769" w14:textId="29C95433" w:rsidR="00A0371F" w:rsidRDefault="00A0371F" w:rsidP="005605E3">
            <w:pPr>
              <w:spacing w:line="360" w:lineRule="auto"/>
            </w:pPr>
            <w:r>
              <w:rPr>
                <w:rFonts w:hint="eastAsia"/>
              </w:rPr>
              <w:t>当“班级”为空时，</w:t>
            </w:r>
          </w:p>
          <w:p w14:paraId="4C7358F9" w14:textId="180C148B" w:rsidR="00A0371F" w:rsidRDefault="00A0371F" w:rsidP="005605E3">
            <w:pPr>
              <w:spacing w:line="360" w:lineRule="auto"/>
            </w:pPr>
            <w:r>
              <w:rPr>
                <w:rFonts w:hint="eastAsia"/>
              </w:rPr>
              <w:t>点击【保存】按钮时，进行错误提示</w:t>
            </w:r>
          </w:p>
        </w:tc>
        <w:tc>
          <w:tcPr>
            <w:tcW w:w="5720" w:type="dxa"/>
          </w:tcPr>
          <w:p w14:paraId="68355301" w14:textId="77777777" w:rsidR="00A0371F" w:rsidRDefault="00A0371F"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00292EE3" w14:textId="419CBCCF" w:rsidR="00A0371F" w:rsidRDefault="00A0371F" w:rsidP="005605E3">
            <w:pPr>
              <w:spacing w:line="360" w:lineRule="auto"/>
            </w:pPr>
            <w:r>
              <w:rPr>
                <w:rFonts w:hint="eastAsia"/>
                <w:color w:val="00B050"/>
              </w:rPr>
              <w:t>班级</w:t>
            </w:r>
            <w:r w:rsidRPr="00751E3C">
              <w:rPr>
                <w:color w:val="00B050"/>
              </w:rPr>
              <w:t>不能为空</w:t>
            </w:r>
          </w:p>
        </w:tc>
      </w:tr>
      <w:tr w:rsidR="00A0371F" w14:paraId="3F8BF852" w14:textId="77777777" w:rsidTr="00F32594">
        <w:tc>
          <w:tcPr>
            <w:tcW w:w="675" w:type="dxa"/>
          </w:tcPr>
          <w:p w14:paraId="29FC5074" w14:textId="77777777" w:rsidR="00A0371F" w:rsidRDefault="00A0371F" w:rsidP="005605E3">
            <w:pPr>
              <w:pStyle w:val="21"/>
              <w:numPr>
                <w:ilvl w:val="0"/>
                <w:numId w:val="77"/>
              </w:numPr>
              <w:spacing w:line="360" w:lineRule="auto"/>
              <w:ind w:firstLineChars="0"/>
            </w:pPr>
          </w:p>
        </w:tc>
        <w:tc>
          <w:tcPr>
            <w:tcW w:w="2127" w:type="dxa"/>
          </w:tcPr>
          <w:p w14:paraId="504B16B4" w14:textId="637D37C2" w:rsidR="00A0371F" w:rsidRDefault="00A0371F" w:rsidP="005605E3">
            <w:pPr>
              <w:spacing w:line="360" w:lineRule="auto"/>
            </w:pPr>
            <w:r>
              <w:rPr>
                <w:rFonts w:hint="eastAsia"/>
              </w:rPr>
              <w:t>当“是否默认”为空时，</w:t>
            </w:r>
          </w:p>
          <w:p w14:paraId="4FA748FB" w14:textId="6BB2DDE4" w:rsidR="00A0371F" w:rsidRDefault="00A0371F" w:rsidP="005605E3">
            <w:pPr>
              <w:spacing w:line="360" w:lineRule="auto"/>
            </w:pPr>
            <w:r>
              <w:rPr>
                <w:rFonts w:hint="eastAsia"/>
              </w:rPr>
              <w:t>点击【保存】按钮时，进行错误提示</w:t>
            </w:r>
          </w:p>
        </w:tc>
        <w:tc>
          <w:tcPr>
            <w:tcW w:w="5720" w:type="dxa"/>
          </w:tcPr>
          <w:p w14:paraId="619A893D" w14:textId="77777777" w:rsidR="00C04AC4" w:rsidRDefault="00C04AC4"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5FA7B307" w14:textId="1A5E6692" w:rsidR="00A0371F" w:rsidRDefault="00C04AC4" w:rsidP="005605E3">
            <w:pPr>
              <w:spacing w:line="360" w:lineRule="auto"/>
            </w:pPr>
            <w:r>
              <w:rPr>
                <w:rFonts w:hint="eastAsia"/>
                <w:color w:val="00B050"/>
              </w:rPr>
              <w:t>是否</w:t>
            </w:r>
            <w:r>
              <w:rPr>
                <w:color w:val="00B050"/>
              </w:rPr>
              <w:t>默认</w:t>
            </w:r>
            <w:r w:rsidRPr="00751E3C">
              <w:rPr>
                <w:color w:val="00B050"/>
              </w:rPr>
              <w:t>不能为空</w:t>
            </w:r>
          </w:p>
        </w:tc>
      </w:tr>
      <w:tr w:rsidR="00A0371F" w14:paraId="0B469517" w14:textId="77777777" w:rsidTr="00F32594">
        <w:tc>
          <w:tcPr>
            <w:tcW w:w="675" w:type="dxa"/>
          </w:tcPr>
          <w:p w14:paraId="2FDB99E3" w14:textId="77777777" w:rsidR="00A0371F" w:rsidRDefault="00A0371F" w:rsidP="005605E3">
            <w:pPr>
              <w:pStyle w:val="21"/>
              <w:numPr>
                <w:ilvl w:val="0"/>
                <w:numId w:val="77"/>
              </w:numPr>
              <w:spacing w:line="360" w:lineRule="auto"/>
              <w:ind w:firstLineChars="0"/>
            </w:pPr>
          </w:p>
        </w:tc>
        <w:tc>
          <w:tcPr>
            <w:tcW w:w="2127" w:type="dxa"/>
          </w:tcPr>
          <w:p w14:paraId="05C80D34" w14:textId="6DECAE87" w:rsidR="00C47CC7" w:rsidRDefault="00C47CC7" w:rsidP="005605E3">
            <w:pPr>
              <w:spacing w:line="360" w:lineRule="auto"/>
            </w:pPr>
            <w:r>
              <w:rPr>
                <w:rFonts w:hint="eastAsia"/>
              </w:rPr>
              <w:t>当“试卷</w:t>
            </w:r>
            <w:r>
              <w:t>名称</w:t>
            </w:r>
            <w:r>
              <w:rPr>
                <w:rFonts w:hint="eastAsia"/>
              </w:rPr>
              <w:t>”为空时，</w:t>
            </w:r>
          </w:p>
          <w:p w14:paraId="16AB5AA8" w14:textId="66AF4168" w:rsidR="00C47CC7" w:rsidRDefault="00C47CC7" w:rsidP="005605E3">
            <w:pPr>
              <w:spacing w:line="360" w:lineRule="auto"/>
            </w:pPr>
            <w:r>
              <w:rPr>
                <w:rFonts w:hint="eastAsia"/>
              </w:rPr>
              <w:t>点击【保存】按钮时，进行错误提示</w:t>
            </w:r>
          </w:p>
        </w:tc>
        <w:tc>
          <w:tcPr>
            <w:tcW w:w="5720" w:type="dxa"/>
          </w:tcPr>
          <w:p w14:paraId="6A568863" w14:textId="77777777" w:rsidR="00C47CC7" w:rsidRDefault="00C47CC7"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46C1938E" w14:textId="4275594F" w:rsidR="00A0371F" w:rsidRDefault="00C47CC7" w:rsidP="005605E3">
            <w:pPr>
              <w:spacing w:line="360" w:lineRule="auto"/>
            </w:pPr>
            <w:r>
              <w:rPr>
                <w:rFonts w:hint="eastAsia"/>
                <w:color w:val="00B050"/>
              </w:rPr>
              <w:t>试卷</w:t>
            </w:r>
            <w:r>
              <w:rPr>
                <w:color w:val="00B050"/>
              </w:rPr>
              <w:t>名称</w:t>
            </w:r>
            <w:r w:rsidRPr="00751E3C">
              <w:rPr>
                <w:color w:val="00B050"/>
              </w:rPr>
              <w:t>不能为空</w:t>
            </w:r>
          </w:p>
        </w:tc>
      </w:tr>
      <w:tr w:rsidR="00C47CC7" w14:paraId="75082052" w14:textId="77777777" w:rsidTr="00F32594">
        <w:tc>
          <w:tcPr>
            <w:tcW w:w="675" w:type="dxa"/>
          </w:tcPr>
          <w:p w14:paraId="2A06EA8A" w14:textId="77777777" w:rsidR="00C47CC7" w:rsidRDefault="00C47CC7" w:rsidP="005605E3">
            <w:pPr>
              <w:pStyle w:val="21"/>
              <w:numPr>
                <w:ilvl w:val="0"/>
                <w:numId w:val="77"/>
              </w:numPr>
              <w:spacing w:line="360" w:lineRule="auto"/>
              <w:ind w:firstLineChars="0"/>
            </w:pPr>
          </w:p>
        </w:tc>
        <w:tc>
          <w:tcPr>
            <w:tcW w:w="2127" w:type="dxa"/>
          </w:tcPr>
          <w:p w14:paraId="5A0677F4" w14:textId="4864DBF6" w:rsidR="00C47CC7" w:rsidRDefault="00C47CC7" w:rsidP="005605E3">
            <w:pPr>
              <w:spacing w:line="360" w:lineRule="auto"/>
            </w:pPr>
            <w:r>
              <w:rPr>
                <w:rFonts w:hint="eastAsia"/>
              </w:rPr>
              <w:t>当“试卷</w:t>
            </w:r>
            <w:r>
              <w:t>名称</w:t>
            </w:r>
            <w:r>
              <w:rPr>
                <w:rFonts w:hint="eastAsia"/>
              </w:rPr>
              <w:t>”已存在时，</w:t>
            </w:r>
          </w:p>
          <w:p w14:paraId="6660798F" w14:textId="4534A45B" w:rsidR="00C47CC7" w:rsidRDefault="00C47CC7" w:rsidP="005605E3">
            <w:pPr>
              <w:spacing w:line="360" w:lineRule="auto"/>
            </w:pPr>
            <w:r>
              <w:rPr>
                <w:rFonts w:hint="eastAsia"/>
              </w:rPr>
              <w:t>点击【保存】按钮时，进行错误提示</w:t>
            </w:r>
          </w:p>
        </w:tc>
        <w:tc>
          <w:tcPr>
            <w:tcW w:w="5720" w:type="dxa"/>
          </w:tcPr>
          <w:p w14:paraId="69D79CA2" w14:textId="77777777" w:rsidR="00C47CC7" w:rsidRDefault="00C47CC7"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1E246374" w14:textId="35BF7B9D" w:rsidR="00C47CC7" w:rsidRDefault="00C47CC7" w:rsidP="005605E3">
            <w:pPr>
              <w:spacing w:line="360" w:lineRule="auto"/>
            </w:pPr>
            <w:r>
              <w:rPr>
                <w:rFonts w:hint="eastAsia"/>
                <w:color w:val="00B050"/>
              </w:rPr>
              <w:t>试卷</w:t>
            </w:r>
            <w:r>
              <w:rPr>
                <w:color w:val="00B050"/>
              </w:rPr>
              <w:t>名称</w:t>
            </w:r>
            <w:r>
              <w:rPr>
                <w:rFonts w:hint="eastAsia"/>
                <w:color w:val="00B050"/>
              </w:rPr>
              <w:t>已存在</w:t>
            </w:r>
          </w:p>
        </w:tc>
      </w:tr>
      <w:tr w:rsidR="00A0371F" w14:paraId="53088477" w14:textId="77777777" w:rsidTr="00F32594">
        <w:tc>
          <w:tcPr>
            <w:tcW w:w="675" w:type="dxa"/>
          </w:tcPr>
          <w:p w14:paraId="7E67A385" w14:textId="77777777" w:rsidR="00A0371F" w:rsidRDefault="00A0371F" w:rsidP="005605E3">
            <w:pPr>
              <w:pStyle w:val="21"/>
              <w:numPr>
                <w:ilvl w:val="0"/>
                <w:numId w:val="77"/>
              </w:numPr>
              <w:spacing w:line="360" w:lineRule="auto"/>
              <w:ind w:firstLineChars="0"/>
            </w:pPr>
          </w:p>
        </w:tc>
        <w:tc>
          <w:tcPr>
            <w:tcW w:w="2127" w:type="dxa"/>
          </w:tcPr>
          <w:p w14:paraId="5E19C10F" w14:textId="7636C8BD" w:rsidR="00757E12" w:rsidRDefault="00757E12" w:rsidP="005605E3">
            <w:pPr>
              <w:spacing w:line="360" w:lineRule="auto"/>
            </w:pPr>
            <w:r>
              <w:rPr>
                <w:rFonts w:hint="eastAsia"/>
              </w:rPr>
              <w:t>当“试卷</w:t>
            </w:r>
            <w:r>
              <w:t>代码</w:t>
            </w:r>
            <w:r>
              <w:rPr>
                <w:rFonts w:hint="eastAsia"/>
              </w:rPr>
              <w:t>”为空时，</w:t>
            </w:r>
          </w:p>
          <w:p w14:paraId="68F92E22" w14:textId="1D1049EC" w:rsidR="00757E12" w:rsidRDefault="00757E12" w:rsidP="005605E3">
            <w:pPr>
              <w:spacing w:line="360" w:lineRule="auto"/>
            </w:pPr>
            <w:r>
              <w:rPr>
                <w:rFonts w:hint="eastAsia"/>
              </w:rPr>
              <w:t>点击【保存】按钮时，进行错误提示</w:t>
            </w:r>
          </w:p>
        </w:tc>
        <w:tc>
          <w:tcPr>
            <w:tcW w:w="5720" w:type="dxa"/>
          </w:tcPr>
          <w:p w14:paraId="6AD0987E" w14:textId="77777777" w:rsidR="000C461C" w:rsidRDefault="000C461C"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3A6BC244" w14:textId="5AFE904E" w:rsidR="00A0371F" w:rsidRDefault="000C461C" w:rsidP="005605E3">
            <w:pPr>
              <w:spacing w:line="360" w:lineRule="auto"/>
            </w:pPr>
            <w:r>
              <w:rPr>
                <w:rFonts w:hint="eastAsia"/>
                <w:color w:val="00B050"/>
              </w:rPr>
              <w:t>试卷代码</w:t>
            </w:r>
            <w:r w:rsidRPr="00751E3C">
              <w:rPr>
                <w:color w:val="00B050"/>
              </w:rPr>
              <w:t>不能为空</w:t>
            </w:r>
          </w:p>
        </w:tc>
      </w:tr>
      <w:tr w:rsidR="00757E12" w14:paraId="49B9C7E4" w14:textId="77777777" w:rsidTr="00F32594">
        <w:tc>
          <w:tcPr>
            <w:tcW w:w="675" w:type="dxa"/>
          </w:tcPr>
          <w:p w14:paraId="37F8FB12" w14:textId="77777777" w:rsidR="00757E12" w:rsidRDefault="00757E12" w:rsidP="005605E3">
            <w:pPr>
              <w:pStyle w:val="21"/>
              <w:numPr>
                <w:ilvl w:val="0"/>
                <w:numId w:val="77"/>
              </w:numPr>
              <w:spacing w:line="360" w:lineRule="auto"/>
              <w:ind w:firstLineChars="0"/>
            </w:pPr>
          </w:p>
        </w:tc>
        <w:tc>
          <w:tcPr>
            <w:tcW w:w="2127" w:type="dxa"/>
          </w:tcPr>
          <w:p w14:paraId="5AB29796" w14:textId="40B0FAC6" w:rsidR="00757E12" w:rsidRDefault="00757E12" w:rsidP="005605E3">
            <w:pPr>
              <w:spacing w:line="360" w:lineRule="auto"/>
            </w:pPr>
            <w:r>
              <w:rPr>
                <w:rFonts w:hint="eastAsia"/>
              </w:rPr>
              <w:t>当“试卷代码”已存在时，</w:t>
            </w:r>
          </w:p>
          <w:p w14:paraId="65C4B54F" w14:textId="106E290A" w:rsidR="00757E12" w:rsidRPr="00757E12" w:rsidRDefault="00757E12" w:rsidP="005605E3">
            <w:pPr>
              <w:spacing w:line="360" w:lineRule="auto"/>
              <w:rPr>
                <w:b/>
              </w:rPr>
            </w:pPr>
            <w:r>
              <w:rPr>
                <w:rFonts w:hint="eastAsia"/>
              </w:rPr>
              <w:t>点击【保存】按钮时，</w:t>
            </w:r>
            <w:r>
              <w:rPr>
                <w:rFonts w:hint="eastAsia"/>
              </w:rPr>
              <w:lastRenderedPageBreak/>
              <w:t>进行错误提示</w:t>
            </w:r>
          </w:p>
        </w:tc>
        <w:tc>
          <w:tcPr>
            <w:tcW w:w="5720" w:type="dxa"/>
          </w:tcPr>
          <w:p w14:paraId="6D292C69" w14:textId="77777777" w:rsidR="00757E12" w:rsidRDefault="00757E12" w:rsidP="005605E3">
            <w:pPr>
              <w:spacing w:line="360" w:lineRule="auto"/>
            </w:pPr>
            <w:r>
              <w:rPr>
                <w:rFonts w:hint="eastAsia"/>
              </w:rPr>
              <w:lastRenderedPageBreak/>
              <w:t>同现在</w:t>
            </w:r>
            <w:r>
              <w:t>的提示样式</w:t>
            </w:r>
            <w:r>
              <w:rPr>
                <w:rFonts w:hint="eastAsia"/>
              </w:rPr>
              <w:t>进行</w:t>
            </w:r>
            <w:r>
              <w:t>提示，错误</w:t>
            </w:r>
            <w:r>
              <w:rPr>
                <w:rFonts w:hint="eastAsia"/>
              </w:rPr>
              <w:t>信息</w:t>
            </w:r>
            <w:r>
              <w:t>是：</w:t>
            </w:r>
          </w:p>
          <w:p w14:paraId="466C7463" w14:textId="44C3DC83" w:rsidR="00757E12" w:rsidRDefault="00757E12" w:rsidP="005605E3">
            <w:pPr>
              <w:spacing w:line="360" w:lineRule="auto"/>
            </w:pPr>
            <w:r>
              <w:rPr>
                <w:rFonts w:hint="eastAsia"/>
                <w:color w:val="00B050"/>
              </w:rPr>
              <w:t>试卷代码已存在</w:t>
            </w:r>
          </w:p>
        </w:tc>
      </w:tr>
      <w:tr w:rsidR="00757E12" w14:paraId="3DAFC51A" w14:textId="77777777" w:rsidTr="00F32594">
        <w:tc>
          <w:tcPr>
            <w:tcW w:w="675" w:type="dxa"/>
          </w:tcPr>
          <w:p w14:paraId="546A9F6F" w14:textId="77777777" w:rsidR="00757E12" w:rsidRDefault="00757E12" w:rsidP="005605E3">
            <w:pPr>
              <w:pStyle w:val="21"/>
              <w:numPr>
                <w:ilvl w:val="0"/>
                <w:numId w:val="77"/>
              </w:numPr>
              <w:spacing w:line="360" w:lineRule="auto"/>
              <w:ind w:firstLineChars="0"/>
            </w:pPr>
          </w:p>
        </w:tc>
        <w:tc>
          <w:tcPr>
            <w:tcW w:w="2127" w:type="dxa"/>
          </w:tcPr>
          <w:p w14:paraId="7106E16D" w14:textId="44BB6F17" w:rsidR="00DD0FCA" w:rsidRDefault="00DD0FCA" w:rsidP="005605E3">
            <w:pPr>
              <w:spacing w:line="360" w:lineRule="auto"/>
            </w:pPr>
            <w:r>
              <w:rPr>
                <w:rFonts w:hint="eastAsia"/>
              </w:rPr>
              <w:t>当“适用类别”为空时，</w:t>
            </w:r>
          </w:p>
          <w:p w14:paraId="1973405D" w14:textId="3002FA26" w:rsidR="00DD0FCA" w:rsidRDefault="00DD0FCA" w:rsidP="005605E3">
            <w:pPr>
              <w:spacing w:line="360" w:lineRule="auto"/>
            </w:pPr>
            <w:r>
              <w:rPr>
                <w:rFonts w:hint="eastAsia"/>
              </w:rPr>
              <w:t>点击【保存】按钮时，进行错误提示</w:t>
            </w:r>
          </w:p>
        </w:tc>
        <w:tc>
          <w:tcPr>
            <w:tcW w:w="5720" w:type="dxa"/>
          </w:tcPr>
          <w:p w14:paraId="60128E13" w14:textId="77777777" w:rsidR="00DD0FCA" w:rsidRDefault="00DD0FCA"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7578FDDC" w14:textId="47FE8991" w:rsidR="00757E12" w:rsidRDefault="00DD0FCA" w:rsidP="005605E3">
            <w:pPr>
              <w:spacing w:line="360" w:lineRule="auto"/>
            </w:pPr>
            <w:r>
              <w:rPr>
                <w:rFonts w:hint="eastAsia"/>
                <w:color w:val="00B050"/>
              </w:rPr>
              <w:t>适用类别</w:t>
            </w:r>
            <w:r w:rsidRPr="00751E3C">
              <w:rPr>
                <w:color w:val="00B050"/>
              </w:rPr>
              <w:t>不能为空</w:t>
            </w:r>
          </w:p>
        </w:tc>
      </w:tr>
      <w:tr w:rsidR="00757E12" w14:paraId="66EABD5B" w14:textId="77777777" w:rsidTr="00F32594">
        <w:tc>
          <w:tcPr>
            <w:tcW w:w="675" w:type="dxa"/>
          </w:tcPr>
          <w:p w14:paraId="2167FD0F" w14:textId="77777777" w:rsidR="00757E12" w:rsidRDefault="00757E12" w:rsidP="005605E3">
            <w:pPr>
              <w:pStyle w:val="21"/>
              <w:numPr>
                <w:ilvl w:val="0"/>
                <w:numId w:val="77"/>
              </w:numPr>
              <w:spacing w:line="360" w:lineRule="auto"/>
              <w:ind w:firstLineChars="0"/>
            </w:pPr>
          </w:p>
        </w:tc>
        <w:tc>
          <w:tcPr>
            <w:tcW w:w="2127" w:type="dxa"/>
          </w:tcPr>
          <w:p w14:paraId="7D641C45" w14:textId="540C0072" w:rsidR="00FD54E3" w:rsidRDefault="00FD54E3" w:rsidP="005605E3">
            <w:pPr>
              <w:spacing w:line="360" w:lineRule="auto"/>
            </w:pPr>
            <w:r>
              <w:rPr>
                <w:rFonts w:hint="eastAsia"/>
              </w:rPr>
              <w:t>当“方案描述”为空时，</w:t>
            </w:r>
          </w:p>
          <w:p w14:paraId="2D63F195" w14:textId="049D867F" w:rsidR="00FD54E3" w:rsidRDefault="00FD54E3" w:rsidP="005605E3">
            <w:pPr>
              <w:spacing w:line="360" w:lineRule="auto"/>
            </w:pPr>
            <w:r>
              <w:rPr>
                <w:rFonts w:hint="eastAsia"/>
              </w:rPr>
              <w:t>点击【保存】按钮时，进行错误提示</w:t>
            </w:r>
          </w:p>
        </w:tc>
        <w:tc>
          <w:tcPr>
            <w:tcW w:w="5720" w:type="dxa"/>
          </w:tcPr>
          <w:p w14:paraId="55D9E7DC" w14:textId="77777777" w:rsidR="00FD54E3" w:rsidRDefault="00FD54E3"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6E379F64" w14:textId="4A46E1A0" w:rsidR="00757E12" w:rsidRDefault="00FD54E3" w:rsidP="005605E3">
            <w:pPr>
              <w:spacing w:line="360" w:lineRule="auto"/>
            </w:pPr>
            <w:r>
              <w:rPr>
                <w:rFonts w:hint="eastAsia"/>
                <w:color w:val="00B050"/>
              </w:rPr>
              <w:t>方案描述</w:t>
            </w:r>
            <w:r w:rsidRPr="00751E3C">
              <w:rPr>
                <w:color w:val="00B050"/>
              </w:rPr>
              <w:t>不能为空</w:t>
            </w:r>
          </w:p>
        </w:tc>
      </w:tr>
      <w:tr w:rsidR="00757E12" w14:paraId="26DB1888" w14:textId="77777777" w:rsidTr="00F32594">
        <w:tc>
          <w:tcPr>
            <w:tcW w:w="675" w:type="dxa"/>
          </w:tcPr>
          <w:p w14:paraId="49FCFF9B" w14:textId="77777777" w:rsidR="00757E12" w:rsidRDefault="00757E12" w:rsidP="005605E3">
            <w:pPr>
              <w:pStyle w:val="21"/>
              <w:numPr>
                <w:ilvl w:val="0"/>
                <w:numId w:val="77"/>
              </w:numPr>
              <w:spacing w:line="360" w:lineRule="auto"/>
              <w:ind w:firstLineChars="0"/>
            </w:pPr>
          </w:p>
        </w:tc>
        <w:tc>
          <w:tcPr>
            <w:tcW w:w="2127" w:type="dxa"/>
          </w:tcPr>
          <w:p w14:paraId="28A9911A" w14:textId="4D2F96B1" w:rsidR="00D77374" w:rsidRDefault="00D77374" w:rsidP="005605E3">
            <w:pPr>
              <w:spacing w:line="360" w:lineRule="auto"/>
            </w:pPr>
            <w:r>
              <w:rPr>
                <w:rFonts w:hint="eastAsia"/>
              </w:rPr>
              <w:t>当“开始</w:t>
            </w:r>
            <w:r>
              <w:t>时间</w:t>
            </w:r>
            <w:r>
              <w:rPr>
                <w:rFonts w:hint="eastAsia"/>
              </w:rPr>
              <w:t>”为空时，</w:t>
            </w:r>
          </w:p>
          <w:p w14:paraId="09E6C709" w14:textId="0C306432" w:rsidR="00D77374" w:rsidRDefault="00D77374" w:rsidP="005605E3">
            <w:pPr>
              <w:spacing w:line="360" w:lineRule="auto"/>
            </w:pPr>
            <w:r>
              <w:rPr>
                <w:rFonts w:hint="eastAsia"/>
              </w:rPr>
              <w:t>点击【保存】按钮时，进行错误提示</w:t>
            </w:r>
          </w:p>
        </w:tc>
        <w:tc>
          <w:tcPr>
            <w:tcW w:w="5720" w:type="dxa"/>
          </w:tcPr>
          <w:p w14:paraId="43FA52FC" w14:textId="77777777" w:rsidR="00D77374" w:rsidRDefault="00D77374"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756E630E" w14:textId="7F762EB0" w:rsidR="00757E12" w:rsidRDefault="00D77374" w:rsidP="005605E3">
            <w:pPr>
              <w:spacing w:line="360" w:lineRule="auto"/>
            </w:pPr>
            <w:r>
              <w:rPr>
                <w:rFonts w:hint="eastAsia"/>
                <w:color w:val="00B050"/>
              </w:rPr>
              <w:t>开始</w:t>
            </w:r>
            <w:r>
              <w:rPr>
                <w:color w:val="00B050"/>
              </w:rPr>
              <w:t>时间</w:t>
            </w:r>
            <w:r w:rsidRPr="00751E3C">
              <w:rPr>
                <w:color w:val="00B050"/>
              </w:rPr>
              <w:t>不能为空</w:t>
            </w:r>
          </w:p>
        </w:tc>
      </w:tr>
      <w:tr w:rsidR="00D77374" w14:paraId="714835EB" w14:textId="77777777" w:rsidTr="00F32594">
        <w:tc>
          <w:tcPr>
            <w:tcW w:w="675" w:type="dxa"/>
          </w:tcPr>
          <w:p w14:paraId="137001C4" w14:textId="77777777" w:rsidR="00D77374" w:rsidRDefault="00D77374" w:rsidP="005605E3">
            <w:pPr>
              <w:pStyle w:val="21"/>
              <w:numPr>
                <w:ilvl w:val="0"/>
                <w:numId w:val="77"/>
              </w:numPr>
              <w:spacing w:line="360" w:lineRule="auto"/>
              <w:ind w:firstLineChars="0"/>
            </w:pPr>
          </w:p>
        </w:tc>
        <w:tc>
          <w:tcPr>
            <w:tcW w:w="2127" w:type="dxa"/>
          </w:tcPr>
          <w:p w14:paraId="034CE2CC" w14:textId="68D8345E" w:rsidR="00D77374" w:rsidRDefault="00D77374" w:rsidP="005605E3">
            <w:pPr>
              <w:spacing w:line="360" w:lineRule="auto"/>
            </w:pPr>
            <w:r>
              <w:rPr>
                <w:rFonts w:hint="eastAsia"/>
              </w:rPr>
              <w:t>当“结束</w:t>
            </w:r>
            <w:r>
              <w:t>时间</w:t>
            </w:r>
            <w:r>
              <w:rPr>
                <w:rFonts w:hint="eastAsia"/>
              </w:rPr>
              <w:t>”为空时，</w:t>
            </w:r>
          </w:p>
          <w:p w14:paraId="4B0081E3" w14:textId="37A56A9A" w:rsidR="00D77374" w:rsidRDefault="00D77374" w:rsidP="005605E3">
            <w:pPr>
              <w:spacing w:line="360" w:lineRule="auto"/>
            </w:pPr>
            <w:r>
              <w:rPr>
                <w:rFonts w:hint="eastAsia"/>
              </w:rPr>
              <w:t>点击【保存】按钮时，进行错误提示</w:t>
            </w:r>
          </w:p>
        </w:tc>
        <w:tc>
          <w:tcPr>
            <w:tcW w:w="5720" w:type="dxa"/>
          </w:tcPr>
          <w:p w14:paraId="2F973C94" w14:textId="77777777" w:rsidR="00D77374" w:rsidRDefault="00D77374"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6D83B874" w14:textId="30A2D6AF" w:rsidR="00D77374" w:rsidRDefault="00D77374" w:rsidP="005605E3">
            <w:pPr>
              <w:spacing w:line="360" w:lineRule="auto"/>
            </w:pPr>
            <w:r>
              <w:rPr>
                <w:rFonts w:hint="eastAsia"/>
                <w:color w:val="00B050"/>
              </w:rPr>
              <w:t>结束</w:t>
            </w:r>
            <w:r>
              <w:rPr>
                <w:color w:val="00B050"/>
              </w:rPr>
              <w:t>时间</w:t>
            </w:r>
            <w:r w:rsidRPr="00751E3C">
              <w:rPr>
                <w:color w:val="00B050"/>
              </w:rPr>
              <w:t>不能为空</w:t>
            </w:r>
          </w:p>
        </w:tc>
      </w:tr>
    </w:tbl>
    <w:p w14:paraId="7794C2C1" w14:textId="77777777" w:rsidR="00CF7527" w:rsidRDefault="00CF7527" w:rsidP="005605E3">
      <w:pPr>
        <w:spacing w:line="360" w:lineRule="auto"/>
      </w:pPr>
    </w:p>
    <w:p w14:paraId="6805CD42" w14:textId="77777777" w:rsidR="0021340E" w:rsidRDefault="0021340E" w:rsidP="005605E3">
      <w:pPr>
        <w:pStyle w:val="3"/>
        <w:numPr>
          <w:ilvl w:val="2"/>
          <w:numId w:val="6"/>
        </w:numPr>
        <w:tabs>
          <w:tab w:val="clear" w:pos="425"/>
          <w:tab w:val="clear" w:pos="709"/>
          <w:tab w:val="left" w:pos="0"/>
        </w:tabs>
        <w:spacing w:line="360" w:lineRule="auto"/>
        <w:ind w:left="567"/>
      </w:pPr>
      <w:bookmarkStart w:id="364" w:name="_Toc522191592"/>
      <w:r>
        <w:rPr>
          <w:rFonts w:hint="eastAsia"/>
        </w:rPr>
        <w:t>流程图</w:t>
      </w:r>
      <w:bookmarkEnd w:id="364"/>
    </w:p>
    <w:p w14:paraId="41A03D56" w14:textId="77777777" w:rsidR="0021340E" w:rsidRDefault="0021340E" w:rsidP="005605E3">
      <w:pPr>
        <w:pStyle w:val="3"/>
        <w:numPr>
          <w:ilvl w:val="2"/>
          <w:numId w:val="6"/>
        </w:numPr>
        <w:tabs>
          <w:tab w:val="clear" w:pos="425"/>
          <w:tab w:val="clear" w:pos="709"/>
          <w:tab w:val="left" w:pos="0"/>
        </w:tabs>
        <w:spacing w:line="360" w:lineRule="auto"/>
        <w:ind w:left="567"/>
      </w:pPr>
      <w:bookmarkStart w:id="365" w:name="_Toc522191593"/>
      <w:r>
        <w:rPr>
          <w:rFonts w:hint="eastAsia"/>
        </w:rPr>
        <w:t>界面原型</w:t>
      </w:r>
      <w:bookmarkEnd w:id="365"/>
    </w:p>
    <w:p w14:paraId="2A95FE15" w14:textId="23851917" w:rsidR="00023B81" w:rsidRDefault="00023B81" w:rsidP="005605E3">
      <w:pPr>
        <w:pStyle w:val="ae"/>
        <w:numPr>
          <w:ilvl w:val="0"/>
          <w:numId w:val="79"/>
        </w:numPr>
        <w:spacing w:line="360" w:lineRule="auto"/>
        <w:ind w:left="0" w:firstLineChars="0" w:firstLine="0"/>
      </w:pPr>
      <w:r>
        <w:rPr>
          <w:rFonts w:hint="eastAsia"/>
        </w:rPr>
        <w:t>点击“题库</w:t>
      </w:r>
      <w:r>
        <w:t>管理</w:t>
      </w:r>
      <w:r>
        <w:t>——&gt;</w:t>
      </w:r>
      <w:r w:rsidR="008718A9">
        <w:rPr>
          <w:rFonts w:hint="eastAsia"/>
        </w:rPr>
        <w:t>试卷</w:t>
      </w:r>
      <w:r>
        <w:rPr>
          <w:rFonts w:hint="eastAsia"/>
        </w:rPr>
        <w:t>管理”</w:t>
      </w:r>
      <w:r>
        <w:t>菜单</w:t>
      </w:r>
      <w:r w:rsidR="008718A9">
        <w:rPr>
          <w:rFonts w:hint="eastAsia"/>
        </w:rPr>
        <w:t>进入</w:t>
      </w:r>
      <w:r w:rsidR="008718A9">
        <w:t>到试卷</w:t>
      </w:r>
      <w:r w:rsidR="008718A9">
        <w:rPr>
          <w:rFonts w:hint="eastAsia"/>
        </w:rPr>
        <w:t>查询列表</w:t>
      </w:r>
      <w:r w:rsidR="008718A9">
        <w:t>页面</w:t>
      </w:r>
      <w:r>
        <w:rPr>
          <w:rFonts w:hint="eastAsia"/>
        </w:rPr>
        <w:t>，</w:t>
      </w:r>
      <w:r>
        <w:t>页面如下所示：</w:t>
      </w:r>
    </w:p>
    <w:p w14:paraId="7D28056F" w14:textId="05632A48" w:rsidR="001B0B9F" w:rsidRDefault="0062765A" w:rsidP="005605E3">
      <w:pPr>
        <w:pStyle w:val="ae"/>
        <w:spacing w:line="360" w:lineRule="auto"/>
        <w:ind w:firstLineChars="0" w:firstLine="0"/>
      </w:pPr>
      <w:r>
        <w:rPr>
          <w:noProof/>
        </w:rPr>
        <w:lastRenderedPageBreak/>
        <w:drawing>
          <wp:inline distT="0" distB="0" distL="0" distR="0" wp14:anchorId="4859BA16" wp14:editId="47872ADB">
            <wp:extent cx="6303090" cy="3314700"/>
            <wp:effectExtent l="0" t="0" r="254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308595" cy="3317595"/>
                    </a:xfrm>
                    <a:prstGeom prst="rect">
                      <a:avLst/>
                    </a:prstGeom>
                  </pic:spPr>
                </pic:pic>
              </a:graphicData>
            </a:graphic>
          </wp:inline>
        </w:drawing>
      </w:r>
    </w:p>
    <w:p w14:paraId="6BFC53B8" w14:textId="036A28A1" w:rsidR="00511FCE" w:rsidRDefault="00511FCE" w:rsidP="005605E3">
      <w:pPr>
        <w:pStyle w:val="ae"/>
        <w:spacing w:line="360" w:lineRule="auto"/>
        <w:ind w:firstLineChars="0" w:firstLine="0"/>
        <w:rPr>
          <w:color w:val="FF0000"/>
        </w:rPr>
      </w:pPr>
      <w:r w:rsidRPr="00511FCE">
        <w:rPr>
          <w:rFonts w:hint="eastAsia"/>
          <w:color w:val="FF0000"/>
        </w:rPr>
        <w:t>注</w:t>
      </w:r>
      <w:r w:rsidRPr="00511FCE">
        <w:rPr>
          <w:color w:val="FF0000"/>
        </w:rPr>
        <w:t>：（</w:t>
      </w:r>
      <w:r w:rsidRPr="00511FCE">
        <w:rPr>
          <w:rFonts w:hint="eastAsia"/>
          <w:color w:val="FF0000"/>
        </w:rPr>
        <w:t>1</w:t>
      </w:r>
      <w:r w:rsidRPr="00511FCE">
        <w:rPr>
          <w:color w:val="FF0000"/>
        </w:rPr>
        <w:t>）</w:t>
      </w:r>
      <w:r w:rsidR="002E479F">
        <w:rPr>
          <w:rFonts w:hint="eastAsia"/>
          <w:color w:val="FF0000"/>
        </w:rPr>
        <w:t>查询列表</w:t>
      </w:r>
      <w:r w:rsidR="002E479F">
        <w:rPr>
          <w:color w:val="FF0000"/>
        </w:rPr>
        <w:t>的数据以新增</w:t>
      </w:r>
      <w:r w:rsidR="002E479F">
        <w:rPr>
          <w:rFonts w:hint="eastAsia"/>
          <w:color w:val="FF0000"/>
        </w:rPr>
        <w:t>试卷</w:t>
      </w:r>
      <w:r w:rsidR="002E479F">
        <w:rPr>
          <w:color w:val="FF0000"/>
        </w:rPr>
        <w:t>的系统时间进行倒叙排序；</w:t>
      </w:r>
    </w:p>
    <w:p w14:paraId="71B1C995" w14:textId="76AB670D" w:rsidR="00201E42" w:rsidRPr="00511FCE" w:rsidRDefault="00201E42" w:rsidP="005605E3">
      <w:pPr>
        <w:pStyle w:val="ae"/>
        <w:spacing w:line="360" w:lineRule="auto"/>
        <w:ind w:firstLineChars="0" w:firstLine="0"/>
        <w:rPr>
          <w:color w:val="FF0000"/>
        </w:rPr>
      </w:pPr>
      <w:r>
        <w:rPr>
          <w:rFonts w:hint="eastAsia"/>
          <w:color w:val="FF0000"/>
        </w:rPr>
        <w:t xml:space="preserve">    </w:t>
      </w:r>
      <w:r>
        <w:rPr>
          <w:rFonts w:hint="eastAsia"/>
          <w:color w:val="FF0000"/>
        </w:rPr>
        <w:t>（</w:t>
      </w:r>
      <w:r>
        <w:rPr>
          <w:rFonts w:hint="eastAsia"/>
          <w:color w:val="FF0000"/>
        </w:rPr>
        <w:t>2</w:t>
      </w:r>
      <w:r>
        <w:rPr>
          <w:rFonts w:hint="eastAsia"/>
          <w:color w:val="FF0000"/>
        </w:rPr>
        <w:t>）</w:t>
      </w:r>
      <w:r w:rsidR="0044219C">
        <w:rPr>
          <w:rFonts w:hint="eastAsia"/>
          <w:color w:val="FF0000"/>
        </w:rPr>
        <w:t>查询</w:t>
      </w:r>
      <w:r w:rsidR="0044219C">
        <w:rPr>
          <w:color w:val="FF0000"/>
        </w:rPr>
        <w:t>列表页面</w:t>
      </w:r>
      <w:r w:rsidR="0044219C">
        <w:rPr>
          <w:rFonts w:hint="eastAsia"/>
          <w:color w:val="FF0000"/>
        </w:rPr>
        <w:t>进行</w:t>
      </w:r>
      <w:r w:rsidR="0044219C">
        <w:rPr>
          <w:color w:val="FF0000"/>
        </w:rPr>
        <w:t>分页查询</w:t>
      </w:r>
      <w:r w:rsidR="0044219C">
        <w:rPr>
          <w:rFonts w:hint="eastAsia"/>
          <w:color w:val="FF0000"/>
        </w:rPr>
        <w:t>展示</w:t>
      </w:r>
      <w:r w:rsidR="0044219C">
        <w:rPr>
          <w:color w:val="FF0000"/>
        </w:rPr>
        <w:t>，</w:t>
      </w:r>
      <w:r w:rsidR="0044219C">
        <w:rPr>
          <w:rFonts w:hint="eastAsia"/>
          <w:color w:val="FF0000"/>
        </w:rPr>
        <w:t>同</w:t>
      </w:r>
      <w:r w:rsidR="0044219C">
        <w:rPr>
          <w:color w:val="FF0000"/>
        </w:rPr>
        <w:t>现有框架</w:t>
      </w:r>
      <w:r w:rsidR="0044219C">
        <w:rPr>
          <w:rFonts w:hint="eastAsia"/>
          <w:color w:val="FF0000"/>
        </w:rPr>
        <w:t>的</w:t>
      </w:r>
      <w:r w:rsidR="0044219C">
        <w:rPr>
          <w:color w:val="FF0000"/>
        </w:rPr>
        <w:t>分页查询，此处</w:t>
      </w:r>
      <w:r w:rsidR="0044219C">
        <w:rPr>
          <w:rFonts w:hint="eastAsia"/>
          <w:color w:val="FF0000"/>
        </w:rPr>
        <w:t>不再赘述</w:t>
      </w:r>
      <w:r w:rsidR="0044219C">
        <w:rPr>
          <w:color w:val="FF0000"/>
        </w:rPr>
        <w:t>；</w:t>
      </w:r>
    </w:p>
    <w:tbl>
      <w:tblPr>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7230"/>
      </w:tblGrid>
      <w:tr w:rsidR="00511FCE" w14:paraId="4FB75F82" w14:textId="77777777" w:rsidTr="00511FCE">
        <w:tc>
          <w:tcPr>
            <w:tcW w:w="1134" w:type="dxa"/>
          </w:tcPr>
          <w:p w14:paraId="542B6A0B" w14:textId="77777777" w:rsidR="00511FCE" w:rsidRDefault="00511FCE" w:rsidP="005605E3">
            <w:pPr>
              <w:spacing w:line="360" w:lineRule="auto"/>
            </w:pPr>
            <w:r>
              <w:rPr>
                <w:rFonts w:hint="eastAsia"/>
              </w:rPr>
              <w:t>按钮</w:t>
            </w:r>
            <w:r>
              <w:rPr>
                <w:rFonts w:hint="eastAsia"/>
              </w:rPr>
              <w:t>/</w:t>
            </w:r>
            <w:r>
              <w:rPr>
                <w:rFonts w:hint="eastAsia"/>
              </w:rPr>
              <w:t>入口</w:t>
            </w:r>
          </w:p>
        </w:tc>
        <w:tc>
          <w:tcPr>
            <w:tcW w:w="7230" w:type="dxa"/>
          </w:tcPr>
          <w:p w14:paraId="2090025D" w14:textId="77777777" w:rsidR="00511FCE" w:rsidRDefault="00511FCE" w:rsidP="005605E3">
            <w:pPr>
              <w:spacing w:line="360" w:lineRule="auto"/>
            </w:pPr>
            <w:r>
              <w:rPr>
                <w:rFonts w:hint="eastAsia"/>
              </w:rPr>
              <w:t>事件</w:t>
            </w:r>
          </w:p>
        </w:tc>
      </w:tr>
      <w:tr w:rsidR="00511FCE" w:rsidRPr="0037382C" w14:paraId="5446A477" w14:textId="77777777" w:rsidTr="00511FCE">
        <w:tc>
          <w:tcPr>
            <w:tcW w:w="1134" w:type="dxa"/>
          </w:tcPr>
          <w:p w14:paraId="48D7E122" w14:textId="77777777" w:rsidR="00511FCE" w:rsidRDefault="00511FCE" w:rsidP="005605E3">
            <w:pPr>
              <w:spacing w:line="360" w:lineRule="auto"/>
            </w:pPr>
            <w:r>
              <w:rPr>
                <w:rFonts w:hint="eastAsia"/>
              </w:rPr>
              <w:t>【重置】</w:t>
            </w:r>
          </w:p>
        </w:tc>
        <w:tc>
          <w:tcPr>
            <w:tcW w:w="7230" w:type="dxa"/>
          </w:tcPr>
          <w:p w14:paraId="1CE4A634" w14:textId="77777777" w:rsidR="00511FCE" w:rsidRDefault="00511FCE" w:rsidP="005605E3">
            <w:pPr>
              <w:spacing w:line="360" w:lineRule="auto"/>
            </w:pPr>
            <w:r>
              <w:rPr>
                <w:rFonts w:hint="eastAsia"/>
              </w:rPr>
              <w:t>1.</w:t>
            </w:r>
            <w:r>
              <w:rPr>
                <w:rFonts w:hint="eastAsia"/>
              </w:rPr>
              <w:t>如果查询</w:t>
            </w:r>
            <w:r>
              <w:t>条件上的字段为空，那么该按钮为灰色不可点击；</w:t>
            </w:r>
          </w:p>
          <w:p w14:paraId="0AC8CBFF" w14:textId="77777777" w:rsidR="00511FCE" w:rsidRPr="0037382C" w:rsidRDefault="00511FCE" w:rsidP="005605E3">
            <w:pPr>
              <w:spacing w:line="360" w:lineRule="auto"/>
            </w:pPr>
            <w:r>
              <w:rPr>
                <w:rFonts w:hint="eastAsia"/>
              </w:rPr>
              <w:t>2.</w:t>
            </w:r>
            <w:r>
              <w:rPr>
                <w:rFonts w:hint="eastAsia"/>
              </w:rPr>
              <w:t>如果</w:t>
            </w:r>
            <w:r>
              <w:t>查询条件的字段不为空，那么该按钮为高亮可点击，</w:t>
            </w:r>
            <w:r w:rsidRPr="0037382C">
              <w:rPr>
                <w:rFonts w:hint="eastAsia"/>
              </w:rPr>
              <w:t>点击</w:t>
            </w:r>
            <w:r>
              <w:rPr>
                <w:rFonts w:hint="eastAsia"/>
              </w:rPr>
              <w:t>，输入</w:t>
            </w:r>
            <w:r>
              <w:t>的信息</w:t>
            </w:r>
            <w:r>
              <w:rPr>
                <w:rFonts w:hint="eastAsia"/>
              </w:rPr>
              <w:t>被</w:t>
            </w:r>
            <w:r>
              <w:t>清空，恢复到初始状态；</w:t>
            </w:r>
          </w:p>
        </w:tc>
      </w:tr>
      <w:tr w:rsidR="00511FCE" w:rsidRPr="0037382C" w14:paraId="792B9280" w14:textId="77777777" w:rsidTr="00511FCE">
        <w:tc>
          <w:tcPr>
            <w:tcW w:w="1134" w:type="dxa"/>
          </w:tcPr>
          <w:p w14:paraId="3520573A" w14:textId="77777777" w:rsidR="00511FCE" w:rsidRDefault="00511FCE" w:rsidP="005605E3">
            <w:pPr>
              <w:spacing w:line="360" w:lineRule="auto"/>
            </w:pPr>
            <w:r>
              <w:rPr>
                <w:rFonts w:hint="eastAsia"/>
              </w:rPr>
              <w:t>【查询】</w:t>
            </w:r>
          </w:p>
        </w:tc>
        <w:tc>
          <w:tcPr>
            <w:tcW w:w="7230" w:type="dxa"/>
          </w:tcPr>
          <w:p w14:paraId="34BF186C" w14:textId="52C0155B" w:rsidR="00511FCE" w:rsidRDefault="00511FCE" w:rsidP="005605E3">
            <w:pPr>
              <w:spacing w:line="360" w:lineRule="auto"/>
            </w:pPr>
            <w:r>
              <w:rPr>
                <w:rFonts w:hint="eastAsia"/>
              </w:rPr>
              <w:t>1.</w:t>
            </w:r>
            <w:r>
              <w:rPr>
                <w:rFonts w:hint="eastAsia"/>
              </w:rPr>
              <w:t>点击</w:t>
            </w:r>
            <w:r>
              <w:t>该按钮，</w:t>
            </w:r>
            <w:r>
              <w:rPr>
                <w:rFonts w:hint="eastAsia"/>
              </w:rPr>
              <w:t>如果</w:t>
            </w:r>
            <w:r>
              <w:t>未</w:t>
            </w:r>
            <w:r>
              <w:rPr>
                <w:rFonts w:hint="eastAsia"/>
              </w:rPr>
              <w:t>对</w:t>
            </w:r>
            <w:r>
              <w:t>查询</w:t>
            </w:r>
            <w:r>
              <w:rPr>
                <w:rFonts w:hint="eastAsia"/>
              </w:rPr>
              <w:t>条件</w:t>
            </w:r>
            <w:r>
              <w:t>录入</w:t>
            </w:r>
            <w:r>
              <w:rPr>
                <w:rFonts w:hint="eastAsia"/>
              </w:rPr>
              <w:t>信息</w:t>
            </w:r>
            <w:r>
              <w:t>，那么则查询出所有</w:t>
            </w:r>
            <w:r w:rsidR="00A962D5">
              <w:rPr>
                <w:rFonts w:hint="eastAsia"/>
              </w:rPr>
              <w:t>试卷</w:t>
            </w:r>
            <w:r>
              <w:t>；</w:t>
            </w:r>
          </w:p>
          <w:p w14:paraId="0CE99CA8" w14:textId="21C086EC" w:rsidR="00511FCE" w:rsidRPr="00C33EB8" w:rsidRDefault="00511FCE" w:rsidP="005605E3">
            <w:pPr>
              <w:spacing w:line="360" w:lineRule="auto"/>
            </w:pPr>
            <w:r>
              <w:t>2</w:t>
            </w:r>
            <w:r w:rsidR="008D5658">
              <w:rPr>
                <w:rFonts w:hint="eastAsia"/>
              </w:rPr>
              <w:t>.</w:t>
            </w:r>
            <w:r>
              <w:rPr>
                <w:rFonts w:hint="eastAsia"/>
              </w:rPr>
              <w:t>点击</w:t>
            </w:r>
            <w:r>
              <w:t>该按钮，</w:t>
            </w:r>
            <w:r>
              <w:rPr>
                <w:rFonts w:hint="eastAsia"/>
              </w:rPr>
              <w:t>如果对</w:t>
            </w:r>
            <w:r>
              <w:t>查询</w:t>
            </w:r>
            <w:r>
              <w:rPr>
                <w:rFonts w:hint="eastAsia"/>
              </w:rPr>
              <w:t>条件</w:t>
            </w:r>
            <w:r>
              <w:t>录入</w:t>
            </w:r>
            <w:r>
              <w:rPr>
                <w:rFonts w:hint="eastAsia"/>
              </w:rPr>
              <w:t>信息</w:t>
            </w:r>
            <w:r>
              <w:t>，那么则查询出</w:t>
            </w:r>
            <w:r w:rsidR="00C43236">
              <w:rPr>
                <w:rFonts w:hint="eastAsia"/>
              </w:rPr>
              <w:t>匹配条件</w:t>
            </w:r>
            <w:r w:rsidR="00C43236">
              <w:t>的</w:t>
            </w:r>
            <w:r w:rsidR="00C43236">
              <w:rPr>
                <w:rFonts w:hint="eastAsia"/>
              </w:rPr>
              <w:t>试卷</w:t>
            </w:r>
            <w:r>
              <w:t>；</w:t>
            </w:r>
          </w:p>
        </w:tc>
      </w:tr>
      <w:tr w:rsidR="00A513FF" w:rsidRPr="0037382C" w14:paraId="6F6B38A4" w14:textId="77777777" w:rsidTr="00511FCE">
        <w:tc>
          <w:tcPr>
            <w:tcW w:w="1134" w:type="dxa"/>
          </w:tcPr>
          <w:p w14:paraId="66DAAD7D" w14:textId="7F68CCE8" w:rsidR="00A513FF" w:rsidRDefault="00A513FF" w:rsidP="005605E3">
            <w:pPr>
              <w:spacing w:line="360" w:lineRule="auto"/>
            </w:pPr>
            <w:r>
              <w:rPr>
                <w:rFonts w:hint="eastAsia"/>
              </w:rPr>
              <w:t>【刷新】</w:t>
            </w:r>
          </w:p>
        </w:tc>
        <w:tc>
          <w:tcPr>
            <w:tcW w:w="7230" w:type="dxa"/>
          </w:tcPr>
          <w:p w14:paraId="6E3E846D" w14:textId="61A03333" w:rsidR="00A513FF" w:rsidRDefault="00D07D78" w:rsidP="005605E3">
            <w:pPr>
              <w:spacing w:line="360" w:lineRule="auto"/>
            </w:pPr>
            <w:r>
              <w:rPr>
                <w:rFonts w:hint="eastAsia"/>
              </w:rPr>
              <w:t>点击</w:t>
            </w:r>
            <w:r w:rsidR="00C524D4">
              <w:t>，根据查询</w:t>
            </w:r>
            <w:r w:rsidR="00C524D4">
              <w:rPr>
                <w:rFonts w:hint="eastAsia"/>
              </w:rPr>
              <w:t>条件</w:t>
            </w:r>
            <w:r>
              <w:t>重新查询刷新数据</w:t>
            </w:r>
          </w:p>
        </w:tc>
      </w:tr>
      <w:tr w:rsidR="00511FCE" w:rsidRPr="0037382C" w14:paraId="28D15A1B" w14:textId="77777777" w:rsidTr="00511FCE">
        <w:tc>
          <w:tcPr>
            <w:tcW w:w="1134" w:type="dxa"/>
          </w:tcPr>
          <w:p w14:paraId="17A01E8E" w14:textId="7289DEAF" w:rsidR="00511FCE" w:rsidRDefault="00C43236" w:rsidP="005605E3">
            <w:pPr>
              <w:spacing w:line="360" w:lineRule="auto"/>
            </w:pPr>
            <w:r>
              <w:rPr>
                <w:rFonts w:hint="eastAsia"/>
              </w:rPr>
              <w:t>【新增】</w:t>
            </w:r>
          </w:p>
        </w:tc>
        <w:tc>
          <w:tcPr>
            <w:tcW w:w="7230" w:type="dxa"/>
          </w:tcPr>
          <w:p w14:paraId="74C0F058" w14:textId="7590160B" w:rsidR="00511FCE" w:rsidRPr="0037382C" w:rsidRDefault="00BE1AAF" w:rsidP="005605E3">
            <w:pPr>
              <w:spacing w:line="360" w:lineRule="auto"/>
            </w:pPr>
            <w:r>
              <w:rPr>
                <w:rFonts w:hint="eastAsia"/>
              </w:rPr>
              <w:t>点击</w:t>
            </w:r>
            <w:r>
              <w:t>，</w:t>
            </w:r>
            <w:r>
              <w:rPr>
                <w:rFonts w:hint="eastAsia"/>
              </w:rPr>
              <w:t>当前</w:t>
            </w:r>
            <w:r>
              <w:t>页面进行弹</w:t>
            </w:r>
            <w:r>
              <w:rPr>
                <w:rFonts w:hint="eastAsia"/>
              </w:rPr>
              <w:t>出</w:t>
            </w:r>
            <w:r>
              <w:t>新增</w:t>
            </w:r>
            <w:r>
              <w:rPr>
                <w:rFonts w:hint="eastAsia"/>
              </w:rPr>
              <w:t>试卷</w:t>
            </w:r>
            <w:r w:rsidR="00A41C6E">
              <w:rPr>
                <w:rFonts w:hint="eastAsia"/>
              </w:rPr>
              <w:t>弹框</w:t>
            </w:r>
          </w:p>
        </w:tc>
      </w:tr>
      <w:tr w:rsidR="00A312A4" w:rsidRPr="0037382C" w14:paraId="5A2A1923" w14:textId="77777777" w:rsidTr="00511FCE">
        <w:tc>
          <w:tcPr>
            <w:tcW w:w="1134" w:type="dxa"/>
          </w:tcPr>
          <w:p w14:paraId="027A7449" w14:textId="2E30C9E6" w:rsidR="00A312A4" w:rsidRDefault="00A312A4" w:rsidP="005605E3">
            <w:pPr>
              <w:spacing w:line="360" w:lineRule="auto"/>
            </w:pPr>
            <w:r>
              <w:rPr>
                <w:rFonts w:hint="eastAsia"/>
              </w:rPr>
              <w:t>【</w:t>
            </w:r>
            <w:r>
              <w:t>修改</w:t>
            </w:r>
            <w:r>
              <w:rPr>
                <w:rFonts w:hint="eastAsia"/>
              </w:rPr>
              <w:t>】</w:t>
            </w:r>
          </w:p>
        </w:tc>
        <w:tc>
          <w:tcPr>
            <w:tcW w:w="7230" w:type="dxa"/>
          </w:tcPr>
          <w:p w14:paraId="05484662" w14:textId="77777777" w:rsidR="00A312A4" w:rsidRDefault="00A312A4" w:rsidP="005605E3">
            <w:pPr>
              <w:pStyle w:val="21"/>
              <w:spacing w:line="360" w:lineRule="auto"/>
              <w:ind w:firstLineChars="0" w:firstLine="0"/>
              <w:rPr>
                <w:rFonts w:ascii="宋体"/>
                <w:szCs w:val="21"/>
              </w:rPr>
            </w:pPr>
            <w:r>
              <w:rPr>
                <w:rFonts w:ascii="宋体" w:hint="eastAsia"/>
                <w:szCs w:val="21"/>
              </w:rPr>
              <w:t>点击</w:t>
            </w:r>
            <w:r>
              <w:rPr>
                <w:rFonts w:ascii="宋体"/>
                <w:szCs w:val="21"/>
              </w:rPr>
              <w:t>，进行校验：</w:t>
            </w:r>
          </w:p>
          <w:p w14:paraId="40C0E010" w14:textId="77777777" w:rsidR="00A312A4" w:rsidRPr="00E3216A" w:rsidRDefault="00A312A4" w:rsidP="005605E3">
            <w:pPr>
              <w:pStyle w:val="21"/>
              <w:spacing w:line="360" w:lineRule="auto"/>
              <w:ind w:firstLineChars="0" w:firstLine="0"/>
              <w:rPr>
                <w:rFonts w:ascii="宋体"/>
                <w:szCs w:val="21"/>
              </w:rPr>
            </w:pPr>
            <w:r>
              <w:rPr>
                <w:rFonts w:ascii="宋体" w:hint="eastAsia"/>
                <w:szCs w:val="21"/>
              </w:rPr>
              <w:t>1.未</w:t>
            </w:r>
            <w:r>
              <w:rPr>
                <w:rFonts w:ascii="宋体"/>
                <w:szCs w:val="21"/>
              </w:rPr>
              <w:t>选中</w:t>
            </w:r>
            <w:r>
              <w:rPr>
                <w:rFonts w:ascii="宋体" w:hint="eastAsia"/>
                <w:szCs w:val="21"/>
              </w:rPr>
              <w:t>查询</w:t>
            </w:r>
            <w:r>
              <w:rPr>
                <w:rFonts w:ascii="宋体"/>
                <w:szCs w:val="21"/>
              </w:rPr>
              <w:t>列表的数据</w:t>
            </w:r>
            <w:r>
              <w:rPr>
                <w:rFonts w:ascii="宋体" w:hint="eastAsia"/>
                <w:szCs w:val="21"/>
              </w:rPr>
              <w:t>，</w:t>
            </w:r>
            <w:r>
              <w:rPr>
                <w:rFonts w:ascii="宋体"/>
                <w:szCs w:val="21"/>
              </w:rPr>
              <w:t>点击该按钮则进行弹框提示</w:t>
            </w:r>
            <w:r>
              <w:rPr>
                <w:rFonts w:ascii="宋体" w:hint="eastAsia"/>
                <w:szCs w:val="21"/>
              </w:rPr>
              <w:t>，</w:t>
            </w:r>
            <w:r>
              <w:rPr>
                <w:rFonts w:ascii="宋体"/>
                <w:szCs w:val="21"/>
              </w:rPr>
              <w:t>如下图所示：</w:t>
            </w:r>
            <w:r>
              <w:rPr>
                <w:noProof/>
              </w:rPr>
              <w:drawing>
                <wp:inline distT="0" distB="0" distL="0" distR="0" wp14:anchorId="02D38E71" wp14:editId="090C2CFE">
                  <wp:extent cx="1695450" cy="1323845"/>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97017" cy="1325068"/>
                          </a:xfrm>
                          <a:prstGeom prst="rect">
                            <a:avLst/>
                          </a:prstGeom>
                        </pic:spPr>
                      </pic:pic>
                    </a:graphicData>
                  </a:graphic>
                </wp:inline>
              </w:drawing>
            </w:r>
          </w:p>
          <w:p w14:paraId="4260A413" w14:textId="77777777" w:rsidR="00A312A4" w:rsidRDefault="00A312A4" w:rsidP="005605E3">
            <w:pPr>
              <w:pStyle w:val="21"/>
              <w:numPr>
                <w:ilvl w:val="0"/>
                <w:numId w:val="31"/>
              </w:numPr>
              <w:spacing w:line="360" w:lineRule="auto"/>
              <w:ind w:firstLineChars="0"/>
              <w:rPr>
                <w:rFonts w:ascii="宋体"/>
                <w:szCs w:val="21"/>
              </w:rPr>
            </w:pPr>
            <w:r>
              <w:rPr>
                <w:rFonts w:ascii="宋体" w:hint="eastAsia"/>
                <w:szCs w:val="21"/>
              </w:rPr>
              <w:t>弹框文案</w:t>
            </w:r>
            <w:r>
              <w:rPr>
                <w:rFonts w:ascii="宋体"/>
                <w:szCs w:val="21"/>
              </w:rPr>
              <w:t>描述：</w:t>
            </w:r>
            <w:r w:rsidRPr="00E3216A">
              <w:rPr>
                <w:rFonts w:ascii="宋体"/>
                <w:color w:val="00B050"/>
                <w:szCs w:val="21"/>
              </w:rPr>
              <w:t>请选择一条数据修改！</w:t>
            </w:r>
          </w:p>
          <w:p w14:paraId="108333B6" w14:textId="77777777" w:rsidR="00A312A4" w:rsidRPr="00E3216A" w:rsidRDefault="00A312A4" w:rsidP="005605E3">
            <w:pPr>
              <w:pStyle w:val="21"/>
              <w:numPr>
                <w:ilvl w:val="0"/>
                <w:numId w:val="31"/>
              </w:numPr>
              <w:spacing w:line="360" w:lineRule="auto"/>
              <w:ind w:firstLineChars="0"/>
              <w:rPr>
                <w:rFonts w:ascii="宋体"/>
                <w:szCs w:val="21"/>
              </w:rPr>
            </w:pPr>
            <w:r>
              <w:rPr>
                <w:rFonts w:ascii="宋体" w:hint="eastAsia"/>
                <w:szCs w:val="21"/>
              </w:rPr>
              <w:lastRenderedPageBreak/>
              <w:t>【确定】按钮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p w14:paraId="1463998C" w14:textId="77777777" w:rsidR="00A312A4" w:rsidRPr="009909E3" w:rsidRDefault="00A312A4" w:rsidP="005605E3">
            <w:pPr>
              <w:pStyle w:val="21"/>
              <w:spacing w:line="360" w:lineRule="auto"/>
              <w:ind w:firstLineChars="0" w:firstLine="0"/>
              <w:rPr>
                <w:rFonts w:ascii="宋体"/>
                <w:szCs w:val="21"/>
              </w:rPr>
            </w:pPr>
            <w:r>
              <w:rPr>
                <w:rFonts w:ascii="宋体"/>
                <w:szCs w:val="21"/>
              </w:rPr>
              <w:t>2.</w:t>
            </w:r>
            <w:r>
              <w:rPr>
                <w:rFonts w:ascii="宋体" w:hint="eastAsia"/>
                <w:szCs w:val="21"/>
              </w:rPr>
              <w:t>选中</w:t>
            </w:r>
            <w:r>
              <w:rPr>
                <w:rFonts w:ascii="宋体"/>
                <w:szCs w:val="21"/>
              </w:rPr>
              <w:t>多条</w:t>
            </w:r>
            <w:r>
              <w:rPr>
                <w:rFonts w:ascii="宋体" w:hint="eastAsia"/>
                <w:szCs w:val="21"/>
              </w:rPr>
              <w:t>查询</w:t>
            </w:r>
            <w:r>
              <w:rPr>
                <w:rFonts w:ascii="宋体"/>
                <w:szCs w:val="21"/>
              </w:rPr>
              <w:t>列表的数据</w:t>
            </w:r>
            <w:r>
              <w:rPr>
                <w:rFonts w:ascii="宋体" w:hint="eastAsia"/>
                <w:szCs w:val="21"/>
              </w:rPr>
              <w:t>，</w:t>
            </w:r>
            <w:r>
              <w:rPr>
                <w:rFonts w:ascii="宋体"/>
                <w:szCs w:val="21"/>
              </w:rPr>
              <w:t>点击该按钮则进行弹框提示</w:t>
            </w:r>
            <w:r>
              <w:rPr>
                <w:rFonts w:ascii="宋体" w:hint="eastAsia"/>
                <w:szCs w:val="21"/>
              </w:rPr>
              <w:t>，</w:t>
            </w:r>
            <w:r>
              <w:rPr>
                <w:rFonts w:ascii="宋体"/>
                <w:szCs w:val="21"/>
              </w:rPr>
              <w:t>如下图</w:t>
            </w:r>
            <w:r>
              <w:rPr>
                <w:rFonts w:ascii="宋体" w:hint="eastAsia"/>
                <w:szCs w:val="21"/>
              </w:rPr>
              <w:t>所示</w:t>
            </w:r>
            <w:r>
              <w:rPr>
                <w:rFonts w:ascii="宋体"/>
                <w:szCs w:val="21"/>
              </w:rPr>
              <w:t>：</w:t>
            </w:r>
            <w:r>
              <w:rPr>
                <w:noProof/>
              </w:rPr>
              <w:drawing>
                <wp:inline distT="0" distB="0" distL="0" distR="0" wp14:anchorId="3326CFA1" wp14:editId="72F83104">
                  <wp:extent cx="1975006" cy="1247775"/>
                  <wp:effectExtent l="0" t="0" r="635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82238" cy="1252344"/>
                          </a:xfrm>
                          <a:prstGeom prst="rect">
                            <a:avLst/>
                          </a:prstGeom>
                        </pic:spPr>
                      </pic:pic>
                    </a:graphicData>
                  </a:graphic>
                </wp:inline>
              </w:drawing>
            </w:r>
          </w:p>
          <w:p w14:paraId="4C064DD3" w14:textId="77777777" w:rsidR="00A312A4" w:rsidRDefault="00A312A4" w:rsidP="005605E3">
            <w:pPr>
              <w:pStyle w:val="21"/>
              <w:numPr>
                <w:ilvl w:val="0"/>
                <w:numId w:val="31"/>
              </w:numPr>
              <w:spacing w:line="360" w:lineRule="auto"/>
              <w:ind w:firstLineChars="0"/>
              <w:rPr>
                <w:rFonts w:ascii="宋体"/>
                <w:szCs w:val="21"/>
              </w:rPr>
            </w:pPr>
            <w:r>
              <w:rPr>
                <w:rFonts w:ascii="宋体" w:hint="eastAsia"/>
                <w:szCs w:val="21"/>
              </w:rPr>
              <w:t>弹框文案</w:t>
            </w:r>
            <w:r>
              <w:rPr>
                <w:rFonts w:ascii="宋体"/>
                <w:szCs w:val="21"/>
              </w:rPr>
              <w:t>描述：</w:t>
            </w:r>
            <w:r>
              <w:rPr>
                <w:rFonts w:ascii="宋体" w:hint="eastAsia"/>
                <w:color w:val="00B050"/>
                <w:szCs w:val="21"/>
              </w:rPr>
              <w:t>每次只能</w:t>
            </w:r>
            <w:r>
              <w:rPr>
                <w:rFonts w:ascii="宋体"/>
                <w:color w:val="00B050"/>
                <w:szCs w:val="21"/>
              </w:rPr>
              <w:t>选择一条数据修改！</w:t>
            </w:r>
          </w:p>
          <w:p w14:paraId="28E479CF" w14:textId="77777777" w:rsidR="00A312A4" w:rsidRPr="009909E3" w:rsidRDefault="00A312A4" w:rsidP="005605E3">
            <w:pPr>
              <w:pStyle w:val="21"/>
              <w:numPr>
                <w:ilvl w:val="0"/>
                <w:numId w:val="31"/>
              </w:numPr>
              <w:spacing w:line="360" w:lineRule="auto"/>
              <w:ind w:firstLineChars="0"/>
              <w:rPr>
                <w:rFonts w:ascii="宋体"/>
                <w:szCs w:val="21"/>
              </w:rPr>
            </w:pPr>
            <w:r>
              <w:rPr>
                <w:rFonts w:ascii="宋体" w:hint="eastAsia"/>
                <w:szCs w:val="21"/>
              </w:rPr>
              <w:t>【确定】按钮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p w14:paraId="5B11EFD1" w14:textId="4AA79C76" w:rsidR="00A312A4" w:rsidRPr="00047B71" w:rsidRDefault="00A312A4" w:rsidP="005605E3">
            <w:pPr>
              <w:pStyle w:val="21"/>
              <w:spacing w:line="360" w:lineRule="auto"/>
              <w:ind w:firstLineChars="0" w:firstLine="0"/>
              <w:rPr>
                <w:rFonts w:ascii="宋体"/>
                <w:szCs w:val="21"/>
              </w:rPr>
            </w:pPr>
            <w:r>
              <w:rPr>
                <w:rFonts w:ascii="宋体"/>
                <w:szCs w:val="21"/>
              </w:rPr>
              <w:t>3.</w:t>
            </w:r>
            <w:r>
              <w:rPr>
                <w:rFonts w:ascii="宋体" w:hint="eastAsia"/>
                <w:szCs w:val="21"/>
              </w:rPr>
              <w:t>选中</w:t>
            </w:r>
            <w:r>
              <w:rPr>
                <w:rFonts w:ascii="宋体"/>
                <w:szCs w:val="21"/>
              </w:rPr>
              <w:t>一条查询列表的数据</w:t>
            </w:r>
            <w:r w:rsidR="00047B71">
              <w:rPr>
                <w:rFonts w:ascii="宋体" w:hint="eastAsia"/>
                <w:szCs w:val="21"/>
              </w:rPr>
              <w:t>（无论</w:t>
            </w:r>
            <w:r w:rsidR="00047B71">
              <w:rPr>
                <w:rFonts w:ascii="宋体"/>
                <w:szCs w:val="21"/>
              </w:rPr>
              <w:t>什么状态均可</w:t>
            </w:r>
            <w:r w:rsidR="00047B71">
              <w:rPr>
                <w:rFonts w:ascii="宋体" w:hint="eastAsia"/>
                <w:szCs w:val="21"/>
              </w:rPr>
              <w:t>进行</w:t>
            </w:r>
            <w:r w:rsidR="00047B71">
              <w:rPr>
                <w:rFonts w:ascii="宋体"/>
                <w:szCs w:val="21"/>
              </w:rPr>
              <w:t>修改</w:t>
            </w:r>
            <w:r w:rsidR="00047B71">
              <w:rPr>
                <w:rFonts w:ascii="宋体" w:hint="eastAsia"/>
                <w:szCs w:val="21"/>
              </w:rPr>
              <w:t>），</w:t>
            </w:r>
            <w:r>
              <w:t>点击，那么</w:t>
            </w:r>
            <w:r w:rsidR="003D24C2">
              <w:rPr>
                <w:rFonts w:hint="eastAsia"/>
              </w:rPr>
              <w:t>当前</w:t>
            </w:r>
            <w:r w:rsidR="003D24C2">
              <w:t>页面进行弹框，</w:t>
            </w:r>
            <w:r>
              <w:t>进入到对应的该条数据的编辑</w:t>
            </w:r>
            <w:r w:rsidR="003D24C2">
              <w:rPr>
                <w:rFonts w:hint="eastAsia"/>
              </w:rPr>
              <w:t>弹框</w:t>
            </w:r>
            <w:r>
              <w:t>，带出该数据最后</w:t>
            </w:r>
            <w:r>
              <w:rPr>
                <w:rFonts w:hint="eastAsia"/>
              </w:rPr>
              <w:t>一次</w:t>
            </w:r>
            <w:r>
              <w:t>保存的数据进行编辑操作；</w:t>
            </w:r>
          </w:p>
        </w:tc>
      </w:tr>
      <w:tr w:rsidR="00A312A4" w:rsidRPr="0037382C" w14:paraId="5BC92029" w14:textId="77777777" w:rsidTr="00511FCE">
        <w:tc>
          <w:tcPr>
            <w:tcW w:w="1134" w:type="dxa"/>
          </w:tcPr>
          <w:p w14:paraId="41BBFAE3" w14:textId="172FCAED" w:rsidR="00A312A4" w:rsidRDefault="00A312A4" w:rsidP="005605E3">
            <w:pPr>
              <w:spacing w:line="360" w:lineRule="auto"/>
            </w:pPr>
            <w:r>
              <w:rPr>
                <w:rFonts w:hint="eastAsia"/>
              </w:rPr>
              <w:lastRenderedPageBreak/>
              <w:t>【</w:t>
            </w:r>
            <w:r>
              <w:t>删除</w:t>
            </w:r>
            <w:r>
              <w:rPr>
                <w:rFonts w:hint="eastAsia"/>
              </w:rPr>
              <w:t>】</w:t>
            </w:r>
          </w:p>
        </w:tc>
        <w:tc>
          <w:tcPr>
            <w:tcW w:w="7230" w:type="dxa"/>
          </w:tcPr>
          <w:p w14:paraId="6B8E517E" w14:textId="77777777" w:rsidR="00A312A4" w:rsidRDefault="00A312A4" w:rsidP="005605E3">
            <w:pPr>
              <w:pStyle w:val="21"/>
              <w:spacing w:line="360" w:lineRule="auto"/>
              <w:ind w:firstLineChars="0" w:firstLine="0"/>
              <w:rPr>
                <w:rFonts w:ascii="宋体"/>
                <w:szCs w:val="21"/>
              </w:rPr>
            </w:pPr>
            <w:r>
              <w:rPr>
                <w:rFonts w:ascii="宋体" w:hint="eastAsia"/>
                <w:szCs w:val="21"/>
              </w:rPr>
              <w:t>点击</w:t>
            </w:r>
            <w:r>
              <w:rPr>
                <w:rFonts w:ascii="宋体"/>
                <w:szCs w:val="21"/>
              </w:rPr>
              <w:t>，进行校验：</w:t>
            </w:r>
          </w:p>
          <w:p w14:paraId="4DD94AEE" w14:textId="77777777" w:rsidR="00A312A4" w:rsidRPr="008B3EBE" w:rsidRDefault="00A312A4" w:rsidP="005605E3">
            <w:pPr>
              <w:pStyle w:val="21"/>
              <w:spacing w:line="360" w:lineRule="auto"/>
              <w:ind w:firstLineChars="0" w:firstLine="0"/>
              <w:rPr>
                <w:rFonts w:ascii="宋体"/>
                <w:szCs w:val="21"/>
              </w:rPr>
            </w:pPr>
            <w:r>
              <w:rPr>
                <w:rFonts w:ascii="宋体" w:hint="eastAsia"/>
                <w:szCs w:val="21"/>
              </w:rPr>
              <w:t>1.未</w:t>
            </w:r>
            <w:r>
              <w:rPr>
                <w:rFonts w:ascii="宋体"/>
                <w:szCs w:val="21"/>
              </w:rPr>
              <w:t>选中</w:t>
            </w:r>
            <w:r>
              <w:rPr>
                <w:rFonts w:ascii="宋体" w:hint="eastAsia"/>
                <w:szCs w:val="21"/>
              </w:rPr>
              <w:t>查询</w:t>
            </w:r>
            <w:r>
              <w:rPr>
                <w:rFonts w:ascii="宋体"/>
                <w:szCs w:val="21"/>
              </w:rPr>
              <w:t>列表的数据</w:t>
            </w:r>
            <w:r>
              <w:rPr>
                <w:rFonts w:ascii="宋体" w:hint="eastAsia"/>
                <w:szCs w:val="21"/>
              </w:rPr>
              <w:t>，</w:t>
            </w:r>
            <w:r>
              <w:rPr>
                <w:rFonts w:ascii="宋体"/>
                <w:szCs w:val="21"/>
              </w:rPr>
              <w:t>点击该按钮则进行弹框提示</w:t>
            </w:r>
            <w:r>
              <w:rPr>
                <w:rFonts w:ascii="宋体" w:hint="eastAsia"/>
                <w:szCs w:val="21"/>
              </w:rPr>
              <w:t>，</w:t>
            </w:r>
            <w:r>
              <w:rPr>
                <w:rFonts w:ascii="宋体"/>
                <w:szCs w:val="21"/>
              </w:rPr>
              <w:t>如下图所示：</w:t>
            </w:r>
            <w:r>
              <w:rPr>
                <w:noProof/>
              </w:rPr>
              <w:drawing>
                <wp:inline distT="0" distB="0" distL="0" distR="0" wp14:anchorId="31D705B4" wp14:editId="21029685">
                  <wp:extent cx="1685925" cy="1316407"/>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90221" cy="1319761"/>
                          </a:xfrm>
                          <a:prstGeom prst="rect">
                            <a:avLst/>
                          </a:prstGeom>
                        </pic:spPr>
                      </pic:pic>
                    </a:graphicData>
                  </a:graphic>
                </wp:inline>
              </w:drawing>
            </w:r>
          </w:p>
          <w:p w14:paraId="241C7117" w14:textId="77777777" w:rsidR="00A312A4" w:rsidRDefault="00A312A4" w:rsidP="005605E3">
            <w:pPr>
              <w:pStyle w:val="21"/>
              <w:numPr>
                <w:ilvl w:val="0"/>
                <w:numId w:val="31"/>
              </w:numPr>
              <w:spacing w:line="360" w:lineRule="auto"/>
              <w:ind w:firstLineChars="0"/>
              <w:rPr>
                <w:rFonts w:ascii="宋体"/>
                <w:szCs w:val="21"/>
              </w:rPr>
            </w:pPr>
            <w:r>
              <w:rPr>
                <w:rFonts w:ascii="宋体" w:hint="eastAsia"/>
                <w:szCs w:val="21"/>
              </w:rPr>
              <w:t>弹框文案</w:t>
            </w:r>
            <w:r>
              <w:rPr>
                <w:rFonts w:ascii="宋体"/>
                <w:szCs w:val="21"/>
              </w:rPr>
              <w:t>描述：</w:t>
            </w:r>
            <w:r w:rsidRPr="00E3216A">
              <w:rPr>
                <w:rFonts w:ascii="宋体"/>
                <w:color w:val="00B050"/>
                <w:szCs w:val="21"/>
              </w:rPr>
              <w:t>请选择一条数据</w:t>
            </w:r>
            <w:r>
              <w:rPr>
                <w:rFonts w:ascii="宋体" w:hint="eastAsia"/>
                <w:color w:val="00B050"/>
                <w:szCs w:val="21"/>
              </w:rPr>
              <w:t>删除</w:t>
            </w:r>
            <w:r w:rsidRPr="00E3216A">
              <w:rPr>
                <w:rFonts w:ascii="宋体"/>
                <w:color w:val="00B050"/>
                <w:szCs w:val="21"/>
              </w:rPr>
              <w:t>！</w:t>
            </w:r>
          </w:p>
          <w:p w14:paraId="722B5705" w14:textId="77777777" w:rsidR="00A312A4" w:rsidRPr="00E3216A" w:rsidRDefault="00A312A4" w:rsidP="005605E3">
            <w:pPr>
              <w:pStyle w:val="21"/>
              <w:numPr>
                <w:ilvl w:val="0"/>
                <w:numId w:val="31"/>
              </w:numPr>
              <w:spacing w:line="360" w:lineRule="auto"/>
              <w:ind w:firstLineChars="0"/>
              <w:rPr>
                <w:rFonts w:ascii="宋体"/>
                <w:szCs w:val="21"/>
              </w:rPr>
            </w:pPr>
            <w:r>
              <w:rPr>
                <w:rFonts w:ascii="宋体" w:hint="eastAsia"/>
                <w:szCs w:val="21"/>
              </w:rPr>
              <w:t>【确定】按钮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p w14:paraId="03B64897" w14:textId="77777777" w:rsidR="00A312A4" w:rsidRPr="002E18E1" w:rsidRDefault="00A312A4" w:rsidP="005605E3">
            <w:pPr>
              <w:pStyle w:val="21"/>
              <w:spacing w:line="360" w:lineRule="auto"/>
              <w:ind w:firstLineChars="0" w:firstLine="0"/>
              <w:rPr>
                <w:rFonts w:ascii="宋体"/>
                <w:szCs w:val="21"/>
              </w:rPr>
            </w:pPr>
            <w:r>
              <w:rPr>
                <w:rFonts w:ascii="宋体"/>
                <w:szCs w:val="21"/>
              </w:rPr>
              <w:t>2.</w:t>
            </w:r>
            <w:r>
              <w:rPr>
                <w:rFonts w:ascii="宋体" w:hint="eastAsia"/>
                <w:szCs w:val="21"/>
              </w:rPr>
              <w:t>选中</w:t>
            </w:r>
            <w:r>
              <w:rPr>
                <w:rFonts w:ascii="宋体"/>
                <w:szCs w:val="21"/>
              </w:rPr>
              <w:t>多条</w:t>
            </w:r>
            <w:r>
              <w:rPr>
                <w:rFonts w:ascii="宋体" w:hint="eastAsia"/>
                <w:szCs w:val="21"/>
              </w:rPr>
              <w:t>查询</w:t>
            </w:r>
            <w:r>
              <w:rPr>
                <w:rFonts w:ascii="宋体"/>
                <w:szCs w:val="21"/>
              </w:rPr>
              <w:t>列表的数据</w:t>
            </w:r>
            <w:r>
              <w:rPr>
                <w:rFonts w:ascii="宋体" w:hint="eastAsia"/>
                <w:szCs w:val="21"/>
              </w:rPr>
              <w:t>，</w:t>
            </w:r>
            <w:r>
              <w:rPr>
                <w:rFonts w:ascii="宋体"/>
                <w:szCs w:val="21"/>
              </w:rPr>
              <w:t>点击该按钮则进行弹框提示</w:t>
            </w:r>
            <w:r>
              <w:rPr>
                <w:rFonts w:ascii="宋体" w:hint="eastAsia"/>
                <w:szCs w:val="21"/>
              </w:rPr>
              <w:t>，</w:t>
            </w:r>
            <w:r>
              <w:rPr>
                <w:rFonts w:ascii="宋体"/>
                <w:szCs w:val="21"/>
              </w:rPr>
              <w:t>如下图</w:t>
            </w:r>
            <w:r>
              <w:rPr>
                <w:rFonts w:ascii="宋体" w:hint="eastAsia"/>
                <w:szCs w:val="21"/>
              </w:rPr>
              <w:t>所示</w:t>
            </w:r>
            <w:r>
              <w:rPr>
                <w:rFonts w:ascii="宋体"/>
                <w:szCs w:val="21"/>
              </w:rPr>
              <w:t>：</w:t>
            </w:r>
            <w:r>
              <w:rPr>
                <w:noProof/>
              </w:rPr>
              <w:drawing>
                <wp:inline distT="0" distB="0" distL="0" distR="0" wp14:anchorId="7B5534C5" wp14:editId="0ED65C36">
                  <wp:extent cx="2476500" cy="1514475"/>
                  <wp:effectExtent l="0" t="0" r="0" b="952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76500" cy="1514475"/>
                          </a:xfrm>
                          <a:prstGeom prst="rect">
                            <a:avLst/>
                          </a:prstGeom>
                        </pic:spPr>
                      </pic:pic>
                    </a:graphicData>
                  </a:graphic>
                </wp:inline>
              </w:drawing>
            </w:r>
          </w:p>
          <w:p w14:paraId="030B8062" w14:textId="77777777" w:rsidR="00A312A4" w:rsidRDefault="00A312A4" w:rsidP="005605E3">
            <w:pPr>
              <w:pStyle w:val="21"/>
              <w:numPr>
                <w:ilvl w:val="0"/>
                <w:numId w:val="31"/>
              </w:numPr>
              <w:spacing w:line="360" w:lineRule="auto"/>
              <w:ind w:firstLineChars="0"/>
              <w:rPr>
                <w:rFonts w:ascii="宋体"/>
                <w:szCs w:val="21"/>
              </w:rPr>
            </w:pPr>
            <w:r>
              <w:rPr>
                <w:rFonts w:ascii="宋体" w:hint="eastAsia"/>
                <w:szCs w:val="21"/>
              </w:rPr>
              <w:t>弹框文案</w:t>
            </w:r>
            <w:r>
              <w:rPr>
                <w:rFonts w:ascii="宋体"/>
                <w:szCs w:val="21"/>
              </w:rPr>
              <w:t>描述：</w:t>
            </w:r>
            <w:r>
              <w:rPr>
                <w:rFonts w:ascii="宋体" w:hint="eastAsia"/>
                <w:color w:val="00B050"/>
                <w:szCs w:val="21"/>
              </w:rPr>
              <w:t>每次只能</w:t>
            </w:r>
            <w:r>
              <w:rPr>
                <w:rFonts w:ascii="宋体"/>
                <w:color w:val="00B050"/>
                <w:szCs w:val="21"/>
              </w:rPr>
              <w:t>选择一条数据</w:t>
            </w:r>
            <w:r>
              <w:rPr>
                <w:rFonts w:ascii="宋体" w:hint="eastAsia"/>
                <w:color w:val="00B050"/>
                <w:szCs w:val="21"/>
              </w:rPr>
              <w:t>删除</w:t>
            </w:r>
            <w:r>
              <w:rPr>
                <w:rFonts w:ascii="宋体"/>
                <w:color w:val="00B050"/>
                <w:szCs w:val="21"/>
              </w:rPr>
              <w:t>！</w:t>
            </w:r>
          </w:p>
          <w:p w14:paraId="6B48D391" w14:textId="77777777" w:rsidR="00A312A4" w:rsidRPr="009909E3" w:rsidRDefault="00A312A4" w:rsidP="005605E3">
            <w:pPr>
              <w:pStyle w:val="21"/>
              <w:numPr>
                <w:ilvl w:val="0"/>
                <w:numId w:val="31"/>
              </w:numPr>
              <w:spacing w:line="360" w:lineRule="auto"/>
              <w:ind w:firstLineChars="0"/>
              <w:rPr>
                <w:rFonts w:ascii="宋体"/>
                <w:szCs w:val="21"/>
              </w:rPr>
            </w:pPr>
            <w:r>
              <w:rPr>
                <w:rFonts w:ascii="宋体" w:hint="eastAsia"/>
                <w:szCs w:val="21"/>
              </w:rPr>
              <w:t>【确定】按钮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p w14:paraId="63E942B5" w14:textId="3B052BB3" w:rsidR="00A312A4" w:rsidRDefault="00A312A4" w:rsidP="005605E3">
            <w:pPr>
              <w:pStyle w:val="21"/>
              <w:spacing w:line="360" w:lineRule="auto"/>
              <w:ind w:firstLineChars="0" w:firstLine="0"/>
            </w:pPr>
            <w:r>
              <w:rPr>
                <w:rFonts w:ascii="宋体"/>
                <w:szCs w:val="21"/>
              </w:rPr>
              <w:t>3.</w:t>
            </w:r>
            <w:r>
              <w:rPr>
                <w:rFonts w:ascii="宋体" w:hint="eastAsia"/>
                <w:szCs w:val="21"/>
              </w:rPr>
              <w:t>选中</w:t>
            </w:r>
            <w:r>
              <w:rPr>
                <w:rFonts w:ascii="宋体"/>
                <w:szCs w:val="21"/>
              </w:rPr>
              <w:t>一条查询列表的数据</w:t>
            </w:r>
            <w:r>
              <w:rPr>
                <w:rFonts w:ascii="宋体" w:hint="eastAsia"/>
                <w:szCs w:val="21"/>
              </w:rPr>
              <w:t>，</w:t>
            </w:r>
            <w:r w:rsidRPr="001505C8">
              <w:rPr>
                <w:rFonts w:ascii="宋体"/>
                <w:szCs w:val="21"/>
                <w:highlight w:val="yellow"/>
              </w:rPr>
              <w:t>进行判断</w:t>
            </w:r>
            <w:r w:rsidRPr="001505C8">
              <w:rPr>
                <w:rFonts w:ascii="宋体" w:hint="eastAsia"/>
                <w:szCs w:val="21"/>
                <w:highlight w:val="yellow"/>
              </w:rPr>
              <w:t>该条</w:t>
            </w:r>
            <w:r w:rsidRPr="001505C8">
              <w:rPr>
                <w:rFonts w:ascii="宋体"/>
                <w:szCs w:val="21"/>
                <w:highlight w:val="yellow"/>
              </w:rPr>
              <w:t>数据</w:t>
            </w:r>
            <w:r w:rsidR="000D285B" w:rsidRPr="001505C8">
              <w:rPr>
                <w:rFonts w:ascii="宋体" w:hint="eastAsia"/>
                <w:szCs w:val="21"/>
                <w:highlight w:val="yellow"/>
              </w:rPr>
              <w:t>是否可</w:t>
            </w:r>
            <w:r w:rsidR="000D285B" w:rsidRPr="001505C8">
              <w:rPr>
                <w:rFonts w:ascii="宋体"/>
                <w:szCs w:val="21"/>
                <w:highlight w:val="yellow"/>
              </w:rPr>
              <w:t>修改，具体</w:t>
            </w:r>
            <w:r w:rsidR="000D285B" w:rsidRPr="001505C8">
              <w:rPr>
                <w:rFonts w:ascii="宋体" w:hint="eastAsia"/>
                <w:szCs w:val="21"/>
                <w:highlight w:val="yellow"/>
              </w:rPr>
              <w:t>逻辑</w:t>
            </w:r>
            <w:r w:rsidR="000D285B" w:rsidRPr="001505C8">
              <w:rPr>
                <w:rFonts w:ascii="宋体"/>
                <w:szCs w:val="21"/>
                <w:highlight w:val="yellow"/>
              </w:rPr>
              <w:t>见</w:t>
            </w:r>
            <w:r w:rsidR="000D285B" w:rsidRPr="001505C8">
              <w:rPr>
                <w:rFonts w:ascii="宋体" w:hint="eastAsia"/>
                <w:szCs w:val="21"/>
                <w:highlight w:val="yellow"/>
              </w:rPr>
              <w:lastRenderedPageBreak/>
              <w:t>“3.5.3 规则”的</w:t>
            </w:r>
            <w:r w:rsidR="000D285B" w:rsidRPr="001505C8">
              <w:rPr>
                <w:rFonts w:ascii="宋体"/>
                <w:szCs w:val="21"/>
                <w:highlight w:val="yellow"/>
              </w:rPr>
              <w:t>表格</w:t>
            </w:r>
            <w:r w:rsidR="000D285B" w:rsidRPr="001505C8">
              <w:rPr>
                <w:rFonts w:ascii="宋体" w:hint="eastAsia"/>
                <w:szCs w:val="21"/>
                <w:highlight w:val="yellow"/>
              </w:rPr>
              <w:t>所示</w:t>
            </w:r>
            <w:r w:rsidR="000D285B">
              <w:rPr>
                <w:rFonts w:ascii="宋体" w:hint="eastAsia"/>
                <w:szCs w:val="21"/>
              </w:rPr>
              <w:t>：</w:t>
            </w:r>
          </w:p>
          <w:p w14:paraId="06B11337" w14:textId="3975BB81" w:rsidR="00A312A4" w:rsidRPr="002E18E1" w:rsidRDefault="004F1758" w:rsidP="005605E3">
            <w:pPr>
              <w:pStyle w:val="21"/>
              <w:numPr>
                <w:ilvl w:val="0"/>
                <w:numId w:val="32"/>
              </w:numPr>
              <w:spacing w:line="360" w:lineRule="auto"/>
              <w:ind w:firstLineChars="0"/>
              <w:rPr>
                <w:rFonts w:ascii="宋体"/>
                <w:szCs w:val="21"/>
              </w:rPr>
            </w:pPr>
            <w:r>
              <w:rPr>
                <w:rFonts w:ascii="宋体" w:hint="eastAsia"/>
                <w:szCs w:val="21"/>
              </w:rPr>
              <w:t>若数据</w:t>
            </w:r>
            <w:r>
              <w:rPr>
                <w:rFonts w:ascii="宋体"/>
                <w:szCs w:val="21"/>
              </w:rPr>
              <w:t>满足</w:t>
            </w:r>
            <w:r>
              <w:rPr>
                <w:rFonts w:ascii="宋体" w:hint="eastAsia"/>
                <w:szCs w:val="21"/>
              </w:rPr>
              <w:t>可</w:t>
            </w:r>
            <w:r>
              <w:rPr>
                <w:rFonts w:ascii="宋体"/>
                <w:szCs w:val="21"/>
              </w:rPr>
              <w:t>修改的逻辑时</w:t>
            </w:r>
            <w:r w:rsidR="00A312A4">
              <w:rPr>
                <w:rFonts w:hint="eastAsia"/>
              </w:rPr>
              <w:t>，</w:t>
            </w:r>
            <w:r w:rsidR="00A312A4">
              <w:t>点击，</w:t>
            </w:r>
            <w:r w:rsidR="00A312A4">
              <w:rPr>
                <w:rFonts w:hint="eastAsia"/>
              </w:rPr>
              <w:t>那么</w:t>
            </w:r>
            <w:r w:rsidR="00A312A4">
              <w:t>当前弹框进行提示</w:t>
            </w:r>
            <w:r w:rsidR="00A312A4">
              <w:rPr>
                <w:rFonts w:hint="eastAsia"/>
              </w:rPr>
              <w:t>，</w:t>
            </w:r>
            <w:r w:rsidR="00A312A4">
              <w:t>页面如下图所示：</w:t>
            </w:r>
            <w:r w:rsidR="00A312A4">
              <w:rPr>
                <w:noProof/>
              </w:rPr>
              <w:drawing>
                <wp:inline distT="0" distB="0" distL="0" distR="0" wp14:anchorId="509C33CC" wp14:editId="137BEB15">
                  <wp:extent cx="2190750" cy="1425726"/>
                  <wp:effectExtent l="0" t="0" r="0" b="317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93983" cy="1427830"/>
                          </a:xfrm>
                          <a:prstGeom prst="rect">
                            <a:avLst/>
                          </a:prstGeom>
                        </pic:spPr>
                      </pic:pic>
                    </a:graphicData>
                  </a:graphic>
                </wp:inline>
              </w:drawing>
            </w:r>
          </w:p>
          <w:p w14:paraId="523AE950" w14:textId="77777777" w:rsidR="00A312A4" w:rsidRDefault="00A312A4" w:rsidP="005605E3">
            <w:pPr>
              <w:pStyle w:val="21"/>
              <w:spacing w:line="360" w:lineRule="auto"/>
              <w:ind w:left="420" w:firstLineChars="0" w:firstLine="0"/>
            </w:pPr>
            <w:r>
              <w:rPr>
                <w:rFonts w:hint="eastAsia"/>
              </w:rPr>
              <w:t>弹框文案</w:t>
            </w:r>
            <w:r>
              <w:t>描述：</w:t>
            </w:r>
            <w:r w:rsidRPr="002E18E1">
              <w:rPr>
                <w:rFonts w:hint="eastAsia"/>
                <w:color w:val="00B050"/>
              </w:rPr>
              <w:t>您确认需要删除选中的数据吗？</w:t>
            </w:r>
          </w:p>
          <w:p w14:paraId="39159514" w14:textId="77777777" w:rsidR="00A312A4" w:rsidRDefault="00A312A4" w:rsidP="005605E3">
            <w:pPr>
              <w:pStyle w:val="21"/>
              <w:spacing w:line="360" w:lineRule="auto"/>
              <w:ind w:left="420" w:firstLineChars="0" w:firstLine="0"/>
              <w:rPr>
                <w:rFonts w:ascii="宋体"/>
                <w:szCs w:val="21"/>
              </w:rPr>
            </w:pPr>
            <w:r>
              <w:rPr>
                <w:rFonts w:ascii="宋体" w:hint="eastAsia"/>
                <w:szCs w:val="21"/>
              </w:rPr>
              <w:t>【取消】按钮</w:t>
            </w:r>
            <w:r>
              <w:rPr>
                <w:rFonts w:ascii="宋体"/>
                <w:szCs w:val="21"/>
              </w:rPr>
              <w:t>：点击，关闭该弹框；</w:t>
            </w:r>
          </w:p>
          <w:p w14:paraId="0C04F324" w14:textId="77777777" w:rsidR="00A312A4" w:rsidRPr="003C55B6" w:rsidRDefault="00A312A4" w:rsidP="005605E3">
            <w:pPr>
              <w:pStyle w:val="21"/>
              <w:spacing w:line="360" w:lineRule="auto"/>
              <w:rPr>
                <w:rFonts w:ascii="宋体"/>
                <w:szCs w:val="21"/>
              </w:rPr>
            </w:pPr>
            <w:r>
              <w:rPr>
                <w:rFonts w:ascii="宋体" w:hint="eastAsia"/>
                <w:szCs w:val="21"/>
              </w:rPr>
              <w:t>【确定】按钮</w:t>
            </w:r>
            <w:r>
              <w:rPr>
                <w:rFonts w:ascii="宋体"/>
                <w:szCs w:val="21"/>
              </w:rPr>
              <w:t>：点击进行删除数据，</w:t>
            </w:r>
            <w:r>
              <w:rPr>
                <w:rFonts w:ascii="宋体" w:hint="eastAsia"/>
                <w:szCs w:val="21"/>
              </w:rPr>
              <w:t>（1）</w:t>
            </w:r>
            <w:r>
              <w:rPr>
                <w:rFonts w:ascii="宋体"/>
                <w:szCs w:val="21"/>
              </w:rPr>
              <w:t>若删除成功</w:t>
            </w:r>
            <w:r>
              <w:rPr>
                <w:rFonts w:ascii="宋体" w:hint="eastAsia"/>
                <w:szCs w:val="21"/>
              </w:rPr>
              <w:t>，</w:t>
            </w:r>
            <w:r>
              <w:rPr>
                <w:rFonts w:ascii="宋体"/>
                <w:szCs w:val="21"/>
              </w:rPr>
              <w:t>则</w:t>
            </w:r>
            <w:r>
              <w:rPr>
                <w:rFonts w:ascii="宋体" w:hint="eastAsia"/>
                <w:szCs w:val="21"/>
              </w:rPr>
              <w:t>当前</w:t>
            </w:r>
            <w:r>
              <w:rPr>
                <w:rFonts w:ascii="宋体"/>
                <w:szCs w:val="21"/>
              </w:rPr>
              <w:t>页面进行toast提醒</w:t>
            </w:r>
            <w:r>
              <w:rPr>
                <w:rFonts w:ascii="宋体" w:hint="eastAsia"/>
                <w:szCs w:val="21"/>
              </w:rPr>
              <w:t>2</w:t>
            </w:r>
            <w:r>
              <w:rPr>
                <w:rFonts w:ascii="宋体"/>
                <w:szCs w:val="21"/>
              </w:rPr>
              <w:t>s后消失，提示语：</w:t>
            </w:r>
            <w:r>
              <w:rPr>
                <w:rFonts w:ascii="宋体"/>
                <w:color w:val="00B050"/>
                <w:szCs w:val="21"/>
              </w:rPr>
              <w:t>删除成功</w:t>
            </w:r>
            <w:r>
              <w:rPr>
                <w:rFonts w:ascii="宋体" w:hint="eastAsia"/>
                <w:color w:val="00B050"/>
                <w:szCs w:val="21"/>
              </w:rPr>
              <w:t xml:space="preserve">    </w:t>
            </w:r>
            <w:r w:rsidRPr="00AF253B">
              <w:rPr>
                <w:rFonts w:ascii="宋体" w:hint="eastAsia"/>
                <w:szCs w:val="21"/>
              </w:rPr>
              <w:t>样式如图</w:t>
            </w:r>
            <w:r>
              <w:rPr>
                <w:rFonts w:ascii="宋体" w:hint="eastAsia"/>
                <w:szCs w:val="21"/>
              </w:rPr>
              <w:t>所示</w:t>
            </w:r>
            <w:r>
              <w:rPr>
                <w:rFonts w:ascii="宋体"/>
                <w:szCs w:val="21"/>
              </w:rPr>
              <w:t>：</w:t>
            </w:r>
            <w:r>
              <w:rPr>
                <w:noProof/>
              </w:rPr>
              <w:drawing>
                <wp:inline distT="0" distB="0" distL="0" distR="0" wp14:anchorId="13F65388" wp14:editId="6BEF4625">
                  <wp:extent cx="1209301" cy="6667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8127" cy="688157"/>
                          </a:xfrm>
                          <a:prstGeom prst="rect">
                            <a:avLst/>
                          </a:prstGeom>
                        </pic:spPr>
                      </pic:pic>
                    </a:graphicData>
                  </a:graphic>
                </wp:inline>
              </w:drawing>
            </w:r>
            <w:r>
              <w:rPr>
                <w:rFonts w:ascii="宋体" w:hint="eastAsia"/>
                <w:szCs w:val="21"/>
              </w:rPr>
              <w:t>，</w:t>
            </w:r>
            <w:r>
              <w:rPr>
                <w:rFonts w:ascii="宋体"/>
                <w:szCs w:val="21"/>
              </w:rPr>
              <w:t>同时</w:t>
            </w:r>
            <w:r>
              <w:rPr>
                <w:rFonts w:ascii="宋体" w:hint="eastAsia"/>
                <w:szCs w:val="21"/>
              </w:rPr>
              <w:t>当前</w:t>
            </w:r>
            <w:r>
              <w:rPr>
                <w:rFonts w:ascii="宋体"/>
                <w:szCs w:val="21"/>
              </w:rPr>
              <w:t>列表页面进行</w:t>
            </w:r>
            <w:r>
              <w:rPr>
                <w:rFonts w:ascii="宋体" w:hint="eastAsia"/>
                <w:szCs w:val="21"/>
              </w:rPr>
              <w:t>小</w:t>
            </w:r>
            <w:r>
              <w:rPr>
                <w:rFonts w:ascii="宋体"/>
                <w:szCs w:val="21"/>
              </w:rPr>
              <w:t>动效</w:t>
            </w:r>
            <w:r>
              <w:rPr>
                <w:rFonts w:ascii="宋体" w:hint="eastAsia"/>
                <w:szCs w:val="21"/>
              </w:rPr>
              <w:t>展示</w:t>
            </w:r>
            <w:r>
              <w:rPr>
                <w:rFonts w:ascii="宋体"/>
                <w:szCs w:val="21"/>
              </w:rPr>
              <w:t>，数据整体往上移，如果</w:t>
            </w:r>
            <w:r>
              <w:rPr>
                <w:rFonts w:ascii="宋体" w:hint="eastAsia"/>
                <w:szCs w:val="21"/>
              </w:rPr>
              <w:t>分页</w:t>
            </w:r>
            <w:r>
              <w:rPr>
                <w:rFonts w:ascii="宋体"/>
                <w:szCs w:val="21"/>
              </w:rPr>
              <w:t>查询还有数据，则补充数据到当前页面保持</w:t>
            </w:r>
            <w:r>
              <w:rPr>
                <w:rFonts w:ascii="宋体" w:hint="eastAsia"/>
                <w:szCs w:val="21"/>
              </w:rPr>
              <w:t>当前</w:t>
            </w:r>
            <w:r>
              <w:rPr>
                <w:rFonts w:ascii="宋体"/>
                <w:szCs w:val="21"/>
              </w:rPr>
              <w:t>查询列表</w:t>
            </w:r>
            <w:r>
              <w:rPr>
                <w:rFonts w:ascii="宋体" w:hint="eastAsia"/>
                <w:szCs w:val="21"/>
              </w:rPr>
              <w:t>个数</w:t>
            </w:r>
            <w:r>
              <w:rPr>
                <w:rFonts w:ascii="宋体"/>
                <w:szCs w:val="21"/>
              </w:rPr>
              <w:t>依旧不变；</w:t>
            </w:r>
            <w:r>
              <w:rPr>
                <w:rFonts w:ascii="宋体" w:hint="eastAsia"/>
                <w:szCs w:val="21"/>
              </w:rPr>
              <w:t>（2）若</w:t>
            </w:r>
            <w:r>
              <w:rPr>
                <w:rFonts w:ascii="宋体"/>
                <w:szCs w:val="21"/>
              </w:rPr>
              <w:t>删除失败，当前页面进行toast提示</w:t>
            </w:r>
            <w:r>
              <w:rPr>
                <w:rFonts w:ascii="宋体" w:hint="eastAsia"/>
                <w:szCs w:val="21"/>
              </w:rPr>
              <w:t>2</w:t>
            </w:r>
            <w:r>
              <w:rPr>
                <w:rFonts w:ascii="宋体"/>
                <w:szCs w:val="21"/>
              </w:rPr>
              <w:t>s</w:t>
            </w:r>
            <w:r>
              <w:rPr>
                <w:rFonts w:ascii="宋体" w:hint="eastAsia"/>
                <w:szCs w:val="21"/>
              </w:rPr>
              <w:t>后</w:t>
            </w:r>
            <w:r>
              <w:rPr>
                <w:rFonts w:ascii="宋体"/>
                <w:szCs w:val="21"/>
              </w:rPr>
              <w:t>消失，文案：</w:t>
            </w:r>
            <w:r w:rsidRPr="007C3C4A">
              <w:rPr>
                <w:rFonts w:ascii="宋体"/>
                <w:color w:val="00B050"/>
                <w:szCs w:val="21"/>
              </w:rPr>
              <w:t>删除</w:t>
            </w:r>
            <w:r w:rsidRPr="007C3C4A">
              <w:rPr>
                <w:rFonts w:ascii="宋体" w:hint="eastAsia"/>
                <w:color w:val="00B050"/>
                <w:szCs w:val="21"/>
              </w:rPr>
              <w:t>失败</w:t>
            </w:r>
            <w:r>
              <w:rPr>
                <w:rFonts w:ascii="宋体" w:hint="eastAsia"/>
                <w:color w:val="00B050"/>
                <w:szCs w:val="21"/>
              </w:rPr>
              <w:t>，如有问题</w:t>
            </w:r>
            <w:r>
              <w:rPr>
                <w:rFonts w:ascii="宋体"/>
                <w:color w:val="00B050"/>
                <w:szCs w:val="21"/>
              </w:rPr>
              <w:t>请联系管理员。</w:t>
            </w:r>
          </w:p>
          <w:p w14:paraId="34F05B82" w14:textId="77777777" w:rsidR="00A312A4" w:rsidRPr="002E18E1" w:rsidRDefault="00A312A4" w:rsidP="005605E3">
            <w:pPr>
              <w:pStyle w:val="21"/>
              <w:spacing w:line="360" w:lineRule="auto"/>
              <w:ind w:left="420" w:firstLineChars="0" w:firstLine="0"/>
              <w:rPr>
                <w:rFonts w:ascii="宋体"/>
                <w:szCs w:val="21"/>
              </w:rPr>
            </w:pPr>
            <w:r>
              <w:rPr>
                <w:rFonts w:ascii="宋体" w:hint="eastAsia"/>
                <w:szCs w:val="21"/>
              </w:rPr>
              <w:t>如图</w:t>
            </w:r>
            <w:r>
              <w:rPr>
                <w:rFonts w:ascii="宋体"/>
                <w:szCs w:val="21"/>
              </w:rPr>
              <w:t>所示：</w:t>
            </w:r>
            <w:r>
              <w:rPr>
                <w:noProof/>
              </w:rPr>
              <w:drawing>
                <wp:inline distT="0" distB="0" distL="0" distR="0" wp14:anchorId="5562ED0E" wp14:editId="4F2D166A">
                  <wp:extent cx="2419350" cy="715148"/>
                  <wp:effectExtent l="0" t="0" r="0" b="889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2641" cy="719077"/>
                          </a:xfrm>
                          <a:prstGeom prst="rect">
                            <a:avLst/>
                          </a:prstGeom>
                        </pic:spPr>
                      </pic:pic>
                    </a:graphicData>
                  </a:graphic>
                </wp:inline>
              </w:drawing>
            </w:r>
            <w:r>
              <w:rPr>
                <w:rFonts w:ascii="宋体" w:hint="eastAsia"/>
                <w:szCs w:val="21"/>
              </w:rPr>
              <w:t>。</w:t>
            </w:r>
          </w:p>
          <w:p w14:paraId="03F3633F" w14:textId="41E90F06" w:rsidR="00A312A4" w:rsidRPr="002A01E9" w:rsidRDefault="00A312A4" w:rsidP="005605E3">
            <w:pPr>
              <w:pStyle w:val="21"/>
              <w:numPr>
                <w:ilvl w:val="0"/>
                <w:numId w:val="32"/>
              </w:numPr>
              <w:spacing w:line="360" w:lineRule="auto"/>
              <w:ind w:firstLineChars="0"/>
              <w:rPr>
                <w:rFonts w:ascii="宋体"/>
                <w:szCs w:val="21"/>
              </w:rPr>
            </w:pPr>
            <w:r>
              <w:rPr>
                <w:rFonts w:ascii="宋体" w:hint="eastAsia"/>
                <w:szCs w:val="21"/>
              </w:rPr>
              <w:t>若</w:t>
            </w:r>
            <w:r w:rsidR="004F1758">
              <w:rPr>
                <w:rFonts w:ascii="宋体" w:hint="eastAsia"/>
                <w:szCs w:val="21"/>
              </w:rPr>
              <w:t>数据不</w:t>
            </w:r>
            <w:r w:rsidR="004F1758">
              <w:rPr>
                <w:rFonts w:ascii="宋体"/>
                <w:szCs w:val="21"/>
              </w:rPr>
              <w:t>可删除时</w:t>
            </w:r>
            <w:r>
              <w:rPr>
                <w:rFonts w:hint="eastAsia"/>
              </w:rPr>
              <w:t>，</w:t>
            </w:r>
            <w:r>
              <w:t>点击，</w:t>
            </w:r>
            <w:r>
              <w:rPr>
                <w:rFonts w:hint="eastAsia"/>
              </w:rPr>
              <w:t>则在</w:t>
            </w:r>
            <w:r>
              <w:t>当前页面进行弹框提示</w:t>
            </w:r>
            <w:r w:rsidR="00344DAE">
              <w:rPr>
                <w:rFonts w:hint="eastAsia"/>
              </w:rPr>
              <w:t>；</w:t>
            </w:r>
          </w:p>
          <w:p w14:paraId="2B331346" w14:textId="0946668E" w:rsidR="00A312A4" w:rsidRPr="002A01E9" w:rsidRDefault="00A312A4" w:rsidP="005605E3">
            <w:pPr>
              <w:pStyle w:val="21"/>
              <w:spacing w:line="360" w:lineRule="auto"/>
              <w:ind w:left="420" w:firstLineChars="0" w:firstLine="0"/>
              <w:rPr>
                <w:color w:val="00B050"/>
              </w:rPr>
            </w:pPr>
            <w:r>
              <w:rPr>
                <w:rFonts w:hint="eastAsia"/>
              </w:rPr>
              <w:t>弹框</w:t>
            </w:r>
            <w:r>
              <w:t>文案</w:t>
            </w:r>
            <w:r>
              <w:rPr>
                <w:rFonts w:hint="eastAsia"/>
              </w:rPr>
              <w:t>描述</w:t>
            </w:r>
            <w:r>
              <w:t>：</w:t>
            </w:r>
            <w:r w:rsidR="00B31BAF">
              <w:rPr>
                <w:color w:val="00B050"/>
              </w:rPr>
              <w:t>不可</w:t>
            </w:r>
            <w:r w:rsidR="00B31BAF">
              <w:rPr>
                <w:rFonts w:hint="eastAsia"/>
                <w:color w:val="00B050"/>
              </w:rPr>
              <w:t>删除“已上架”状态</w:t>
            </w:r>
            <w:r w:rsidR="00B31BAF">
              <w:rPr>
                <w:color w:val="00B050"/>
              </w:rPr>
              <w:t>的数据！</w:t>
            </w:r>
          </w:p>
          <w:p w14:paraId="6394BAA4" w14:textId="6047D050" w:rsidR="00A312A4" w:rsidRDefault="00DC28E5" w:rsidP="005605E3">
            <w:pPr>
              <w:spacing w:line="360" w:lineRule="auto"/>
              <w:ind w:firstLineChars="200" w:firstLine="420"/>
            </w:pPr>
            <w:r>
              <w:rPr>
                <w:rFonts w:ascii="宋体" w:hint="eastAsia"/>
                <w:szCs w:val="21"/>
              </w:rPr>
              <w:t>弹框</w:t>
            </w:r>
            <w:r w:rsidR="00A312A4">
              <w:rPr>
                <w:rFonts w:ascii="宋体" w:hint="eastAsia"/>
                <w:szCs w:val="21"/>
              </w:rPr>
              <w:t>【确定】按钮</w:t>
            </w:r>
            <w:r w:rsidR="00A312A4">
              <w:rPr>
                <w:rFonts w:ascii="宋体"/>
                <w:szCs w:val="21"/>
              </w:rPr>
              <w:t>：</w:t>
            </w:r>
            <w:r w:rsidR="00A312A4">
              <w:rPr>
                <w:rFonts w:ascii="宋体" w:hint="eastAsia"/>
                <w:szCs w:val="21"/>
              </w:rPr>
              <w:t>点击</w:t>
            </w:r>
            <w:r w:rsidR="00A312A4">
              <w:rPr>
                <w:rFonts w:ascii="宋体"/>
                <w:szCs w:val="21"/>
              </w:rPr>
              <w:t>，关闭该</w:t>
            </w:r>
            <w:r w:rsidR="00A312A4">
              <w:rPr>
                <w:rFonts w:ascii="宋体" w:hint="eastAsia"/>
                <w:szCs w:val="21"/>
              </w:rPr>
              <w:t>弹框</w:t>
            </w:r>
            <w:r w:rsidR="00492268">
              <w:rPr>
                <w:rFonts w:ascii="宋体" w:hint="eastAsia"/>
                <w:szCs w:val="21"/>
              </w:rPr>
              <w:t>。</w:t>
            </w:r>
          </w:p>
        </w:tc>
      </w:tr>
      <w:tr w:rsidR="00A312A4" w:rsidRPr="0037382C" w14:paraId="462C1682" w14:textId="77777777" w:rsidTr="00511FCE">
        <w:tc>
          <w:tcPr>
            <w:tcW w:w="1134" w:type="dxa"/>
          </w:tcPr>
          <w:p w14:paraId="0C26626E" w14:textId="5286967E" w:rsidR="00A312A4" w:rsidRDefault="00A312A4" w:rsidP="005605E3">
            <w:pPr>
              <w:spacing w:line="360" w:lineRule="auto"/>
            </w:pPr>
            <w:r>
              <w:rPr>
                <w:rFonts w:hint="eastAsia"/>
              </w:rPr>
              <w:lastRenderedPageBreak/>
              <w:t>【上架】</w:t>
            </w:r>
          </w:p>
        </w:tc>
        <w:tc>
          <w:tcPr>
            <w:tcW w:w="7230" w:type="dxa"/>
          </w:tcPr>
          <w:p w14:paraId="23A95A12" w14:textId="77777777" w:rsidR="00E3747A" w:rsidRDefault="00E3747A" w:rsidP="005605E3">
            <w:pPr>
              <w:pStyle w:val="21"/>
              <w:spacing w:line="360" w:lineRule="auto"/>
              <w:ind w:firstLineChars="0" w:firstLine="0"/>
              <w:rPr>
                <w:rFonts w:ascii="宋体"/>
                <w:szCs w:val="21"/>
              </w:rPr>
            </w:pPr>
            <w:r>
              <w:rPr>
                <w:rFonts w:ascii="宋体" w:hint="eastAsia"/>
                <w:szCs w:val="21"/>
              </w:rPr>
              <w:t>点击</w:t>
            </w:r>
            <w:r>
              <w:rPr>
                <w:rFonts w:ascii="宋体"/>
                <w:szCs w:val="21"/>
              </w:rPr>
              <w:t>，进行校验：</w:t>
            </w:r>
          </w:p>
          <w:p w14:paraId="32F13A09" w14:textId="4C50E11F" w:rsidR="00E3747A" w:rsidRPr="008B3EBE" w:rsidRDefault="00E3747A" w:rsidP="005605E3">
            <w:pPr>
              <w:pStyle w:val="21"/>
              <w:spacing w:line="360" w:lineRule="auto"/>
              <w:ind w:firstLineChars="0" w:firstLine="0"/>
              <w:rPr>
                <w:rFonts w:ascii="宋体"/>
                <w:szCs w:val="21"/>
              </w:rPr>
            </w:pPr>
            <w:r>
              <w:rPr>
                <w:rFonts w:ascii="宋体" w:hint="eastAsia"/>
                <w:szCs w:val="21"/>
              </w:rPr>
              <w:t>1.未</w:t>
            </w:r>
            <w:r>
              <w:rPr>
                <w:rFonts w:ascii="宋体"/>
                <w:szCs w:val="21"/>
              </w:rPr>
              <w:t>选中</w:t>
            </w:r>
            <w:r>
              <w:rPr>
                <w:rFonts w:ascii="宋体" w:hint="eastAsia"/>
                <w:szCs w:val="21"/>
              </w:rPr>
              <w:t>查询</w:t>
            </w:r>
            <w:r>
              <w:rPr>
                <w:rFonts w:ascii="宋体"/>
                <w:szCs w:val="21"/>
              </w:rPr>
              <w:t>列表的数据</w:t>
            </w:r>
            <w:r>
              <w:rPr>
                <w:rFonts w:ascii="宋体" w:hint="eastAsia"/>
                <w:szCs w:val="21"/>
              </w:rPr>
              <w:t>，</w:t>
            </w:r>
            <w:r>
              <w:rPr>
                <w:rFonts w:ascii="宋体"/>
                <w:szCs w:val="21"/>
              </w:rPr>
              <w:t>点击该按钮则进行弹框提示</w:t>
            </w:r>
            <w:r>
              <w:rPr>
                <w:rFonts w:ascii="宋体" w:hint="eastAsia"/>
                <w:szCs w:val="21"/>
              </w:rPr>
              <w:t>；</w:t>
            </w:r>
          </w:p>
          <w:p w14:paraId="6B4C2869" w14:textId="09176C4E" w:rsidR="00E3747A" w:rsidRDefault="00E3747A" w:rsidP="005605E3">
            <w:pPr>
              <w:pStyle w:val="21"/>
              <w:numPr>
                <w:ilvl w:val="0"/>
                <w:numId w:val="31"/>
              </w:numPr>
              <w:spacing w:line="360" w:lineRule="auto"/>
              <w:ind w:firstLineChars="0"/>
              <w:rPr>
                <w:rFonts w:ascii="宋体"/>
                <w:szCs w:val="21"/>
              </w:rPr>
            </w:pPr>
            <w:r>
              <w:rPr>
                <w:rFonts w:ascii="宋体" w:hint="eastAsia"/>
                <w:szCs w:val="21"/>
              </w:rPr>
              <w:t>弹框文案</w:t>
            </w:r>
            <w:r>
              <w:rPr>
                <w:rFonts w:ascii="宋体"/>
                <w:szCs w:val="21"/>
              </w:rPr>
              <w:t>描述：</w:t>
            </w:r>
            <w:r w:rsidRPr="00E3216A">
              <w:rPr>
                <w:rFonts w:ascii="宋体"/>
                <w:color w:val="00B050"/>
                <w:szCs w:val="21"/>
              </w:rPr>
              <w:t>请选择一条数据</w:t>
            </w:r>
            <w:r>
              <w:rPr>
                <w:rFonts w:ascii="宋体" w:hint="eastAsia"/>
                <w:color w:val="00B050"/>
                <w:szCs w:val="21"/>
              </w:rPr>
              <w:t>操作</w:t>
            </w:r>
            <w:r w:rsidRPr="00E3216A">
              <w:rPr>
                <w:rFonts w:ascii="宋体"/>
                <w:color w:val="00B050"/>
                <w:szCs w:val="21"/>
              </w:rPr>
              <w:t>！</w:t>
            </w:r>
          </w:p>
          <w:p w14:paraId="63B72660" w14:textId="53F52BFF" w:rsidR="00E3747A" w:rsidRPr="00E3216A" w:rsidRDefault="00E3747A" w:rsidP="005605E3">
            <w:pPr>
              <w:pStyle w:val="21"/>
              <w:numPr>
                <w:ilvl w:val="0"/>
                <w:numId w:val="31"/>
              </w:numPr>
              <w:spacing w:line="360" w:lineRule="auto"/>
              <w:ind w:firstLineChars="0"/>
              <w:rPr>
                <w:rFonts w:ascii="宋体"/>
                <w:szCs w:val="21"/>
              </w:rPr>
            </w:pPr>
            <w:r>
              <w:rPr>
                <w:rFonts w:ascii="宋体" w:hint="eastAsia"/>
                <w:szCs w:val="21"/>
              </w:rPr>
              <w:t>【确定】按钮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p w14:paraId="04480FD0" w14:textId="47811ABA" w:rsidR="00E3747A" w:rsidRPr="002E18E1" w:rsidRDefault="00E3747A" w:rsidP="005605E3">
            <w:pPr>
              <w:pStyle w:val="21"/>
              <w:spacing w:line="360" w:lineRule="auto"/>
              <w:ind w:firstLineChars="0" w:firstLine="0"/>
              <w:rPr>
                <w:rFonts w:ascii="宋体"/>
                <w:szCs w:val="21"/>
              </w:rPr>
            </w:pPr>
            <w:r>
              <w:rPr>
                <w:rFonts w:ascii="宋体"/>
                <w:szCs w:val="21"/>
              </w:rPr>
              <w:t>2.</w:t>
            </w:r>
            <w:r>
              <w:rPr>
                <w:rFonts w:ascii="宋体" w:hint="eastAsia"/>
                <w:szCs w:val="21"/>
              </w:rPr>
              <w:t>选中</w:t>
            </w:r>
            <w:r>
              <w:rPr>
                <w:rFonts w:ascii="宋体"/>
                <w:szCs w:val="21"/>
              </w:rPr>
              <w:t>多条</w:t>
            </w:r>
            <w:r>
              <w:rPr>
                <w:rFonts w:ascii="宋体" w:hint="eastAsia"/>
                <w:szCs w:val="21"/>
              </w:rPr>
              <w:t>查询</w:t>
            </w:r>
            <w:r>
              <w:rPr>
                <w:rFonts w:ascii="宋体"/>
                <w:szCs w:val="21"/>
              </w:rPr>
              <w:t>列表的数据</w:t>
            </w:r>
            <w:r>
              <w:rPr>
                <w:rFonts w:ascii="宋体" w:hint="eastAsia"/>
                <w:szCs w:val="21"/>
              </w:rPr>
              <w:t>，</w:t>
            </w:r>
            <w:r>
              <w:rPr>
                <w:rFonts w:ascii="宋体"/>
                <w:szCs w:val="21"/>
              </w:rPr>
              <w:t>点击该按钮则进行弹框提示</w:t>
            </w:r>
            <w:r>
              <w:rPr>
                <w:rFonts w:ascii="宋体" w:hint="eastAsia"/>
                <w:szCs w:val="21"/>
              </w:rPr>
              <w:t>；</w:t>
            </w:r>
          </w:p>
          <w:p w14:paraId="5B93575B" w14:textId="5D9FBBD1" w:rsidR="00E3747A" w:rsidRDefault="00E3747A" w:rsidP="005605E3">
            <w:pPr>
              <w:pStyle w:val="21"/>
              <w:numPr>
                <w:ilvl w:val="0"/>
                <w:numId w:val="31"/>
              </w:numPr>
              <w:spacing w:line="360" w:lineRule="auto"/>
              <w:ind w:firstLineChars="0"/>
              <w:rPr>
                <w:rFonts w:ascii="宋体"/>
                <w:szCs w:val="21"/>
              </w:rPr>
            </w:pPr>
            <w:r>
              <w:rPr>
                <w:rFonts w:ascii="宋体" w:hint="eastAsia"/>
                <w:szCs w:val="21"/>
              </w:rPr>
              <w:t>弹框文案</w:t>
            </w:r>
            <w:r>
              <w:rPr>
                <w:rFonts w:ascii="宋体"/>
                <w:szCs w:val="21"/>
              </w:rPr>
              <w:t>描述：</w:t>
            </w:r>
            <w:r>
              <w:rPr>
                <w:rFonts w:ascii="宋体" w:hint="eastAsia"/>
                <w:color w:val="00B050"/>
                <w:szCs w:val="21"/>
              </w:rPr>
              <w:t>每次只能</w:t>
            </w:r>
            <w:r>
              <w:rPr>
                <w:rFonts w:ascii="宋体"/>
                <w:color w:val="00B050"/>
                <w:szCs w:val="21"/>
              </w:rPr>
              <w:t>选择一条数据</w:t>
            </w:r>
            <w:r>
              <w:rPr>
                <w:rFonts w:ascii="宋体" w:hint="eastAsia"/>
                <w:color w:val="00B050"/>
                <w:szCs w:val="21"/>
              </w:rPr>
              <w:t>操作</w:t>
            </w:r>
            <w:r>
              <w:rPr>
                <w:rFonts w:ascii="宋体"/>
                <w:color w:val="00B050"/>
                <w:szCs w:val="21"/>
              </w:rPr>
              <w:t>！</w:t>
            </w:r>
          </w:p>
          <w:p w14:paraId="3E8B321F" w14:textId="7FA5C520" w:rsidR="00E3747A" w:rsidRPr="009909E3" w:rsidRDefault="00E3747A" w:rsidP="005605E3">
            <w:pPr>
              <w:pStyle w:val="21"/>
              <w:numPr>
                <w:ilvl w:val="0"/>
                <w:numId w:val="31"/>
              </w:numPr>
              <w:spacing w:line="360" w:lineRule="auto"/>
              <w:ind w:firstLineChars="0"/>
              <w:rPr>
                <w:rFonts w:ascii="宋体"/>
                <w:szCs w:val="21"/>
              </w:rPr>
            </w:pPr>
            <w:r>
              <w:rPr>
                <w:rFonts w:ascii="宋体" w:hint="eastAsia"/>
                <w:szCs w:val="21"/>
              </w:rPr>
              <w:t>【确定】按钮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p w14:paraId="7D0EB6F6" w14:textId="28E37FA5" w:rsidR="00E3747A" w:rsidRDefault="00E3747A" w:rsidP="005605E3">
            <w:pPr>
              <w:pStyle w:val="21"/>
              <w:spacing w:line="360" w:lineRule="auto"/>
              <w:ind w:firstLineChars="0" w:firstLine="0"/>
            </w:pPr>
            <w:r>
              <w:rPr>
                <w:rFonts w:ascii="宋体"/>
                <w:szCs w:val="21"/>
              </w:rPr>
              <w:lastRenderedPageBreak/>
              <w:t>3.</w:t>
            </w:r>
            <w:r>
              <w:rPr>
                <w:rFonts w:ascii="宋体" w:hint="eastAsia"/>
                <w:szCs w:val="21"/>
              </w:rPr>
              <w:t>选中</w:t>
            </w:r>
            <w:r>
              <w:rPr>
                <w:rFonts w:ascii="宋体"/>
                <w:szCs w:val="21"/>
              </w:rPr>
              <w:t>一条查询列表的数据</w:t>
            </w:r>
            <w:r>
              <w:rPr>
                <w:rFonts w:ascii="宋体" w:hint="eastAsia"/>
                <w:szCs w:val="21"/>
              </w:rPr>
              <w:t>，</w:t>
            </w:r>
            <w:r w:rsidRPr="001505C8">
              <w:rPr>
                <w:rFonts w:ascii="宋体"/>
                <w:szCs w:val="21"/>
                <w:highlight w:val="yellow"/>
              </w:rPr>
              <w:t>进行判断</w:t>
            </w:r>
            <w:r w:rsidRPr="001505C8">
              <w:rPr>
                <w:rFonts w:ascii="宋体" w:hint="eastAsia"/>
                <w:szCs w:val="21"/>
                <w:highlight w:val="yellow"/>
              </w:rPr>
              <w:t>该条</w:t>
            </w:r>
            <w:r w:rsidRPr="001505C8">
              <w:rPr>
                <w:rFonts w:ascii="宋体"/>
                <w:szCs w:val="21"/>
                <w:highlight w:val="yellow"/>
              </w:rPr>
              <w:t>数据</w:t>
            </w:r>
            <w:r w:rsidRPr="001505C8">
              <w:rPr>
                <w:rFonts w:ascii="宋体" w:hint="eastAsia"/>
                <w:szCs w:val="21"/>
                <w:highlight w:val="yellow"/>
              </w:rPr>
              <w:t>是否可</w:t>
            </w:r>
            <w:r w:rsidR="00CB0527">
              <w:rPr>
                <w:rFonts w:ascii="宋体" w:hint="eastAsia"/>
                <w:szCs w:val="21"/>
                <w:highlight w:val="yellow"/>
              </w:rPr>
              <w:t>上架</w:t>
            </w:r>
            <w:r w:rsidRPr="001505C8">
              <w:rPr>
                <w:rFonts w:ascii="宋体"/>
                <w:szCs w:val="21"/>
                <w:highlight w:val="yellow"/>
              </w:rPr>
              <w:t>，具体</w:t>
            </w:r>
            <w:r w:rsidRPr="001505C8">
              <w:rPr>
                <w:rFonts w:ascii="宋体" w:hint="eastAsia"/>
                <w:szCs w:val="21"/>
                <w:highlight w:val="yellow"/>
              </w:rPr>
              <w:t>逻辑</w:t>
            </w:r>
            <w:r w:rsidRPr="001505C8">
              <w:rPr>
                <w:rFonts w:ascii="宋体"/>
                <w:szCs w:val="21"/>
                <w:highlight w:val="yellow"/>
              </w:rPr>
              <w:t>见</w:t>
            </w:r>
            <w:r w:rsidRPr="001505C8">
              <w:rPr>
                <w:rFonts w:ascii="宋体" w:hint="eastAsia"/>
                <w:szCs w:val="21"/>
                <w:highlight w:val="yellow"/>
              </w:rPr>
              <w:t>“3.5.3 规则”的</w:t>
            </w:r>
            <w:r w:rsidRPr="001505C8">
              <w:rPr>
                <w:rFonts w:ascii="宋体"/>
                <w:szCs w:val="21"/>
                <w:highlight w:val="yellow"/>
              </w:rPr>
              <w:t>表格</w:t>
            </w:r>
            <w:r w:rsidRPr="001505C8">
              <w:rPr>
                <w:rFonts w:ascii="宋体" w:hint="eastAsia"/>
                <w:szCs w:val="21"/>
                <w:highlight w:val="yellow"/>
              </w:rPr>
              <w:t>所示</w:t>
            </w:r>
            <w:r>
              <w:rPr>
                <w:rFonts w:ascii="宋体" w:hint="eastAsia"/>
                <w:szCs w:val="21"/>
              </w:rPr>
              <w:t>：</w:t>
            </w:r>
          </w:p>
          <w:p w14:paraId="388DE431" w14:textId="68A561B5" w:rsidR="00E3747A" w:rsidRPr="002E18E1" w:rsidRDefault="00E3747A" w:rsidP="005605E3">
            <w:pPr>
              <w:pStyle w:val="21"/>
              <w:numPr>
                <w:ilvl w:val="0"/>
                <w:numId w:val="32"/>
              </w:numPr>
              <w:spacing w:line="360" w:lineRule="auto"/>
              <w:ind w:firstLineChars="0"/>
              <w:rPr>
                <w:rFonts w:ascii="宋体"/>
                <w:szCs w:val="21"/>
              </w:rPr>
            </w:pPr>
            <w:r>
              <w:rPr>
                <w:rFonts w:ascii="宋体" w:hint="eastAsia"/>
                <w:szCs w:val="21"/>
              </w:rPr>
              <w:t>若数据</w:t>
            </w:r>
            <w:r>
              <w:rPr>
                <w:rFonts w:ascii="宋体"/>
                <w:szCs w:val="21"/>
              </w:rPr>
              <w:t>满足</w:t>
            </w:r>
            <w:r>
              <w:rPr>
                <w:rFonts w:ascii="宋体" w:hint="eastAsia"/>
                <w:szCs w:val="21"/>
              </w:rPr>
              <w:t>可</w:t>
            </w:r>
            <w:r w:rsidR="00CB0527">
              <w:rPr>
                <w:rFonts w:ascii="宋体" w:hint="eastAsia"/>
                <w:szCs w:val="21"/>
              </w:rPr>
              <w:t>上架</w:t>
            </w:r>
            <w:r>
              <w:rPr>
                <w:rFonts w:ascii="宋体"/>
                <w:szCs w:val="21"/>
              </w:rPr>
              <w:t>的逻辑时</w:t>
            </w:r>
            <w:r>
              <w:rPr>
                <w:rFonts w:hint="eastAsia"/>
              </w:rPr>
              <w:t>，</w:t>
            </w:r>
            <w:r>
              <w:t>点击，</w:t>
            </w:r>
            <w:r>
              <w:rPr>
                <w:rFonts w:hint="eastAsia"/>
              </w:rPr>
              <w:t>那么</w:t>
            </w:r>
            <w:r>
              <w:t>当前弹框进行提示</w:t>
            </w:r>
            <w:r w:rsidR="00CB0527">
              <w:rPr>
                <w:rFonts w:hint="eastAsia"/>
              </w:rPr>
              <w:t>；</w:t>
            </w:r>
          </w:p>
          <w:p w14:paraId="36780A23" w14:textId="0BBB9860" w:rsidR="00E3747A" w:rsidRDefault="00E3747A" w:rsidP="005605E3">
            <w:pPr>
              <w:pStyle w:val="21"/>
              <w:spacing w:line="360" w:lineRule="auto"/>
              <w:ind w:left="420" w:firstLineChars="0" w:firstLine="0"/>
            </w:pPr>
            <w:r>
              <w:rPr>
                <w:rFonts w:hint="eastAsia"/>
              </w:rPr>
              <w:t>弹框文案</w:t>
            </w:r>
            <w:r>
              <w:t>描述：</w:t>
            </w:r>
            <w:r w:rsidRPr="002E18E1">
              <w:rPr>
                <w:rFonts w:hint="eastAsia"/>
                <w:color w:val="00B050"/>
              </w:rPr>
              <w:t>您确认需要</w:t>
            </w:r>
            <w:r w:rsidR="00CB0527">
              <w:rPr>
                <w:rFonts w:hint="eastAsia"/>
                <w:color w:val="00B050"/>
              </w:rPr>
              <w:t>上架</w:t>
            </w:r>
            <w:r w:rsidRPr="002E18E1">
              <w:rPr>
                <w:rFonts w:hint="eastAsia"/>
                <w:color w:val="00B050"/>
              </w:rPr>
              <w:t>选中的数据吗？</w:t>
            </w:r>
          </w:p>
          <w:p w14:paraId="3629AE7E" w14:textId="77777777" w:rsidR="00E3747A" w:rsidRDefault="00E3747A" w:rsidP="005605E3">
            <w:pPr>
              <w:pStyle w:val="21"/>
              <w:spacing w:line="360" w:lineRule="auto"/>
              <w:ind w:left="420" w:firstLineChars="0" w:firstLine="0"/>
              <w:rPr>
                <w:rFonts w:ascii="宋体"/>
                <w:szCs w:val="21"/>
              </w:rPr>
            </w:pPr>
            <w:r>
              <w:rPr>
                <w:rFonts w:ascii="宋体" w:hint="eastAsia"/>
                <w:szCs w:val="21"/>
              </w:rPr>
              <w:t>【取消】按钮</w:t>
            </w:r>
            <w:r>
              <w:rPr>
                <w:rFonts w:ascii="宋体"/>
                <w:szCs w:val="21"/>
              </w:rPr>
              <w:t>：点击，关闭该弹框；</w:t>
            </w:r>
          </w:p>
          <w:p w14:paraId="7817E013" w14:textId="7562F0C5" w:rsidR="00E3747A" w:rsidRPr="003C55B6" w:rsidRDefault="00E3747A" w:rsidP="005605E3">
            <w:pPr>
              <w:pStyle w:val="21"/>
              <w:spacing w:line="360" w:lineRule="auto"/>
              <w:rPr>
                <w:rFonts w:ascii="宋体"/>
                <w:szCs w:val="21"/>
              </w:rPr>
            </w:pPr>
            <w:r>
              <w:rPr>
                <w:rFonts w:ascii="宋体" w:hint="eastAsia"/>
                <w:szCs w:val="21"/>
              </w:rPr>
              <w:t>【确定】按钮</w:t>
            </w:r>
            <w:r>
              <w:rPr>
                <w:rFonts w:ascii="宋体"/>
                <w:szCs w:val="21"/>
              </w:rPr>
              <w:t>：点击进行</w:t>
            </w:r>
            <w:r w:rsidR="00CB0527">
              <w:rPr>
                <w:rFonts w:ascii="宋体" w:hint="eastAsia"/>
                <w:szCs w:val="21"/>
              </w:rPr>
              <w:t>修改</w:t>
            </w:r>
            <w:r>
              <w:rPr>
                <w:rFonts w:ascii="宋体"/>
                <w:szCs w:val="21"/>
              </w:rPr>
              <w:t>数据</w:t>
            </w:r>
            <w:r w:rsidR="00CB0527">
              <w:rPr>
                <w:rFonts w:ascii="宋体" w:hint="eastAsia"/>
                <w:szCs w:val="21"/>
              </w:rPr>
              <w:t>状态</w:t>
            </w:r>
            <w:r w:rsidR="00CB0527">
              <w:rPr>
                <w:rFonts w:ascii="宋体"/>
                <w:szCs w:val="21"/>
              </w:rPr>
              <w:t>进行上架</w:t>
            </w:r>
            <w:r>
              <w:rPr>
                <w:rFonts w:ascii="宋体"/>
                <w:szCs w:val="21"/>
              </w:rPr>
              <w:t>，</w:t>
            </w:r>
            <w:r>
              <w:rPr>
                <w:rFonts w:ascii="宋体" w:hint="eastAsia"/>
                <w:szCs w:val="21"/>
              </w:rPr>
              <w:t>（1）</w:t>
            </w:r>
            <w:r>
              <w:rPr>
                <w:rFonts w:ascii="宋体"/>
                <w:szCs w:val="21"/>
              </w:rPr>
              <w:t>若</w:t>
            </w:r>
            <w:r w:rsidR="00CB0527">
              <w:rPr>
                <w:rFonts w:ascii="宋体" w:hint="eastAsia"/>
                <w:szCs w:val="21"/>
              </w:rPr>
              <w:t>数据上架</w:t>
            </w:r>
            <w:r>
              <w:rPr>
                <w:rFonts w:ascii="宋体"/>
                <w:szCs w:val="21"/>
              </w:rPr>
              <w:t>成功</w:t>
            </w:r>
            <w:r>
              <w:rPr>
                <w:rFonts w:ascii="宋体" w:hint="eastAsia"/>
                <w:szCs w:val="21"/>
              </w:rPr>
              <w:t>，</w:t>
            </w:r>
            <w:r>
              <w:rPr>
                <w:rFonts w:ascii="宋体"/>
                <w:szCs w:val="21"/>
              </w:rPr>
              <w:t>则</w:t>
            </w:r>
            <w:r>
              <w:rPr>
                <w:rFonts w:ascii="宋体" w:hint="eastAsia"/>
                <w:szCs w:val="21"/>
              </w:rPr>
              <w:t>当前</w:t>
            </w:r>
            <w:r>
              <w:rPr>
                <w:rFonts w:ascii="宋体"/>
                <w:szCs w:val="21"/>
              </w:rPr>
              <w:t>页面进行toast提醒</w:t>
            </w:r>
            <w:r>
              <w:rPr>
                <w:rFonts w:ascii="宋体" w:hint="eastAsia"/>
                <w:szCs w:val="21"/>
              </w:rPr>
              <w:t>2</w:t>
            </w:r>
            <w:r>
              <w:rPr>
                <w:rFonts w:ascii="宋体"/>
                <w:szCs w:val="21"/>
              </w:rPr>
              <w:t>s后消失，提示语：</w:t>
            </w:r>
            <w:r w:rsidR="00A62C84">
              <w:rPr>
                <w:rFonts w:ascii="宋体" w:hint="eastAsia"/>
                <w:color w:val="00B050"/>
                <w:szCs w:val="21"/>
              </w:rPr>
              <w:t>操作</w:t>
            </w:r>
            <w:r>
              <w:rPr>
                <w:rFonts w:ascii="宋体"/>
                <w:color w:val="00B050"/>
                <w:szCs w:val="21"/>
              </w:rPr>
              <w:t>成功</w:t>
            </w:r>
            <w:r>
              <w:rPr>
                <w:rFonts w:ascii="宋体" w:hint="eastAsia"/>
                <w:szCs w:val="21"/>
              </w:rPr>
              <w:t>，</w:t>
            </w:r>
            <w:r>
              <w:rPr>
                <w:rFonts w:ascii="宋体"/>
                <w:szCs w:val="21"/>
              </w:rPr>
              <w:t>同时</w:t>
            </w:r>
            <w:r w:rsidR="00DD0503">
              <w:rPr>
                <w:rFonts w:ascii="宋体" w:hint="eastAsia"/>
                <w:szCs w:val="21"/>
              </w:rPr>
              <w:t>查询</w:t>
            </w:r>
            <w:r>
              <w:rPr>
                <w:rFonts w:ascii="宋体"/>
                <w:szCs w:val="21"/>
              </w:rPr>
              <w:t>列表页面</w:t>
            </w:r>
            <w:r w:rsidR="00DD0503">
              <w:rPr>
                <w:rFonts w:ascii="宋体" w:hint="eastAsia"/>
                <w:szCs w:val="21"/>
              </w:rPr>
              <w:t>该条数据状态进行</w:t>
            </w:r>
            <w:r w:rsidR="00DD0503">
              <w:rPr>
                <w:rFonts w:ascii="宋体"/>
                <w:szCs w:val="21"/>
              </w:rPr>
              <w:t>变化</w:t>
            </w:r>
            <w:r w:rsidR="00C00142">
              <w:rPr>
                <w:rFonts w:ascii="宋体" w:hint="eastAsia"/>
                <w:szCs w:val="21"/>
              </w:rPr>
              <w:t>（不重新</w:t>
            </w:r>
            <w:r w:rsidR="00C00142">
              <w:rPr>
                <w:rFonts w:ascii="宋体"/>
                <w:szCs w:val="21"/>
              </w:rPr>
              <w:t>刷新该查询列表页面，只有该条</w:t>
            </w:r>
            <w:r w:rsidR="00C00142">
              <w:rPr>
                <w:rFonts w:ascii="宋体" w:hint="eastAsia"/>
                <w:szCs w:val="21"/>
              </w:rPr>
              <w:t>数据</w:t>
            </w:r>
            <w:r w:rsidR="00C00142">
              <w:rPr>
                <w:rFonts w:ascii="宋体"/>
                <w:szCs w:val="21"/>
              </w:rPr>
              <w:t>的状态进行变更，eg：查询的数据在</w:t>
            </w:r>
            <w:r w:rsidR="001C5628">
              <w:rPr>
                <w:rFonts w:ascii="宋体" w:hint="eastAsia"/>
                <w:szCs w:val="21"/>
              </w:rPr>
              <w:t>第5页</w:t>
            </w:r>
            <w:r w:rsidR="001C5628">
              <w:rPr>
                <w:rFonts w:ascii="宋体"/>
                <w:szCs w:val="21"/>
              </w:rPr>
              <w:t>进行展示，那么对该数据进行上架后，依然</w:t>
            </w:r>
            <w:r w:rsidR="001C5628">
              <w:rPr>
                <w:rFonts w:ascii="宋体" w:hint="eastAsia"/>
                <w:szCs w:val="21"/>
              </w:rPr>
              <w:t>停留在</w:t>
            </w:r>
            <w:r w:rsidR="001C5628">
              <w:rPr>
                <w:rFonts w:ascii="宋体"/>
                <w:szCs w:val="21"/>
              </w:rPr>
              <w:t>查询数据的第5</w:t>
            </w:r>
            <w:r w:rsidR="001C5628">
              <w:rPr>
                <w:rFonts w:ascii="宋体" w:hint="eastAsia"/>
                <w:szCs w:val="21"/>
              </w:rPr>
              <w:t>页</w:t>
            </w:r>
            <w:r w:rsidR="001C5628">
              <w:rPr>
                <w:rFonts w:ascii="宋体"/>
                <w:szCs w:val="21"/>
              </w:rPr>
              <w:t>，只有该条数据的状态进行了变更</w:t>
            </w:r>
            <w:r w:rsidR="00C00142">
              <w:rPr>
                <w:rFonts w:ascii="宋体" w:hint="eastAsia"/>
                <w:szCs w:val="21"/>
              </w:rPr>
              <w:t>）</w:t>
            </w:r>
            <w:r>
              <w:rPr>
                <w:rFonts w:ascii="宋体"/>
                <w:szCs w:val="21"/>
              </w:rPr>
              <w:t>；</w:t>
            </w:r>
            <w:r>
              <w:rPr>
                <w:rFonts w:ascii="宋体" w:hint="eastAsia"/>
                <w:szCs w:val="21"/>
              </w:rPr>
              <w:t>（2）若</w:t>
            </w:r>
            <w:r w:rsidR="00390C74">
              <w:rPr>
                <w:rFonts w:ascii="宋体" w:hint="eastAsia"/>
                <w:szCs w:val="21"/>
              </w:rPr>
              <w:t>上架操作</w:t>
            </w:r>
            <w:r>
              <w:rPr>
                <w:rFonts w:ascii="宋体"/>
                <w:szCs w:val="21"/>
              </w:rPr>
              <w:t>失败，当前页面进行toast提示</w:t>
            </w:r>
            <w:r>
              <w:rPr>
                <w:rFonts w:ascii="宋体" w:hint="eastAsia"/>
                <w:szCs w:val="21"/>
              </w:rPr>
              <w:t>2</w:t>
            </w:r>
            <w:r>
              <w:rPr>
                <w:rFonts w:ascii="宋体"/>
                <w:szCs w:val="21"/>
              </w:rPr>
              <w:t>s</w:t>
            </w:r>
            <w:r>
              <w:rPr>
                <w:rFonts w:ascii="宋体" w:hint="eastAsia"/>
                <w:szCs w:val="21"/>
              </w:rPr>
              <w:t>后</w:t>
            </w:r>
            <w:r>
              <w:rPr>
                <w:rFonts w:ascii="宋体"/>
                <w:szCs w:val="21"/>
              </w:rPr>
              <w:t>消失，文案：</w:t>
            </w:r>
            <w:r w:rsidR="00390C74">
              <w:rPr>
                <w:rFonts w:ascii="宋体" w:hint="eastAsia"/>
                <w:color w:val="00B050"/>
                <w:szCs w:val="21"/>
              </w:rPr>
              <w:t>操作</w:t>
            </w:r>
            <w:r w:rsidRPr="007C3C4A">
              <w:rPr>
                <w:rFonts w:ascii="宋体" w:hint="eastAsia"/>
                <w:color w:val="00B050"/>
                <w:szCs w:val="21"/>
              </w:rPr>
              <w:t>失败</w:t>
            </w:r>
            <w:r>
              <w:rPr>
                <w:rFonts w:ascii="宋体" w:hint="eastAsia"/>
                <w:color w:val="00B050"/>
                <w:szCs w:val="21"/>
              </w:rPr>
              <w:t>，如有问题</w:t>
            </w:r>
            <w:r>
              <w:rPr>
                <w:rFonts w:ascii="宋体"/>
                <w:color w:val="00B050"/>
                <w:szCs w:val="21"/>
              </w:rPr>
              <w:t>请联系管理员。</w:t>
            </w:r>
          </w:p>
          <w:p w14:paraId="56C85FBA" w14:textId="64667AB2" w:rsidR="00E3747A" w:rsidRPr="002A01E9" w:rsidRDefault="00E3747A" w:rsidP="005605E3">
            <w:pPr>
              <w:pStyle w:val="21"/>
              <w:numPr>
                <w:ilvl w:val="0"/>
                <w:numId w:val="32"/>
              </w:numPr>
              <w:spacing w:line="360" w:lineRule="auto"/>
              <w:ind w:firstLineChars="0"/>
              <w:rPr>
                <w:rFonts w:ascii="宋体"/>
                <w:szCs w:val="21"/>
              </w:rPr>
            </w:pPr>
            <w:r>
              <w:rPr>
                <w:rFonts w:ascii="宋体" w:hint="eastAsia"/>
                <w:szCs w:val="21"/>
              </w:rPr>
              <w:t>若数据不</w:t>
            </w:r>
            <w:r>
              <w:rPr>
                <w:rFonts w:ascii="宋体"/>
                <w:szCs w:val="21"/>
              </w:rPr>
              <w:t>可</w:t>
            </w:r>
            <w:r w:rsidR="00810EED">
              <w:rPr>
                <w:rFonts w:ascii="宋体" w:hint="eastAsia"/>
                <w:szCs w:val="21"/>
              </w:rPr>
              <w:t>上架</w:t>
            </w:r>
            <w:r>
              <w:rPr>
                <w:rFonts w:ascii="宋体"/>
                <w:szCs w:val="21"/>
              </w:rPr>
              <w:t>时</w:t>
            </w:r>
            <w:r>
              <w:rPr>
                <w:rFonts w:hint="eastAsia"/>
              </w:rPr>
              <w:t>，</w:t>
            </w:r>
            <w:r>
              <w:t>点击，</w:t>
            </w:r>
            <w:r>
              <w:rPr>
                <w:rFonts w:hint="eastAsia"/>
              </w:rPr>
              <w:t>则在</w:t>
            </w:r>
            <w:r>
              <w:t>当前页面进行弹框提示</w:t>
            </w:r>
            <w:r>
              <w:rPr>
                <w:rFonts w:hint="eastAsia"/>
              </w:rPr>
              <w:t>；</w:t>
            </w:r>
          </w:p>
          <w:p w14:paraId="600D4C38" w14:textId="012F64BD" w:rsidR="00E3747A" w:rsidRPr="002A01E9" w:rsidRDefault="00E3747A" w:rsidP="005605E3">
            <w:pPr>
              <w:pStyle w:val="21"/>
              <w:spacing w:line="360" w:lineRule="auto"/>
              <w:ind w:left="420" w:firstLineChars="0" w:firstLine="0"/>
              <w:rPr>
                <w:color w:val="00B050"/>
              </w:rPr>
            </w:pPr>
            <w:r>
              <w:rPr>
                <w:rFonts w:hint="eastAsia"/>
              </w:rPr>
              <w:t>弹框</w:t>
            </w:r>
            <w:r>
              <w:t>文案</w:t>
            </w:r>
            <w:r>
              <w:rPr>
                <w:rFonts w:hint="eastAsia"/>
              </w:rPr>
              <w:t>描述</w:t>
            </w:r>
            <w:r>
              <w:t>：</w:t>
            </w:r>
            <w:r w:rsidR="00810EED">
              <w:rPr>
                <w:rFonts w:hint="eastAsia"/>
                <w:color w:val="00B050"/>
              </w:rPr>
              <w:t>只有</w:t>
            </w:r>
            <w:r>
              <w:rPr>
                <w:rFonts w:hint="eastAsia"/>
                <w:color w:val="00B050"/>
              </w:rPr>
              <w:t>“</w:t>
            </w:r>
            <w:r w:rsidR="00810EED">
              <w:rPr>
                <w:rFonts w:hint="eastAsia"/>
                <w:color w:val="00B050"/>
              </w:rPr>
              <w:t>已下</w:t>
            </w:r>
            <w:r>
              <w:rPr>
                <w:rFonts w:hint="eastAsia"/>
                <w:color w:val="00B050"/>
              </w:rPr>
              <w:t>架”状态</w:t>
            </w:r>
            <w:r>
              <w:rPr>
                <w:color w:val="00B050"/>
              </w:rPr>
              <w:t>的数据</w:t>
            </w:r>
            <w:r w:rsidR="00810EED">
              <w:rPr>
                <w:rFonts w:hint="eastAsia"/>
                <w:color w:val="00B050"/>
              </w:rPr>
              <w:t>才可</w:t>
            </w:r>
            <w:r w:rsidR="00810EED">
              <w:rPr>
                <w:color w:val="00B050"/>
              </w:rPr>
              <w:t>进行</w:t>
            </w:r>
            <w:r w:rsidR="006B608C">
              <w:rPr>
                <w:rFonts w:hint="eastAsia"/>
                <w:color w:val="00B050"/>
              </w:rPr>
              <w:t>该</w:t>
            </w:r>
            <w:r w:rsidR="00810EED">
              <w:rPr>
                <w:color w:val="00B050"/>
              </w:rPr>
              <w:t>操作</w:t>
            </w:r>
            <w:r>
              <w:rPr>
                <w:color w:val="00B050"/>
              </w:rPr>
              <w:t>！</w:t>
            </w:r>
          </w:p>
          <w:p w14:paraId="379ABC06" w14:textId="7931DE87" w:rsidR="00A312A4" w:rsidRDefault="00E3747A" w:rsidP="005605E3">
            <w:pPr>
              <w:spacing w:line="360" w:lineRule="auto"/>
              <w:ind w:firstLineChars="200" w:firstLine="420"/>
            </w:pPr>
            <w:r>
              <w:rPr>
                <w:rFonts w:ascii="宋体" w:hint="eastAsia"/>
                <w:szCs w:val="21"/>
              </w:rPr>
              <w:t>弹框【确定】按钮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tc>
      </w:tr>
      <w:tr w:rsidR="00A312A4" w:rsidRPr="0037382C" w14:paraId="0F55460E" w14:textId="77777777" w:rsidTr="00511FCE">
        <w:tc>
          <w:tcPr>
            <w:tcW w:w="1134" w:type="dxa"/>
          </w:tcPr>
          <w:p w14:paraId="35495889" w14:textId="59EDFDAC" w:rsidR="00A312A4" w:rsidRDefault="00A312A4" w:rsidP="005605E3">
            <w:pPr>
              <w:spacing w:line="360" w:lineRule="auto"/>
            </w:pPr>
            <w:r>
              <w:rPr>
                <w:rFonts w:hint="eastAsia"/>
              </w:rPr>
              <w:lastRenderedPageBreak/>
              <w:t>【下架】</w:t>
            </w:r>
          </w:p>
        </w:tc>
        <w:tc>
          <w:tcPr>
            <w:tcW w:w="7230" w:type="dxa"/>
          </w:tcPr>
          <w:p w14:paraId="55AB4BC7" w14:textId="77777777" w:rsidR="0070545F" w:rsidRDefault="0070545F" w:rsidP="005605E3">
            <w:pPr>
              <w:pStyle w:val="21"/>
              <w:spacing w:line="360" w:lineRule="auto"/>
              <w:ind w:firstLineChars="0" w:firstLine="0"/>
              <w:rPr>
                <w:rFonts w:ascii="宋体"/>
                <w:szCs w:val="21"/>
              </w:rPr>
            </w:pPr>
            <w:r>
              <w:rPr>
                <w:rFonts w:ascii="宋体" w:hint="eastAsia"/>
                <w:szCs w:val="21"/>
              </w:rPr>
              <w:t>点击</w:t>
            </w:r>
            <w:r>
              <w:rPr>
                <w:rFonts w:ascii="宋体"/>
                <w:szCs w:val="21"/>
              </w:rPr>
              <w:t>，进行校验：</w:t>
            </w:r>
          </w:p>
          <w:p w14:paraId="2786E79D" w14:textId="77777777" w:rsidR="0070545F" w:rsidRPr="008B3EBE" w:rsidRDefault="0070545F" w:rsidP="005605E3">
            <w:pPr>
              <w:pStyle w:val="21"/>
              <w:spacing w:line="360" w:lineRule="auto"/>
              <w:ind w:firstLineChars="0" w:firstLine="0"/>
              <w:rPr>
                <w:rFonts w:ascii="宋体"/>
                <w:szCs w:val="21"/>
              </w:rPr>
            </w:pPr>
            <w:r>
              <w:rPr>
                <w:rFonts w:ascii="宋体" w:hint="eastAsia"/>
                <w:szCs w:val="21"/>
              </w:rPr>
              <w:t>1.未</w:t>
            </w:r>
            <w:r>
              <w:rPr>
                <w:rFonts w:ascii="宋体"/>
                <w:szCs w:val="21"/>
              </w:rPr>
              <w:t>选中</w:t>
            </w:r>
            <w:r>
              <w:rPr>
                <w:rFonts w:ascii="宋体" w:hint="eastAsia"/>
                <w:szCs w:val="21"/>
              </w:rPr>
              <w:t>查询</w:t>
            </w:r>
            <w:r>
              <w:rPr>
                <w:rFonts w:ascii="宋体"/>
                <w:szCs w:val="21"/>
              </w:rPr>
              <w:t>列表的数据</w:t>
            </w:r>
            <w:r>
              <w:rPr>
                <w:rFonts w:ascii="宋体" w:hint="eastAsia"/>
                <w:szCs w:val="21"/>
              </w:rPr>
              <w:t>，</w:t>
            </w:r>
            <w:r>
              <w:rPr>
                <w:rFonts w:ascii="宋体"/>
                <w:szCs w:val="21"/>
              </w:rPr>
              <w:t>点击该按钮则进行弹框提示</w:t>
            </w:r>
            <w:r>
              <w:rPr>
                <w:rFonts w:ascii="宋体" w:hint="eastAsia"/>
                <w:szCs w:val="21"/>
              </w:rPr>
              <w:t>；</w:t>
            </w:r>
          </w:p>
          <w:p w14:paraId="7D702F19" w14:textId="77777777" w:rsidR="0070545F" w:rsidRDefault="0070545F" w:rsidP="005605E3">
            <w:pPr>
              <w:pStyle w:val="21"/>
              <w:numPr>
                <w:ilvl w:val="0"/>
                <w:numId w:val="31"/>
              </w:numPr>
              <w:spacing w:line="360" w:lineRule="auto"/>
              <w:ind w:firstLineChars="0"/>
              <w:rPr>
                <w:rFonts w:ascii="宋体"/>
                <w:szCs w:val="21"/>
              </w:rPr>
            </w:pPr>
            <w:r>
              <w:rPr>
                <w:rFonts w:ascii="宋体" w:hint="eastAsia"/>
                <w:szCs w:val="21"/>
              </w:rPr>
              <w:t>弹框文案</w:t>
            </w:r>
            <w:r>
              <w:rPr>
                <w:rFonts w:ascii="宋体"/>
                <w:szCs w:val="21"/>
              </w:rPr>
              <w:t>描述：</w:t>
            </w:r>
            <w:r w:rsidRPr="00E3216A">
              <w:rPr>
                <w:rFonts w:ascii="宋体"/>
                <w:color w:val="00B050"/>
                <w:szCs w:val="21"/>
              </w:rPr>
              <w:t>请选择一条数据</w:t>
            </w:r>
            <w:r>
              <w:rPr>
                <w:rFonts w:ascii="宋体" w:hint="eastAsia"/>
                <w:color w:val="00B050"/>
                <w:szCs w:val="21"/>
              </w:rPr>
              <w:t>操作</w:t>
            </w:r>
            <w:r w:rsidRPr="00E3216A">
              <w:rPr>
                <w:rFonts w:ascii="宋体"/>
                <w:color w:val="00B050"/>
                <w:szCs w:val="21"/>
              </w:rPr>
              <w:t>！</w:t>
            </w:r>
          </w:p>
          <w:p w14:paraId="53CBD3B5" w14:textId="77777777" w:rsidR="0070545F" w:rsidRPr="00E3216A" w:rsidRDefault="0070545F" w:rsidP="005605E3">
            <w:pPr>
              <w:pStyle w:val="21"/>
              <w:numPr>
                <w:ilvl w:val="0"/>
                <w:numId w:val="31"/>
              </w:numPr>
              <w:spacing w:line="360" w:lineRule="auto"/>
              <w:ind w:firstLineChars="0"/>
              <w:rPr>
                <w:rFonts w:ascii="宋体"/>
                <w:szCs w:val="21"/>
              </w:rPr>
            </w:pPr>
            <w:r>
              <w:rPr>
                <w:rFonts w:ascii="宋体" w:hint="eastAsia"/>
                <w:szCs w:val="21"/>
              </w:rPr>
              <w:t>【确定】按钮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p w14:paraId="4D85A9E2" w14:textId="77777777" w:rsidR="0070545F" w:rsidRPr="002E18E1" w:rsidRDefault="0070545F" w:rsidP="005605E3">
            <w:pPr>
              <w:pStyle w:val="21"/>
              <w:spacing w:line="360" w:lineRule="auto"/>
              <w:ind w:firstLineChars="0" w:firstLine="0"/>
              <w:rPr>
                <w:rFonts w:ascii="宋体"/>
                <w:szCs w:val="21"/>
              </w:rPr>
            </w:pPr>
            <w:r>
              <w:rPr>
                <w:rFonts w:ascii="宋体"/>
                <w:szCs w:val="21"/>
              </w:rPr>
              <w:t>2.</w:t>
            </w:r>
            <w:r>
              <w:rPr>
                <w:rFonts w:ascii="宋体" w:hint="eastAsia"/>
                <w:szCs w:val="21"/>
              </w:rPr>
              <w:t>选中</w:t>
            </w:r>
            <w:r>
              <w:rPr>
                <w:rFonts w:ascii="宋体"/>
                <w:szCs w:val="21"/>
              </w:rPr>
              <w:t>多条</w:t>
            </w:r>
            <w:r>
              <w:rPr>
                <w:rFonts w:ascii="宋体" w:hint="eastAsia"/>
                <w:szCs w:val="21"/>
              </w:rPr>
              <w:t>查询</w:t>
            </w:r>
            <w:r>
              <w:rPr>
                <w:rFonts w:ascii="宋体"/>
                <w:szCs w:val="21"/>
              </w:rPr>
              <w:t>列表的数据</w:t>
            </w:r>
            <w:r>
              <w:rPr>
                <w:rFonts w:ascii="宋体" w:hint="eastAsia"/>
                <w:szCs w:val="21"/>
              </w:rPr>
              <w:t>，</w:t>
            </w:r>
            <w:r>
              <w:rPr>
                <w:rFonts w:ascii="宋体"/>
                <w:szCs w:val="21"/>
              </w:rPr>
              <w:t>点击该按钮则进行弹框提示</w:t>
            </w:r>
            <w:r>
              <w:rPr>
                <w:rFonts w:ascii="宋体" w:hint="eastAsia"/>
                <w:szCs w:val="21"/>
              </w:rPr>
              <w:t>；</w:t>
            </w:r>
          </w:p>
          <w:p w14:paraId="1BD328DB" w14:textId="77777777" w:rsidR="0070545F" w:rsidRDefault="0070545F" w:rsidP="005605E3">
            <w:pPr>
              <w:pStyle w:val="21"/>
              <w:numPr>
                <w:ilvl w:val="0"/>
                <w:numId w:val="31"/>
              </w:numPr>
              <w:spacing w:line="360" w:lineRule="auto"/>
              <w:ind w:firstLineChars="0"/>
              <w:rPr>
                <w:rFonts w:ascii="宋体"/>
                <w:szCs w:val="21"/>
              </w:rPr>
            </w:pPr>
            <w:r>
              <w:rPr>
                <w:rFonts w:ascii="宋体" w:hint="eastAsia"/>
                <w:szCs w:val="21"/>
              </w:rPr>
              <w:t>弹框文案</w:t>
            </w:r>
            <w:r>
              <w:rPr>
                <w:rFonts w:ascii="宋体"/>
                <w:szCs w:val="21"/>
              </w:rPr>
              <w:t>描述：</w:t>
            </w:r>
            <w:r>
              <w:rPr>
                <w:rFonts w:ascii="宋体" w:hint="eastAsia"/>
                <w:color w:val="00B050"/>
                <w:szCs w:val="21"/>
              </w:rPr>
              <w:t>每次只能</w:t>
            </w:r>
            <w:r>
              <w:rPr>
                <w:rFonts w:ascii="宋体"/>
                <w:color w:val="00B050"/>
                <w:szCs w:val="21"/>
              </w:rPr>
              <w:t>选择一条数据</w:t>
            </w:r>
            <w:r>
              <w:rPr>
                <w:rFonts w:ascii="宋体" w:hint="eastAsia"/>
                <w:color w:val="00B050"/>
                <w:szCs w:val="21"/>
              </w:rPr>
              <w:t>操作</w:t>
            </w:r>
            <w:r>
              <w:rPr>
                <w:rFonts w:ascii="宋体"/>
                <w:color w:val="00B050"/>
                <w:szCs w:val="21"/>
              </w:rPr>
              <w:t>！</w:t>
            </w:r>
          </w:p>
          <w:p w14:paraId="0ED326AA" w14:textId="77777777" w:rsidR="0070545F" w:rsidRPr="009909E3" w:rsidRDefault="0070545F" w:rsidP="005605E3">
            <w:pPr>
              <w:pStyle w:val="21"/>
              <w:numPr>
                <w:ilvl w:val="0"/>
                <w:numId w:val="31"/>
              </w:numPr>
              <w:spacing w:line="360" w:lineRule="auto"/>
              <w:ind w:firstLineChars="0"/>
              <w:rPr>
                <w:rFonts w:ascii="宋体"/>
                <w:szCs w:val="21"/>
              </w:rPr>
            </w:pPr>
            <w:r>
              <w:rPr>
                <w:rFonts w:ascii="宋体" w:hint="eastAsia"/>
                <w:szCs w:val="21"/>
              </w:rPr>
              <w:t>【确定】按钮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p w14:paraId="557EF7B6" w14:textId="02BCAD66" w:rsidR="0070545F" w:rsidRDefault="0070545F" w:rsidP="005605E3">
            <w:pPr>
              <w:pStyle w:val="21"/>
              <w:spacing w:line="360" w:lineRule="auto"/>
              <w:ind w:firstLineChars="0" w:firstLine="0"/>
            </w:pPr>
            <w:r>
              <w:rPr>
                <w:rFonts w:ascii="宋体"/>
                <w:szCs w:val="21"/>
              </w:rPr>
              <w:t>3.</w:t>
            </w:r>
            <w:r>
              <w:rPr>
                <w:rFonts w:ascii="宋体" w:hint="eastAsia"/>
                <w:szCs w:val="21"/>
              </w:rPr>
              <w:t>选中</w:t>
            </w:r>
            <w:r>
              <w:rPr>
                <w:rFonts w:ascii="宋体"/>
                <w:szCs w:val="21"/>
              </w:rPr>
              <w:t>一条查询列表的数据</w:t>
            </w:r>
            <w:r>
              <w:rPr>
                <w:rFonts w:ascii="宋体" w:hint="eastAsia"/>
                <w:szCs w:val="21"/>
              </w:rPr>
              <w:t>，</w:t>
            </w:r>
            <w:r w:rsidRPr="001505C8">
              <w:rPr>
                <w:rFonts w:ascii="宋体"/>
                <w:szCs w:val="21"/>
                <w:highlight w:val="yellow"/>
              </w:rPr>
              <w:t>进行判断</w:t>
            </w:r>
            <w:r w:rsidRPr="001505C8">
              <w:rPr>
                <w:rFonts w:ascii="宋体" w:hint="eastAsia"/>
                <w:szCs w:val="21"/>
                <w:highlight w:val="yellow"/>
              </w:rPr>
              <w:t>该条</w:t>
            </w:r>
            <w:r w:rsidRPr="001505C8">
              <w:rPr>
                <w:rFonts w:ascii="宋体"/>
                <w:szCs w:val="21"/>
                <w:highlight w:val="yellow"/>
              </w:rPr>
              <w:t>数据</w:t>
            </w:r>
            <w:r w:rsidRPr="001505C8">
              <w:rPr>
                <w:rFonts w:ascii="宋体" w:hint="eastAsia"/>
                <w:szCs w:val="21"/>
                <w:highlight w:val="yellow"/>
              </w:rPr>
              <w:t>是否可</w:t>
            </w:r>
            <w:r w:rsidR="00250825">
              <w:rPr>
                <w:rFonts w:ascii="宋体" w:hint="eastAsia"/>
                <w:szCs w:val="21"/>
                <w:highlight w:val="yellow"/>
              </w:rPr>
              <w:t>下</w:t>
            </w:r>
            <w:r>
              <w:rPr>
                <w:rFonts w:ascii="宋体" w:hint="eastAsia"/>
                <w:szCs w:val="21"/>
                <w:highlight w:val="yellow"/>
              </w:rPr>
              <w:t>架</w:t>
            </w:r>
            <w:r w:rsidRPr="001505C8">
              <w:rPr>
                <w:rFonts w:ascii="宋体"/>
                <w:szCs w:val="21"/>
                <w:highlight w:val="yellow"/>
              </w:rPr>
              <w:t>，具体</w:t>
            </w:r>
            <w:r w:rsidRPr="001505C8">
              <w:rPr>
                <w:rFonts w:ascii="宋体" w:hint="eastAsia"/>
                <w:szCs w:val="21"/>
                <w:highlight w:val="yellow"/>
              </w:rPr>
              <w:t>逻辑</w:t>
            </w:r>
            <w:r w:rsidRPr="001505C8">
              <w:rPr>
                <w:rFonts w:ascii="宋体"/>
                <w:szCs w:val="21"/>
                <w:highlight w:val="yellow"/>
              </w:rPr>
              <w:t>见</w:t>
            </w:r>
            <w:r w:rsidRPr="001505C8">
              <w:rPr>
                <w:rFonts w:ascii="宋体" w:hint="eastAsia"/>
                <w:szCs w:val="21"/>
                <w:highlight w:val="yellow"/>
              </w:rPr>
              <w:t>“3.5.3 规则”的</w:t>
            </w:r>
            <w:r w:rsidRPr="001505C8">
              <w:rPr>
                <w:rFonts w:ascii="宋体"/>
                <w:szCs w:val="21"/>
                <w:highlight w:val="yellow"/>
              </w:rPr>
              <w:t>表格</w:t>
            </w:r>
            <w:r w:rsidRPr="001505C8">
              <w:rPr>
                <w:rFonts w:ascii="宋体" w:hint="eastAsia"/>
                <w:szCs w:val="21"/>
                <w:highlight w:val="yellow"/>
              </w:rPr>
              <w:t>所示</w:t>
            </w:r>
            <w:r>
              <w:rPr>
                <w:rFonts w:ascii="宋体" w:hint="eastAsia"/>
                <w:szCs w:val="21"/>
              </w:rPr>
              <w:t>：</w:t>
            </w:r>
          </w:p>
          <w:p w14:paraId="02F1E48D" w14:textId="20E6D034" w:rsidR="0070545F" w:rsidRPr="002E18E1" w:rsidRDefault="0070545F" w:rsidP="005605E3">
            <w:pPr>
              <w:pStyle w:val="21"/>
              <w:numPr>
                <w:ilvl w:val="0"/>
                <w:numId w:val="32"/>
              </w:numPr>
              <w:spacing w:line="360" w:lineRule="auto"/>
              <w:ind w:firstLineChars="0"/>
              <w:rPr>
                <w:rFonts w:ascii="宋体"/>
                <w:szCs w:val="21"/>
              </w:rPr>
            </w:pPr>
            <w:r>
              <w:rPr>
                <w:rFonts w:ascii="宋体" w:hint="eastAsia"/>
                <w:szCs w:val="21"/>
              </w:rPr>
              <w:t>若数据</w:t>
            </w:r>
            <w:r>
              <w:rPr>
                <w:rFonts w:ascii="宋体"/>
                <w:szCs w:val="21"/>
              </w:rPr>
              <w:t>满足</w:t>
            </w:r>
            <w:r>
              <w:rPr>
                <w:rFonts w:ascii="宋体" w:hint="eastAsia"/>
                <w:szCs w:val="21"/>
              </w:rPr>
              <w:t>可</w:t>
            </w:r>
            <w:r w:rsidR="00250825">
              <w:rPr>
                <w:rFonts w:ascii="宋体" w:hint="eastAsia"/>
                <w:szCs w:val="21"/>
              </w:rPr>
              <w:t>下</w:t>
            </w:r>
            <w:r>
              <w:rPr>
                <w:rFonts w:ascii="宋体" w:hint="eastAsia"/>
                <w:szCs w:val="21"/>
              </w:rPr>
              <w:t>架</w:t>
            </w:r>
            <w:r>
              <w:rPr>
                <w:rFonts w:ascii="宋体"/>
                <w:szCs w:val="21"/>
              </w:rPr>
              <w:t>的逻辑时</w:t>
            </w:r>
            <w:r>
              <w:rPr>
                <w:rFonts w:hint="eastAsia"/>
              </w:rPr>
              <w:t>，</w:t>
            </w:r>
            <w:r>
              <w:t>点击，</w:t>
            </w:r>
            <w:r>
              <w:rPr>
                <w:rFonts w:hint="eastAsia"/>
              </w:rPr>
              <w:t>那么</w:t>
            </w:r>
            <w:r>
              <w:t>当前弹框进行提示</w:t>
            </w:r>
            <w:r>
              <w:rPr>
                <w:rFonts w:hint="eastAsia"/>
              </w:rPr>
              <w:t>；</w:t>
            </w:r>
          </w:p>
          <w:p w14:paraId="14D9AA20" w14:textId="6B2385A2" w:rsidR="0070545F" w:rsidRDefault="0070545F" w:rsidP="005605E3">
            <w:pPr>
              <w:pStyle w:val="21"/>
              <w:spacing w:line="360" w:lineRule="auto"/>
              <w:ind w:left="420" w:firstLineChars="0" w:firstLine="0"/>
            </w:pPr>
            <w:r>
              <w:rPr>
                <w:rFonts w:hint="eastAsia"/>
              </w:rPr>
              <w:t>弹框文案</w:t>
            </w:r>
            <w:r>
              <w:t>描述：</w:t>
            </w:r>
            <w:r w:rsidRPr="002E18E1">
              <w:rPr>
                <w:rFonts w:hint="eastAsia"/>
                <w:color w:val="00B050"/>
              </w:rPr>
              <w:t>您确认需要</w:t>
            </w:r>
            <w:r w:rsidR="00250825">
              <w:rPr>
                <w:rFonts w:hint="eastAsia"/>
                <w:color w:val="00B050"/>
              </w:rPr>
              <w:t>下</w:t>
            </w:r>
            <w:r>
              <w:rPr>
                <w:rFonts w:hint="eastAsia"/>
                <w:color w:val="00B050"/>
              </w:rPr>
              <w:t>架</w:t>
            </w:r>
            <w:r w:rsidRPr="002E18E1">
              <w:rPr>
                <w:rFonts w:hint="eastAsia"/>
                <w:color w:val="00B050"/>
              </w:rPr>
              <w:t>选中的数据吗？</w:t>
            </w:r>
          </w:p>
          <w:p w14:paraId="7D604A3E" w14:textId="77777777" w:rsidR="0070545F" w:rsidRDefault="0070545F" w:rsidP="005605E3">
            <w:pPr>
              <w:pStyle w:val="21"/>
              <w:spacing w:line="360" w:lineRule="auto"/>
              <w:ind w:left="420" w:firstLineChars="0" w:firstLine="0"/>
              <w:rPr>
                <w:rFonts w:ascii="宋体"/>
                <w:szCs w:val="21"/>
              </w:rPr>
            </w:pPr>
            <w:r>
              <w:rPr>
                <w:rFonts w:ascii="宋体" w:hint="eastAsia"/>
                <w:szCs w:val="21"/>
              </w:rPr>
              <w:t>【取消】按钮</w:t>
            </w:r>
            <w:r>
              <w:rPr>
                <w:rFonts w:ascii="宋体"/>
                <w:szCs w:val="21"/>
              </w:rPr>
              <w:t>：点击，关闭该弹框；</w:t>
            </w:r>
          </w:p>
          <w:p w14:paraId="720D1B57" w14:textId="78F87D19" w:rsidR="0070545F" w:rsidRPr="003C55B6" w:rsidRDefault="0070545F" w:rsidP="005605E3">
            <w:pPr>
              <w:pStyle w:val="21"/>
              <w:spacing w:line="360" w:lineRule="auto"/>
              <w:rPr>
                <w:rFonts w:ascii="宋体"/>
                <w:szCs w:val="21"/>
              </w:rPr>
            </w:pPr>
            <w:r>
              <w:rPr>
                <w:rFonts w:ascii="宋体" w:hint="eastAsia"/>
                <w:szCs w:val="21"/>
              </w:rPr>
              <w:t>【确定】按钮</w:t>
            </w:r>
            <w:r>
              <w:rPr>
                <w:rFonts w:ascii="宋体"/>
                <w:szCs w:val="21"/>
              </w:rPr>
              <w:t>：点击进行</w:t>
            </w:r>
            <w:r>
              <w:rPr>
                <w:rFonts w:ascii="宋体" w:hint="eastAsia"/>
                <w:szCs w:val="21"/>
              </w:rPr>
              <w:t>修改</w:t>
            </w:r>
            <w:r>
              <w:rPr>
                <w:rFonts w:ascii="宋体"/>
                <w:szCs w:val="21"/>
              </w:rPr>
              <w:t>数据</w:t>
            </w:r>
            <w:r>
              <w:rPr>
                <w:rFonts w:ascii="宋体" w:hint="eastAsia"/>
                <w:szCs w:val="21"/>
              </w:rPr>
              <w:t>状态</w:t>
            </w:r>
            <w:r>
              <w:rPr>
                <w:rFonts w:ascii="宋体"/>
                <w:szCs w:val="21"/>
              </w:rPr>
              <w:t>进行</w:t>
            </w:r>
            <w:r w:rsidR="00250825">
              <w:rPr>
                <w:rFonts w:ascii="宋体" w:hint="eastAsia"/>
                <w:szCs w:val="21"/>
              </w:rPr>
              <w:t>下</w:t>
            </w:r>
            <w:r>
              <w:rPr>
                <w:rFonts w:ascii="宋体"/>
                <w:szCs w:val="21"/>
              </w:rPr>
              <w:t>架，</w:t>
            </w:r>
            <w:r>
              <w:rPr>
                <w:rFonts w:ascii="宋体" w:hint="eastAsia"/>
                <w:szCs w:val="21"/>
              </w:rPr>
              <w:t>（1）</w:t>
            </w:r>
            <w:r>
              <w:rPr>
                <w:rFonts w:ascii="宋体"/>
                <w:szCs w:val="21"/>
              </w:rPr>
              <w:t>若</w:t>
            </w:r>
            <w:r>
              <w:rPr>
                <w:rFonts w:ascii="宋体" w:hint="eastAsia"/>
                <w:szCs w:val="21"/>
              </w:rPr>
              <w:t>数据</w:t>
            </w:r>
            <w:r w:rsidR="00250825">
              <w:rPr>
                <w:rFonts w:ascii="宋体" w:hint="eastAsia"/>
                <w:szCs w:val="21"/>
              </w:rPr>
              <w:t>下</w:t>
            </w:r>
            <w:r>
              <w:rPr>
                <w:rFonts w:ascii="宋体" w:hint="eastAsia"/>
                <w:szCs w:val="21"/>
              </w:rPr>
              <w:t>架</w:t>
            </w:r>
            <w:r>
              <w:rPr>
                <w:rFonts w:ascii="宋体"/>
                <w:szCs w:val="21"/>
              </w:rPr>
              <w:t>成功</w:t>
            </w:r>
            <w:r>
              <w:rPr>
                <w:rFonts w:ascii="宋体" w:hint="eastAsia"/>
                <w:szCs w:val="21"/>
              </w:rPr>
              <w:t>，</w:t>
            </w:r>
            <w:r>
              <w:rPr>
                <w:rFonts w:ascii="宋体"/>
                <w:szCs w:val="21"/>
              </w:rPr>
              <w:t>则</w:t>
            </w:r>
            <w:r>
              <w:rPr>
                <w:rFonts w:ascii="宋体" w:hint="eastAsia"/>
                <w:szCs w:val="21"/>
              </w:rPr>
              <w:t>当前</w:t>
            </w:r>
            <w:r>
              <w:rPr>
                <w:rFonts w:ascii="宋体"/>
                <w:szCs w:val="21"/>
              </w:rPr>
              <w:t>页面进行toast提醒</w:t>
            </w:r>
            <w:r>
              <w:rPr>
                <w:rFonts w:ascii="宋体" w:hint="eastAsia"/>
                <w:szCs w:val="21"/>
              </w:rPr>
              <w:t>2</w:t>
            </w:r>
            <w:r>
              <w:rPr>
                <w:rFonts w:ascii="宋体"/>
                <w:szCs w:val="21"/>
              </w:rPr>
              <w:t>s后消失，提示语：</w:t>
            </w:r>
            <w:r w:rsidR="00A62C84">
              <w:rPr>
                <w:rFonts w:ascii="宋体" w:hint="eastAsia"/>
                <w:color w:val="00B050"/>
                <w:szCs w:val="21"/>
              </w:rPr>
              <w:t>操作</w:t>
            </w:r>
            <w:r>
              <w:rPr>
                <w:rFonts w:ascii="宋体"/>
                <w:color w:val="00B050"/>
                <w:szCs w:val="21"/>
              </w:rPr>
              <w:t>成功</w:t>
            </w:r>
            <w:r>
              <w:rPr>
                <w:rFonts w:ascii="宋体" w:hint="eastAsia"/>
                <w:szCs w:val="21"/>
              </w:rPr>
              <w:t>，</w:t>
            </w:r>
            <w:r>
              <w:rPr>
                <w:rFonts w:ascii="宋体"/>
                <w:szCs w:val="21"/>
              </w:rPr>
              <w:t>同时</w:t>
            </w:r>
            <w:r>
              <w:rPr>
                <w:rFonts w:ascii="宋体" w:hint="eastAsia"/>
                <w:szCs w:val="21"/>
              </w:rPr>
              <w:t>查询</w:t>
            </w:r>
            <w:r>
              <w:rPr>
                <w:rFonts w:ascii="宋体"/>
                <w:szCs w:val="21"/>
              </w:rPr>
              <w:t>列表页</w:t>
            </w:r>
            <w:r>
              <w:rPr>
                <w:rFonts w:ascii="宋体"/>
                <w:szCs w:val="21"/>
              </w:rPr>
              <w:lastRenderedPageBreak/>
              <w:t>面</w:t>
            </w:r>
            <w:r>
              <w:rPr>
                <w:rFonts w:ascii="宋体" w:hint="eastAsia"/>
                <w:szCs w:val="21"/>
              </w:rPr>
              <w:t>该条数据状态进行</w:t>
            </w:r>
            <w:r>
              <w:rPr>
                <w:rFonts w:ascii="宋体"/>
                <w:szCs w:val="21"/>
              </w:rPr>
              <w:t>变化</w:t>
            </w:r>
            <w:r>
              <w:rPr>
                <w:rFonts w:ascii="宋体" w:hint="eastAsia"/>
                <w:szCs w:val="21"/>
              </w:rPr>
              <w:t>（不重新</w:t>
            </w:r>
            <w:r>
              <w:rPr>
                <w:rFonts w:ascii="宋体"/>
                <w:szCs w:val="21"/>
              </w:rPr>
              <w:t>刷新该查询列表页面，只有该条</w:t>
            </w:r>
            <w:r>
              <w:rPr>
                <w:rFonts w:ascii="宋体" w:hint="eastAsia"/>
                <w:szCs w:val="21"/>
              </w:rPr>
              <w:t>数据</w:t>
            </w:r>
            <w:r>
              <w:rPr>
                <w:rFonts w:ascii="宋体"/>
                <w:szCs w:val="21"/>
              </w:rPr>
              <w:t>的状态进行变更，eg：查询的数据在</w:t>
            </w:r>
            <w:r>
              <w:rPr>
                <w:rFonts w:ascii="宋体" w:hint="eastAsia"/>
                <w:szCs w:val="21"/>
              </w:rPr>
              <w:t>第5页</w:t>
            </w:r>
            <w:r>
              <w:rPr>
                <w:rFonts w:ascii="宋体"/>
                <w:szCs w:val="21"/>
              </w:rPr>
              <w:t>进行展示，那么对该数据进行</w:t>
            </w:r>
            <w:r w:rsidR="00250825">
              <w:rPr>
                <w:rFonts w:ascii="宋体" w:hint="eastAsia"/>
                <w:szCs w:val="21"/>
              </w:rPr>
              <w:t>下</w:t>
            </w:r>
            <w:r>
              <w:rPr>
                <w:rFonts w:ascii="宋体"/>
                <w:szCs w:val="21"/>
              </w:rPr>
              <w:t>架后，依然</w:t>
            </w:r>
            <w:r>
              <w:rPr>
                <w:rFonts w:ascii="宋体" w:hint="eastAsia"/>
                <w:szCs w:val="21"/>
              </w:rPr>
              <w:t>停留在</w:t>
            </w:r>
            <w:r>
              <w:rPr>
                <w:rFonts w:ascii="宋体"/>
                <w:szCs w:val="21"/>
              </w:rPr>
              <w:t>查询数据的第5</w:t>
            </w:r>
            <w:r>
              <w:rPr>
                <w:rFonts w:ascii="宋体" w:hint="eastAsia"/>
                <w:szCs w:val="21"/>
              </w:rPr>
              <w:t>页</w:t>
            </w:r>
            <w:r>
              <w:rPr>
                <w:rFonts w:ascii="宋体"/>
                <w:szCs w:val="21"/>
              </w:rPr>
              <w:t>，只有该条数据的状态进行了变更</w:t>
            </w:r>
            <w:r>
              <w:rPr>
                <w:rFonts w:ascii="宋体" w:hint="eastAsia"/>
                <w:szCs w:val="21"/>
              </w:rPr>
              <w:t>）</w:t>
            </w:r>
            <w:r>
              <w:rPr>
                <w:rFonts w:ascii="宋体"/>
                <w:szCs w:val="21"/>
              </w:rPr>
              <w:t>；</w:t>
            </w:r>
            <w:r>
              <w:rPr>
                <w:rFonts w:ascii="宋体" w:hint="eastAsia"/>
                <w:szCs w:val="21"/>
              </w:rPr>
              <w:t>（2）若</w:t>
            </w:r>
            <w:r w:rsidR="00250825">
              <w:rPr>
                <w:rFonts w:ascii="宋体" w:hint="eastAsia"/>
                <w:szCs w:val="21"/>
              </w:rPr>
              <w:t>下</w:t>
            </w:r>
            <w:r>
              <w:rPr>
                <w:rFonts w:ascii="宋体" w:hint="eastAsia"/>
                <w:szCs w:val="21"/>
              </w:rPr>
              <w:t>架操作</w:t>
            </w:r>
            <w:r>
              <w:rPr>
                <w:rFonts w:ascii="宋体"/>
                <w:szCs w:val="21"/>
              </w:rPr>
              <w:t>失败，当前页面进行toast提示</w:t>
            </w:r>
            <w:r>
              <w:rPr>
                <w:rFonts w:ascii="宋体" w:hint="eastAsia"/>
                <w:szCs w:val="21"/>
              </w:rPr>
              <w:t>2</w:t>
            </w:r>
            <w:r>
              <w:rPr>
                <w:rFonts w:ascii="宋体"/>
                <w:szCs w:val="21"/>
              </w:rPr>
              <w:t>s</w:t>
            </w:r>
            <w:r>
              <w:rPr>
                <w:rFonts w:ascii="宋体" w:hint="eastAsia"/>
                <w:szCs w:val="21"/>
              </w:rPr>
              <w:t>后</w:t>
            </w:r>
            <w:r>
              <w:rPr>
                <w:rFonts w:ascii="宋体"/>
                <w:szCs w:val="21"/>
              </w:rPr>
              <w:t>消失，文案：</w:t>
            </w:r>
            <w:r>
              <w:rPr>
                <w:rFonts w:ascii="宋体" w:hint="eastAsia"/>
                <w:color w:val="00B050"/>
                <w:szCs w:val="21"/>
              </w:rPr>
              <w:t>操作</w:t>
            </w:r>
            <w:r w:rsidRPr="007C3C4A">
              <w:rPr>
                <w:rFonts w:ascii="宋体" w:hint="eastAsia"/>
                <w:color w:val="00B050"/>
                <w:szCs w:val="21"/>
              </w:rPr>
              <w:t>失败</w:t>
            </w:r>
            <w:r>
              <w:rPr>
                <w:rFonts w:ascii="宋体" w:hint="eastAsia"/>
                <w:color w:val="00B050"/>
                <w:szCs w:val="21"/>
              </w:rPr>
              <w:t>，如有问题</w:t>
            </w:r>
            <w:r>
              <w:rPr>
                <w:rFonts w:ascii="宋体"/>
                <w:color w:val="00B050"/>
                <w:szCs w:val="21"/>
              </w:rPr>
              <w:t>请联系管理员。</w:t>
            </w:r>
          </w:p>
          <w:p w14:paraId="7BDECB51" w14:textId="24A774FE" w:rsidR="0070545F" w:rsidRPr="002A01E9" w:rsidRDefault="0070545F" w:rsidP="005605E3">
            <w:pPr>
              <w:pStyle w:val="21"/>
              <w:numPr>
                <w:ilvl w:val="0"/>
                <w:numId w:val="32"/>
              </w:numPr>
              <w:spacing w:line="360" w:lineRule="auto"/>
              <w:ind w:firstLineChars="0"/>
              <w:rPr>
                <w:rFonts w:ascii="宋体"/>
                <w:szCs w:val="21"/>
              </w:rPr>
            </w:pPr>
            <w:r>
              <w:rPr>
                <w:rFonts w:ascii="宋体" w:hint="eastAsia"/>
                <w:szCs w:val="21"/>
              </w:rPr>
              <w:t>若数据不</w:t>
            </w:r>
            <w:r>
              <w:rPr>
                <w:rFonts w:ascii="宋体"/>
                <w:szCs w:val="21"/>
              </w:rPr>
              <w:t>可</w:t>
            </w:r>
            <w:r w:rsidR="00250825">
              <w:rPr>
                <w:rFonts w:ascii="宋体" w:hint="eastAsia"/>
                <w:szCs w:val="21"/>
              </w:rPr>
              <w:t>下</w:t>
            </w:r>
            <w:r>
              <w:rPr>
                <w:rFonts w:ascii="宋体" w:hint="eastAsia"/>
                <w:szCs w:val="21"/>
              </w:rPr>
              <w:t>架</w:t>
            </w:r>
            <w:r>
              <w:rPr>
                <w:rFonts w:ascii="宋体"/>
                <w:szCs w:val="21"/>
              </w:rPr>
              <w:t>时</w:t>
            </w:r>
            <w:r>
              <w:rPr>
                <w:rFonts w:hint="eastAsia"/>
              </w:rPr>
              <w:t>，</w:t>
            </w:r>
            <w:r>
              <w:t>点击，</w:t>
            </w:r>
            <w:r>
              <w:rPr>
                <w:rFonts w:hint="eastAsia"/>
              </w:rPr>
              <w:t>则在</w:t>
            </w:r>
            <w:r>
              <w:t>当前页面进行弹框提示</w:t>
            </w:r>
            <w:r>
              <w:rPr>
                <w:rFonts w:hint="eastAsia"/>
              </w:rPr>
              <w:t>；</w:t>
            </w:r>
          </w:p>
          <w:p w14:paraId="2D2AE63A" w14:textId="1CA1AB25" w:rsidR="0070545F" w:rsidRPr="002A01E9" w:rsidRDefault="0070545F" w:rsidP="005605E3">
            <w:pPr>
              <w:pStyle w:val="21"/>
              <w:spacing w:line="360" w:lineRule="auto"/>
              <w:ind w:left="420" w:firstLineChars="0" w:firstLine="0"/>
              <w:rPr>
                <w:color w:val="00B050"/>
              </w:rPr>
            </w:pPr>
            <w:r>
              <w:rPr>
                <w:rFonts w:hint="eastAsia"/>
              </w:rPr>
              <w:t>弹框</w:t>
            </w:r>
            <w:r>
              <w:t>文案</w:t>
            </w:r>
            <w:r>
              <w:rPr>
                <w:rFonts w:hint="eastAsia"/>
              </w:rPr>
              <w:t>描述</w:t>
            </w:r>
            <w:r>
              <w:t>：</w:t>
            </w:r>
            <w:r>
              <w:rPr>
                <w:rFonts w:hint="eastAsia"/>
                <w:color w:val="00B050"/>
              </w:rPr>
              <w:t>只有“已</w:t>
            </w:r>
            <w:r w:rsidR="00250825">
              <w:rPr>
                <w:rFonts w:hint="eastAsia"/>
                <w:color w:val="00B050"/>
              </w:rPr>
              <w:t>上</w:t>
            </w:r>
            <w:r>
              <w:rPr>
                <w:rFonts w:hint="eastAsia"/>
                <w:color w:val="00B050"/>
              </w:rPr>
              <w:t>架”状态</w:t>
            </w:r>
            <w:r>
              <w:rPr>
                <w:color w:val="00B050"/>
              </w:rPr>
              <w:t>的数据</w:t>
            </w:r>
            <w:r>
              <w:rPr>
                <w:rFonts w:hint="eastAsia"/>
                <w:color w:val="00B050"/>
              </w:rPr>
              <w:t>才可</w:t>
            </w:r>
            <w:r>
              <w:rPr>
                <w:color w:val="00B050"/>
              </w:rPr>
              <w:t>进行</w:t>
            </w:r>
            <w:r w:rsidR="006B608C">
              <w:rPr>
                <w:rFonts w:hint="eastAsia"/>
                <w:color w:val="00B050"/>
              </w:rPr>
              <w:t>该</w:t>
            </w:r>
            <w:r>
              <w:rPr>
                <w:color w:val="00B050"/>
              </w:rPr>
              <w:t>操作！</w:t>
            </w:r>
          </w:p>
          <w:p w14:paraId="59D65A5B" w14:textId="61CF0607" w:rsidR="00A312A4" w:rsidRDefault="0070545F" w:rsidP="005605E3">
            <w:pPr>
              <w:spacing w:line="360" w:lineRule="auto"/>
              <w:ind w:firstLineChars="200" w:firstLine="420"/>
            </w:pPr>
            <w:r>
              <w:rPr>
                <w:rFonts w:ascii="宋体" w:hint="eastAsia"/>
                <w:szCs w:val="21"/>
              </w:rPr>
              <w:t>弹框【确定】按钮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tc>
      </w:tr>
      <w:tr w:rsidR="00BD6BBD" w:rsidRPr="0037382C" w14:paraId="271DCC75" w14:textId="77777777" w:rsidTr="00511FCE">
        <w:tc>
          <w:tcPr>
            <w:tcW w:w="1134" w:type="dxa"/>
          </w:tcPr>
          <w:p w14:paraId="7DFBE588" w14:textId="3D396ACA" w:rsidR="00BD6BBD" w:rsidRDefault="00BD6BBD" w:rsidP="005605E3">
            <w:pPr>
              <w:spacing w:line="360" w:lineRule="auto"/>
            </w:pPr>
            <w:r>
              <w:rPr>
                <w:rFonts w:hint="eastAsia"/>
              </w:rPr>
              <w:lastRenderedPageBreak/>
              <w:t>查看</w:t>
            </w:r>
          </w:p>
        </w:tc>
        <w:tc>
          <w:tcPr>
            <w:tcW w:w="7230" w:type="dxa"/>
          </w:tcPr>
          <w:p w14:paraId="43A18951" w14:textId="65BB04CA" w:rsidR="00E13AEE" w:rsidRPr="00BD6BBD" w:rsidRDefault="00BD6BBD" w:rsidP="005605E3">
            <w:pPr>
              <w:pStyle w:val="21"/>
              <w:spacing w:line="360" w:lineRule="auto"/>
              <w:ind w:firstLineChars="0" w:firstLine="0"/>
              <w:rPr>
                <w:rFonts w:ascii="宋体"/>
                <w:szCs w:val="21"/>
              </w:rPr>
            </w:pPr>
            <w:r>
              <w:rPr>
                <w:rFonts w:ascii="宋体" w:hint="eastAsia"/>
                <w:szCs w:val="21"/>
              </w:rPr>
              <w:t>点击</w:t>
            </w:r>
            <w:r>
              <w:rPr>
                <w:rFonts w:ascii="宋体"/>
                <w:szCs w:val="21"/>
              </w:rPr>
              <w:t>，</w:t>
            </w:r>
            <w:r>
              <w:rPr>
                <w:rFonts w:ascii="宋体" w:hint="eastAsia"/>
                <w:szCs w:val="21"/>
              </w:rPr>
              <w:t>在</w:t>
            </w:r>
            <w:r>
              <w:rPr>
                <w:rFonts w:ascii="宋体"/>
                <w:szCs w:val="21"/>
              </w:rPr>
              <w:t>当前页面</w:t>
            </w:r>
            <w:r>
              <w:rPr>
                <w:rFonts w:ascii="宋体" w:hint="eastAsia"/>
                <w:szCs w:val="21"/>
              </w:rPr>
              <w:t>进行弹框</w:t>
            </w:r>
            <w:r>
              <w:rPr>
                <w:rFonts w:ascii="宋体"/>
                <w:szCs w:val="21"/>
              </w:rPr>
              <w:t>展示出试卷信息的</w:t>
            </w:r>
            <w:r w:rsidR="00BB5C3B">
              <w:rPr>
                <w:rFonts w:ascii="宋体" w:hint="eastAsia"/>
                <w:szCs w:val="21"/>
              </w:rPr>
              <w:t>预览</w:t>
            </w:r>
            <w:r w:rsidR="00105543">
              <w:rPr>
                <w:rFonts w:ascii="宋体" w:hint="eastAsia"/>
                <w:szCs w:val="21"/>
              </w:rPr>
              <w:t>，</w:t>
            </w:r>
            <w:r w:rsidR="00105543">
              <w:rPr>
                <w:rFonts w:ascii="宋体"/>
                <w:szCs w:val="21"/>
              </w:rPr>
              <w:t>具体如下描述；</w:t>
            </w:r>
          </w:p>
        </w:tc>
      </w:tr>
      <w:tr w:rsidR="00A312A4" w:rsidRPr="0037382C" w14:paraId="774F848B" w14:textId="77777777" w:rsidTr="00511FCE">
        <w:tc>
          <w:tcPr>
            <w:tcW w:w="1134" w:type="dxa"/>
          </w:tcPr>
          <w:p w14:paraId="5F865744" w14:textId="476C0A06" w:rsidR="00A312A4" w:rsidRDefault="00A312A4" w:rsidP="005605E3">
            <w:pPr>
              <w:spacing w:line="360" w:lineRule="auto"/>
            </w:pPr>
            <w:r>
              <w:rPr>
                <w:rFonts w:hint="eastAsia"/>
              </w:rPr>
              <w:t>【设置题目】</w:t>
            </w:r>
          </w:p>
        </w:tc>
        <w:tc>
          <w:tcPr>
            <w:tcW w:w="7230" w:type="dxa"/>
          </w:tcPr>
          <w:p w14:paraId="10428E0A" w14:textId="77777777" w:rsidR="00A312A4" w:rsidRDefault="00C61207" w:rsidP="005605E3">
            <w:pPr>
              <w:spacing w:line="360" w:lineRule="auto"/>
            </w:pPr>
            <w:r>
              <w:t>1.</w:t>
            </w:r>
            <w:r w:rsidR="00631E95">
              <w:rPr>
                <w:rFonts w:hint="eastAsia"/>
              </w:rPr>
              <w:t>该操作只有</w:t>
            </w:r>
            <w:r w:rsidR="00631E95" w:rsidRPr="00631E95">
              <w:rPr>
                <w:rFonts w:hint="eastAsia"/>
              </w:rPr>
              <w:t>试卷的“考试规则”</w:t>
            </w:r>
            <w:r w:rsidR="00631E95">
              <w:rPr>
                <w:rFonts w:hint="eastAsia"/>
              </w:rPr>
              <w:t>不</w:t>
            </w:r>
            <w:r w:rsidR="00631E95" w:rsidRPr="00631E95">
              <w:rPr>
                <w:rFonts w:hint="eastAsia"/>
              </w:rPr>
              <w:t>为“随机生成”规则</w:t>
            </w:r>
            <w:r w:rsidR="00631E95">
              <w:rPr>
                <w:rFonts w:hint="eastAsia"/>
              </w:rPr>
              <w:t>时</w:t>
            </w:r>
            <w:r w:rsidR="00631E95">
              <w:t>，</w:t>
            </w:r>
            <w:r w:rsidR="00631E95">
              <w:rPr>
                <w:rFonts w:hint="eastAsia"/>
              </w:rPr>
              <w:t>试卷</w:t>
            </w:r>
            <w:r w:rsidR="00631E95">
              <w:t>才可进行该操作，</w:t>
            </w:r>
            <w:r w:rsidR="00631E95">
              <w:rPr>
                <w:rFonts w:hint="eastAsia"/>
              </w:rPr>
              <w:t>操作列</w:t>
            </w:r>
            <w:r w:rsidR="00631E95">
              <w:t>展示</w:t>
            </w:r>
            <w:r w:rsidR="00F6516F">
              <w:rPr>
                <w:rFonts w:hint="eastAsia"/>
              </w:rPr>
              <w:t>样式</w:t>
            </w:r>
            <w:r w:rsidR="00631E95">
              <w:t>为：</w:t>
            </w:r>
            <w:r w:rsidR="00631E95">
              <w:rPr>
                <w:noProof/>
              </w:rPr>
              <w:drawing>
                <wp:inline distT="0" distB="0" distL="0" distR="0" wp14:anchorId="691B64EA" wp14:editId="2F84AA75">
                  <wp:extent cx="857250" cy="685800"/>
                  <wp:effectExtent l="19050" t="19050" r="19050" b="190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857250" cy="685800"/>
                          </a:xfrm>
                          <a:prstGeom prst="rect">
                            <a:avLst/>
                          </a:prstGeom>
                          <a:ln>
                            <a:solidFill>
                              <a:schemeClr val="accent1"/>
                            </a:solidFill>
                          </a:ln>
                        </pic:spPr>
                      </pic:pic>
                    </a:graphicData>
                  </a:graphic>
                </wp:inline>
              </w:drawing>
            </w:r>
            <w:r w:rsidR="00F6516F">
              <w:rPr>
                <w:rFonts w:hint="eastAsia"/>
              </w:rPr>
              <w:t>，</w:t>
            </w:r>
            <w:r w:rsidR="00A312A4">
              <w:rPr>
                <w:rFonts w:hint="eastAsia"/>
              </w:rPr>
              <w:t>点击</w:t>
            </w:r>
            <w:r w:rsidR="00F6516F">
              <w:rPr>
                <w:noProof/>
              </w:rPr>
              <w:drawing>
                <wp:inline distT="0" distB="0" distL="0" distR="0" wp14:anchorId="7473F29E" wp14:editId="0EBD6423">
                  <wp:extent cx="561975" cy="264459"/>
                  <wp:effectExtent l="0" t="0" r="0" b="254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5185" cy="265970"/>
                          </a:xfrm>
                          <a:prstGeom prst="rect">
                            <a:avLst/>
                          </a:prstGeom>
                        </pic:spPr>
                      </pic:pic>
                    </a:graphicData>
                  </a:graphic>
                </wp:inline>
              </w:drawing>
            </w:r>
            <w:r w:rsidR="00A312A4">
              <w:t>，则进</w:t>
            </w:r>
            <w:r w:rsidR="00A312A4">
              <w:rPr>
                <w:rFonts w:hint="eastAsia"/>
              </w:rPr>
              <w:t>入到“试卷</w:t>
            </w:r>
            <w:r w:rsidR="00A312A4">
              <w:t>内容</w:t>
            </w:r>
            <w:r w:rsidR="00A312A4">
              <w:rPr>
                <w:rFonts w:hint="eastAsia"/>
              </w:rPr>
              <w:t>题目</w:t>
            </w:r>
            <w:r w:rsidR="00A312A4">
              <w:t>设置</w:t>
            </w:r>
            <w:r w:rsidR="00A312A4">
              <w:rPr>
                <w:rFonts w:hint="eastAsia"/>
              </w:rPr>
              <w:t>”页面</w:t>
            </w:r>
            <w:r>
              <w:rPr>
                <w:rFonts w:hint="eastAsia"/>
              </w:rPr>
              <w:t>；</w:t>
            </w:r>
          </w:p>
          <w:p w14:paraId="3FCEB055" w14:textId="6D6B8EA5" w:rsidR="00C61207" w:rsidRPr="00C61207" w:rsidRDefault="00C61207" w:rsidP="005605E3">
            <w:pPr>
              <w:spacing w:line="360" w:lineRule="auto"/>
              <w:rPr>
                <w:b/>
              </w:rPr>
            </w:pPr>
            <w:r>
              <w:t>2.</w:t>
            </w:r>
            <w:r>
              <w:rPr>
                <w:rFonts w:hint="eastAsia"/>
              </w:rPr>
              <w:t>若</w:t>
            </w:r>
            <w:r w:rsidRPr="00631E95">
              <w:rPr>
                <w:rFonts w:hint="eastAsia"/>
              </w:rPr>
              <w:t>“考试规则”为“随机生成”规则</w:t>
            </w:r>
            <w:r>
              <w:rPr>
                <w:rFonts w:hint="eastAsia"/>
              </w:rPr>
              <w:t>时，</w:t>
            </w:r>
            <w:r>
              <w:t>那么该试卷不可</w:t>
            </w:r>
            <w:r>
              <w:rPr>
                <w:rFonts w:hint="eastAsia"/>
              </w:rPr>
              <w:t>进行</w:t>
            </w:r>
            <w:r>
              <w:rPr>
                <w:noProof/>
              </w:rPr>
              <w:drawing>
                <wp:inline distT="0" distB="0" distL="0" distR="0" wp14:anchorId="6D980E92" wp14:editId="7D73E987">
                  <wp:extent cx="561975" cy="264459"/>
                  <wp:effectExtent l="0" t="0" r="0" b="254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5185" cy="265970"/>
                          </a:xfrm>
                          <a:prstGeom prst="rect">
                            <a:avLst/>
                          </a:prstGeom>
                        </pic:spPr>
                      </pic:pic>
                    </a:graphicData>
                  </a:graphic>
                </wp:inline>
              </w:drawing>
            </w:r>
            <w:r>
              <w:rPr>
                <w:rFonts w:hint="eastAsia"/>
              </w:rPr>
              <w:t>操作</w:t>
            </w:r>
            <w:r>
              <w:t>，该试卷操作</w:t>
            </w:r>
            <w:r>
              <w:rPr>
                <w:rFonts w:hint="eastAsia"/>
              </w:rPr>
              <w:t>列展示</w:t>
            </w:r>
            <w:r>
              <w:t>样式</w:t>
            </w:r>
            <w:r>
              <w:rPr>
                <w:rFonts w:hint="eastAsia"/>
              </w:rPr>
              <w:t>为</w:t>
            </w:r>
            <w:r>
              <w:t>：</w:t>
            </w:r>
            <w:r>
              <w:rPr>
                <w:noProof/>
              </w:rPr>
              <w:drawing>
                <wp:inline distT="0" distB="0" distL="0" distR="0" wp14:anchorId="1BCE5155" wp14:editId="3554813F">
                  <wp:extent cx="838200" cy="676275"/>
                  <wp:effectExtent l="19050" t="19050" r="19050" b="2857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838200" cy="676275"/>
                          </a:xfrm>
                          <a:prstGeom prst="rect">
                            <a:avLst/>
                          </a:prstGeom>
                          <a:ln>
                            <a:solidFill>
                              <a:schemeClr val="accent1"/>
                            </a:solidFill>
                          </a:ln>
                        </pic:spPr>
                      </pic:pic>
                    </a:graphicData>
                  </a:graphic>
                </wp:inline>
              </w:drawing>
            </w:r>
            <w:r>
              <w:rPr>
                <w:rFonts w:hint="eastAsia"/>
              </w:rPr>
              <w:t>，</w:t>
            </w:r>
            <w:r>
              <w:t>且不支持点击；</w:t>
            </w:r>
          </w:p>
        </w:tc>
      </w:tr>
    </w:tbl>
    <w:p w14:paraId="758AEC14" w14:textId="77777777" w:rsidR="00511FCE" w:rsidRPr="00511FCE" w:rsidRDefault="00511FCE" w:rsidP="005605E3">
      <w:pPr>
        <w:pStyle w:val="ae"/>
        <w:spacing w:line="360" w:lineRule="auto"/>
        <w:ind w:firstLineChars="0" w:firstLine="0"/>
      </w:pPr>
    </w:p>
    <w:p w14:paraId="61FF5F5D" w14:textId="4D27AFC6" w:rsidR="00A41C6E" w:rsidRDefault="00E642E7" w:rsidP="005605E3">
      <w:pPr>
        <w:pStyle w:val="ae"/>
        <w:numPr>
          <w:ilvl w:val="0"/>
          <w:numId w:val="79"/>
        </w:numPr>
        <w:spacing w:line="360" w:lineRule="auto"/>
        <w:ind w:left="0" w:firstLineChars="0" w:firstLine="0"/>
      </w:pPr>
      <w:r>
        <w:rPr>
          <w:rFonts w:hint="eastAsia"/>
        </w:rPr>
        <w:t>点击</w:t>
      </w:r>
      <w:r>
        <w:t>【</w:t>
      </w:r>
      <w:r>
        <w:rPr>
          <w:rFonts w:hint="eastAsia"/>
        </w:rPr>
        <w:t>新增</w:t>
      </w:r>
      <w:r>
        <w:t>】</w:t>
      </w:r>
      <w:r w:rsidR="007F4397">
        <w:rPr>
          <w:rFonts w:hint="eastAsia"/>
        </w:rPr>
        <w:t>/</w:t>
      </w:r>
      <w:r w:rsidR="007F4397">
        <w:rPr>
          <w:rFonts w:hint="eastAsia"/>
        </w:rPr>
        <w:t>【修改】</w:t>
      </w:r>
      <w:r>
        <w:rPr>
          <w:rFonts w:hint="eastAsia"/>
        </w:rPr>
        <w:t>，则</w:t>
      </w:r>
      <w:r>
        <w:t>在</w:t>
      </w:r>
      <w:r>
        <w:rPr>
          <w:rFonts w:hint="eastAsia"/>
        </w:rPr>
        <w:t>当前</w:t>
      </w:r>
      <w:r>
        <w:t>页面进行弹</w:t>
      </w:r>
      <w:r>
        <w:rPr>
          <w:rFonts w:hint="eastAsia"/>
        </w:rPr>
        <w:t>出</w:t>
      </w:r>
      <w:r>
        <w:t>新增</w:t>
      </w:r>
      <w:r w:rsidR="007F4397">
        <w:rPr>
          <w:rFonts w:hint="eastAsia"/>
        </w:rPr>
        <w:t>/</w:t>
      </w:r>
      <w:r w:rsidR="007F4397">
        <w:rPr>
          <w:rFonts w:hint="eastAsia"/>
        </w:rPr>
        <w:t>修改</w:t>
      </w:r>
      <w:r>
        <w:rPr>
          <w:rFonts w:hint="eastAsia"/>
        </w:rPr>
        <w:t>试卷弹框，</w:t>
      </w:r>
      <w:r>
        <w:t>页面如下所示：</w:t>
      </w:r>
    </w:p>
    <w:p w14:paraId="36CEA2C5" w14:textId="057D9D49" w:rsidR="00E642E7" w:rsidRDefault="004C6FBC" w:rsidP="005605E3">
      <w:pPr>
        <w:pStyle w:val="ae"/>
        <w:spacing w:line="360" w:lineRule="auto"/>
        <w:ind w:firstLineChars="0" w:firstLine="0"/>
      </w:pPr>
      <w:r>
        <w:rPr>
          <w:noProof/>
        </w:rPr>
        <w:lastRenderedPageBreak/>
        <w:drawing>
          <wp:inline distT="0" distB="0" distL="0" distR="0" wp14:anchorId="3F079A30" wp14:editId="33DFFA57">
            <wp:extent cx="5274310" cy="3954145"/>
            <wp:effectExtent l="0" t="0" r="2540" b="825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954145"/>
                    </a:xfrm>
                    <a:prstGeom prst="rect">
                      <a:avLst/>
                    </a:prstGeom>
                  </pic:spPr>
                </pic:pic>
              </a:graphicData>
            </a:graphic>
          </wp:inline>
        </w:drawing>
      </w:r>
    </w:p>
    <w:p w14:paraId="398FF26E" w14:textId="5C11F647" w:rsidR="009D2429" w:rsidRDefault="009D2429" w:rsidP="005605E3">
      <w:pPr>
        <w:pStyle w:val="21"/>
        <w:spacing w:line="360" w:lineRule="auto"/>
        <w:ind w:firstLineChars="0" w:firstLine="0"/>
        <w:rPr>
          <w:rFonts w:ascii="宋体"/>
          <w:color w:val="00B050"/>
          <w:szCs w:val="21"/>
        </w:rPr>
      </w:pPr>
      <w:r w:rsidRPr="009D2429">
        <w:rPr>
          <w:rFonts w:hint="eastAsia"/>
          <w:color w:val="FF0000"/>
        </w:rPr>
        <w:t>注</w:t>
      </w:r>
      <w:r>
        <w:rPr>
          <w:rFonts w:hint="eastAsia"/>
          <w:color w:val="FF0000"/>
        </w:rPr>
        <w:t>：</w:t>
      </w:r>
      <w:r w:rsidRPr="009D2429">
        <w:rPr>
          <w:color w:val="FF0000"/>
        </w:rPr>
        <w:t>（</w:t>
      </w:r>
      <w:r w:rsidRPr="009D2429">
        <w:rPr>
          <w:rFonts w:hint="eastAsia"/>
          <w:color w:val="FF0000"/>
        </w:rPr>
        <w:t>1</w:t>
      </w:r>
      <w:r w:rsidRPr="009D2429">
        <w:rPr>
          <w:color w:val="FF0000"/>
        </w:rPr>
        <w:t>）</w:t>
      </w:r>
      <w:r w:rsidR="007F4397">
        <w:rPr>
          <w:rFonts w:hint="eastAsia"/>
          <w:color w:val="FF0000"/>
        </w:rPr>
        <w:t>新增数据时，</w:t>
      </w:r>
      <w:r w:rsidR="007F4397" w:rsidRPr="00455887">
        <w:rPr>
          <w:rFonts w:ascii="宋体" w:hint="eastAsia"/>
          <w:color w:val="FF0000"/>
          <w:szCs w:val="21"/>
        </w:rPr>
        <w:t>弹框</w:t>
      </w:r>
      <w:r w:rsidR="007F4397" w:rsidRPr="00455887">
        <w:rPr>
          <w:rFonts w:ascii="宋体"/>
          <w:color w:val="FF0000"/>
          <w:szCs w:val="21"/>
        </w:rPr>
        <w:t>小标题：</w:t>
      </w:r>
      <w:r w:rsidR="007F4397">
        <w:rPr>
          <w:rFonts w:ascii="宋体" w:hint="eastAsia"/>
          <w:color w:val="00B050"/>
          <w:szCs w:val="21"/>
        </w:rPr>
        <w:t>新增</w:t>
      </w:r>
      <w:r w:rsidR="007F4397" w:rsidRPr="00E13AEE">
        <w:rPr>
          <w:rFonts w:ascii="宋体"/>
          <w:color w:val="00B050"/>
          <w:szCs w:val="21"/>
        </w:rPr>
        <w:t>试卷</w:t>
      </w:r>
    </w:p>
    <w:p w14:paraId="6D6AEF9D" w14:textId="5A748A7B" w:rsidR="007F4397" w:rsidRPr="007F4397" w:rsidRDefault="007F4397" w:rsidP="005605E3">
      <w:pPr>
        <w:pStyle w:val="21"/>
        <w:spacing w:line="360" w:lineRule="auto"/>
        <w:ind w:firstLineChars="0" w:firstLine="0"/>
        <w:rPr>
          <w:rFonts w:ascii="宋体"/>
          <w:color w:val="00B050"/>
          <w:szCs w:val="21"/>
        </w:rPr>
      </w:pPr>
      <w:r>
        <w:rPr>
          <w:rFonts w:ascii="宋体"/>
          <w:color w:val="00B050"/>
          <w:szCs w:val="21"/>
        </w:rPr>
        <w:t xml:space="preserve">    </w:t>
      </w:r>
      <w:r w:rsidRPr="007F4397">
        <w:rPr>
          <w:rFonts w:ascii="宋体" w:hint="eastAsia"/>
          <w:color w:val="FF0000"/>
          <w:szCs w:val="21"/>
        </w:rPr>
        <w:t>（2）修改数据时，弹</w:t>
      </w:r>
      <w:r w:rsidRPr="00455887">
        <w:rPr>
          <w:rFonts w:ascii="宋体" w:hint="eastAsia"/>
          <w:color w:val="FF0000"/>
          <w:szCs w:val="21"/>
        </w:rPr>
        <w:t>框</w:t>
      </w:r>
      <w:r w:rsidRPr="00455887">
        <w:rPr>
          <w:rFonts w:ascii="宋体"/>
          <w:color w:val="FF0000"/>
          <w:szCs w:val="21"/>
        </w:rPr>
        <w:t>小标题：</w:t>
      </w:r>
      <w:r>
        <w:rPr>
          <w:rFonts w:ascii="宋体" w:hint="eastAsia"/>
          <w:color w:val="00B050"/>
          <w:szCs w:val="21"/>
        </w:rPr>
        <w:t>修改</w:t>
      </w:r>
      <w:r w:rsidRPr="00E13AEE">
        <w:rPr>
          <w:rFonts w:ascii="宋体"/>
          <w:color w:val="00B050"/>
          <w:szCs w:val="21"/>
        </w:rPr>
        <w:t>试卷</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6833"/>
      </w:tblGrid>
      <w:tr w:rsidR="00316976" w14:paraId="536458A5" w14:textId="77777777" w:rsidTr="00F37B73">
        <w:tc>
          <w:tcPr>
            <w:tcW w:w="1526" w:type="dxa"/>
          </w:tcPr>
          <w:p w14:paraId="5052D795" w14:textId="77777777" w:rsidR="00316976" w:rsidRDefault="00316976" w:rsidP="005605E3">
            <w:pPr>
              <w:spacing w:line="360" w:lineRule="auto"/>
            </w:pPr>
            <w:r>
              <w:rPr>
                <w:rFonts w:hint="eastAsia"/>
              </w:rPr>
              <w:t>按钮</w:t>
            </w:r>
            <w:r>
              <w:rPr>
                <w:rFonts w:hint="eastAsia"/>
              </w:rPr>
              <w:t>/</w:t>
            </w:r>
            <w:r>
              <w:rPr>
                <w:rFonts w:hint="eastAsia"/>
              </w:rPr>
              <w:t>入口</w:t>
            </w:r>
          </w:p>
        </w:tc>
        <w:tc>
          <w:tcPr>
            <w:tcW w:w="6833" w:type="dxa"/>
          </w:tcPr>
          <w:p w14:paraId="15254F6A" w14:textId="77777777" w:rsidR="00316976" w:rsidRDefault="00316976" w:rsidP="005605E3">
            <w:pPr>
              <w:spacing w:line="360" w:lineRule="auto"/>
            </w:pPr>
            <w:r>
              <w:rPr>
                <w:rFonts w:hint="eastAsia"/>
              </w:rPr>
              <w:t>事件</w:t>
            </w:r>
          </w:p>
        </w:tc>
      </w:tr>
      <w:tr w:rsidR="00316976" w14:paraId="792902E6" w14:textId="77777777" w:rsidTr="00F37B73">
        <w:tc>
          <w:tcPr>
            <w:tcW w:w="1526" w:type="dxa"/>
          </w:tcPr>
          <w:p w14:paraId="4BA98230" w14:textId="3C27C65A" w:rsidR="00316976" w:rsidRDefault="00316976" w:rsidP="005605E3">
            <w:pPr>
              <w:spacing w:line="360" w:lineRule="auto"/>
            </w:pPr>
            <w:r>
              <w:rPr>
                <w:rFonts w:hint="eastAsia"/>
              </w:rPr>
              <w:t>【关闭】</w:t>
            </w:r>
          </w:p>
        </w:tc>
        <w:tc>
          <w:tcPr>
            <w:tcW w:w="6833" w:type="dxa"/>
          </w:tcPr>
          <w:p w14:paraId="40F459E2" w14:textId="39CB8914" w:rsidR="00316976" w:rsidRDefault="00316976" w:rsidP="005605E3">
            <w:pPr>
              <w:spacing w:line="360" w:lineRule="auto"/>
            </w:pPr>
            <w:r>
              <w:rPr>
                <w:rFonts w:hint="eastAsia"/>
              </w:rPr>
              <w:t>点击</w:t>
            </w:r>
            <w:r>
              <w:t>，</w:t>
            </w:r>
            <w:r>
              <w:rPr>
                <w:rFonts w:hint="eastAsia"/>
              </w:rPr>
              <w:t>该页面</w:t>
            </w:r>
            <w:r>
              <w:t>录入的</w:t>
            </w:r>
            <w:r>
              <w:rPr>
                <w:rFonts w:hint="eastAsia"/>
              </w:rPr>
              <w:t>内容</w:t>
            </w:r>
            <w:r>
              <w:t>不进行保存，同时</w:t>
            </w:r>
            <w:r>
              <w:rPr>
                <w:rFonts w:hint="eastAsia"/>
              </w:rPr>
              <w:t>关闭该</w:t>
            </w:r>
            <w:r>
              <w:t>弹框；</w:t>
            </w:r>
          </w:p>
        </w:tc>
      </w:tr>
      <w:tr w:rsidR="00316976" w:rsidRPr="00F8485F" w14:paraId="457C1B02" w14:textId="77777777" w:rsidTr="00F37B73">
        <w:tc>
          <w:tcPr>
            <w:tcW w:w="1526" w:type="dxa"/>
          </w:tcPr>
          <w:p w14:paraId="35611C8E" w14:textId="77777777" w:rsidR="00316976" w:rsidRDefault="00316976" w:rsidP="005605E3">
            <w:pPr>
              <w:spacing w:line="360" w:lineRule="auto"/>
            </w:pPr>
            <w:r>
              <w:rPr>
                <w:rFonts w:hint="eastAsia"/>
              </w:rPr>
              <w:t>【重置】</w:t>
            </w:r>
          </w:p>
        </w:tc>
        <w:tc>
          <w:tcPr>
            <w:tcW w:w="6833" w:type="dxa"/>
          </w:tcPr>
          <w:p w14:paraId="699135BF" w14:textId="77777777" w:rsidR="00316976" w:rsidRDefault="00316976" w:rsidP="005605E3">
            <w:pPr>
              <w:spacing w:line="360" w:lineRule="auto"/>
            </w:pPr>
            <w:r>
              <w:rPr>
                <w:rFonts w:hint="eastAsia"/>
              </w:rPr>
              <w:t>1.</w:t>
            </w:r>
            <w:r>
              <w:rPr>
                <w:rFonts w:hint="eastAsia"/>
              </w:rPr>
              <w:t>当</w:t>
            </w:r>
            <w:r>
              <w:t>页面未录入任何数据时，该</w:t>
            </w:r>
            <w:r>
              <w:rPr>
                <w:rFonts w:hint="eastAsia"/>
              </w:rPr>
              <w:t>按钮</w:t>
            </w:r>
            <w:r>
              <w:t>为灰色不可点击；</w:t>
            </w:r>
          </w:p>
          <w:p w14:paraId="02C7C924" w14:textId="77777777" w:rsidR="00316976" w:rsidRPr="00CB58C9" w:rsidRDefault="00316976" w:rsidP="005605E3">
            <w:pPr>
              <w:spacing w:line="360" w:lineRule="auto"/>
            </w:pPr>
            <w:r>
              <w:t>2.</w:t>
            </w:r>
            <w:r>
              <w:rPr>
                <w:rFonts w:hint="eastAsia"/>
              </w:rPr>
              <w:t>当</w:t>
            </w:r>
            <w:r>
              <w:t>页面录入任意数据时，该按钮为高</w:t>
            </w:r>
            <w:r>
              <w:rPr>
                <w:rFonts w:hint="eastAsia"/>
              </w:rPr>
              <w:t>亮</w:t>
            </w:r>
            <w:r>
              <w:t>，点击，把当前页面重置到初始状态；</w:t>
            </w:r>
          </w:p>
        </w:tc>
      </w:tr>
      <w:tr w:rsidR="00316976" w:rsidRPr="00F8485F" w14:paraId="441FCD2C" w14:textId="77777777" w:rsidTr="00F37B73">
        <w:tc>
          <w:tcPr>
            <w:tcW w:w="1526" w:type="dxa"/>
          </w:tcPr>
          <w:p w14:paraId="4524E6A8" w14:textId="77777777" w:rsidR="00316976" w:rsidRDefault="00316976" w:rsidP="005605E3">
            <w:pPr>
              <w:spacing w:line="360" w:lineRule="auto"/>
            </w:pPr>
            <w:r>
              <w:rPr>
                <w:rFonts w:hint="eastAsia"/>
              </w:rPr>
              <w:t>【保存】</w:t>
            </w:r>
          </w:p>
        </w:tc>
        <w:tc>
          <w:tcPr>
            <w:tcW w:w="6833" w:type="dxa"/>
          </w:tcPr>
          <w:p w14:paraId="33B19E16" w14:textId="77777777" w:rsidR="00316976" w:rsidRDefault="00316976" w:rsidP="005605E3">
            <w:pPr>
              <w:spacing w:line="360" w:lineRule="auto"/>
            </w:pPr>
            <w:r>
              <w:rPr>
                <w:rFonts w:hint="eastAsia"/>
              </w:rPr>
              <w:t>1.</w:t>
            </w:r>
            <w:r>
              <w:rPr>
                <w:rFonts w:hint="eastAsia"/>
              </w:rPr>
              <w:t>当</w:t>
            </w:r>
            <w:r>
              <w:t>页面未录入任何数据时，该</w:t>
            </w:r>
            <w:r>
              <w:rPr>
                <w:rFonts w:hint="eastAsia"/>
              </w:rPr>
              <w:t>按钮</w:t>
            </w:r>
            <w:r>
              <w:t>为灰色不可点击；</w:t>
            </w:r>
          </w:p>
          <w:p w14:paraId="400A90C7" w14:textId="77777777" w:rsidR="00316976" w:rsidRDefault="00316976" w:rsidP="005605E3">
            <w:pPr>
              <w:spacing w:line="360" w:lineRule="auto"/>
            </w:pPr>
            <w:r>
              <w:t>2.</w:t>
            </w:r>
            <w:r>
              <w:rPr>
                <w:rFonts w:hint="eastAsia"/>
              </w:rPr>
              <w:t>当</w:t>
            </w:r>
            <w:r>
              <w:t>页面录入任意数据时，该按钮为高</w:t>
            </w:r>
            <w:r>
              <w:rPr>
                <w:rFonts w:hint="eastAsia"/>
              </w:rPr>
              <w:t>亮</w:t>
            </w:r>
            <w:r>
              <w:t>，点击</w:t>
            </w:r>
            <w:r>
              <w:rPr>
                <w:rFonts w:hint="eastAsia"/>
              </w:rPr>
              <w:t>进行判断</w:t>
            </w:r>
            <w:r>
              <w:t>：</w:t>
            </w:r>
          </w:p>
          <w:p w14:paraId="7060F383" w14:textId="4988F586" w:rsidR="00316976" w:rsidRDefault="00316976" w:rsidP="005605E3">
            <w:pPr>
              <w:pStyle w:val="ae"/>
              <w:numPr>
                <w:ilvl w:val="0"/>
                <w:numId w:val="65"/>
              </w:numPr>
              <w:spacing w:line="360" w:lineRule="auto"/>
              <w:ind w:firstLineChars="0"/>
            </w:pPr>
            <w:r>
              <w:rPr>
                <w:rFonts w:hint="eastAsia"/>
              </w:rPr>
              <w:t>当</w:t>
            </w:r>
            <w:r>
              <w:t>必录项</w:t>
            </w:r>
            <w:r>
              <w:rPr>
                <w:rFonts w:hint="eastAsia"/>
              </w:rPr>
              <w:t>校验</w:t>
            </w:r>
            <w:r>
              <w:t>未录入完整</w:t>
            </w:r>
            <w:r w:rsidR="002617F8">
              <w:rPr>
                <w:rFonts w:hint="eastAsia"/>
              </w:rPr>
              <w:t>或者不</w:t>
            </w:r>
            <w:r w:rsidR="002617F8">
              <w:t>满足校验条件</w:t>
            </w:r>
            <w:r>
              <w:t>，则在当前页面进行错误提示，提示语见</w:t>
            </w:r>
            <w:r>
              <w:t>“3.</w:t>
            </w:r>
            <w:r w:rsidR="003D33FC">
              <w:t>5</w:t>
            </w:r>
            <w:r>
              <w:t xml:space="preserve">.4 </w:t>
            </w:r>
            <w:r>
              <w:rPr>
                <w:rFonts w:hint="eastAsia"/>
              </w:rPr>
              <w:t>提示语</w:t>
            </w:r>
            <w:r>
              <w:t>”</w:t>
            </w:r>
            <w:r>
              <w:rPr>
                <w:rFonts w:hint="eastAsia"/>
              </w:rPr>
              <w:t>；</w:t>
            </w:r>
          </w:p>
          <w:p w14:paraId="526AE4E5" w14:textId="57D70678" w:rsidR="00316976" w:rsidRDefault="00316976" w:rsidP="005605E3">
            <w:pPr>
              <w:pStyle w:val="ae"/>
              <w:numPr>
                <w:ilvl w:val="0"/>
                <w:numId w:val="65"/>
              </w:numPr>
              <w:spacing w:line="360" w:lineRule="auto"/>
              <w:ind w:firstLineChars="0"/>
            </w:pPr>
            <w:r>
              <w:rPr>
                <w:rFonts w:hint="eastAsia"/>
              </w:rPr>
              <w:t>当</w:t>
            </w:r>
            <w:r>
              <w:t>必录项录入完整</w:t>
            </w:r>
            <w:r w:rsidR="002617F8">
              <w:rPr>
                <w:rFonts w:hint="eastAsia"/>
              </w:rPr>
              <w:t>且</w:t>
            </w:r>
            <w:r w:rsidR="002617F8">
              <w:t>满足校验条件</w:t>
            </w:r>
            <w:r>
              <w:t>，则</w:t>
            </w:r>
            <w:r>
              <w:rPr>
                <w:rFonts w:hint="eastAsia"/>
              </w:rPr>
              <w:t>进行</w:t>
            </w:r>
            <w:r>
              <w:t>数据保存</w:t>
            </w:r>
            <w:r>
              <w:rPr>
                <w:rFonts w:hint="eastAsia"/>
              </w:rPr>
              <w:t>：</w:t>
            </w:r>
          </w:p>
          <w:p w14:paraId="69DC0C37" w14:textId="23D5C563" w:rsidR="00316976" w:rsidRDefault="00316976" w:rsidP="005605E3">
            <w:pPr>
              <w:pStyle w:val="21"/>
              <w:spacing w:line="360" w:lineRule="auto"/>
              <w:ind w:left="562" w:firstLineChars="0" w:firstLine="0"/>
              <w:rPr>
                <w:rFonts w:ascii="宋体"/>
                <w:color w:val="00B050"/>
                <w:szCs w:val="21"/>
              </w:rPr>
            </w:pPr>
            <w:r>
              <w:t>a.</w:t>
            </w:r>
            <w:r>
              <w:rPr>
                <w:rFonts w:ascii="宋体"/>
                <w:szCs w:val="21"/>
              </w:rPr>
              <w:t xml:space="preserve"> 若数据保存成功，那么当前</w:t>
            </w:r>
            <w:r w:rsidR="002617F8">
              <w:rPr>
                <w:rFonts w:ascii="宋体" w:hint="eastAsia"/>
                <w:szCs w:val="21"/>
              </w:rPr>
              <w:t>弹框</w:t>
            </w:r>
            <w:r w:rsidR="002617F8">
              <w:rPr>
                <w:rFonts w:ascii="宋体"/>
                <w:szCs w:val="21"/>
              </w:rPr>
              <w:t>进行关闭，</w:t>
            </w:r>
            <w:r w:rsidR="002617F8">
              <w:rPr>
                <w:rFonts w:ascii="宋体" w:hint="eastAsia"/>
                <w:szCs w:val="21"/>
              </w:rPr>
              <w:t>同时</w:t>
            </w:r>
            <w:r>
              <w:rPr>
                <w:rFonts w:ascii="宋体"/>
                <w:szCs w:val="21"/>
              </w:rPr>
              <w:t>页面进行toast</w:t>
            </w:r>
            <w:r>
              <w:rPr>
                <w:rFonts w:ascii="宋体" w:hint="eastAsia"/>
                <w:szCs w:val="21"/>
              </w:rPr>
              <w:t>提醒2</w:t>
            </w:r>
            <w:r>
              <w:rPr>
                <w:rFonts w:ascii="宋体"/>
                <w:szCs w:val="21"/>
              </w:rPr>
              <w:t>s后消失</w:t>
            </w:r>
            <w:r>
              <w:rPr>
                <w:rFonts w:ascii="宋体" w:hint="eastAsia"/>
                <w:szCs w:val="21"/>
              </w:rPr>
              <w:t>，</w:t>
            </w:r>
            <w:r>
              <w:rPr>
                <w:rFonts w:ascii="宋体"/>
                <w:szCs w:val="21"/>
              </w:rPr>
              <w:t>文案：</w:t>
            </w:r>
            <w:r w:rsidRPr="007E4D66">
              <w:rPr>
                <w:rFonts w:ascii="宋体"/>
                <w:color w:val="00B050"/>
                <w:szCs w:val="21"/>
              </w:rPr>
              <w:t>保存成功！</w:t>
            </w:r>
          </w:p>
          <w:p w14:paraId="39CD90D1" w14:textId="77777777" w:rsidR="00316976" w:rsidRPr="00D009CF" w:rsidRDefault="00316976" w:rsidP="005605E3">
            <w:pPr>
              <w:pStyle w:val="21"/>
              <w:spacing w:line="360" w:lineRule="auto"/>
              <w:ind w:firstLineChars="300" w:firstLine="630"/>
              <w:rPr>
                <w:rFonts w:ascii="宋体"/>
                <w:szCs w:val="21"/>
              </w:rPr>
            </w:pPr>
            <w:r>
              <w:rPr>
                <w:rFonts w:ascii="宋体" w:hint="eastAsia"/>
                <w:szCs w:val="21"/>
              </w:rPr>
              <w:lastRenderedPageBreak/>
              <w:t>如图所示</w:t>
            </w:r>
            <w:r>
              <w:rPr>
                <w:rFonts w:ascii="宋体"/>
                <w:szCs w:val="21"/>
              </w:rPr>
              <w:t>：</w:t>
            </w:r>
            <w:r>
              <w:rPr>
                <w:noProof/>
              </w:rPr>
              <w:drawing>
                <wp:inline distT="0" distB="0" distL="0" distR="0" wp14:anchorId="130EEEF3" wp14:editId="3EF18B36">
                  <wp:extent cx="1157474" cy="638175"/>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62699" cy="641056"/>
                          </a:xfrm>
                          <a:prstGeom prst="rect">
                            <a:avLst/>
                          </a:prstGeom>
                        </pic:spPr>
                      </pic:pic>
                    </a:graphicData>
                  </a:graphic>
                </wp:inline>
              </w:drawing>
            </w:r>
          </w:p>
          <w:p w14:paraId="1E397EEA" w14:textId="4A8B8C31" w:rsidR="00316976" w:rsidRDefault="00316976" w:rsidP="005605E3">
            <w:pPr>
              <w:pStyle w:val="21"/>
              <w:spacing w:line="360" w:lineRule="auto"/>
              <w:ind w:left="562" w:firstLineChars="0" w:firstLine="0"/>
              <w:rPr>
                <w:rFonts w:ascii="宋体"/>
                <w:color w:val="00B050"/>
                <w:szCs w:val="21"/>
              </w:rPr>
            </w:pPr>
            <w:r>
              <w:rPr>
                <w:rFonts w:ascii="宋体" w:hint="eastAsia"/>
                <w:szCs w:val="21"/>
              </w:rPr>
              <w:t>b．若</w:t>
            </w:r>
            <w:r>
              <w:rPr>
                <w:rFonts w:ascii="宋体"/>
                <w:szCs w:val="21"/>
              </w:rPr>
              <w:t>数据保存失败，那么当前页面进行toast</w:t>
            </w:r>
            <w:r>
              <w:rPr>
                <w:rFonts w:ascii="宋体" w:hint="eastAsia"/>
                <w:szCs w:val="21"/>
              </w:rPr>
              <w:t>提醒2</w:t>
            </w:r>
            <w:r>
              <w:rPr>
                <w:rFonts w:ascii="宋体"/>
                <w:szCs w:val="21"/>
              </w:rPr>
              <w:t>s后消失</w:t>
            </w:r>
            <w:r>
              <w:rPr>
                <w:rFonts w:ascii="宋体" w:hint="eastAsia"/>
                <w:szCs w:val="21"/>
              </w:rPr>
              <w:t>，</w:t>
            </w:r>
            <w:r>
              <w:rPr>
                <w:rFonts w:ascii="宋体"/>
                <w:szCs w:val="21"/>
              </w:rPr>
              <w:t>同时依然停留在</w:t>
            </w:r>
            <w:r w:rsidR="00305B7A">
              <w:rPr>
                <w:rFonts w:ascii="宋体" w:hint="eastAsia"/>
                <w:szCs w:val="21"/>
              </w:rPr>
              <w:t>该弹框</w:t>
            </w:r>
            <w:r>
              <w:rPr>
                <w:rFonts w:ascii="宋体"/>
                <w:szCs w:val="21"/>
              </w:rPr>
              <w:t>且原有录入的内容依然存在支持修改或者再次保存</w:t>
            </w:r>
            <w:r>
              <w:rPr>
                <w:rFonts w:ascii="宋体" w:hint="eastAsia"/>
                <w:szCs w:val="21"/>
              </w:rPr>
              <w:t>，toast</w:t>
            </w:r>
            <w:r>
              <w:rPr>
                <w:rFonts w:ascii="宋体"/>
                <w:szCs w:val="21"/>
              </w:rPr>
              <w:t>文案：</w:t>
            </w:r>
            <w:r w:rsidRPr="007E4D66">
              <w:rPr>
                <w:rFonts w:ascii="宋体"/>
                <w:color w:val="00B050"/>
                <w:szCs w:val="21"/>
              </w:rPr>
              <w:t>保存失败</w:t>
            </w:r>
            <w:r>
              <w:rPr>
                <w:rFonts w:ascii="宋体" w:hint="eastAsia"/>
                <w:color w:val="00B050"/>
                <w:szCs w:val="21"/>
              </w:rPr>
              <w:t>，如有问题</w:t>
            </w:r>
            <w:r>
              <w:rPr>
                <w:rFonts w:ascii="宋体"/>
                <w:color w:val="00B050"/>
                <w:szCs w:val="21"/>
              </w:rPr>
              <w:t>请联系管理员。</w:t>
            </w:r>
          </w:p>
          <w:p w14:paraId="1EC69A72" w14:textId="77777777" w:rsidR="00316976" w:rsidRPr="00152579" w:rsidRDefault="00316976" w:rsidP="005605E3">
            <w:pPr>
              <w:pStyle w:val="ae"/>
              <w:spacing w:line="360" w:lineRule="auto"/>
              <w:ind w:left="420" w:firstLineChars="0" w:firstLine="0"/>
            </w:pPr>
            <w:r>
              <w:rPr>
                <w:rFonts w:ascii="宋体" w:hint="eastAsia"/>
                <w:szCs w:val="21"/>
              </w:rPr>
              <w:t>如图</w:t>
            </w:r>
            <w:r>
              <w:rPr>
                <w:rFonts w:ascii="宋体"/>
                <w:szCs w:val="21"/>
              </w:rPr>
              <w:t>所示：</w:t>
            </w:r>
            <w:r>
              <w:rPr>
                <w:noProof/>
              </w:rPr>
              <w:drawing>
                <wp:inline distT="0" distB="0" distL="0" distR="0" wp14:anchorId="53767387" wp14:editId="023AE4E1">
                  <wp:extent cx="2343150" cy="692623"/>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62514" cy="698347"/>
                          </a:xfrm>
                          <a:prstGeom prst="rect">
                            <a:avLst/>
                          </a:prstGeom>
                        </pic:spPr>
                      </pic:pic>
                    </a:graphicData>
                  </a:graphic>
                </wp:inline>
              </w:drawing>
            </w:r>
          </w:p>
        </w:tc>
      </w:tr>
    </w:tbl>
    <w:p w14:paraId="2614FC6A" w14:textId="77777777" w:rsidR="001B6939" w:rsidRDefault="001B6939" w:rsidP="005605E3">
      <w:pPr>
        <w:pStyle w:val="ae"/>
        <w:spacing w:line="360" w:lineRule="auto"/>
        <w:ind w:firstLineChars="0" w:firstLine="0"/>
      </w:pPr>
    </w:p>
    <w:p w14:paraId="7FA9EB31" w14:textId="72FB90F5" w:rsidR="00187ED0" w:rsidRPr="00187ED0" w:rsidRDefault="00BD6BBD" w:rsidP="005605E3">
      <w:pPr>
        <w:pStyle w:val="ae"/>
        <w:numPr>
          <w:ilvl w:val="0"/>
          <w:numId w:val="79"/>
        </w:numPr>
        <w:spacing w:line="360" w:lineRule="auto"/>
        <w:ind w:left="0" w:firstLineChars="0" w:firstLine="0"/>
      </w:pPr>
      <w:r>
        <w:rPr>
          <w:rFonts w:hint="eastAsia"/>
        </w:rPr>
        <w:t>点击</w:t>
      </w:r>
      <w:r>
        <w:t>【</w:t>
      </w:r>
      <w:r>
        <w:rPr>
          <w:rFonts w:hint="eastAsia"/>
        </w:rPr>
        <w:t>查看</w:t>
      </w:r>
      <w:r>
        <w:t>】</w:t>
      </w:r>
      <w:r>
        <w:rPr>
          <w:rFonts w:hint="eastAsia"/>
        </w:rPr>
        <w:t>，则</w:t>
      </w:r>
      <w:r>
        <w:t>在</w:t>
      </w:r>
      <w:r>
        <w:rPr>
          <w:rFonts w:hint="eastAsia"/>
        </w:rPr>
        <w:t>当前</w:t>
      </w:r>
      <w:r>
        <w:t>页面进行弹</w:t>
      </w:r>
      <w:r>
        <w:rPr>
          <w:rFonts w:hint="eastAsia"/>
        </w:rPr>
        <w:t>出</w:t>
      </w:r>
      <w:r>
        <w:t>新增</w:t>
      </w:r>
      <w:r>
        <w:rPr>
          <w:rFonts w:hint="eastAsia"/>
        </w:rPr>
        <w:t>试卷弹框，</w:t>
      </w:r>
      <w:r>
        <w:t>页面如下所示：</w:t>
      </w:r>
    </w:p>
    <w:p w14:paraId="34B0B0B6" w14:textId="77777777" w:rsidR="00187ED0" w:rsidRDefault="00187ED0" w:rsidP="005605E3">
      <w:pPr>
        <w:pStyle w:val="21"/>
        <w:spacing w:line="360" w:lineRule="auto"/>
        <w:ind w:firstLineChars="0" w:firstLine="0"/>
        <w:rPr>
          <w:rFonts w:ascii="宋体"/>
          <w:szCs w:val="21"/>
        </w:rPr>
      </w:pPr>
      <w:r>
        <w:rPr>
          <w:noProof/>
        </w:rPr>
        <w:drawing>
          <wp:inline distT="0" distB="0" distL="0" distR="0" wp14:anchorId="27A8AFA1" wp14:editId="4CCC9C5E">
            <wp:extent cx="5305425" cy="3785051"/>
            <wp:effectExtent l="19050" t="19050" r="9525" b="2540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16040" cy="3792624"/>
                    </a:xfrm>
                    <a:prstGeom prst="rect">
                      <a:avLst/>
                    </a:prstGeom>
                    <a:ln>
                      <a:solidFill>
                        <a:schemeClr val="accent1"/>
                      </a:solidFill>
                    </a:ln>
                  </pic:spPr>
                </pic:pic>
              </a:graphicData>
            </a:graphic>
          </wp:inline>
        </w:drawing>
      </w:r>
    </w:p>
    <w:p w14:paraId="79BA1BD2" w14:textId="0B10FA9F" w:rsidR="00455887" w:rsidRPr="00455887" w:rsidRDefault="00455887" w:rsidP="005605E3">
      <w:pPr>
        <w:pStyle w:val="21"/>
        <w:spacing w:line="360" w:lineRule="auto"/>
        <w:ind w:firstLineChars="0" w:firstLine="0"/>
        <w:rPr>
          <w:rFonts w:ascii="宋体"/>
          <w:color w:val="FF0000"/>
          <w:szCs w:val="21"/>
        </w:rPr>
      </w:pPr>
      <w:r w:rsidRPr="00455887">
        <w:rPr>
          <w:rFonts w:ascii="宋体" w:hint="eastAsia"/>
          <w:color w:val="FF0000"/>
          <w:szCs w:val="21"/>
        </w:rPr>
        <w:t>注</w:t>
      </w:r>
      <w:r w:rsidRPr="00455887">
        <w:rPr>
          <w:rFonts w:ascii="宋体"/>
          <w:color w:val="FF0000"/>
          <w:szCs w:val="21"/>
        </w:rPr>
        <w:t>：（</w:t>
      </w:r>
      <w:r w:rsidRPr="00455887">
        <w:rPr>
          <w:rFonts w:ascii="宋体" w:hint="eastAsia"/>
          <w:color w:val="FF0000"/>
          <w:szCs w:val="21"/>
        </w:rPr>
        <w:t>1</w:t>
      </w:r>
      <w:r w:rsidRPr="00455887">
        <w:rPr>
          <w:rFonts w:ascii="宋体"/>
          <w:color w:val="FF0000"/>
          <w:szCs w:val="21"/>
        </w:rPr>
        <w:t>）</w:t>
      </w:r>
      <w:r w:rsidR="00187ED0" w:rsidRPr="00455887">
        <w:rPr>
          <w:rFonts w:ascii="宋体" w:hint="eastAsia"/>
          <w:color w:val="FF0000"/>
          <w:szCs w:val="21"/>
        </w:rPr>
        <w:t>在</w:t>
      </w:r>
      <w:r w:rsidR="00187ED0" w:rsidRPr="00455887">
        <w:rPr>
          <w:rFonts w:ascii="宋体"/>
          <w:color w:val="FF0000"/>
          <w:szCs w:val="21"/>
        </w:rPr>
        <w:t>当前页面</w:t>
      </w:r>
      <w:r w:rsidR="00187ED0" w:rsidRPr="00455887">
        <w:rPr>
          <w:rFonts w:ascii="宋体" w:hint="eastAsia"/>
          <w:color w:val="FF0000"/>
          <w:szCs w:val="21"/>
        </w:rPr>
        <w:t>进行弹框</w:t>
      </w:r>
      <w:r w:rsidRPr="00455887">
        <w:rPr>
          <w:rFonts w:ascii="宋体"/>
          <w:color w:val="FF0000"/>
          <w:szCs w:val="21"/>
        </w:rPr>
        <w:t>展示</w:t>
      </w:r>
      <w:r>
        <w:rPr>
          <w:rFonts w:ascii="宋体" w:hint="eastAsia"/>
          <w:color w:val="FF0000"/>
          <w:szCs w:val="21"/>
        </w:rPr>
        <w:t>带</w:t>
      </w:r>
      <w:r w:rsidRPr="00455887">
        <w:rPr>
          <w:rFonts w:ascii="宋体"/>
          <w:color w:val="FF0000"/>
          <w:szCs w:val="21"/>
        </w:rPr>
        <w:t>出试卷信息的</w:t>
      </w:r>
      <w:r>
        <w:rPr>
          <w:rFonts w:ascii="宋体" w:hint="eastAsia"/>
          <w:color w:val="FF0000"/>
          <w:szCs w:val="21"/>
        </w:rPr>
        <w:t>最后一次</w:t>
      </w:r>
      <w:r w:rsidRPr="00455887">
        <w:rPr>
          <w:rFonts w:ascii="宋体"/>
          <w:color w:val="FF0000"/>
          <w:szCs w:val="21"/>
        </w:rPr>
        <w:t>设置</w:t>
      </w:r>
      <w:r>
        <w:rPr>
          <w:rFonts w:ascii="宋体" w:hint="eastAsia"/>
          <w:color w:val="FF0000"/>
          <w:szCs w:val="21"/>
        </w:rPr>
        <w:t>保存</w:t>
      </w:r>
      <w:r w:rsidRPr="00455887">
        <w:rPr>
          <w:rFonts w:ascii="宋体"/>
          <w:color w:val="FF0000"/>
          <w:szCs w:val="21"/>
        </w:rPr>
        <w:t>，且数据不支持修改，仅供预览查看</w:t>
      </w:r>
      <w:r w:rsidRPr="00455887">
        <w:rPr>
          <w:rFonts w:ascii="宋体" w:hint="eastAsia"/>
          <w:color w:val="FF0000"/>
          <w:szCs w:val="21"/>
        </w:rPr>
        <w:t>，</w:t>
      </w:r>
      <w:r w:rsidRPr="00455887">
        <w:rPr>
          <w:rFonts w:ascii="宋体"/>
          <w:color w:val="FF0000"/>
          <w:szCs w:val="21"/>
        </w:rPr>
        <w:t>如</w:t>
      </w:r>
      <w:r w:rsidRPr="00455887">
        <w:rPr>
          <w:rFonts w:ascii="宋体" w:hint="eastAsia"/>
          <w:color w:val="FF0000"/>
          <w:szCs w:val="21"/>
        </w:rPr>
        <w:t>上图</w:t>
      </w:r>
      <w:r w:rsidRPr="00455887">
        <w:rPr>
          <w:rFonts w:ascii="宋体"/>
          <w:color w:val="FF0000"/>
          <w:szCs w:val="21"/>
        </w:rPr>
        <w:t>所示</w:t>
      </w:r>
      <w:r w:rsidRPr="00455887">
        <w:rPr>
          <w:rFonts w:ascii="宋体" w:hint="eastAsia"/>
          <w:color w:val="FF0000"/>
          <w:szCs w:val="21"/>
        </w:rPr>
        <w:t>；</w:t>
      </w:r>
    </w:p>
    <w:p w14:paraId="7977FDF8" w14:textId="3B08594D" w:rsidR="00187ED0" w:rsidRDefault="00455887" w:rsidP="005605E3">
      <w:pPr>
        <w:pStyle w:val="21"/>
        <w:spacing w:line="360" w:lineRule="auto"/>
        <w:ind w:firstLineChars="150" w:firstLine="315"/>
        <w:rPr>
          <w:rFonts w:ascii="宋体"/>
          <w:szCs w:val="21"/>
        </w:rPr>
      </w:pPr>
      <w:r w:rsidRPr="00455887">
        <w:rPr>
          <w:rFonts w:ascii="宋体" w:hint="eastAsia"/>
          <w:color w:val="FF0000"/>
          <w:szCs w:val="21"/>
        </w:rPr>
        <w:t>（2）</w:t>
      </w:r>
      <w:r w:rsidR="00187ED0" w:rsidRPr="00455887">
        <w:rPr>
          <w:rFonts w:ascii="宋体" w:hint="eastAsia"/>
          <w:color w:val="FF0000"/>
          <w:szCs w:val="21"/>
        </w:rPr>
        <w:t>弹框</w:t>
      </w:r>
      <w:r w:rsidR="00187ED0" w:rsidRPr="00455887">
        <w:rPr>
          <w:rFonts w:ascii="宋体"/>
          <w:color w:val="FF0000"/>
          <w:szCs w:val="21"/>
        </w:rPr>
        <w:t>小标题：</w:t>
      </w:r>
      <w:r w:rsidR="000D29AD">
        <w:rPr>
          <w:rFonts w:ascii="宋体" w:hint="eastAsia"/>
          <w:color w:val="00B050"/>
          <w:szCs w:val="21"/>
        </w:rPr>
        <w:t>查看</w:t>
      </w:r>
      <w:r w:rsidR="00187ED0" w:rsidRPr="00E13AEE">
        <w:rPr>
          <w:rFonts w:ascii="宋体"/>
          <w:color w:val="00B050"/>
          <w:szCs w:val="21"/>
        </w:rPr>
        <w:t>试卷</w:t>
      </w:r>
    </w:p>
    <w:p w14:paraId="0FB037D0" w14:textId="4EE147B1" w:rsidR="00187ED0" w:rsidRPr="00455887" w:rsidRDefault="00455887" w:rsidP="005605E3">
      <w:pPr>
        <w:pStyle w:val="ae"/>
        <w:spacing w:line="360" w:lineRule="auto"/>
        <w:ind w:firstLineChars="150" w:firstLine="315"/>
        <w:rPr>
          <w:color w:val="FF0000"/>
        </w:rPr>
      </w:pPr>
      <w:r w:rsidRPr="00455887">
        <w:rPr>
          <w:rFonts w:ascii="宋体" w:hint="eastAsia"/>
          <w:color w:val="FF0000"/>
          <w:szCs w:val="21"/>
        </w:rPr>
        <w:t>（3）</w:t>
      </w:r>
      <w:r w:rsidR="00187ED0" w:rsidRPr="00455887">
        <w:rPr>
          <w:rFonts w:ascii="宋体" w:hint="eastAsia"/>
          <w:color w:val="FF0000"/>
          <w:szCs w:val="21"/>
        </w:rPr>
        <w:t>【关闭】按钮</w:t>
      </w:r>
      <w:r w:rsidR="00187ED0" w:rsidRPr="00455887">
        <w:rPr>
          <w:rFonts w:ascii="宋体"/>
          <w:color w:val="FF0000"/>
          <w:szCs w:val="21"/>
        </w:rPr>
        <w:t>：</w:t>
      </w:r>
      <w:r w:rsidR="00187ED0" w:rsidRPr="00455887">
        <w:rPr>
          <w:rFonts w:ascii="宋体" w:hint="eastAsia"/>
          <w:color w:val="FF0000"/>
          <w:szCs w:val="21"/>
        </w:rPr>
        <w:t>点击</w:t>
      </w:r>
      <w:r w:rsidR="00187ED0" w:rsidRPr="00455887">
        <w:rPr>
          <w:rFonts w:ascii="宋体"/>
          <w:color w:val="FF0000"/>
          <w:szCs w:val="21"/>
        </w:rPr>
        <w:t>关闭该</w:t>
      </w:r>
      <w:r w:rsidR="00187ED0" w:rsidRPr="00455887">
        <w:rPr>
          <w:rFonts w:ascii="宋体" w:hint="eastAsia"/>
          <w:color w:val="FF0000"/>
          <w:szCs w:val="21"/>
        </w:rPr>
        <w:t>弹框</w:t>
      </w:r>
    </w:p>
    <w:p w14:paraId="1F6D04C5" w14:textId="79064F0A" w:rsidR="008718A9" w:rsidRDefault="00061FF4" w:rsidP="005605E3">
      <w:pPr>
        <w:pStyle w:val="ae"/>
        <w:numPr>
          <w:ilvl w:val="0"/>
          <w:numId w:val="79"/>
        </w:numPr>
        <w:spacing w:line="360" w:lineRule="auto"/>
        <w:ind w:left="0" w:firstLineChars="0" w:firstLine="0"/>
      </w:pPr>
      <w:r>
        <w:rPr>
          <w:rFonts w:hint="eastAsia"/>
        </w:rPr>
        <w:t>点击【</w:t>
      </w:r>
      <w:r w:rsidR="00ED0CDA">
        <w:rPr>
          <w:rFonts w:hint="eastAsia"/>
        </w:rPr>
        <w:t>设置题目</w:t>
      </w:r>
      <w:r>
        <w:rPr>
          <w:rFonts w:hint="eastAsia"/>
        </w:rPr>
        <w:t>】，</w:t>
      </w:r>
      <w:r>
        <w:t>进</w:t>
      </w:r>
      <w:r>
        <w:rPr>
          <w:rFonts w:hint="eastAsia"/>
        </w:rPr>
        <w:t>入到“试卷</w:t>
      </w:r>
      <w:r>
        <w:t>内容</w:t>
      </w:r>
      <w:r w:rsidR="00ED0CDA">
        <w:rPr>
          <w:rFonts w:hint="eastAsia"/>
        </w:rPr>
        <w:t>题目</w:t>
      </w:r>
      <w:r>
        <w:t>设置</w:t>
      </w:r>
      <w:r>
        <w:rPr>
          <w:rFonts w:hint="eastAsia"/>
        </w:rPr>
        <w:t>”页面，</w:t>
      </w:r>
      <w:r>
        <w:t>页面如下图所示：</w:t>
      </w:r>
    </w:p>
    <w:p w14:paraId="52A7B500" w14:textId="30E7053E" w:rsidR="00061FF4" w:rsidRDefault="00D90755" w:rsidP="005605E3">
      <w:pPr>
        <w:pStyle w:val="ae"/>
        <w:spacing w:line="360" w:lineRule="auto"/>
        <w:ind w:firstLineChars="0" w:firstLine="0"/>
      </w:pPr>
      <w:r>
        <w:rPr>
          <w:noProof/>
        </w:rPr>
        <w:lastRenderedPageBreak/>
        <w:drawing>
          <wp:inline distT="0" distB="0" distL="0" distR="0" wp14:anchorId="29C0DAB1" wp14:editId="63EFDB23">
            <wp:extent cx="6195352" cy="381000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200573" cy="3813211"/>
                    </a:xfrm>
                    <a:prstGeom prst="rect">
                      <a:avLst/>
                    </a:prstGeom>
                  </pic:spPr>
                </pic:pic>
              </a:graphicData>
            </a:graphic>
          </wp:inline>
        </w:drawing>
      </w:r>
    </w:p>
    <w:p w14:paraId="7A13F973" w14:textId="66A80711" w:rsidR="00D90755" w:rsidRDefault="003D2F55" w:rsidP="005605E3">
      <w:pPr>
        <w:pStyle w:val="ae"/>
        <w:spacing w:line="360" w:lineRule="auto"/>
        <w:ind w:firstLineChars="0" w:firstLine="0"/>
        <w:rPr>
          <w:color w:val="FF0000"/>
        </w:rPr>
      </w:pPr>
      <w:r w:rsidRPr="005C6F19">
        <w:rPr>
          <w:rFonts w:hint="eastAsia"/>
          <w:color w:val="FF0000"/>
        </w:rPr>
        <w:t>注</w:t>
      </w:r>
      <w:r w:rsidRPr="005C6F19">
        <w:rPr>
          <w:color w:val="FF0000"/>
        </w:rPr>
        <w:t>：</w:t>
      </w:r>
      <w:r w:rsidR="00D90755">
        <w:rPr>
          <w:rFonts w:hint="eastAsia"/>
          <w:color w:val="FF0000"/>
        </w:rPr>
        <w:t>（</w:t>
      </w:r>
      <w:r w:rsidR="00D90755">
        <w:rPr>
          <w:rFonts w:hint="eastAsia"/>
          <w:color w:val="FF0000"/>
        </w:rPr>
        <w:t>1</w:t>
      </w:r>
      <w:r w:rsidR="00D90755">
        <w:rPr>
          <w:rFonts w:hint="eastAsia"/>
          <w:color w:val="FF0000"/>
        </w:rPr>
        <w:t>）该页面</w:t>
      </w:r>
      <w:r w:rsidR="00D90755">
        <w:rPr>
          <w:color w:val="FF0000"/>
        </w:rPr>
        <w:t>的大标题为：</w:t>
      </w:r>
      <w:r w:rsidR="00D90755" w:rsidRPr="00D90755">
        <w:rPr>
          <w:rFonts w:hint="eastAsia"/>
          <w:color w:val="00B050"/>
        </w:rPr>
        <w:t>“</w:t>
      </w:r>
      <w:r w:rsidR="00D90755" w:rsidRPr="00D90755">
        <w:rPr>
          <w:color w:val="00B050"/>
        </w:rPr>
        <w:t>xxxx</w:t>
      </w:r>
      <w:r w:rsidR="00D90755" w:rsidRPr="00D90755">
        <w:rPr>
          <w:rFonts w:hint="eastAsia"/>
          <w:color w:val="00B050"/>
        </w:rPr>
        <w:t>”</w:t>
      </w:r>
      <w:r w:rsidR="00D90755" w:rsidRPr="00D90755">
        <w:rPr>
          <w:color w:val="00B050"/>
        </w:rPr>
        <w:t>题目设置</w:t>
      </w:r>
    </w:p>
    <w:p w14:paraId="5723F582" w14:textId="78C04864" w:rsidR="00D90755" w:rsidRPr="00D90755" w:rsidRDefault="00D90755" w:rsidP="005605E3">
      <w:pPr>
        <w:pStyle w:val="ae"/>
        <w:spacing w:line="360" w:lineRule="auto"/>
        <w:ind w:firstLineChars="0" w:firstLine="0"/>
        <w:rPr>
          <w:color w:val="FF0000"/>
        </w:rPr>
      </w:pPr>
      <w:r>
        <w:rPr>
          <w:color w:val="FF0000"/>
        </w:rPr>
        <w:t xml:space="preserve">        </w:t>
      </w:r>
      <w:r w:rsidRPr="00D90755">
        <w:rPr>
          <w:color w:val="00B050"/>
        </w:rPr>
        <w:t xml:space="preserve"> xxxx</w:t>
      </w:r>
      <w:r>
        <w:rPr>
          <w:rFonts w:hint="eastAsia"/>
          <w:color w:val="FF0000"/>
        </w:rPr>
        <w:t>为</w:t>
      </w:r>
      <w:r>
        <w:rPr>
          <w:color w:val="FF0000"/>
        </w:rPr>
        <w:t>：</w:t>
      </w:r>
      <w:r w:rsidR="0013723E">
        <w:rPr>
          <w:rFonts w:hint="eastAsia"/>
          <w:color w:val="FF0000"/>
        </w:rPr>
        <w:t>默认</w:t>
      </w:r>
      <w:r w:rsidR="0013723E">
        <w:rPr>
          <w:color w:val="FF0000"/>
        </w:rPr>
        <w:t>查询展示</w:t>
      </w:r>
      <w:r>
        <w:rPr>
          <w:rFonts w:hint="eastAsia"/>
          <w:color w:val="FF0000"/>
        </w:rPr>
        <w:t>选中</w:t>
      </w:r>
      <w:r>
        <w:rPr>
          <w:color w:val="FF0000"/>
        </w:rPr>
        <w:t>的试卷名称</w:t>
      </w:r>
    </w:p>
    <w:p w14:paraId="19C70CCC" w14:textId="1B66B6AB" w:rsidR="003D2F55" w:rsidRDefault="003D2F55" w:rsidP="005605E3">
      <w:pPr>
        <w:pStyle w:val="ae"/>
        <w:spacing w:line="360" w:lineRule="auto"/>
        <w:rPr>
          <w:color w:val="FF0000"/>
        </w:rPr>
      </w:pPr>
      <w:r w:rsidRPr="005C6F19">
        <w:rPr>
          <w:color w:val="FF0000"/>
        </w:rPr>
        <w:t>（</w:t>
      </w:r>
      <w:r w:rsidR="00D847CB">
        <w:rPr>
          <w:rFonts w:hint="eastAsia"/>
          <w:color w:val="FF0000"/>
        </w:rPr>
        <w:t>2</w:t>
      </w:r>
      <w:r w:rsidRPr="005C6F19">
        <w:rPr>
          <w:color w:val="FF0000"/>
        </w:rPr>
        <w:t>）</w:t>
      </w:r>
      <w:r w:rsidR="005C6F19">
        <w:rPr>
          <w:rFonts w:hint="eastAsia"/>
          <w:color w:val="FF0000"/>
        </w:rPr>
        <w:t>该页面</w:t>
      </w:r>
      <w:r w:rsidR="005C6F19">
        <w:rPr>
          <w:color w:val="FF0000"/>
        </w:rPr>
        <w:t>分为两</w:t>
      </w:r>
      <w:r w:rsidR="005C6F19">
        <w:rPr>
          <w:rFonts w:hint="eastAsia"/>
          <w:color w:val="FF0000"/>
        </w:rPr>
        <w:t>个</w:t>
      </w:r>
      <w:r w:rsidR="005C6F19">
        <w:rPr>
          <w:color w:val="FF0000"/>
        </w:rPr>
        <w:t>部分</w:t>
      </w:r>
      <w:r w:rsidR="005C6F19">
        <w:rPr>
          <w:rFonts w:hint="eastAsia"/>
          <w:color w:val="FF0000"/>
        </w:rPr>
        <w:t>，</w:t>
      </w:r>
      <w:r w:rsidR="005C6F19">
        <w:rPr>
          <w:color w:val="FF0000"/>
        </w:rPr>
        <w:t>如上图所示：未分配题目、已分配题目</w:t>
      </w:r>
    </w:p>
    <w:p w14:paraId="2425FE1D" w14:textId="49A274A1" w:rsidR="005C7BB8" w:rsidRDefault="005C7BB8" w:rsidP="005605E3">
      <w:pPr>
        <w:pStyle w:val="ae"/>
        <w:spacing w:line="360" w:lineRule="auto"/>
        <w:ind w:firstLineChars="0" w:firstLine="0"/>
        <w:rPr>
          <w:color w:val="FF0000"/>
        </w:rPr>
      </w:pPr>
      <w:r>
        <w:rPr>
          <w:rFonts w:hint="eastAsia"/>
          <w:color w:val="FF0000"/>
        </w:rPr>
        <w:t xml:space="preserve">         </w:t>
      </w:r>
      <w:r>
        <w:rPr>
          <w:rFonts w:hint="eastAsia"/>
          <w:color w:val="FF0000"/>
        </w:rPr>
        <w:t>该</w:t>
      </w:r>
      <w:r>
        <w:rPr>
          <w:color w:val="FF0000"/>
        </w:rPr>
        <w:t>两个部分的</w:t>
      </w:r>
      <w:r>
        <w:rPr>
          <w:rFonts w:hint="eastAsia"/>
          <w:color w:val="FF0000"/>
        </w:rPr>
        <w:t>小</w:t>
      </w:r>
      <w:r>
        <w:rPr>
          <w:color w:val="FF0000"/>
        </w:rPr>
        <w:t>标题</w:t>
      </w:r>
      <w:r>
        <w:rPr>
          <w:rFonts w:hint="eastAsia"/>
          <w:color w:val="FF0000"/>
        </w:rPr>
        <w:t>分别</w:t>
      </w:r>
      <w:r>
        <w:rPr>
          <w:color w:val="FF0000"/>
        </w:rPr>
        <w:t>为：</w:t>
      </w:r>
    </w:p>
    <w:p w14:paraId="78612D9C" w14:textId="03B6B951" w:rsidR="005C7BB8" w:rsidRPr="005C7BB8" w:rsidRDefault="005C7BB8" w:rsidP="005605E3">
      <w:pPr>
        <w:pStyle w:val="ae"/>
        <w:spacing w:line="360" w:lineRule="auto"/>
        <w:ind w:firstLineChars="0" w:firstLine="0"/>
        <w:rPr>
          <w:color w:val="00B050"/>
        </w:rPr>
      </w:pPr>
      <w:r>
        <w:rPr>
          <w:color w:val="FF0000"/>
        </w:rPr>
        <w:t xml:space="preserve">       </w:t>
      </w:r>
      <w:r w:rsidR="00D90755">
        <w:rPr>
          <w:color w:val="FF0000"/>
        </w:rPr>
        <w:t xml:space="preserve"> </w:t>
      </w:r>
      <w:r>
        <w:rPr>
          <w:color w:val="FF0000"/>
        </w:rPr>
        <w:t xml:space="preserve"> </w:t>
      </w:r>
      <w:r w:rsidRPr="005C7BB8">
        <w:rPr>
          <w:color w:val="00B050"/>
        </w:rPr>
        <w:t>未分配题目</w:t>
      </w:r>
    </w:p>
    <w:p w14:paraId="4AB8AA17" w14:textId="13F0059C" w:rsidR="005C7BB8" w:rsidRPr="005C7BB8" w:rsidRDefault="005C7BB8" w:rsidP="005605E3">
      <w:pPr>
        <w:pStyle w:val="ae"/>
        <w:spacing w:line="360" w:lineRule="auto"/>
        <w:ind w:firstLineChars="0" w:firstLine="0"/>
        <w:rPr>
          <w:color w:val="00B050"/>
        </w:rPr>
      </w:pPr>
      <w:r w:rsidRPr="005C7BB8">
        <w:rPr>
          <w:rFonts w:hint="eastAsia"/>
          <w:color w:val="00B050"/>
        </w:rPr>
        <w:t xml:space="preserve">      </w:t>
      </w:r>
      <w:r w:rsidR="00D90755">
        <w:rPr>
          <w:color w:val="00B050"/>
        </w:rPr>
        <w:t xml:space="preserve"> </w:t>
      </w:r>
      <w:r w:rsidRPr="005C7BB8">
        <w:rPr>
          <w:rFonts w:hint="eastAsia"/>
          <w:color w:val="00B050"/>
        </w:rPr>
        <w:t xml:space="preserve">  </w:t>
      </w:r>
      <w:r w:rsidRPr="005C7BB8">
        <w:rPr>
          <w:color w:val="00B050"/>
        </w:rPr>
        <w:t>已分配题目</w:t>
      </w:r>
      <w:r w:rsidRPr="005C7BB8">
        <w:rPr>
          <w:rFonts w:hint="eastAsia"/>
          <w:color w:val="00B050"/>
        </w:rPr>
        <w:t>（点击“选项值”设置对应操作）</w:t>
      </w:r>
    </w:p>
    <w:p w14:paraId="79724A8F" w14:textId="4D7B48B0" w:rsidR="005C6F19" w:rsidRDefault="005C6F19" w:rsidP="005605E3">
      <w:pPr>
        <w:pStyle w:val="ae"/>
        <w:spacing w:line="360" w:lineRule="auto"/>
        <w:ind w:firstLineChars="0" w:firstLine="435"/>
        <w:rPr>
          <w:color w:val="FF0000"/>
        </w:rPr>
      </w:pPr>
      <w:r>
        <w:rPr>
          <w:rFonts w:hint="eastAsia"/>
          <w:color w:val="FF0000"/>
        </w:rPr>
        <w:t>（</w:t>
      </w:r>
      <w:r w:rsidR="00D847CB">
        <w:rPr>
          <w:rFonts w:hint="eastAsia"/>
          <w:color w:val="FF0000"/>
        </w:rPr>
        <w:t>3</w:t>
      </w:r>
      <w:r>
        <w:rPr>
          <w:rFonts w:hint="eastAsia"/>
          <w:color w:val="FF0000"/>
        </w:rPr>
        <w:t>）</w:t>
      </w:r>
      <w:r w:rsidR="00A015F3">
        <w:rPr>
          <w:rFonts w:hint="eastAsia"/>
          <w:color w:val="FF0000"/>
        </w:rPr>
        <w:t>进入</w:t>
      </w:r>
      <w:r w:rsidR="00A015F3">
        <w:rPr>
          <w:color w:val="FF0000"/>
        </w:rPr>
        <w:t>该页面后自动查询数据进行展示：</w:t>
      </w:r>
    </w:p>
    <w:p w14:paraId="0B4C6F6A" w14:textId="687DB98B" w:rsidR="002224B2" w:rsidRDefault="002224B2" w:rsidP="005605E3">
      <w:pPr>
        <w:pStyle w:val="ae"/>
        <w:numPr>
          <w:ilvl w:val="0"/>
          <w:numId w:val="80"/>
        </w:numPr>
        <w:spacing w:line="360" w:lineRule="auto"/>
        <w:ind w:firstLineChars="0" w:hanging="4"/>
        <w:rPr>
          <w:color w:val="FF0000"/>
        </w:rPr>
      </w:pPr>
      <w:ins w:id="366" w:author="zhou Minna" w:date="2018-08-13T16:46:00Z">
        <w:r>
          <w:rPr>
            <w:rFonts w:hint="eastAsia"/>
            <w:color w:val="FF0000"/>
          </w:rPr>
          <w:t>查询</w:t>
        </w:r>
        <w:r>
          <w:rPr>
            <w:color w:val="FF0000"/>
          </w:rPr>
          <w:t>的数据来源是</w:t>
        </w:r>
        <w:r>
          <w:rPr>
            <w:rFonts w:hint="eastAsia"/>
            <w:color w:val="FF0000"/>
          </w:rPr>
          <w:t>：</w:t>
        </w:r>
        <w:r>
          <w:rPr>
            <w:color w:val="FF0000"/>
          </w:rPr>
          <w:t>查询展示出</w:t>
        </w:r>
      </w:ins>
      <w:ins w:id="367" w:author="zhou Minna" w:date="2018-08-13T16:47:00Z">
        <w:r>
          <w:rPr>
            <w:rFonts w:hint="eastAsia"/>
            <w:color w:val="FF0000"/>
          </w:rPr>
          <w:t>选中</w:t>
        </w:r>
        <w:r>
          <w:rPr>
            <w:color w:val="FF0000"/>
          </w:rPr>
          <w:t>的该试卷</w:t>
        </w:r>
        <w:r>
          <w:rPr>
            <w:rFonts w:hint="eastAsia"/>
            <w:color w:val="FF0000"/>
          </w:rPr>
          <w:t>选择</w:t>
        </w:r>
        <w:r>
          <w:rPr>
            <w:color w:val="FF0000"/>
          </w:rPr>
          <w:t>的</w:t>
        </w:r>
        <w:r>
          <w:rPr>
            <w:rFonts w:hint="eastAsia"/>
            <w:color w:val="FF0000"/>
          </w:rPr>
          <w:t>“适用类别”里的</w:t>
        </w:r>
        <w:r>
          <w:rPr>
            <w:color w:val="FF0000"/>
          </w:rPr>
          <w:t>所有题目；</w:t>
        </w:r>
      </w:ins>
    </w:p>
    <w:p w14:paraId="0655CEBD" w14:textId="6878E9AA" w:rsidR="00A015F3" w:rsidRDefault="00A015F3" w:rsidP="005605E3">
      <w:pPr>
        <w:pStyle w:val="ae"/>
        <w:numPr>
          <w:ilvl w:val="0"/>
          <w:numId w:val="80"/>
        </w:numPr>
        <w:spacing w:line="360" w:lineRule="auto"/>
        <w:ind w:firstLineChars="0" w:hanging="4"/>
        <w:rPr>
          <w:color w:val="FF0000"/>
        </w:rPr>
      </w:pPr>
      <w:r>
        <w:rPr>
          <w:rFonts w:hint="eastAsia"/>
          <w:color w:val="FF0000"/>
        </w:rPr>
        <w:t>查询</w:t>
      </w:r>
      <w:r w:rsidR="003C394E">
        <w:rPr>
          <w:color w:val="FF0000"/>
        </w:rPr>
        <w:t>如果没数据</w:t>
      </w:r>
      <w:r w:rsidR="003C394E">
        <w:rPr>
          <w:rFonts w:hint="eastAsia"/>
          <w:color w:val="FF0000"/>
        </w:rPr>
        <w:t>时</w:t>
      </w:r>
      <w:r>
        <w:rPr>
          <w:color w:val="FF0000"/>
        </w:rPr>
        <w:t>，如图所示：</w:t>
      </w:r>
    </w:p>
    <w:p w14:paraId="4F4AD1EC" w14:textId="2B2147CE" w:rsidR="003C394E" w:rsidRDefault="00D847CB" w:rsidP="005605E3">
      <w:pPr>
        <w:spacing w:line="360" w:lineRule="auto"/>
        <w:ind w:firstLineChars="400" w:firstLine="840"/>
        <w:rPr>
          <w:color w:val="FF0000"/>
        </w:rPr>
      </w:pPr>
      <w:r>
        <w:rPr>
          <w:noProof/>
        </w:rPr>
        <w:lastRenderedPageBreak/>
        <w:drawing>
          <wp:inline distT="0" distB="0" distL="0" distR="0" wp14:anchorId="36CC65DB" wp14:editId="5C579513">
            <wp:extent cx="5274310" cy="3808730"/>
            <wp:effectExtent l="0" t="0" r="2540" b="127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808730"/>
                    </a:xfrm>
                    <a:prstGeom prst="rect">
                      <a:avLst/>
                    </a:prstGeom>
                  </pic:spPr>
                </pic:pic>
              </a:graphicData>
            </a:graphic>
          </wp:inline>
        </w:drawing>
      </w:r>
    </w:p>
    <w:p w14:paraId="5B89E1E3" w14:textId="780297AC" w:rsidR="00B27EF5" w:rsidRDefault="00B27EF5" w:rsidP="005605E3">
      <w:pPr>
        <w:pStyle w:val="ae"/>
        <w:numPr>
          <w:ilvl w:val="0"/>
          <w:numId w:val="81"/>
        </w:numPr>
        <w:spacing w:line="360" w:lineRule="auto"/>
        <w:ind w:left="1276" w:firstLineChars="0" w:firstLine="0"/>
        <w:rPr>
          <w:color w:val="FF0000"/>
        </w:rPr>
      </w:pPr>
      <w:r>
        <w:rPr>
          <w:rFonts w:hint="eastAsia"/>
          <w:color w:val="FF0000"/>
        </w:rPr>
        <w:t>如果“未分配</w:t>
      </w:r>
      <w:r>
        <w:rPr>
          <w:color w:val="FF0000"/>
        </w:rPr>
        <w:t>题目</w:t>
      </w:r>
      <w:r>
        <w:rPr>
          <w:rFonts w:hint="eastAsia"/>
          <w:color w:val="FF0000"/>
        </w:rPr>
        <w:t>”</w:t>
      </w:r>
      <w:r w:rsidR="003464FC">
        <w:rPr>
          <w:rFonts w:hint="eastAsia"/>
          <w:color w:val="FF0000"/>
        </w:rPr>
        <w:t>未</w:t>
      </w:r>
      <w:r w:rsidR="003464FC">
        <w:rPr>
          <w:color w:val="FF0000"/>
        </w:rPr>
        <w:t>查询出</w:t>
      </w:r>
      <w:r>
        <w:rPr>
          <w:rFonts w:hint="eastAsia"/>
          <w:color w:val="FF0000"/>
        </w:rPr>
        <w:t>数据</w:t>
      </w:r>
      <w:r>
        <w:rPr>
          <w:color w:val="FF0000"/>
        </w:rPr>
        <w:t>，那么【</w:t>
      </w:r>
      <w:r>
        <w:rPr>
          <w:rFonts w:hint="eastAsia"/>
          <w:color w:val="FF0000"/>
        </w:rPr>
        <w:t>添加</w:t>
      </w:r>
      <w:r>
        <w:rPr>
          <w:color w:val="FF0000"/>
        </w:rPr>
        <w:t>分类】</w:t>
      </w:r>
      <w:r>
        <w:rPr>
          <w:rFonts w:hint="eastAsia"/>
          <w:color w:val="FF0000"/>
        </w:rPr>
        <w:t>、</w:t>
      </w:r>
      <w:r>
        <w:rPr>
          <w:color w:val="FF0000"/>
        </w:rPr>
        <w:t>【</w:t>
      </w:r>
      <w:r>
        <w:rPr>
          <w:rFonts w:hint="eastAsia"/>
          <w:color w:val="FF0000"/>
        </w:rPr>
        <w:t>全部分类</w:t>
      </w:r>
      <w:r>
        <w:rPr>
          <w:color w:val="FF0000"/>
        </w:rPr>
        <w:t>】</w:t>
      </w:r>
      <w:r>
        <w:rPr>
          <w:rFonts w:hint="eastAsia"/>
          <w:color w:val="FF0000"/>
        </w:rPr>
        <w:t>按钮</w:t>
      </w:r>
      <w:r>
        <w:rPr>
          <w:color w:val="FF0000"/>
        </w:rPr>
        <w:t>为灰色不可点击；</w:t>
      </w:r>
    </w:p>
    <w:p w14:paraId="015C41CC" w14:textId="5FA29BB7" w:rsidR="00B27EF5" w:rsidRDefault="00B27EF5" w:rsidP="005605E3">
      <w:pPr>
        <w:pStyle w:val="ae"/>
        <w:numPr>
          <w:ilvl w:val="0"/>
          <w:numId w:val="81"/>
        </w:numPr>
        <w:spacing w:line="360" w:lineRule="auto"/>
        <w:ind w:left="1276" w:firstLineChars="0" w:firstLine="0"/>
        <w:rPr>
          <w:color w:val="FF0000"/>
        </w:rPr>
      </w:pPr>
      <w:r>
        <w:rPr>
          <w:rFonts w:hint="eastAsia"/>
          <w:color w:val="FF0000"/>
        </w:rPr>
        <w:t>如果“已分配</w:t>
      </w:r>
      <w:r>
        <w:rPr>
          <w:color w:val="FF0000"/>
        </w:rPr>
        <w:t>题目</w:t>
      </w:r>
      <w:r>
        <w:rPr>
          <w:rFonts w:hint="eastAsia"/>
          <w:color w:val="FF0000"/>
        </w:rPr>
        <w:t>”</w:t>
      </w:r>
      <w:r w:rsidR="003464FC">
        <w:rPr>
          <w:rFonts w:hint="eastAsia"/>
          <w:color w:val="FF0000"/>
        </w:rPr>
        <w:t>未</w:t>
      </w:r>
      <w:r w:rsidR="003464FC">
        <w:rPr>
          <w:color w:val="FF0000"/>
        </w:rPr>
        <w:t>查询出</w:t>
      </w:r>
      <w:r>
        <w:rPr>
          <w:rFonts w:hint="eastAsia"/>
          <w:color w:val="FF0000"/>
        </w:rPr>
        <w:t>数据</w:t>
      </w:r>
      <w:r>
        <w:rPr>
          <w:color w:val="FF0000"/>
        </w:rPr>
        <w:t>，那么【</w:t>
      </w:r>
      <w:r>
        <w:rPr>
          <w:rFonts w:hint="eastAsia"/>
          <w:color w:val="FF0000"/>
        </w:rPr>
        <w:t>取消</w:t>
      </w:r>
      <w:r>
        <w:rPr>
          <w:color w:val="FF0000"/>
        </w:rPr>
        <w:t>分配】</w:t>
      </w:r>
      <w:r>
        <w:rPr>
          <w:rFonts w:hint="eastAsia"/>
          <w:color w:val="FF0000"/>
        </w:rPr>
        <w:t>、</w:t>
      </w:r>
      <w:r>
        <w:rPr>
          <w:color w:val="FF0000"/>
        </w:rPr>
        <w:t>【</w:t>
      </w:r>
      <w:r>
        <w:rPr>
          <w:rFonts w:hint="eastAsia"/>
          <w:color w:val="FF0000"/>
        </w:rPr>
        <w:t>全部</w:t>
      </w:r>
      <w:r>
        <w:rPr>
          <w:color w:val="FF0000"/>
        </w:rPr>
        <w:t>取消】</w:t>
      </w:r>
      <w:r>
        <w:rPr>
          <w:rFonts w:hint="eastAsia"/>
          <w:color w:val="FF0000"/>
        </w:rPr>
        <w:t>、</w:t>
      </w:r>
      <w:r>
        <w:rPr>
          <w:color w:val="FF0000"/>
        </w:rPr>
        <w:t>【</w:t>
      </w:r>
      <w:r>
        <w:rPr>
          <w:rFonts w:hint="eastAsia"/>
          <w:color w:val="FF0000"/>
        </w:rPr>
        <w:t>题目</w:t>
      </w:r>
      <w:r>
        <w:rPr>
          <w:color w:val="FF0000"/>
        </w:rPr>
        <w:t>排序】</w:t>
      </w:r>
      <w:r>
        <w:rPr>
          <w:rFonts w:hint="eastAsia"/>
          <w:color w:val="FF0000"/>
        </w:rPr>
        <w:t>按钮</w:t>
      </w:r>
      <w:r>
        <w:rPr>
          <w:color w:val="FF0000"/>
        </w:rPr>
        <w:t>为灰色不可点击；</w:t>
      </w:r>
    </w:p>
    <w:p w14:paraId="1F77165F" w14:textId="072050EC" w:rsidR="00250ECE" w:rsidRPr="00B27EF5" w:rsidRDefault="00250ECE" w:rsidP="005605E3">
      <w:pPr>
        <w:pStyle w:val="ae"/>
        <w:numPr>
          <w:ilvl w:val="0"/>
          <w:numId w:val="81"/>
        </w:numPr>
        <w:spacing w:line="360" w:lineRule="auto"/>
        <w:ind w:left="1276" w:firstLineChars="0" w:firstLine="0"/>
        <w:rPr>
          <w:color w:val="FF0000"/>
        </w:rPr>
      </w:pPr>
      <w:r>
        <w:rPr>
          <w:rFonts w:hint="eastAsia"/>
          <w:color w:val="FF0000"/>
        </w:rPr>
        <w:t>如果“未分配</w:t>
      </w:r>
      <w:r>
        <w:rPr>
          <w:color w:val="FF0000"/>
        </w:rPr>
        <w:t>题目</w:t>
      </w:r>
      <w:r>
        <w:rPr>
          <w:rFonts w:hint="eastAsia"/>
          <w:color w:val="FF0000"/>
        </w:rPr>
        <w:t>”、“已分配</w:t>
      </w:r>
      <w:r>
        <w:rPr>
          <w:color w:val="FF0000"/>
        </w:rPr>
        <w:t>题目</w:t>
      </w:r>
      <w:r>
        <w:rPr>
          <w:rFonts w:hint="eastAsia"/>
          <w:color w:val="FF0000"/>
        </w:rPr>
        <w:t>”均</w:t>
      </w:r>
      <w:r w:rsidR="005976C3">
        <w:rPr>
          <w:rFonts w:hint="eastAsia"/>
          <w:color w:val="FF0000"/>
        </w:rPr>
        <w:t>未</w:t>
      </w:r>
      <w:r w:rsidR="005976C3">
        <w:rPr>
          <w:color w:val="FF0000"/>
        </w:rPr>
        <w:t>查询出</w:t>
      </w:r>
      <w:r>
        <w:rPr>
          <w:color w:val="FF0000"/>
        </w:rPr>
        <w:t>数据，【</w:t>
      </w:r>
      <w:r>
        <w:rPr>
          <w:rFonts w:hint="eastAsia"/>
          <w:color w:val="FF0000"/>
        </w:rPr>
        <w:t>添加</w:t>
      </w:r>
      <w:r>
        <w:rPr>
          <w:color w:val="FF0000"/>
        </w:rPr>
        <w:t>分类】</w:t>
      </w:r>
      <w:r>
        <w:rPr>
          <w:rFonts w:hint="eastAsia"/>
          <w:color w:val="FF0000"/>
        </w:rPr>
        <w:t>、</w:t>
      </w:r>
      <w:r>
        <w:rPr>
          <w:color w:val="FF0000"/>
        </w:rPr>
        <w:t>【</w:t>
      </w:r>
      <w:r>
        <w:rPr>
          <w:rFonts w:hint="eastAsia"/>
          <w:color w:val="FF0000"/>
        </w:rPr>
        <w:t>全部分类</w:t>
      </w:r>
      <w:r>
        <w:rPr>
          <w:color w:val="FF0000"/>
        </w:rPr>
        <w:t>】</w:t>
      </w:r>
      <w:r>
        <w:rPr>
          <w:rFonts w:hint="eastAsia"/>
          <w:color w:val="FF0000"/>
        </w:rPr>
        <w:t>、</w:t>
      </w:r>
      <w:r>
        <w:rPr>
          <w:color w:val="FF0000"/>
        </w:rPr>
        <w:t>【</w:t>
      </w:r>
      <w:r>
        <w:rPr>
          <w:rFonts w:hint="eastAsia"/>
          <w:color w:val="FF0000"/>
        </w:rPr>
        <w:t>取消</w:t>
      </w:r>
      <w:r>
        <w:rPr>
          <w:color w:val="FF0000"/>
        </w:rPr>
        <w:t>分配】</w:t>
      </w:r>
      <w:r>
        <w:rPr>
          <w:rFonts w:hint="eastAsia"/>
          <w:color w:val="FF0000"/>
        </w:rPr>
        <w:t>、</w:t>
      </w:r>
      <w:r>
        <w:rPr>
          <w:color w:val="FF0000"/>
        </w:rPr>
        <w:t>【</w:t>
      </w:r>
      <w:r>
        <w:rPr>
          <w:rFonts w:hint="eastAsia"/>
          <w:color w:val="FF0000"/>
        </w:rPr>
        <w:t>全部</w:t>
      </w:r>
      <w:r>
        <w:rPr>
          <w:color w:val="FF0000"/>
        </w:rPr>
        <w:t>取消】</w:t>
      </w:r>
      <w:r>
        <w:rPr>
          <w:rFonts w:hint="eastAsia"/>
          <w:color w:val="FF0000"/>
        </w:rPr>
        <w:t>、</w:t>
      </w:r>
      <w:r>
        <w:rPr>
          <w:color w:val="FF0000"/>
        </w:rPr>
        <w:t>【</w:t>
      </w:r>
      <w:r>
        <w:rPr>
          <w:rFonts w:hint="eastAsia"/>
          <w:color w:val="FF0000"/>
        </w:rPr>
        <w:t>题目</w:t>
      </w:r>
      <w:r>
        <w:rPr>
          <w:color w:val="FF0000"/>
        </w:rPr>
        <w:t>排序】</w:t>
      </w:r>
      <w:r w:rsidR="00A36D3B">
        <w:rPr>
          <w:rFonts w:hint="eastAsia"/>
          <w:color w:val="FF0000"/>
        </w:rPr>
        <w:t>、</w:t>
      </w:r>
      <w:r w:rsidR="00A36D3B">
        <w:rPr>
          <w:color w:val="FF0000"/>
        </w:rPr>
        <w:t>【</w:t>
      </w:r>
      <w:r w:rsidR="00A36D3B">
        <w:rPr>
          <w:rFonts w:hint="eastAsia"/>
          <w:color w:val="FF0000"/>
        </w:rPr>
        <w:t>保存</w:t>
      </w:r>
      <w:r w:rsidR="00A36D3B">
        <w:rPr>
          <w:color w:val="FF0000"/>
        </w:rPr>
        <w:t>】</w:t>
      </w:r>
      <w:r>
        <w:rPr>
          <w:rFonts w:hint="eastAsia"/>
          <w:color w:val="FF0000"/>
        </w:rPr>
        <w:t>按钮均</w:t>
      </w:r>
      <w:r>
        <w:rPr>
          <w:color w:val="FF0000"/>
        </w:rPr>
        <w:t>为灰色不可点击；</w:t>
      </w:r>
    </w:p>
    <w:p w14:paraId="01A9093C" w14:textId="19F1F4F2" w:rsidR="003C394E" w:rsidRDefault="003C394E" w:rsidP="005605E3">
      <w:pPr>
        <w:pStyle w:val="ae"/>
        <w:numPr>
          <w:ilvl w:val="0"/>
          <w:numId w:val="80"/>
        </w:numPr>
        <w:spacing w:line="360" w:lineRule="auto"/>
        <w:ind w:firstLineChars="0" w:hanging="4"/>
        <w:rPr>
          <w:color w:val="FF0000"/>
        </w:rPr>
      </w:pPr>
      <w:r>
        <w:rPr>
          <w:rFonts w:hint="eastAsia"/>
          <w:color w:val="FF0000"/>
        </w:rPr>
        <w:t>查询</w:t>
      </w:r>
      <w:r>
        <w:rPr>
          <w:color w:val="FF0000"/>
        </w:rPr>
        <w:t>如果有数据时，如</w:t>
      </w:r>
      <w:r>
        <w:rPr>
          <w:rFonts w:hint="eastAsia"/>
          <w:color w:val="FF0000"/>
        </w:rPr>
        <w:t>图</w:t>
      </w:r>
      <w:r>
        <w:rPr>
          <w:color w:val="FF0000"/>
        </w:rPr>
        <w:t>所示：</w:t>
      </w:r>
    </w:p>
    <w:p w14:paraId="0776F18E" w14:textId="539CEB6A" w:rsidR="0051561C" w:rsidRDefault="000F6C92" w:rsidP="005605E3">
      <w:pPr>
        <w:spacing w:line="360" w:lineRule="auto"/>
        <w:ind w:firstLineChars="400" w:firstLine="840"/>
        <w:rPr>
          <w:color w:val="FF0000"/>
        </w:rPr>
      </w:pPr>
      <w:r>
        <w:rPr>
          <w:noProof/>
        </w:rPr>
        <w:lastRenderedPageBreak/>
        <w:drawing>
          <wp:inline distT="0" distB="0" distL="0" distR="0" wp14:anchorId="4600149A" wp14:editId="6C7FBA25">
            <wp:extent cx="5274310" cy="3808730"/>
            <wp:effectExtent l="0" t="0" r="2540" b="127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808730"/>
                    </a:xfrm>
                    <a:prstGeom prst="rect">
                      <a:avLst/>
                    </a:prstGeom>
                  </pic:spPr>
                </pic:pic>
              </a:graphicData>
            </a:graphic>
          </wp:inline>
        </w:drawing>
      </w:r>
    </w:p>
    <w:p w14:paraId="126E80CC" w14:textId="4BE08087" w:rsidR="0051561C" w:rsidRDefault="00B628DC" w:rsidP="005605E3">
      <w:pPr>
        <w:pStyle w:val="ae"/>
        <w:numPr>
          <w:ilvl w:val="0"/>
          <w:numId w:val="81"/>
        </w:numPr>
        <w:spacing w:line="360" w:lineRule="auto"/>
        <w:ind w:left="1276" w:firstLineChars="0" w:firstLine="0"/>
        <w:rPr>
          <w:color w:val="FF0000"/>
        </w:rPr>
      </w:pPr>
      <w:r>
        <w:rPr>
          <w:rFonts w:hint="eastAsia"/>
          <w:color w:val="FF0000"/>
        </w:rPr>
        <w:t>如果</w:t>
      </w:r>
      <w:r w:rsidR="0031170E">
        <w:rPr>
          <w:rFonts w:hint="eastAsia"/>
          <w:color w:val="FF0000"/>
        </w:rPr>
        <w:t>任意</w:t>
      </w:r>
      <w:r w:rsidR="0031170E">
        <w:rPr>
          <w:color w:val="FF0000"/>
        </w:rPr>
        <w:t>一个部分查出来题目时，</w:t>
      </w:r>
      <w:r w:rsidR="0031170E">
        <w:rPr>
          <w:rFonts w:hint="eastAsia"/>
          <w:color w:val="FF0000"/>
        </w:rPr>
        <w:t>则</w:t>
      </w:r>
      <w:r w:rsidR="0031170E">
        <w:rPr>
          <w:color w:val="FF0000"/>
        </w:rPr>
        <w:t>以</w:t>
      </w:r>
      <w:ins w:id="368" w:author="zhou Minna" w:date="2018-08-13T16:49:00Z">
        <w:r w:rsidR="006A198E">
          <w:rPr>
            <w:rFonts w:hint="eastAsia"/>
            <w:color w:val="FF0000"/>
          </w:rPr>
          <w:t>该</w:t>
        </w:r>
        <w:r w:rsidR="006A198E">
          <w:rPr>
            <w:color w:val="FF0000"/>
          </w:rPr>
          <w:t>适用类别</w:t>
        </w:r>
      </w:ins>
      <w:r w:rsidR="0031170E">
        <w:rPr>
          <w:rFonts w:hint="eastAsia"/>
          <w:color w:val="FF0000"/>
        </w:rPr>
        <w:t>新增</w:t>
      </w:r>
      <w:r w:rsidR="0031170E">
        <w:rPr>
          <w:color w:val="FF0000"/>
        </w:rPr>
        <w:t>题目</w:t>
      </w:r>
      <w:r w:rsidR="0031170E">
        <w:rPr>
          <w:rFonts w:hint="eastAsia"/>
          <w:color w:val="FF0000"/>
        </w:rPr>
        <w:t>的系统存储</w:t>
      </w:r>
      <w:r w:rsidR="0031170E">
        <w:rPr>
          <w:color w:val="FF0000"/>
        </w:rPr>
        <w:t>时间进行倒叙排序；并且数据进行分页查询，一次查询出</w:t>
      </w:r>
      <w:r w:rsidR="0031170E">
        <w:rPr>
          <w:rFonts w:hint="eastAsia"/>
          <w:color w:val="FF0000"/>
        </w:rPr>
        <w:t>10</w:t>
      </w:r>
      <w:r w:rsidR="0031170E">
        <w:rPr>
          <w:rFonts w:hint="eastAsia"/>
          <w:color w:val="FF0000"/>
        </w:rPr>
        <w:t>条</w:t>
      </w:r>
      <w:r w:rsidR="00444E3E">
        <w:rPr>
          <w:rFonts w:hint="eastAsia"/>
          <w:color w:val="FF0000"/>
        </w:rPr>
        <w:t>父题目</w:t>
      </w:r>
      <w:r w:rsidR="0031170E">
        <w:rPr>
          <w:color w:val="FF0000"/>
        </w:rPr>
        <w:t>数据</w:t>
      </w:r>
      <w:r w:rsidR="0031170E">
        <w:rPr>
          <w:rFonts w:hint="eastAsia"/>
          <w:color w:val="FF0000"/>
        </w:rPr>
        <w:t>，</w:t>
      </w:r>
      <w:r w:rsidR="0031170E">
        <w:rPr>
          <w:color w:val="FF0000"/>
        </w:rPr>
        <w:t>当在设计的区域里</w:t>
      </w:r>
      <w:r w:rsidR="0031170E">
        <w:rPr>
          <w:rFonts w:hint="eastAsia"/>
          <w:color w:val="FF0000"/>
        </w:rPr>
        <w:t>10</w:t>
      </w:r>
      <w:r w:rsidR="0031170E">
        <w:rPr>
          <w:rFonts w:hint="eastAsia"/>
          <w:color w:val="FF0000"/>
        </w:rPr>
        <w:t>条数据</w:t>
      </w:r>
      <w:r w:rsidR="0031170E">
        <w:rPr>
          <w:color w:val="FF0000"/>
        </w:rPr>
        <w:t>无法展示完整，那么在右边有滚动条的展示，通过</w:t>
      </w:r>
      <w:r w:rsidR="0031170E">
        <w:rPr>
          <w:rFonts w:hint="eastAsia"/>
          <w:color w:val="FF0000"/>
        </w:rPr>
        <w:t>在</w:t>
      </w:r>
      <w:r w:rsidR="0031170E">
        <w:rPr>
          <w:color w:val="FF0000"/>
        </w:rPr>
        <w:t>数据展示区</w:t>
      </w:r>
      <w:r w:rsidR="0031170E">
        <w:rPr>
          <w:rFonts w:hint="eastAsia"/>
          <w:color w:val="FF0000"/>
        </w:rPr>
        <w:t>滚动鼠标查看</w:t>
      </w:r>
      <w:r w:rsidR="0031170E">
        <w:rPr>
          <w:color w:val="FF0000"/>
        </w:rPr>
        <w:t>数据；</w:t>
      </w:r>
    </w:p>
    <w:p w14:paraId="3F0C98D7" w14:textId="5710C89B" w:rsidR="0031170E" w:rsidRPr="00BF6E25" w:rsidRDefault="0031170E" w:rsidP="005605E3">
      <w:pPr>
        <w:pStyle w:val="ae"/>
        <w:numPr>
          <w:ilvl w:val="0"/>
          <w:numId w:val="81"/>
        </w:numPr>
        <w:spacing w:line="360" w:lineRule="auto"/>
        <w:ind w:left="1276" w:firstLineChars="0" w:firstLine="0"/>
        <w:rPr>
          <w:color w:val="FF0000"/>
        </w:rPr>
      </w:pPr>
      <w:r>
        <w:rPr>
          <w:rFonts w:hint="eastAsia"/>
          <w:color w:val="FF0000"/>
        </w:rPr>
        <w:t>如果</w:t>
      </w:r>
      <w:r>
        <w:rPr>
          <w:color w:val="FF0000"/>
        </w:rPr>
        <w:t>分页查询的数据＞</w:t>
      </w:r>
      <w:r>
        <w:rPr>
          <w:rFonts w:hint="eastAsia"/>
          <w:color w:val="FF0000"/>
        </w:rPr>
        <w:t>10</w:t>
      </w:r>
      <w:r>
        <w:rPr>
          <w:rFonts w:hint="eastAsia"/>
          <w:color w:val="FF0000"/>
        </w:rPr>
        <w:t>条</w:t>
      </w:r>
      <w:r>
        <w:rPr>
          <w:color w:val="FF0000"/>
        </w:rPr>
        <w:t>，那么</w:t>
      </w:r>
      <w:r>
        <w:rPr>
          <w:rFonts w:hint="eastAsia"/>
          <w:color w:val="FF0000"/>
        </w:rPr>
        <w:t>在查询</w:t>
      </w:r>
      <w:r>
        <w:rPr>
          <w:color w:val="FF0000"/>
        </w:rPr>
        <w:t>区域下方展示</w:t>
      </w:r>
      <w:r>
        <w:rPr>
          <w:noProof/>
        </w:rPr>
        <w:drawing>
          <wp:inline distT="0" distB="0" distL="0" distR="0" wp14:anchorId="0AB8F41A" wp14:editId="747931CB">
            <wp:extent cx="1076190" cy="152381"/>
            <wp:effectExtent l="0" t="0" r="0" b="63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076190" cy="152381"/>
                    </a:xfrm>
                    <a:prstGeom prst="rect">
                      <a:avLst/>
                    </a:prstGeom>
                  </pic:spPr>
                </pic:pic>
              </a:graphicData>
            </a:graphic>
          </wp:inline>
        </w:drawing>
      </w:r>
      <w:r>
        <w:rPr>
          <w:rFonts w:hint="eastAsia"/>
          <w:color w:val="FF0000"/>
        </w:rPr>
        <w:t>，</w:t>
      </w:r>
      <w:r>
        <w:rPr>
          <w:color w:val="FF0000"/>
        </w:rPr>
        <w:t>点击，则</w:t>
      </w:r>
      <w:r w:rsidR="00BF6E25">
        <w:rPr>
          <w:rFonts w:hint="eastAsia"/>
          <w:color w:val="FF0000"/>
        </w:rPr>
        <w:t>继续</w:t>
      </w:r>
      <w:r w:rsidR="00BF6E25">
        <w:rPr>
          <w:color w:val="FF0000"/>
        </w:rPr>
        <w:t>在当前区域</w:t>
      </w:r>
      <w:r>
        <w:rPr>
          <w:color w:val="FF0000"/>
        </w:rPr>
        <w:t>分页查询出</w:t>
      </w:r>
      <w:r w:rsidR="00BF6E25">
        <w:rPr>
          <w:rFonts w:hint="eastAsia"/>
          <w:color w:val="FF0000"/>
        </w:rPr>
        <w:t>更多数据</w:t>
      </w:r>
      <w:r w:rsidR="00BF6E25">
        <w:rPr>
          <w:color w:val="FF0000"/>
        </w:rPr>
        <w:t>；当数据查询完</w:t>
      </w:r>
      <w:r w:rsidR="00BF6E25" w:rsidRPr="00BF6E25">
        <w:rPr>
          <w:color w:val="FF0000"/>
        </w:rPr>
        <w:t>后，</w:t>
      </w:r>
      <w:r w:rsidR="00BF6E25" w:rsidRPr="00BF6E25">
        <w:rPr>
          <w:rFonts w:hint="eastAsia"/>
          <w:noProof/>
          <w:color w:val="FF0000"/>
        </w:rPr>
        <w:t>区域</w:t>
      </w:r>
      <w:r w:rsidR="00BF6E25" w:rsidRPr="00BF6E25">
        <w:rPr>
          <w:noProof/>
          <w:color w:val="FF0000"/>
        </w:rPr>
        <w:t>最下方的</w:t>
      </w:r>
      <w:r w:rsidR="00BF6E25" w:rsidRPr="00BF6E25">
        <w:rPr>
          <w:rFonts w:hint="eastAsia"/>
          <w:noProof/>
          <w:color w:val="FF0000"/>
        </w:rPr>
        <w:t>描述</w:t>
      </w:r>
      <w:r w:rsidR="00BF6E25" w:rsidRPr="00BF6E25">
        <w:rPr>
          <w:noProof/>
          <w:color w:val="FF0000"/>
        </w:rPr>
        <w:t>为</w:t>
      </w:r>
      <w:r w:rsidR="00BF6E25" w:rsidRPr="00BF6E25">
        <w:rPr>
          <w:noProof/>
          <w:color w:val="FF0000"/>
        </w:rPr>
        <w:drawing>
          <wp:inline distT="0" distB="0" distL="0" distR="0" wp14:anchorId="26D99BA2" wp14:editId="05345206">
            <wp:extent cx="676190" cy="152381"/>
            <wp:effectExtent l="0" t="0" r="0" b="63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76190" cy="152381"/>
                    </a:xfrm>
                    <a:prstGeom prst="rect">
                      <a:avLst/>
                    </a:prstGeom>
                  </pic:spPr>
                </pic:pic>
              </a:graphicData>
            </a:graphic>
          </wp:inline>
        </w:drawing>
      </w:r>
      <w:r w:rsidR="00016500">
        <w:rPr>
          <w:rFonts w:hint="eastAsia"/>
          <w:noProof/>
          <w:color w:val="FF0000"/>
        </w:rPr>
        <w:t>，</w:t>
      </w:r>
      <w:r w:rsidR="00016500">
        <w:rPr>
          <w:noProof/>
          <w:color w:val="FF0000"/>
        </w:rPr>
        <w:t>该描述不可点击，仅供查看；</w:t>
      </w:r>
    </w:p>
    <w:p w14:paraId="5A02F8B8" w14:textId="40BEBC65" w:rsidR="0031170E" w:rsidRDefault="00C53B66" w:rsidP="005605E3">
      <w:pPr>
        <w:pStyle w:val="ae"/>
        <w:numPr>
          <w:ilvl w:val="0"/>
          <w:numId w:val="81"/>
        </w:numPr>
        <w:spacing w:line="360" w:lineRule="auto"/>
        <w:ind w:left="1276" w:firstLineChars="0" w:firstLine="0"/>
        <w:rPr>
          <w:color w:val="FF0000"/>
        </w:rPr>
      </w:pPr>
      <w:r>
        <w:rPr>
          <w:rFonts w:hint="eastAsia"/>
          <w:color w:val="FF0000"/>
        </w:rPr>
        <w:t>每个部分</w:t>
      </w:r>
      <w:r>
        <w:rPr>
          <w:color w:val="FF0000"/>
        </w:rPr>
        <w:t>会有</w:t>
      </w:r>
      <w:r>
        <w:rPr>
          <w:rFonts w:hint="eastAsia"/>
          <w:color w:val="FF0000"/>
        </w:rPr>
        <w:t>分页</w:t>
      </w:r>
      <w:r>
        <w:rPr>
          <w:color w:val="FF0000"/>
        </w:rPr>
        <w:t>查询</w:t>
      </w:r>
      <w:r>
        <w:rPr>
          <w:rFonts w:hint="eastAsia"/>
          <w:color w:val="FF0000"/>
        </w:rPr>
        <w:t>数据</w:t>
      </w:r>
      <w:r>
        <w:rPr>
          <w:color w:val="FF0000"/>
        </w:rPr>
        <w:t>的统计，如图：</w:t>
      </w:r>
      <w:r>
        <w:rPr>
          <w:noProof/>
        </w:rPr>
        <w:drawing>
          <wp:inline distT="0" distB="0" distL="0" distR="0" wp14:anchorId="0C17C5DD" wp14:editId="070E5833">
            <wp:extent cx="1628571" cy="152381"/>
            <wp:effectExtent l="0" t="0" r="0" b="63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628571" cy="152381"/>
                    </a:xfrm>
                    <a:prstGeom prst="rect">
                      <a:avLst/>
                    </a:prstGeom>
                  </pic:spPr>
                </pic:pic>
              </a:graphicData>
            </a:graphic>
          </wp:inline>
        </w:drawing>
      </w:r>
      <w:r>
        <w:rPr>
          <w:rFonts w:hint="eastAsia"/>
          <w:color w:val="FF0000"/>
        </w:rPr>
        <w:t>；</w:t>
      </w:r>
    </w:p>
    <w:p w14:paraId="704E54D1" w14:textId="4F85BA8C" w:rsidR="00C53B66" w:rsidRPr="00C53B66" w:rsidRDefault="00C53B66" w:rsidP="005605E3">
      <w:pPr>
        <w:pStyle w:val="ae"/>
        <w:spacing w:line="360" w:lineRule="auto"/>
        <w:ind w:left="1276" w:firstLineChars="0" w:firstLine="0"/>
        <w:rPr>
          <w:color w:val="00B050"/>
        </w:rPr>
      </w:pPr>
      <w:r w:rsidRPr="00C53B66">
        <w:rPr>
          <w:rFonts w:hint="eastAsia"/>
          <w:color w:val="00B050"/>
        </w:rPr>
        <w:t>查询</w:t>
      </w:r>
      <w:r w:rsidRPr="00C53B66">
        <w:rPr>
          <w:color w:val="00B050"/>
        </w:rPr>
        <w:t>xx</w:t>
      </w:r>
      <w:r w:rsidRPr="00C53B66">
        <w:rPr>
          <w:color w:val="00B050"/>
        </w:rPr>
        <w:t>条</w:t>
      </w:r>
      <w:r w:rsidRPr="00C53B66">
        <w:rPr>
          <w:rFonts w:hint="eastAsia"/>
          <w:color w:val="00B050"/>
        </w:rPr>
        <w:t xml:space="preserve">  </w:t>
      </w:r>
      <w:r w:rsidRPr="00C53B66">
        <w:rPr>
          <w:rFonts w:hint="eastAsia"/>
          <w:color w:val="00B050"/>
        </w:rPr>
        <w:t>共</w:t>
      </w:r>
      <w:r w:rsidRPr="00C53B66">
        <w:rPr>
          <w:color w:val="00B050"/>
        </w:rPr>
        <w:t>xx</w:t>
      </w:r>
      <w:r w:rsidRPr="00C53B66">
        <w:rPr>
          <w:color w:val="00B050"/>
        </w:rPr>
        <w:t>条数据</w:t>
      </w:r>
    </w:p>
    <w:p w14:paraId="0300C4AC" w14:textId="0C15775C" w:rsidR="00C53B66" w:rsidRDefault="00C53B66" w:rsidP="005605E3">
      <w:pPr>
        <w:pStyle w:val="ae"/>
        <w:spacing w:line="360" w:lineRule="auto"/>
        <w:ind w:left="1276" w:firstLineChars="0" w:firstLine="0"/>
        <w:rPr>
          <w:color w:val="FF0000"/>
        </w:rPr>
      </w:pPr>
      <w:r>
        <w:rPr>
          <w:rFonts w:hint="eastAsia"/>
          <w:color w:val="FF0000"/>
        </w:rPr>
        <w:t>第一个</w:t>
      </w:r>
      <w:r>
        <w:rPr>
          <w:color w:val="FF0000"/>
        </w:rPr>
        <w:t>xx</w:t>
      </w:r>
      <w:r>
        <w:rPr>
          <w:color w:val="FF0000"/>
        </w:rPr>
        <w:t>：统计当前共查询出多少条数据；</w:t>
      </w:r>
    </w:p>
    <w:p w14:paraId="2E90AC0F" w14:textId="39EB27AF" w:rsidR="00C53B66" w:rsidRPr="00C53B66" w:rsidRDefault="00C53B66" w:rsidP="005605E3">
      <w:pPr>
        <w:pStyle w:val="ae"/>
        <w:spacing w:line="360" w:lineRule="auto"/>
        <w:ind w:left="1276" w:firstLineChars="0" w:firstLine="0"/>
        <w:rPr>
          <w:color w:val="FF0000"/>
        </w:rPr>
      </w:pPr>
      <w:r>
        <w:rPr>
          <w:rFonts w:hint="eastAsia"/>
          <w:color w:val="FF0000"/>
        </w:rPr>
        <w:t>第二个</w:t>
      </w:r>
      <w:r>
        <w:rPr>
          <w:color w:val="FF0000"/>
        </w:rPr>
        <w:t>xx</w:t>
      </w:r>
      <w:r>
        <w:rPr>
          <w:color w:val="FF0000"/>
        </w:rPr>
        <w:t>：统计通过查询条件</w:t>
      </w:r>
      <w:r>
        <w:rPr>
          <w:rFonts w:hint="eastAsia"/>
          <w:color w:val="FF0000"/>
        </w:rPr>
        <w:t>共</w:t>
      </w:r>
      <w:r>
        <w:rPr>
          <w:color w:val="FF0000"/>
        </w:rPr>
        <w:t>查询出</w:t>
      </w:r>
      <w:r>
        <w:rPr>
          <w:rFonts w:hint="eastAsia"/>
          <w:color w:val="FF0000"/>
        </w:rPr>
        <w:t>多少条</w:t>
      </w:r>
      <w:r>
        <w:rPr>
          <w:color w:val="FF0000"/>
        </w:rPr>
        <w:t>数据；</w:t>
      </w:r>
    </w:p>
    <w:p w14:paraId="1E7B5F07" w14:textId="77777777" w:rsidR="00FE60D9" w:rsidRDefault="00444E3E" w:rsidP="005605E3">
      <w:pPr>
        <w:pStyle w:val="ae"/>
        <w:numPr>
          <w:ilvl w:val="0"/>
          <w:numId w:val="81"/>
        </w:numPr>
        <w:spacing w:line="360" w:lineRule="auto"/>
        <w:ind w:left="1276" w:firstLineChars="0" w:firstLine="0"/>
        <w:rPr>
          <w:color w:val="FF0000"/>
        </w:rPr>
      </w:pPr>
      <w:r>
        <w:rPr>
          <w:rFonts w:hint="eastAsia"/>
          <w:color w:val="FF0000"/>
        </w:rPr>
        <w:t>当题目</w:t>
      </w:r>
      <w:r>
        <w:rPr>
          <w:color w:val="FF0000"/>
        </w:rPr>
        <w:t>包含了子题目，那么同</w:t>
      </w:r>
      <w:r>
        <w:rPr>
          <w:rFonts w:hint="eastAsia"/>
          <w:color w:val="FF0000"/>
        </w:rPr>
        <w:t>“题目管理”的父题目</w:t>
      </w:r>
      <w:r>
        <w:rPr>
          <w:color w:val="FF0000"/>
        </w:rPr>
        <w:t>子题目的展示样式相同，此处不再赘述；</w:t>
      </w:r>
      <w:r>
        <w:rPr>
          <w:rFonts w:hint="eastAsia"/>
          <w:color w:val="FF0000"/>
        </w:rPr>
        <w:t>区别是</w:t>
      </w:r>
      <w:r>
        <w:rPr>
          <w:color w:val="FF0000"/>
        </w:rPr>
        <w:t>，这里的题目</w:t>
      </w:r>
      <w:r>
        <w:rPr>
          <w:rFonts w:hint="eastAsia"/>
          <w:color w:val="FF0000"/>
        </w:rPr>
        <w:t>名称</w:t>
      </w:r>
      <w:r>
        <w:rPr>
          <w:color w:val="FF0000"/>
        </w:rPr>
        <w:t>的展示，</w:t>
      </w:r>
      <w:r>
        <w:rPr>
          <w:rFonts w:hint="eastAsia"/>
          <w:color w:val="FF0000"/>
        </w:rPr>
        <w:t>每个</w:t>
      </w:r>
      <w:r>
        <w:rPr>
          <w:color w:val="FF0000"/>
        </w:rPr>
        <w:t>题目只展示一行，若一行展示不完</w:t>
      </w:r>
      <w:r>
        <w:rPr>
          <w:rFonts w:hint="eastAsia"/>
          <w:color w:val="FF0000"/>
        </w:rPr>
        <w:t>整</w:t>
      </w:r>
      <w:r>
        <w:rPr>
          <w:color w:val="FF0000"/>
        </w:rPr>
        <w:t>，则最后以</w:t>
      </w:r>
      <w:r>
        <w:rPr>
          <w:color w:val="FF0000"/>
        </w:rPr>
        <w:t>…</w:t>
      </w:r>
      <w:r>
        <w:rPr>
          <w:rFonts w:hint="eastAsia"/>
          <w:color w:val="FF0000"/>
        </w:rPr>
        <w:t>展示</w:t>
      </w:r>
      <w:r>
        <w:rPr>
          <w:color w:val="FF0000"/>
        </w:rPr>
        <w:t>，但是无</w:t>
      </w:r>
      <w:r>
        <w:rPr>
          <w:rFonts w:hint="eastAsia"/>
          <w:color w:val="FF0000"/>
        </w:rPr>
        <w:t>查看</w:t>
      </w:r>
      <w:r>
        <w:rPr>
          <w:color w:val="FF0000"/>
        </w:rPr>
        <w:t>全部题目名称的操作；</w:t>
      </w:r>
    </w:p>
    <w:p w14:paraId="4C5A56BF" w14:textId="49D56529" w:rsidR="00C53B66" w:rsidRPr="0051561C" w:rsidRDefault="00FE60D9" w:rsidP="005605E3">
      <w:pPr>
        <w:pStyle w:val="ae"/>
        <w:spacing w:line="360" w:lineRule="auto"/>
        <w:ind w:left="1276" w:firstLineChars="0" w:firstLine="0"/>
        <w:rPr>
          <w:color w:val="FF0000"/>
        </w:rPr>
      </w:pPr>
      <w:r>
        <w:rPr>
          <w:rFonts w:hint="eastAsia"/>
          <w:color w:val="FF0000"/>
        </w:rPr>
        <w:t>如有</w:t>
      </w:r>
      <w:r>
        <w:rPr>
          <w:color w:val="FF0000"/>
        </w:rPr>
        <w:t>子题目时，查询的数据默认</w:t>
      </w:r>
      <w:r>
        <w:rPr>
          <w:rFonts w:hint="eastAsia"/>
          <w:color w:val="FF0000"/>
        </w:rPr>
        <w:t>样式</w:t>
      </w:r>
      <w:r>
        <w:rPr>
          <w:color w:val="FF0000"/>
        </w:rPr>
        <w:t>子题目</w:t>
      </w:r>
      <w:r>
        <w:rPr>
          <w:rFonts w:hint="eastAsia"/>
          <w:color w:val="FF0000"/>
        </w:rPr>
        <w:t>为</w:t>
      </w:r>
      <w:r>
        <w:rPr>
          <w:color w:val="FF0000"/>
        </w:rPr>
        <w:t>收起样式，点击父题目的展开</w:t>
      </w:r>
      <w:r>
        <w:rPr>
          <w:color w:val="FF0000"/>
        </w:rPr>
        <w:t>icon</w:t>
      </w:r>
      <w:r>
        <w:rPr>
          <w:color w:val="FF0000"/>
        </w:rPr>
        <w:t>才展示子题目；</w:t>
      </w:r>
      <w:r w:rsidR="00146C97">
        <w:rPr>
          <w:rFonts w:hint="eastAsia"/>
          <w:color w:val="FF0000"/>
        </w:rPr>
        <w:t>若</w:t>
      </w:r>
      <w:r w:rsidR="00146C97">
        <w:rPr>
          <w:color w:val="FF0000"/>
        </w:rPr>
        <w:t>题目无子题目时，展开</w:t>
      </w:r>
      <w:r w:rsidR="00146C97">
        <w:rPr>
          <w:rFonts w:hint="eastAsia"/>
          <w:color w:val="FF0000"/>
        </w:rPr>
        <w:t>icon</w:t>
      </w:r>
      <w:r w:rsidR="00146C97">
        <w:rPr>
          <w:color w:val="FF0000"/>
        </w:rPr>
        <w:t>为灰色不可点击</w:t>
      </w:r>
      <w:r w:rsidR="00306AB2">
        <w:rPr>
          <w:rFonts w:hint="eastAsia"/>
          <w:color w:val="FF0000"/>
        </w:rPr>
        <w:t>（此描述</w:t>
      </w:r>
      <w:r w:rsidR="00306AB2">
        <w:rPr>
          <w:color w:val="FF0000"/>
        </w:rPr>
        <w:lastRenderedPageBreak/>
        <w:t>仅供参考</w:t>
      </w:r>
      <w:r w:rsidR="00306AB2">
        <w:rPr>
          <w:rFonts w:hint="eastAsia"/>
          <w:color w:val="FF0000"/>
        </w:rPr>
        <w:t>）</w:t>
      </w:r>
      <w:r w:rsidR="00146C97">
        <w:rPr>
          <w:color w:val="FF0000"/>
        </w:rPr>
        <w:t>；</w:t>
      </w:r>
      <w:r w:rsidR="00421145">
        <w:rPr>
          <w:rFonts w:hint="eastAsia"/>
          <w:color w:val="FF0000"/>
        </w:rPr>
        <w:t>具体</w:t>
      </w:r>
      <w:r w:rsidR="00421145">
        <w:rPr>
          <w:color w:val="FF0000"/>
        </w:rPr>
        <w:t>以</w:t>
      </w:r>
      <w:r w:rsidR="00421145">
        <w:rPr>
          <w:rFonts w:hint="eastAsia"/>
          <w:color w:val="FF0000"/>
        </w:rPr>
        <w:t>UI</w:t>
      </w:r>
      <w:r w:rsidR="00421145">
        <w:rPr>
          <w:rFonts w:hint="eastAsia"/>
          <w:color w:val="FF0000"/>
        </w:rPr>
        <w:t>设计</w:t>
      </w:r>
      <w:r w:rsidR="00421145">
        <w:rPr>
          <w:color w:val="FF0000"/>
        </w:rPr>
        <w:t>为准；</w:t>
      </w:r>
    </w:p>
    <w:p w14:paraId="4E9D66A0" w14:textId="5A02CA23" w:rsidR="0051561C" w:rsidRDefault="00B35025" w:rsidP="005605E3">
      <w:pPr>
        <w:pStyle w:val="ae"/>
        <w:numPr>
          <w:ilvl w:val="0"/>
          <w:numId w:val="80"/>
        </w:numPr>
        <w:spacing w:line="360" w:lineRule="auto"/>
        <w:ind w:firstLineChars="0" w:hanging="4"/>
        <w:rPr>
          <w:color w:val="FF0000"/>
        </w:rPr>
      </w:pPr>
      <w:r>
        <w:rPr>
          <w:rFonts w:hint="eastAsia"/>
          <w:color w:val="FF0000"/>
        </w:rPr>
        <w:t>“</w:t>
      </w:r>
      <w:r w:rsidR="005D00F3">
        <w:rPr>
          <w:rFonts w:hint="eastAsia"/>
          <w:color w:val="FF0000"/>
        </w:rPr>
        <w:t>已分配</w:t>
      </w:r>
      <w:r w:rsidR="005D00F3">
        <w:rPr>
          <w:color w:val="FF0000"/>
        </w:rPr>
        <w:t>的题目</w:t>
      </w:r>
      <w:r>
        <w:rPr>
          <w:rFonts w:hint="eastAsia"/>
          <w:color w:val="FF0000"/>
        </w:rPr>
        <w:t>”</w:t>
      </w:r>
      <w:r w:rsidR="005D00F3">
        <w:rPr>
          <w:color w:val="FF0000"/>
        </w:rPr>
        <w:t>，若有选项值时，他的展示样式如图</w:t>
      </w:r>
      <w:r w:rsidR="005D00F3">
        <w:rPr>
          <w:rFonts w:hint="eastAsia"/>
          <w:color w:val="FF0000"/>
        </w:rPr>
        <w:t>红色</w:t>
      </w:r>
      <w:r w:rsidR="005D00F3">
        <w:rPr>
          <w:color w:val="FF0000"/>
        </w:rPr>
        <w:t>区域所示：</w:t>
      </w:r>
    </w:p>
    <w:p w14:paraId="6E7BD838" w14:textId="5F35F9D4" w:rsidR="005D00F3" w:rsidRDefault="005D00F3" w:rsidP="005605E3">
      <w:pPr>
        <w:pStyle w:val="ae"/>
        <w:spacing w:line="360" w:lineRule="auto"/>
        <w:ind w:left="855" w:firstLineChars="0" w:firstLine="0"/>
        <w:rPr>
          <w:color w:val="FF0000"/>
        </w:rPr>
      </w:pPr>
      <w:r>
        <w:rPr>
          <w:noProof/>
        </w:rPr>
        <w:drawing>
          <wp:inline distT="0" distB="0" distL="0" distR="0" wp14:anchorId="34BE217E" wp14:editId="1B58D4F3">
            <wp:extent cx="5274310" cy="1732915"/>
            <wp:effectExtent l="19050" t="19050" r="21590" b="196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732915"/>
                    </a:xfrm>
                    <a:prstGeom prst="rect">
                      <a:avLst/>
                    </a:prstGeom>
                    <a:ln>
                      <a:solidFill>
                        <a:schemeClr val="accent1"/>
                      </a:solidFill>
                    </a:ln>
                  </pic:spPr>
                </pic:pic>
              </a:graphicData>
            </a:graphic>
          </wp:inline>
        </w:drawing>
      </w:r>
    </w:p>
    <w:p w14:paraId="7362475E" w14:textId="7A0E9082" w:rsidR="00B35025" w:rsidRDefault="00B35025" w:rsidP="005605E3">
      <w:pPr>
        <w:pStyle w:val="ae"/>
        <w:numPr>
          <w:ilvl w:val="0"/>
          <w:numId w:val="81"/>
        </w:numPr>
        <w:spacing w:line="360" w:lineRule="auto"/>
        <w:ind w:left="1276" w:firstLineChars="0" w:firstLine="0"/>
        <w:rPr>
          <w:color w:val="FF0000"/>
        </w:rPr>
      </w:pPr>
      <w:r>
        <w:rPr>
          <w:rFonts w:hint="eastAsia"/>
          <w:color w:val="FF0000"/>
        </w:rPr>
        <w:t>每个</w:t>
      </w:r>
      <w:r>
        <w:rPr>
          <w:color w:val="FF0000"/>
        </w:rPr>
        <w:t>选项值均可进行点击，点击后则在当前页面进行弹框提示，具体如下描述；</w:t>
      </w:r>
    </w:p>
    <w:p w14:paraId="64950328" w14:textId="09D22BCF" w:rsidR="00FB5ABA" w:rsidRDefault="00FB5ABA" w:rsidP="005605E3">
      <w:pPr>
        <w:pStyle w:val="ae"/>
        <w:numPr>
          <w:ilvl w:val="0"/>
          <w:numId w:val="81"/>
        </w:numPr>
        <w:spacing w:line="360" w:lineRule="auto"/>
        <w:ind w:left="1276" w:firstLineChars="0" w:firstLine="0"/>
        <w:rPr>
          <w:color w:val="FF0000"/>
        </w:rPr>
      </w:pPr>
      <w:r>
        <w:rPr>
          <w:rFonts w:hint="eastAsia"/>
          <w:color w:val="FF0000"/>
        </w:rPr>
        <w:t>如果</w:t>
      </w:r>
      <w:r>
        <w:rPr>
          <w:color w:val="FF0000"/>
        </w:rPr>
        <w:t>选项没有数据时，以</w:t>
      </w:r>
      <w:r>
        <w:rPr>
          <w:color w:val="FF0000"/>
        </w:rPr>
        <w:t>——</w:t>
      </w:r>
      <w:r>
        <w:rPr>
          <w:color w:val="FF0000"/>
        </w:rPr>
        <w:t>代表，如上图红色区域上方</w:t>
      </w:r>
      <w:r>
        <w:rPr>
          <w:rFonts w:hint="eastAsia"/>
          <w:color w:val="FF0000"/>
        </w:rPr>
        <w:t>的</w:t>
      </w:r>
      <w:r>
        <w:rPr>
          <w:color w:val="FF0000"/>
        </w:rPr>
        <w:t>样式所示</w:t>
      </w:r>
      <w:r>
        <w:rPr>
          <w:rFonts w:hint="eastAsia"/>
          <w:color w:val="FF0000"/>
        </w:rPr>
        <w:t>；</w:t>
      </w:r>
    </w:p>
    <w:p w14:paraId="21407EA2" w14:textId="24A5347E" w:rsidR="00A015F3" w:rsidRPr="00864B4E" w:rsidRDefault="0017027A" w:rsidP="005605E3">
      <w:pPr>
        <w:pStyle w:val="ae"/>
        <w:numPr>
          <w:ilvl w:val="0"/>
          <w:numId w:val="80"/>
        </w:numPr>
        <w:spacing w:line="360" w:lineRule="auto"/>
        <w:ind w:firstLineChars="0" w:hanging="4"/>
        <w:rPr>
          <w:color w:val="FF0000"/>
        </w:rPr>
      </w:pPr>
      <w:r>
        <w:rPr>
          <w:rFonts w:hint="eastAsia"/>
          <w:color w:val="FF0000"/>
        </w:rPr>
        <w:t>如果</w:t>
      </w:r>
      <w:r>
        <w:rPr>
          <w:color w:val="FF0000"/>
        </w:rPr>
        <w:t>用户要选择题目进行</w:t>
      </w:r>
      <w:r>
        <w:rPr>
          <w:rFonts w:hint="eastAsia"/>
          <w:color w:val="FF0000"/>
        </w:rPr>
        <w:t>“分配”或者“取消”，若题目</w:t>
      </w:r>
      <w:r>
        <w:rPr>
          <w:color w:val="FF0000"/>
        </w:rPr>
        <w:t>有子题目，那么选择勾选父题目</w:t>
      </w:r>
      <w:r>
        <w:rPr>
          <w:rFonts w:hint="eastAsia"/>
          <w:color w:val="FF0000"/>
        </w:rPr>
        <w:t>的</w:t>
      </w:r>
      <w:r>
        <w:rPr>
          <w:color w:val="FF0000"/>
        </w:rPr>
        <w:t>复选框时，代表选中</w:t>
      </w:r>
      <w:r w:rsidR="00FC1E2E">
        <w:rPr>
          <w:rFonts w:hint="eastAsia"/>
          <w:color w:val="FF0000"/>
        </w:rPr>
        <w:t>/</w:t>
      </w:r>
      <w:r w:rsidR="00FC1E2E">
        <w:rPr>
          <w:rFonts w:hint="eastAsia"/>
          <w:color w:val="FF0000"/>
        </w:rPr>
        <w:t>取消</w:t>
      </w:r>
      <w:r w:rsidR="00FC1E2E">
        <w:rPr>
          <w:color w:val="FF0000"/>
        </w:rPr>
        <w:t>选</w:t>
      </w:r>
      <w:r w:rsidR="00FC1E2E">
        <w:rPr>
          <w:rFonts w:hint="eastAsia"/>
          <w:color w:val="FF0000"/>
        </w:rPr>
        <w:t>中</w:t>
      </w:r>
      <w:r>
        <w:rPr>
          <w:color w:val="FF0000"/>
        </w:rPr>
        <w:t>该父</w:t>
      </w:r>
      <w:r>
        <w:rPr>
          <w:rFonts w:hint="eastAsia"/>
          <w:color w:val="FF0000"/>
        </w:rPr>
        <w:t>题目下</w:t>
      </w:r>
      <w:r>
        <w:rPr>
          <w:color w:val="FF0000"/>
        </w:rPr>
        <w:t>展示的所有的子题目，若选择某一个子题目时，</w:t>
      </w:r>
      <w:r>
        <w:rPr>
          <w:rFonts w:hint="eastAsia"/>
          <w:color w:val="FF0000"/>
        </w:rPr>
        <w:t>父题目</w:t>
      </w:r>
      <w:r>
        <w:rPr>
          <w:color w:val="FF0000"/>
        </w:rPr>
        <w:t>的复选框也为</w:t>
      </w:r>
      <w:r>
        <w:rPr>
          <w:rFonts w:hint="eastAsia"/>
          <w:color w:val="FF0000"/>
        </w:rPr>
        <w:t>选中</w:t>
      </w:r>
      <w:r>
        <w:rPr>
          <w:color w:val="FF0000"/>
        </w:rPr>
        <w:t>的状态</w:t>
      </w:r>
      <w:r>
        <w:rPr>
          <w:rFonts w:hint="eastAsia"/>
          <w:color w:val="FF0000"/>
        </w:rPr>
        <w:t>（因为</w:t>
      </w:r>
      <w:r>
        <w:rPr>
          <w:color w:val="FF0000"/>
        </w:rPr>
        <w:t>不允许子题目单独作为题目进行移动，必须要挂它的父题目</w:t>
      </w:r>
      <w:r>
        <w:rPr>
          <w:rFonts w:hint="eastAsia"/>
          <w:color w:val="FF0000"/>
        </w:rPr>
        <w:t>）</w:t>
      </w:r>
      <w:r>
        <w:rPr>
          <w:color w:val="FF0000"/>
        </w:rPr>
        <w:t>；</w:t>
      </w:r>
    </w:p>
    <w:tbl>
      <w:tblPr>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7230"/>
      </w:tblGrid>
      <w:tr w:rsidR="003D2F55" w14:paraId="712697D9" w14:textId="77777777" w:rsidTr="00F32594">
        <w:tc>
          <w:tcPr>
            <w:tcW w:w="1134" w:type="dxa"/>
          </w:tcPr>
          <w:p w14:paraId="52E6BEF0" w14:textId="77777777" w:rsidR="003D2F55" w:rsidRDefault="003D2F55" w:rsidP="005605E3">
            <w:pPr>
              <w:spacing w:line="360" w:lineRule="auto"/>
            </w:pPr>
            <w:r>
              <w:rPr>
                <w:rFonts w:hint="eastAsia"/>
              </w:rPr>
              <w:t>按钮</w:t>
            </w:r>
            <w:r>
              <w:rPr>
                <w:rFonts w:hint="eastAsia"/>
              </w:rPr>
              <w:t>/</w:t>
            </w:r>
            <w:r>
              <w:rPr>
                <w:rFonts w:hint="eastAsia"/>
              </w:rPr>
              <w:t>入口</w:t>
            </w:r>
          </w:p>
        </w:tc>
        <w:tc>
          <w:tcPr>
            <w:tcW w:w="7230" w:type="dxa"/>
          </w:tcPr>
          <w:p w14:paraId="7937EA5B" w14:textId="77777777" w:rsidR="003D2F55" w:rsidRDefault="003D2F55" w:rsidP="005605E3">
            <w:pPr>
              <w:spacing w:line="360" w:lineRule="auto"/>
            </w:pPr>
            <w:r>
              <w:rPr>
                <w:rFonts w:hint="eastAsia"/>
              </w:rPr>
              <w:t>事件</w:t>
            </w:r>
          </w:p>
        </w:tc>
      </w:tr>
      <w:tr w:rsidR="003D2F55" w:rsidRPr="0037382C" w14:paraId="6B11E21B" w14:textId="77777777" w:rsidTr="00F32594">
        <w:tc>
          <w:tcPr>
            <w:tcW w:w="1134" w:type="dxa"/>
          </w:tcPr>
          <w:p w14:paraId="709C4429" w14:textId="77777777" w:rsidR="003D2F55" w:rsidRDefault="003D2F55" w:rsidP="005605E3">
            <w:pPr>
              <w:spacing w:line="360" w:lineRule="auto"/>
            </w:pPr>
            <w:r>
              <w:rPr>
                <w:rFonts w:hint="eastAsia"/>
              </w:rPr>
              <w:t>【重置】</w:t>
            </w:r>
          </w:p>
        </w:tc>
        <w:tc>
          <w:tcPr>
            <w:tcW w:w="7230" w:type="dxa"/>
          </w:tcPr>
          <w:p w14:paraId="35EFBB20" w14:textId="77777777" w:rsidR="003D2F55" w:rsidRDefault="003D2F55" w:rsidP="005605E3">
            <w:pPr>
              <w:spacing w:line="360" w:lineRule="auto"/>
            </w:pPr>
            <w:r>
              <w:rPr>
                <w:rFonts w:hint="eastAsia"/>
              </w:rPr>
              <w:t>1.</w:t>
            </w:r>
            <w:r>
              <w:rPr>
                <w:rFonts w:hint="eastAsia"/>
              </w:rPr>
              <w:t>如果查询</w:t>
            </w:r>
            <w:r>
              <w:t>条件上的字段为空，那么该按钮为灰色不可点击；</w:t>
            </w:r>
          </w:p>
          <w:p w14:paraId="48EA998F" w14:textId="77777777" w:rsidR="003D2F55" w:rsidRPr="0037382C" w:rsidRDefault="003D2F55" w:rsidP="005605E3">
            <w:pPr>
              <w:spacing w:line="360" w:lineRule="auto"/>
            </w:pPr>
            <w:r>
              <w:rPr>
                <w:rFonts w:hint="eastAsia"/>
              </w:rPr>
              <w:t>2.</w:t>
            </w:r>
            <w:r>
              <w:rPr>
                <w:rFonts w:hint="eastAsia"/>
              </w:rPr>
              <w:t>如果</w:t>
            </w:r>
            <w:r>
              <w:t>查询条件的字段不为空，那么该按钮为高亮可点击，</w:t>
            </w:r>
            <w:r w:rsidRPr="0037382C">
              <w:rPr>
                <w:rFonts w:hint="eastAsia"/>
              </w:rPr>
              <w:t>点击</w:t>
            </w:r>
            <w:r>
              <w:rPr>
                <w:rFonts w:hint="eastAsia"/>
              </w:rPr>
              <w:t>，输入</w:t>
            </w:r>
            <w:r>
              <w:t>的信息</w:t>
            </w:r>
            <w:r>
              <w:rPr>
                <w:rFonts w:hint="eastAsia"/>
              </w:rPr>
              <w:t>被</w:t>
            </w:r>
            <w:r>
              <w:t>清空，恢复到初始状态；</w:t>
            </w:r>
          </w:p>
        </w:tc>
      </w:tr>
      <w:tr w:rsidR="003D2F55" w:rsidRPr="00C33EB8" w14:paraId="6CE0FAB3" w14:textId="77777777" w:rsidTr="00F32594">
        <w:tc>
          <w:tcPr>
            <w:tcW w:w="1134" w:type="dxa"/>
          </w:tcPr>
          <w:p w14:paraId="281C19E0" w14:textId="77777777" w:rsidR="003D2F55" w:rsidRDefault="003D2F55" w:rsidP="005605E3">
            <w:pPr>
              <w:spacing w:line="360" w:lineRule="auto"/>
            </w:pPr>
            <w:r>
              <w:rPr>
                <w:rFonts w:hint="eastAsia"/>
              </w:rPr>
              <w:t>【查询】</w:t>
            </w:r>
          </w:p>
        </w:tc>
        <w:tc>
          <w:tcPr>
            <w:tcW w:w="7230" w:type="dxa"/>
          </w:tcPr>
          <w:p w14:paraId="591967C9" w14:textId="3D4E552E" w:rsidR="003D2F55" w:rsidRDefault="003D2F55" w:rsidP="005605E3">
            <w:pPr>
              <w:spacing w:line="360" w:lineRule="auto"/>
            </w:pPr>
            <w:r>
              <w:rPr>
                <w:rFonts w:hint="eastAsia"/>
              </w:rPr>
              <w:t>1.</w:t>
            </w:r>
            <w:r>
              <w:rPr>
                <w:rFonts w:hint="eastAsia"/>
              </w:rPr>
              <w:t>点击</w:t>
            </w:r>
            <w:r>
              <w:t>该按钮，</w:t>
            </w:r>
            <w:r>
              <w:rPr>
                <w:rFonts w:hint="eastAsia"/>
              </w:rPr>
              <w:t>如果</w:t>
            </w:r>
            <w:r>
              <w:t>未</w:t>
            </w:r>
            <w:r>
              <w:rPr>
                <w:rFonts w:hint="eastAsia"/>
              </w:rPr>
              <w:t>对</w:t>
            </w:r>
            <w:r>
              <w:t>查询</w:t>
            </w:r>
            <w:r>
              <w:rPr>
                <w:rFonts w:hint="eastAsia"/>
              </w:rPr>
              <w:t>条件</w:t>
            </w:r>
            <w:r>
              <w:t>录入</w:t>
            </w:r>
            <w:r>
              <w:rPr>
                <w:rFonts w:hint="eastAsia"/>
              </w:rPr>
              <w:t>信息</w:t>
            </w:r>
            <w:r>
              <w:t>，那么则查询出所有</w:t>
            </w:r>
            <w:r w:rsidR="0027761F">
              <w:rPr>
                <w:rFonts w:hint="eastAsia"/>
              </w:rPr>
              <w:t>父题目</w:t>
            </w:r>
            <w:r>
              <w:t>；</w:t>
            </w:r>
          </w:p>
          <w:p w14:paraId="3EAF79D0" w14:textId="402B8842" w:rsidR="003D2F55" w:rsidRPr="00C33EB8" w:rsidRDefault="003D2F55" w:rsidP="005605E3">
            <w:pPr>
              <w:spacing w:line="360" w:lineRule="auto"/>
            </w:pPr>
            <w:r>
              <w:t>2</w:t>
            </w:r>
            <w:r>
              <w:rPr>
                <w:rFonts w:hint="eastAsia"/>
              </w:rPr>
              <w:t>．点击</w:t>
            </w:r>
            <w:r>
              <w:t>该按钮，</w:t>
            </w:r>
            <w:r>
              <w:rPr>
                <w:rFonts w:hint="eastAsia"/>
              </w:rPr>
              <w:t>如果对</w:t>
            </w:r>
            <w:r>
              <w:t>查询</w:t>
            </w:r>
            <w:r>
              <w:rPr>
                <w:rFonts w:hint="eastAsia"/>
              </w:rPr>
              <w:t>条件</w:t>
            </w:r>
            <w:r>
              <w:t>录入</w:t>
            </w:r>
            <w:r>
              <w:rPr>
                <w:rFonts w:hint="eastAsia"/>
              </w:rPr>
              <w:t>信息</w:t>
            </w:r>
            <w:r>
              <w:t>，那么则查询出</w:t>
            </w:r>
            <w:r>
              <w:rPr>
                <w:rFonts w:hint="eastAsia"/>
              </w:rPr>
              <w:t>匹配条件</w:t>
            </w:r>
            <w:r>
              <w:t>的</w:t>
            </w:r>
            <w:r w:rsidR="0027761F">
              <w:rPr>
                <w:rFonts w:hint="eastAsia"/>
              </w:rPr>
              <w:t>父题目</w:t>
            </w:r>
            <w:r>
              <w:t>；</w:t>
            </w:r>
          </w:p>
        </w:tc>
      </w:tr>
      <w:tr w:rsidR="003D2F55" w:rsidRPr="0037382C" w14:paraId="7E4E9829" w14:textId="77777777" w:rsidTr="00F32594">
        <w:tc>
          <w:tcPr>
            <w:tcW w:w="1134" w:type="dxa"/>
          </w:tcPr>
          <w:p w14:paraId="0DFE9293" w14:textId="1AE68F51" w:rsidR="003D2F55" w:rsidRDefault="003D2F55" w:rsidP="005605E3">
            <w:pPr>
              <w:spacing w:line="360" w:lineRule="auto"/>
            </w:pPr>
            <w:r>
              <w:rPr>
                <w:rFonts w:hint="eastAsia"/>
              </w:rPr>
              <w:t>【添加分配】</w:t>
            </w:r>
          </w:p>
        </w:tc>
        <w:tc>
          <w:tcPr>
            <w:tcW w:w="7230" w:type="dxa"/>
          </w:tcPr>
          <w:p w14:paraId="2D6B55A9" w14:textId="77777777" w:rsidR="003D2F55" w:rsidRDefault="005B2BB2" w:rsidP="005605E3">
            <w:pPr>
              <w:spacing w:line="360" w:lineRule="auto"/>
            </w:pPr>
            <w:r>
              <w:rPr>
                <w:rFonts w:hint="eastAsia"/>
              </w:rPr>
              <w:t>位置</w:t>
            </w:r>
            <w:r>
              <w:t>放置到</w:t>
            </w:r>
            <w:r>
              <w:rPr>
                <w:rFonts w:hint="eastAsia"/>
              </w:rPr>
              <w:t>“未分配题目”区域</w:t>
            </w:r>
            <w:r>
              <w:t>的右边</w:t>
            </w:r>
          </w:p>
          <w:p w14:paraId="4C24E200" w14:textId="77777777" w:rsidR="005B2BB2" w:rsidRDefault="00132532" w:rsidP="005605E3">
            <w:pPr>
              <w:spacing w:line="360" w:lineRule="auto"/>
            </w:pPr>
            <w:r>
              <w:rPr>
                <w:rFonts w:hint="eastAsia"/>
              </w:rPr>
              <w:t>点击</w:t>
            </w:r>
            <w:r>
              <w:t>该按钮时，进行</w:t>
            </w:r>
            <w:r>
              <w:rPr>
                <w:rFonts w:hint="eastAsia"/>
              </w:rPr>
              <w:t>判断</w:t>
            </w:r>
            <w:r>
              <w:t>：</w:t>
            </w:r>
          </w:p>
          <w:p w14:paraId="6663BE26" w14:textId="77777777" w:rsidR="00132532" w:rsidRDefault="00132532" w:rsidP="005605E3">
            <w:pPr>
              <w:spacing w:line="360" w:lineRule="auto"/>
            </w:pPr>
            <w:r>
              <w:t>1.</w:t>
            </w:r>
            <w:r>
              <w:rPr>
                <w:rFonts w:hint="eastAsia"/>
              </w:rPr>
              <w:t>若</w:t>
            </w:r>
            <w:r>
              <w:t>未</w:t>
            </w:r>
            <w:r>
              <w:rPr>
                <w:rFonts w:hint="eastAsia"/>
              </w:rPr>
              <w:t>勾选“未分配题目”的</w:t>
            </w:r>
            <w:r>
              <w:t>数据时，当前页面进行弹框提示，如图所示：</w:t>
            </w:r>
          </w:p>
          <w:p w14:paraId="20A0DD47" w14:textId="43DC1B84" w:rsidR="00132532" w:rsidRDefault="00DE7337" w:rsidP="005605E3">
            <w:pPr>
              <w:spacing w:line="360" w:lineRule="auto"/>
            </w:pPr>
            <w:r w:rsidRPr="00DE7337">
              <w:rPr>
                <w:noProof/>
              </w:rPr>
              <w:drawing>
                <wp:inline distT="0" distB="0" distL="0" distR="0" wp14:anchorId="2B03DAA5" wp14:editId="4B87EBB4">
                  <wp:extent cx="2257425" cy="1136391"/>
                  <wp:effectExtent l="19050" t="19050" r="9525" b="26035"/>
                  <wp:docPr id="306" name="图片 306" descr="C:\Users\ZHOUMI~1\AppData\Local\Temp\15332914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OUMI~1\AppData\Local\Temp\1533291433(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69557" cy="1142498"/>
                          </a:xfrm>
                          <a:prstGeom prst="rect">
                            <a:avLst/>
                          </a:prstGeom>
                          <a:noFill/>
                          <a:ln>
                            <a:solidFill>
                              <a:schemeClr val="accent1"/>
                            </a:solidFill>
                          </a:ln>
                        </pic:spPr>
                      </pic:pic>
                    </a:graphicData>
                  </a:graphic>
                </wp:inline>
              </w:drawing>
            </w:r>
          </w:p>
          <w:p w14:paraId="386A27BE" w14:textId="4413F003" w:rsidR="00DE7337" w:rsidRDefault="00DE7337" w:rsidP="005605E3">
            <w:pPr>
              <w:spacing w:line="360" w:lineRule="auto"/>
            </w:pPr>
            <w:r>
              <w:rPr>
                <w:rFonts w:hint="eastAsia"/>
              </w:rPr>
              <w:t>提示语</w:t>
            </w:r>
            <w:r>
              <w:t>：</w:t>
            </w:r>
            <w:r w:rsidRPr="003950F8">
              <w:rPr>
                <w:color w:val="00B050"/>
              </w:rPr>
              <w:t>请至少选择一行数据！</w:t>
            </w:r>
          </w:p>
          <w:p w14:paraId="4BEB77D5" w14:textId="5268AEFD" w:rsidR="00DE7337" w:rsidRPr="00DE7337" w:rsidRDefault="00DE7337" w:rsidP="005605E3">
            <w:pPr>
              <w:spacing w:line="360" w:lineRule="auto"/>
            </w:pPr>
            <w:r>
              <w:rPr>
                <w:rFonts w:hint="eastAsia"/>
              </w:rPr>
              <w:lastRenderedPageBreak/>
              <w:t>【确认】按钮</w:t>
            </w:r>
            <w:r>
              <w:t>：点击，关闭该弹框；</w:t>
            </w:r>
          </w:p>
          <w:p w14:paraId="7A49DA74" w14:textId="70941A60" w:rsidR="00132532" w:rsidRPr="00132532" w:rsidRDefault="00132532" w:rsidP="005605E3">
            <w:pPr>
              <w:spacing w:line="360" w:lineRule="auto"/>
            </w:pPr>
            <w:r>
              <w:t>2.</w:t>
            </w:r>
            <w:r w:rsidR="00DE7337">
              <w:rPr>
                <w:rFonts w:hint="eastAsia"/>
              </w:rPr>
              <w:t>若以</w:t>
            </w:r>
            <w:r w:rsidR="00DE7337">
              <w:t>勾选</w:t>
            </w:r>
            <w:r w:rsidR="00DE7337">
              <w:rPr>
                <w:rFonts w:hint="eastAsia"/>
              </w:rPr>
              <w:t>“未分配</w:t>
            </w:r>
            <w:r w:rsidR="00DE7337">
              <w:t>题目</w:t>
            </w:r>
            <w:r w:rsidR="00DE7337">
              <w:rPr>
                <w:rFonts w:hint="eastAsia"/>
              </w:rPr>
              <w:t>”</w:t>
            </w:r>
            <w:r w:rsidR="00DE7337">
              <w:t>的数据时，</w:t>
            </w:r>
            <w:r w:rsidR="002E055C">
              <w:rPr>
                <w:rFonts w:hint="eastAsia"/>
              </w:rPr>
              <w:t>选中</w:t>
            </w:r>
            <w:r w:rsidR="002E055C">
              <w:t>的题目会被移动至</w:t>
            </w:r>
            <w:r w:rsidR="002E055C">
              <w:t>“</w:t>
            </w:r>
            <w:r w:rsidR="002E055C">
              <w:rPr>
                <w:rFonts w:hint="eastAsia"/>
              </w:rPr>
              <w:t>已分配</w:t>
            </w:r>
            <w:r w:rsidR="002E055C">
              <w:t>题目</w:t>
            </w:r>
            <w:r w:rsidR="002E055C">
              <w:t>”</w:t>
            </w:r>
            <w:r w:rsidR="00111FE4">
              <w:rPr>
                <w:rFonts w:hint="eastAsia"/>
              </w:rPr>
              <w:t>中</w:t>
            </w:r>
            <w:r w:rsidR="00111FE4">
              <w:t>，</w:t>
            </w:r>
            <w:r w:rsidR="00111FE4">
              <w:rPr>
                <w:rFonts w:hint="eastAsia"/>
              </w:rPr>
              <w:t>新移动</w:t>
            </w:r>
            <w:r w:rsidR="00111FE4">
              <w:t>的题目以移动的时间进行倒叙排序（</w:t>
            </w:r>
            <w:r w:rsidR="00111FE4">
              <w:rPr>
                <w:rFonts w:hint="eastAsia"/>
              </w:rPr>
              <w:t>即</w:t>
            </w:r>
            <w:r w:rsidR="00111FE4">
              <w:t>最新移动的题目放置最上面）</w:t>
            </w:r>
            <w:r w:rsidR="00111FE4">
              <w:rPr>
                <w:rFonts w:hint="eastAsia"/>
              </w:rPr>
              <w:t>；</w:t>
            </w:r>
          </w:p>
        </w:tc>
      </w:tr>
      <w:tr w:rsidR="003D2F55" w:rsidRPr="0037382C" w14:paraId="5CEC387C" w14:textId="77777777" w:rsidTr="00F32594">
        <w:tc>
          <w:tcPr>
            <w:tcW w:w="1134" w:type="dxa"/>
          </w:tcPr>
          <w:p w14:paraId="6CD8B6EA" w14:textId="63AD2121" w:rsidR="003D2F55" w:rsidRDefault="003D2F55" w:rsidP="005605E3">
            <w:pPr>
              <w:spacing w:line="360" w:lineRule="auto"/>
            </w:pPr>
            <w:r>
              <w:rPr>
                <w:rFonts w:hint="eastAsia"/>
              </w:rPr>
              <w:lastRenderedPageBreak/>
              <w:t>【全部</w:t>
            </w:r>
            <w:r>
              <w:t>分配</w:t>
            </w:r>
            <w:r>
              <w:rPr>
                <w:rFonts w:hint="eastAsia"/>
              </w:rPr>
              <w:t>】</w:t>
            </w:r>
          </w:p>
        </w:tc>
        <w:tc>
          <w:tcPr>
            <w:tcW w:w="7230" w:type="dxa"/>
          </w:tcPr>
          <w:p w14:paraId="3D67BBF4" w14:textId="77777777" w:rsidR="003D2F55" w:rsidRDefault="005B2BB2" w:rsidP="005605E3">
            <w:pPr>
              <w:spacing w:line="360" w:lineRule="auto"/>
            </w:pPr>
            <w:r>
              <w:rPr>
                <w:rFonts w:hint="eastAsia"/>
              </w:rPr>
              <w:t>位置</w:t>
            </w:r>
            <w:r>
              <w:t>放置到</w:t>
            </w:r>
            <w:r>
              <w:rPr>
                <w:rFonts w:hint="eastAsia"/>
              </w:rPr>
              <w:t>“未分配题目”区域</w:t>
            </w:r>
            <w:r>
              <w:t>的右边</w:t>
            </w:r>
          </w:p>
          <w:p w14:paraId="56488479" w14:textId="603F314C" w:rsidR="005B2BB2" w:rsidRDefault="00704E95" w:rsidP="005605E3">
            <w:pPr>
              <w:spacing w:line="360" w:lineRule="auto"/>
            </w:pPr>
            <w:r>
              <w:rPr>
                <w:rFonts w:hint="eastAsia"/>
              </w:rPr>
              <w:t>1.</w:t>
            </w:r>
            <w:r>
              <w:rPr>
                <w:rFonts w:hint="eastAsia"/>
              </w:rPr>
              <w:t>若</w:t>
            </w:r>
            <w:r>
              <w:t>“</w:t>
            </w:r>
            <w:r>
              <w:rPr>
                <w:rFonts w:hint="eastAsia"/>
              </w:rPr>
              <w:t>未分配</w:t>
            </w:r>
            <w:r>
              <w:t>题目</w:t>
            </w:r>
            <w:r>
              <w:t>”</w:t>
            </w:r>
            <w:r>
              <w:rPr>
                <w:rFonts w:hint="eastAsia"/>
              </w:rPr>
              <w:t>有数据时</w:t>
            </w:r>
            <w:r>
              <w:t>，</w:t>
            </w:r>
            <w:r w:rsidR="00AA53A3">
              <w:rPr>
                <w:rFonts w:hint="eastAsia"/>
              </w:rPr>
              <w:t>可</w:t>
            </w:r>
            <w:r>
              <w:rPr>
                <w:rFonts w:hint="eastAsia"/>
              </w:rPr>
              <w:t>点击</w:t>
            </w:r>
            <w:r>
              <w:t>，会把</w:t>
            </w:r>
            <w:r>
              <w:rPr>
                <w:rFonts w:hint="eastAsia"/>
              </w:rPr>
              <w:t>“未分配</w:t>
            </w:r>
            <w:r>
              <w:t>题目</w:t>
            </w:r>
            <w:r>
              <w:rPr>
                <w:rFonts w:hint="eastAsia"/>
              </w:rPr>
              <w:t>”</w:t>
            </w:r>
            <w:r>
              <w:t>的</w:t>
            </w:r>
            <w:r>
              <w:rPr>
                <w:rFonts w:hint="eastAsia"/>
              </w:rPr>
              <w:t>所有</w:t>
            </w:r>
            <w:r>
              <w:t>数据</w:t>
            </w:r>
            <w:r>
              <w:rPr>
                <w:rFonts w:hint="eastAsia"/>
              </w:rPr>
              <w:t>移动至</w:t>
            </w:r>
            <w:r>
              <w:t>“</w:t>
            </w:r>
            <w:r>
              <w:rPr>
                <w:rFonts w:hint="eastAsia"/>
              </w:rPr>
              <w:t>已分配</w:t>
            </w:r>
            <w:r>
              <w:t>题目</w:t>
            </w:r>
            <w:r>
              <w:t>”</w:t>
            </w:r>
            <w:r>
              <w:rPr>
                <w:rFonts w:hint="eastAsia"/>
              </w:rPr>
              <w:t>中；</w:t>
            </w:r>
          </w:p>
          <w:p w14:paraId="50EE3175" w14:textId="61B663BC" w:rsidR="00704E95" w:rsidRPr="00704E95" w:rsidRDefault="00704E95" w:rsidP="005605E3">
            <w:pPr>
              <w:spacing w:line="360" w:lineRule="auto"/>
            </w:pPr>
            <w:r>
              <w:t>2.</w:t>
            </w:r>
            <w:r>
              <w:rPr>
                <w:rFonts w:hint="eastAsia"/>
              </w:rPr>
              <w:t>若</w:t>
            </w:r>
            <w:r>
              <w:t>“</w:t>
            </w:r>
            <w:r>
              <w:rPr>
                <w:rFonts w:hint="eastAsia"/>
              </w:rPr>
              <w:t>未分配</w:t>
            </w:r>
            <w:r>
              <w:t>题目</w:t>
            </w:r>
            <w:r>
              <w:t>”</w:t>
            </w:r>
            <w:r>
              <w:rPr>
                <w:rFonts w:hint="eastAsia"/>
              </w:rPr>
              <w:t>无数据</w:t>
            </w:r>
            <w:r>
              <w:t>时，</w:t>
            </w:r>
            <w:r>
              <w:rPr>
                <w:rFonts w:hint="eastAsia"/>
              </w:rPr>
              <w:t>该按钮</w:t>
            </w:r>
            <w:r>
              <w:t>为灰色不可点击；</w:t>
            </w:r>
          </w:p>
        </w:tc>
      </w:tr>
      <w:tr w:rsidR="00DA26B5" w:rsidRPr="0037382C" w14:paraId="28CA9103" w14:textId="77777777" w:rsidTr="00F32594">
        <w:tc>
          <w:tcPr>
            <w:tcW w:w="1134" w:type="dxa"/>
          </w:tcPr>
          <w:p w14:paraId="09430AE4" w14:textId="63DCAD81" w:rsidR="00DA26B5" w:rsidRDefault="00DA26B5" w:rsidP="005605E3">
            <w:pPr>
              <w:spacing w:line="360" w:lineRule="auto"/>
            </w:pPr>
            <w:r>
              <w:rPr>
                <w:rFonts w:hint="eastAsia"/>
              </w:rPr>
              <w:t>【取消</w:t>
            </w:r>
            <w:r>
              <w:t>分配</w:t>
            </w:r>
            <w:r>
              <w:rPr>
                <w:rFonts w:hint="eastAsia"/>
              </w:rPr>
              <w:t>】</w:t>
            </w:r>
          </w:p>
        </w:tc>
        <w:tc>
          <w:tcPr>
            <w:tcW w:w="7230" w:type="dxa"/>
          </w:tcPr>
          <w:p w14:paraId="6EAAFC93" w14:textId="38DFF5BF" w:rsidR="00DA26B5" w:rsidRDefault="00DA26B5" w:rsidP="005605E3">
            <w:pPr>
              <w:spacing w:line="360" w:lineRule="auto"/>
            </w:pPr>
            <w:r>
              <w:rPr>
                <w:rFonts w:hint="eastAsia"/>
              </w:rPr>
              <w:t>位置</w:t>
            </w:r>
            <w:r>
              <w:t>放置到</w:t>
            </w:r>
            <w:r>
              <w:rPr>
                <w:rFonts w:hint="eastAsia"/>
              </w:rPr>
              <w:t>“已分配题目”区域</w:t>
            </w:r>
            <w:r>
              <w:t>的右边</w:t>
            </w:r>
          </w:p>
          <w:p w14:paraId="30A88F2F" w14:textId="77777777" w:rsidR="00DA26B5" w:rsidRDefault="00DA26B5" w:rsidP="005605E3">
            <w:pPr>
              <w:spacing w:line="360" w:lineRule="auto"/>
            </w:pPr>
            <w:r>
              <w:rPr>
                <w:rFonts w:hint="eastAsia"/>
              </w:rPr>
              <w:t>点击</w:t>
            </w:r>
            <w:r>
              <w:t>该按钮时，进行</w:t>
            </w:r>
            <w:r>
              <w:rPr>
                <w:rFonts w:hint="eastAsia"/>
              </w:rPr>
              <w:t>判断</w:t>
            </w:r>
            <w:r>
              <w:t>：</w:t>
            </w:r>
          </w:p>
          <w:p w14:paraId="4D89DA9C" w14:textId="74A0EAE2" w:rsidR="00DA26B5" w:rsidRDefault="00DA26B5" w:rsidP="005605E3">
            <w:pPr>
              <w:spacing w:line="360" w:lineRule="auto"/>
            </w:pPr>
            <w:r>
              <w:t>1.</w:t>
            </w:r>
            <w:r>
              <w:rPr>
                <w:rFonts w:hint="eastAsia"/>
              </w:rPr>
              <w:t>若</w:t>
            </w:r>
            <w:r>
              <w:t>未</w:t>
            </w:r>
            <w:r>
              <w:rPr>
                <w:rFonts w:hint="eastAsia"/>
              </w:rPr>
              <w:t>勾选“</w:t>
            </w:r>
            <w:r w:rsidR="008C2773">
              <w:rPr>
                <w:rFonts w:hint="eastAsia"/>
              </w:rPr>
              <w:t>已</w:t>
            </w:r>
            <w:r>
              <w:rPr>
                <w:rFonts w:hint="eastAsia"/>
              </w:rPr>
              <w:t>分配题目”的</w:t>
            </w:r>
            <w:r>
              <w:t>数据时，当前页面进行弹框提示，如图所示：</w:t>
            </w:r>
          </w:p>
          <w:p w14:paraId="3C947906" w14:textId="77777777" w:rsidR="00DA26B5" w:rsidRDefault="00DA26B5" w:rsidP="005605E3">
            <w:pPr>
              <w:spacing w:line="360" w:lineRule="auto"/>
            </w:pPr>
            <w:r w:rsidRPr="00DE7337">
              <w:rPr>
                <w:noProof/>
              </w:rPr>
              <w:drawing>
                <wp:inline distT="0" distB="0" distL="0" distR="0" wp14:anchorId="39F61958" wp14:editId="31372388">
                  <wp:extent cx="2257425" cy="1136391"/>
                  <wp:effectExtent l="19050" t="19050" r="9525" b="26035"/>
                  <wp:docPr id="307" name="图片 307" descr="C:\Users\ZHOUMI~1\AppData\Local\Temp\15332914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OUMI~1\AppData\Local\Temp\1533291433(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69557" cy="1142498"/>
                          </a:xfrm>
                          <a:prstGeom prst="rect">
                            <a:avLst/>
                          </a:prstGeom>
                          <a:noFill/>
                          <a:ln>
                            <a:solidFill>
                              <a:schemeClr val="accent1"/>
                            </a:solidFill>
                          </a:ln>
                        </pic:spPr>
                      </pic:pic>
                    </a:graphicData>
                  </a:graphic>
                </wp:inline>
              </w:drawing>
            </w:r>
          </w:p>
          <w:p w14:paraId="26F3B9AB" w14:textId="77777777" w:rsidR="00DA26B5" w:rsidRDefault="00DA26B5" w:rsidP="005605E3">
            <w:pPr>
              <w:spacing w:line="360" w:lineRule="auto"/>
            </w:pPr>
            <w:r>
              <w:rPr>
                <w:rFonts w:hint="eastAsia"/>
              </w:rPr>
              <w:t>提示语</w:t>
            </w:r>
            <w:r>
              <w:t>：</w:t>
            </w:r>
            <w:r w:rsidRPr="003950F8">
              <w:rPr>
                <w:color w:val="00B050"/>
              </w:rPr>
              <w:t>请至少选择一行数据！</w:t>
            </w:r>
          </w:p>
          <w:p w14:paraId="6F268A78" w14:textId="77777777" w:rsidR="00DA26B5" w:rsidRPr="00DE7337" w:rsidRDefault="00DA26B5" w:rsidP="005605E3">
            <w:pPr>
              <w:spacing w:line="360" w:lineRule="auto"/>
            </w:pPr>
            <w:r>
              <w:rPr>
                <w:rFonts w:hint="eastAsia"/>
              </w:rPr>
              <w:t>【确认】按钮</w:t>
            </w:r>
            <w:r>
              <w:t>：点击，关闭该弹框；</w:t>
            </w:r>
          </w:p>
          <w:p w14:paraId="6C05779C" w14:textId="55CE0278" w:rsidR="00DA26B5" w:rsidRPr="0037382C" w:rsidRDefault="00DA26B5" w:rsidP="005605E3">
            <w:pPr>
              <w:spacing w:line="360" w:lineRule="auto"/>
            </w:pPr>
            <w:r>
              <w:t>2.</w:t>
            </w:r>
            <w:r>
              <w:rPr>
                <w:rFonts w:hint="eastAsia"/>
              </w:rPr>
              <w:t>若以</w:t>
            </w:r>
            <w:r>
              <w:t>勾选</w:t>
            </w:r>
            <w:r>
              <w:rPr>
                <w:rFonts w:hint="eastAsia"/>
              </w:rPr>
              <w:t>“</w:t>
            </w:r>
            <w:r w:rsidR="008C2773">
              <w:rPr>
                <w:rFonts w:hint="eastAsia"/>
              </w:rPr>
              <w:t>已</w:t>
            </w:r>
            <w:r>
              <w:rPr>
                <w:rFonts w:hint="eastAsia"/>
              </w:rPr>
              <w:t>分配</w:t>
            </w:r>
            <w:r>
              <w:t>题目</w:t>
            </w:r>
            <w:r>
              <w:rPr>
                <w:rFonts w:hint="eastAsia"/>
              </w:rPr>
              <w:t>”</w:t>
            </w:r>
            <w:r>
              <w:t>的数据时，</w:t>
            </w:r>
            <w:r>
              <w:rPr>
                <w:rFonts w:hint="eastAsia"/>
              </w:rPr>
              <w:t>选中</w:t>
            </w:r>
            <w:r>
              <w:t>的题目会被移动至</w:t>
            </w:r>
            <w:r>
              <w:t>“</w:t>
            </w:r>
            <w:r w:rsidR="008C2773">
              <w:rPr>
                <w:rFonts w:hint="eastAsia"/>
              </w:rPr>
              <w:t>未</w:t>
            </w:r>
            <w:r>
              <w:rPr>
                <w:rFonts w:hint="eastAsia"/>
              </w:rPr>
              <w:t>分配</w:t>
            </w:r>
            <w:r>
              <w:t>题目</w:t>
            </w:r>
            <w:r>
              <w:t>”</w:t>
            </w:r>
            <w:r>
              <w:rPr>
                <w:rFonts w:hint="eastAsia"/>
              </w:rPr>
              <w:t>中</w:t>
            </w:r>
            <w:r>
              <w:t>，</w:t>
            </w:r>
            <w:r>
              <w:rPr>
                <w:rFonts w:hint="eastAsia"/>
              </w:rPr>
              <w:t>新移动</w:t>
            </w:r>
            <w:r>
              <w:t>的题目</w:t>
            </w:r>
            <w:r w:rsidR="008C2773">
              <w:rPr>
                <w:rFonts w:hint="eastAsia"/>
              </w:rPr>
              <w:t>依然按照未分配</w:t>
            </w:r>
            <w:r w:rsidR="008C2773">
              <w:t>题目的查询数据规则进行排序</w:t>
            </w:r>
            <w:r>
              <w:rPr>
                <w:rFonts w:hint="eastAsia"/>
              </w:rPr>
              <w:t>；</w:t>
            </w:r>
          </w:p>
        </w:tc>
      </w:tr>
      <w:tr w:rsidR="00DA26B5" w:rsidRPr="0037382C" w14:paraId="34298346" w14:textId="77777777" w:rsidTr="00F32594">
        <w:tc>
          <w:tcPr>
            <w:tcW w:w="1134" w:type="dxa"/>
          </w:tcPr>
          <w:p w14:paraId="224690F2" w14:textId="4BF82954" w:rsidR="00DA26B5" w:rsidRDefault="00DA26B5" w:rsidP="005605E3">
            <w:pPr>
              <w:spacing w:line="360" w:lineRule="auto"/>
            </w:pPr>
            <w:r>
              <w:rPr>
                <w:rFonts w:hint="eastAsia"/>
              </w:rPr>
              <w:t>【全部</w:t>
            </w:r>
            <w:r>
              <w:t>取消</w:t>
            </w:r>
            <w:r>
              <w:rPr>
                <w:rFonts w:hint="eastAsia"/>
              </w:rPr>
              <w:t>】</w:t>
            </w:r>
          </w:p>
        </w:tc>
        <w:tc>
          <w:tcPr>
            <w:tcW w:w="7230" w:type="dxa"/>
          </w:tcPr>
          <w:p w14:paraId="2B5AD4BA" w14:textId="6D53238A" w:rsidR="00DA26B5" w:rsidRDefault="00DA26B5" w:rsidP="005605E3">
            <w:pPr>
              <w:spacing w:line="360" w:lineRule="auto"/>
            </w:pPr>
            <w:r>
              <w:rPr>
                <w:rFonts w:hint="eastAsia"/>
              </w:rPr>
              <w:t>位置</w:t>
            </w:r>
            <w:r>
              <w:t>放置到</w:t>
            </w:r>
            <w:r>
              <w:rPr>
                <w:rFonts w:hint="eastAsia"/>
              </w:rPr>
              <w:t>“已分配题目”区域</w:t>
            </w:r>
            <w:r>
              <w:t>的右边</w:t>
            </w:r>
          </w:p>
          <w:p w14:paraId="569F9F83" w14:textId="71868843" w:rsidR="00DA26B5" w:rsidRDefault="00DA26B5" w:rsidP="005605E3">
            <w:pPr>
              <w:spacing w:line="360" w:lineRule="auto"/>
            </w:pPr>
            <w:r>
              <w:rPr>
                <w:rFonts w:hint="eastAsia"/>
              </w:rPr>
              <w:t>1.</w:t>
            </w:r>
            <w:r>
              <w:rPr>
                <w:rFonts w:hint="eastAsia"/>
              </w:rPr>
              <w:t>若</w:t>
            </w:r>
            <w:r>
              <w:t>“</w:t>
            </w:r>
            <w:r w:rsidR="001D096F">
              <w:rPr>
                <w:rFonts w:hint="eastAsia"/>
              </w:rPr>
              <w:t>已</w:t>
            </w:r>
            <w:r>
              <w:rPr>
                <w:rFonts w:hint="eastAsia"/>
              </w:rPr>
              <w:t>分配</w:t>
            </w:r>
            <w:r>
              <w:t>题目</w:t>
            </w:r>
            <w:r>
              <w:t>”</w:t>
            </w:r>
            <w:r>
              <w:rPr>
                <w:rFonts w:hint="eastAsia"/>
              </w:rPr>
              <w:t>有数据时</w:t>
            </w:r>
            <w:r>
              <w:t>，</w:t>
            </w:r>
            <w:r>
              <w:rPr>
                <w:rFonts w:hint="eastAsia"/>
              </w:rPr>
              <w:t>可点击</w:t>
            </w:r>
            <w:r>
              <w:t>，会把</w:t>
            </w:r>
            <w:r>
              <w:rPr>
                <w:rFonts w:hint="eastAsia"/>
              </w:rPr>
              <w:t>“</w:t>
            </w:r>
            <w:r w:rsidR="001D096F">
              <w:rPr>
                <w:rFonts w:hint="eastAsia"/>
              </w:rPr>
              <w:t>已</w:t>
            </w:r>
            <w:r>
              <w:rPr>
                <w:rFonts w:hint="eastAsia"/>
              </w:rPr>
              <w:t>分配</w:t>
            </w:r>
            <w:r>
              <w:t>题目</w:t>
            </w:r>
            <w:r>
              <w:rPr>
                <w:rFonts w:hint="eastAsia"/>
              </w:rPr>
              <w:t>”</w:t>
            </w:r>
            <w:r>
              <w:t>的</w:t>
            </w:r>
            <w:r>
              <w:rPr>
                <w:rFonts w:hint="eastAsia"/>
              </w:rPr>
              <w:t>所有</w:t>
            </w:r>
            <w:r>
              <w:t>数据</w:t>
            </w:r>
            <w:r>
              <w:rPr>
                <w:rFonts w:hint="eastAsia"/>
              </w:rPr>
              <w:t>移动至</w:t>
            </w:r>
            <w:r>
              <w:t>“</w:t>
            </w:r>
            <w:r w:rsidR="001D096F">
              <w:rPr>
                <w:rFonts w:hint="eastAsia"/>
              </w:rPr>
              <w:t>未</w:t>
            </w:r>
            <w:r>
              <w:rPr>
                <w:rFonts w:hint="eastAsia"/>
              </w:rPr>
              <w:t>分配</w:t>
            </w:r>
            <w:r>
              <w:t>题目</w:t>
            </w:r>
            <w:r>
              <w:t>”</w:t>
            </w:r>
            <w:r>
              <w:rPr>
                <w:rFonts w:hint="eastAsia"/>
              </w:rPr>
              <w:t>中；</w:t>
            </w:r>
          </w:p>
          <w:p w14:paraId="083353FB" w14:textId="468FE3A9" w:rsidR="00DA26B5" w:rsidRPr="0037382C" w:rsidRDefault="00DA26B5" w:rsidP="005605E3">
            <w:pPr>
              <w:spacing w:line="360" w:lineRule="auto"/>
            </w:pPr>
            <w:r>
              <w:t>2.</w:t>
            </w:r>
            <w:r>
              <w:rPr>
                <w:rFonts w:hint="eastAsia"/>
              </w:rPr>
              <w:t>若</w:t>
            </w:r>
            <w:r>
              <w:t>“</w:t>
            </w:r>
            <w:r w:rsidR="001D096F">
              <w:rPr>
                <w:rFonts w:hint="eastAsia"/>
              </w:rPr>
              <w:t>已</w:t>
            </w:r>
            <w:r>
              <w:rPr>
                <w:rFonts w:hint="eastAsia"/>
              </w:rPr>
              <w:t>分配</w:t>
            </w:r>
            <w:r>
              <w:t>题目</w:t>
            </w:r>
            <w:r>
              <w:t>”</w:t>
            </w:r>
            <w:r>
              <w:rPr>
                <w:rFonts w:hint="eastAsia"/>
              </w:rPr>
              <w:t>无数据</w:t>
            </w:r>
            <w:r>
              <w:t>时，</w:t>
            </w:r>
            <w:r>
              <w:rPr>
                <w:rFonts w:hint="eastAsia"/>
              </w:rPr>
              <w:t>该按钮</w:t>
            </w:r>
            <w:r>
              <w:t>为灰色不可点击；</w:t>
            </w:r>
          </w:p>
        </w:tc>
      </w:tr>
      <w:tr w:rsidR="003D2F55" w:rsidRPr="0037382C" w14:paraId="0A15C060" w14:textId="77777777" w:rsidTr="00F32594">
        <w:tc>
          <w:tcPr>
            <w:tcW w:w="1134" w:type="dxa"/>
          </w:tcPr>
          <w:p w14:paraId="51765FB1" w14:textId="35A9AE1B" w:rsidR="003D2F55" w:rsidRDefault="003D2F55" w:rsidP="005605E3">
            <w:pPr>
              <w:spacing w:line="360" w:lineRule="auto"/>
            </w:pPr>
            <w:r>
              <w:rPr>
                <w:rFonts w:hint="eastAsia"/>
              </w:rPr>
              <w:t>【题目排序】</w:t>
            </w:r>
          </w:p>
        </w:tc>
        <w:tc>
          <w:tcPr>
            <w:tcW w:w="7230" w:type="dxa"/>
          </w:tcPr>
          <w:p w14:paraId="49B787BB" w14:textId="77777777" w:rsidR="003D2F55" w:rsidRDefault="004963DC" w:rsidP="005605E3">
            <w:pPr>
              <w:spacing w:line="360" w:lineRule="auto"/>
            </w:pPr>
            <w:r>
              <w:rPr>
                <w:rFonts w:hint="eastAsia"/>
              </w:rPr>
              <w:t>位置</w:t>
            </w:r>
            <w:r>
              <w:t>放置到</w:t>
            </w:r>
            <w:r>
              <w:rPr>
                <w:rFonts w:hint="eastAsia"/>
              </w:rPr>
              <w:t>“已分配题目”区域</w:t>
            </w:r>
            <w:r>
              <w:t>的右边</w:t>
            </w:r>
          </w:p>
          <w:p w14:paraId="4541D85A" w14:textId="2F04B6DA" w:rsidR="004963DC" w:rsidRPr="0037382C" w:rsidRDefault="00440FE0" w:rsidP="005605E3">
            <w:pPr>
              <w:spacing w:line="360" w:lineRule="auto"/>
            </w:pPr>
            <w:r>
              <w:rPr>
                <w:rFonts w:hint="eastAsia"/>
              </w:rPr>
              <w:t>若“已分配题目”有数据</w:t>
            </w:r>
            <w:r>
              <w:t>时</w:t>
            </w:r>
            <w:r>
              <w:rPr>
                <w:rFonts w:hint="eastAsia"/>
              </w:rPr>
              <w:t>，</w:t>
            </w:r>
            <w:r>
              <w:t>点击进入</w:t>
            </w:r>
            <w:r>
              <w:rPr>
                <w:rFonts w:hint="eastAsia"/>
              </w:rPr>
              <w:t>已分配</w:t>
            </w:r>
            <w:r>
              <w:t>题目排序页面</w:t>
            </w:r>
          </w:p>
        </w:tc>
      </w:tr>
      <w:tr w:rsidR="00867E62" w:rsidRPr="0037382C" w14:paraId="353BF61A" w14:textId="77777777" w:rsidTr="00F32594">
        <w:tc>
          <w:tcPr>
            <w:tcW w:w="1134" w:type="dxa"/>
          </w:tcPr>
          <w:p w14:paraId="209B7E58" w14:textId="05A6DD4D" w:rsidR="00867E62" w:rsidRDefault="00867E62" w:rsidP="005605E3">
            <w:pPr>
              <w:spacing w:line="360" w:lineRule="auto"/>
            </w:pPr>
            <w:r>
              <w:rPr>
                <w:rFonts w:hint="eastAsia"/>
              </w:rPr>
              <w:t>【返回】</w:t>
            </w:r>
          </w:p>
        </w:tc>
        <w:tc>
          <w:tcPr>
            <w:tcW w:w="7230" w:type="dxa"/>
          </w:tcPr>
          <w:p w14:paraId="45AF9A71" w14:textId="77777777" w:rsidR="00867E62" w:rsidRDefault="00E80202" w:rsidP="005605E3">
            <w:pPr>
              <w:spacing w:line="360" w:lineRule="auto"/>
            </w:pPr>
            <w:r>
              <w:rPr>
                <w:rFonts w:hint="eastAsia"/>
              </w:rPr>
              <w:t>位置放置</w:t>
            </w:r>
            <w:r>
              <w:t>到页面最下方</w:t>
            </w:r>
          </w:p>
          <w:p w14:paraId="084AB630" w14:textId="2EFB66F9" w:rsidR="00E80202" w:rsidRPr="0037382C" w:rsidRDefault="00645CB7" w:rsidP="005605E3">
            <w:pPr>
              <w:spacing w:line="360" w:lineRule="auto"/>
            </w:pPr>
            <w:r>
              <w:rPr>
                <w:rFonts w:hint="eastAsia"/>
              </w:rPr>
              <w:t>点击</w:t>
            </w:r>
            <w:r>
              <w:t>，则对当前页面的数据不进行保存，返回至</w:t>
            </w:r>
            <w:r>
              <w:rPr>
                <w:rFonts w:hint="eastAsia"/>
              </w:rPr>
              <w:t>试卷管理</w:t>
            </w:r>
            <w:r>
              <w:t>查询页面</w:t>
            </w:r>
          </w:p>
        </w:tc>
      </w:tr>
      <w:tr w:rsidR="00867E62" w:rsidRPr="0037382C" w14:paraId="084A1EC1" w14:textId="77777777" w:rsidTr="00F32594">
        <w:tc>
          <w:tcPr>
            <w:tcW w:w="1134" w:type="dxa"/>
          </w:tcPr>
          <w:p w14:paraId="40CBCEA3" w14:textId="43E31BA3" w:rsidR="00867E62" w:rsidRDefault="00867E62" w:rsidP="005605E3">
            <w:pPr>
              <w:spacing w:line="360" w:lineRule="auto"/>
            </w:pPr>
            <w:r>
              <w:rPr>
                <w:rFonts w:hint="eastAsia"/>
              </w:rPr>
              <w:t>【保存】</w:t>
            </w:r>
          </w:p>
        </w:tc>
        <w:tc>
          <w:tcPr>
            <w:tcW w:w="7230" w:type="dxa"/>
          </w:tcPr>
          <w:p w14:paraId="44BD510D" w14:textId="2DDB4148" w:rsidR="00867E62" w:rsidRDefault="00E80202" w:rsidP="005605E3">
            <w:pPr>
              <w:spacing w:line="360" w:lineRule="auto"/>
            </w:pPr>
            <w:r>
              <w:rPr>
                <w:rFonts w:hint="eastAsia"/>
              </w:rPr>
              <w:t>位置放置</w:t>
            </w:r>
            <w:r>
              <w:t>到页面最下方</w:t>
            </w:r>
          </w:p>
          <w:p w14:paraId="06AB85B4" w14:textId="38FAE033" w:rsidR="00E80202" w:rsidRDefault="00AC3B22" w:rsidP="005605E3">
            <w:pPr>
              <w:spacing w:line="360" w:lineRule="auto"/>
            </w:pPr>
            <w:r>
              <w:rPr>
                <w:rFonts w:hint="eastAsia"/>
              </w:rPr>
              <w:t>点击</w:t>
            </w:r>
            <w:r>
              <w:t>，对</w:t>
            </w:r>
            <w:r>
              <w:rPr>
                <w:rFonts w:hint="eastAsia"/>
              </w:rPr>
              <w:t>当前页面</w:t>
            </w:r>
            <w:r>
              <w:t>的数据</w:t>
            </w:r>
            <w:r>
              <w:rPr>
                <w:rFonts w:hint="eastAsia"/>
              </w:rPr>
              <w:t>进行</w:t>
            </w:r>
            <w:r>
              <w:t>保存，保存成功后，</w:t>
            </w:r>
            <w:r w:rsidR="002604F5">
              <w:rPr>
                <w:rFonts w:hint="eastAsia"/>
              </w:rPr>
              <w:t>当前</w:t>
            </w:r>
            <w:r w:rsidR="002604F5">
              <w:t>页面进行</w:t>
            </w:r>
            <w:r w:rsidR="002604F5">
              <w:t>toast</w:t>
            </w:r>
            <w:r w:rsidR="002604F5">
              <w:t>提示</w:t>
            </w:r>
            <w:r w:rsidR="002604F5">
              <w:rPr>
                <w:rFonts w:hint="eastAsia"/>
              </w:rPr>
              <w:t>2</w:t>
            </w:r>
            <w:r w:rsidR="002604F5">
              <w:t>s</w:t>
            </w:r>
            <w:r w:rsidR="002604F5">
              <w:t>后</w:t>
            </w:r>
            <w:r w:rsidR="002604F5">
              <w:rPr>
                <w:rFonts w:hint="eastAsia"/>
              </w:rPr>
              <w:t>消失</w:t>
            </w:r>
            <w:r w:rsidR="002604F5">
              <w:t>，之后</w:t>
            </w:r>
            <w:r>
              <w:t>返回至</w:t>
            </w:r>
            <w:r>
              <w:rPr>
                <w:rFonts w:hint="eastAsia"/>
              </w:rPr>
              <w:t>试卷管理</w:t>
            </w:r>
            <w:r>
              <w:t>查询页面</w:t>
            </w:r>
            <w:r>
              <w:rPr>
                <w:rFonts w:hint="eastAsia"/>
              </w:rPr>
              <w:t>；</w:t>
            </w:r>
            <w:r w:rsidR="002604F5">
              <w:rPr>
                <w:rFonts w:hint="eastAsia"/>
              </w:rPr>
              <w:t>文案</w:t>
            </w:r>
            <w:r w:rsidR="002604F5">
              <w:t>描述：</w:t>
            </w:r>
            <w:r w:rsidR="002604F5" w:rsidRPr="002604F5">
              <w:rPr>
                <w:color w:val="00B050"/>
              </w:rPr>
              <w:t>保存成功！</w:t>
            </w:r>
          </w:p>
          <w:p w14:paraId="65C316AF" w14:textId="02091E7F" w:rsidR="00AC3B22" w:rsidRPr="00AC3B22" w:rsidRDefault="00AC3B22" w:rsidP="005605E3">
            <w:pPr>
              <w:spacing w:line="360" w:lineRule="auto"/>
            </w:pPr>
            <w:r>
              <w:rPr>
                <w:rFonts w:hint="eastAsia"/>
              </w:rPr>
              <w:lastRenderedPageBreak/>
              <w:t>保存</w:t>
            </w:r>
            <w:r>
              <w:t>失败后，</w:t>
            </w:r>
            <w:r w:rsidR="00EA6ACA">
              <w:rPr>
                <w:rFonts w:hint="eastAsia"/>
              </w:rPr>
              <w:t>当前</w:t>
            </w:r>
            <w:r w:rsidR="00EA6ACA">
              <w:t>页面进行</w:t>
            </w:r>
            <w:r w:rsidR="00EA6ACA">
              <w:t>toast</w:t>
            </w:r>
            <w:r w:rsidR="00EA6ACA">
              <w:t>提示</w:t>
            </w:r>
            <w:r w:rsidR="00EA6ACA">
              <w:rPr>
                <w:rFonts w:hint="eastAsia"/>
              </w:rPr>
              <w:t>2</w:t>
            </w:r>
            <w:r w:rsidR="00EA6ACA">
              <w:t>s</w:t>
            </w:r>
            <w:r w:rsidR="00EA6ACA">
              <w:t>后</w:t>
            </w:r>
            <w:r w:rsidR="00EA6ACA">
              <w:rPr>
                <w:rFonts w:hint="eastAsia"/>
              </w:rPr>
              <w:t>消失，</w:t>
            </w:r>
            <w:r>
              <w:t>停留在当前页面</w:t>
            </w:r>
            <w:r>
              <w:rPr>
                <w:rFonts w:hint="eastAsia"/>
              </w:rPr>
              <w:t>，</w:t>
            </w:r>
            <w:r>
              <w:t>可继续</w:t>
            </w:r>
            <w:r>
              <w:rPr>
                <w:rFonts w:hint="eastAsia"/>
              </w:rPr>
              <w:t>进行</w:t>
            </w:r>
            <w:r>
              <w:t>保存；</w:t>
            </w:r>
            <w:r w:rsidR="00EA6ACA">
              <w:rPr>
                <w:rFonts w:hint="eastAsia"/>
              </w:rPr>
              <w:t>文案</w:t>
            </w:r>
            <w:r w:rsidR="00EA6ACA">
              <w:t>描述：</w:t>
            </w:r>
            <w:r w:rsidR="004038EB" w:rsidRPr="007E4D66">
              <w:rPr>
                <w:rFonts w:ascii="宋体"/>
                <w:color w:val="00B050"/>
                <w:szCs w:val="21"/>
              </w:rPr>
              <w:t>保存失败</w:t>
            </w:r>
            <w:r w:rsidR="004038EB">
              <w:rPr>
                <w:rFonts w:ascii="宋体" w:hint="eastAsia"/>
                <w:color w:val="00B050"/>
                <w:szCs w:val="21"/>
              </w:rPr>
              <w:t>，如有问题</w:t>
            </w:r>
            <w:r w:rsidR="004038EB">
              <w:rPr>
                <w:rFonts w:ascii="宋体"/>
                <w:color w:val="00B050"/>
                <w:szCs w:val="21"/>
              </w:rPr>
              <w:t>请联系管理员。</w:t>
            </w:r>
          </w:p>
        </w:tc>
      </w:tr>
    </w:tbl>
    <w:p w14:paraId="71BE5397" w14:textId="77777777" w:rsidR="003D2F55" w:rsidRPr="003D2F55" w:rsidRDefault="003D2F55" w:rsidP="005605E3">
      <w:pPr>
        <w:pStyle w:val="ae"/>
        <w:spacing w:line="360" w:lineRule="auto"/>
        <w:ind w:firstLineChars="0" w:firstLine="0"/>
      </w:pPr>
    </w:p>
    <w:p w14:paraId="1D690ED1" w14:textId="0EA0D0A7" w:rsidR="008718A9" w:rsidRDefault="00FE1660" w:rsidP="005605E3">
      <w:pPr>
        <w:pStyle w:val="ae"/>
        <w:numPr>
          <w:ilvl w:val="0"/>
          <w:numId w:val="79"/>
        </w:numPr>
        <w:spacing w:line="360" w:lineRule="auto"/>
        <w:ind w:left="0" w:firstLineChars="0" w:firstLine="0"/>
      </w:pPr>
      <w:r>
        <w:rPr>
          <w:rFonts w:hint="eastAsia"/>
        </w:rPr>
        <w:t>若“已分配题目”有数据</w:t>
      </w:r>
      <w:r>
        <w:t>时</w:t>
      </w:r>
      <w:r>
        <w:rPr>
          <w:rFonts w:hint="eastAsia"/>
        </w:rPr>
        <w:t>，</w:t>
      </w:r>
      <w:r>
        <w:t>点击</w:t>
      </w:r>
      <w:r>
        <w:rPr>
          <w:rFonts w:hint="eastAsia"/>
        </w:rPr>
        <w:t>【题目</w:t>
      </w:r>
      <w:r>
        <w:t>排序</w:t>
      </w:r>
      <w:r>
        <w:rPr>
          <w:rFonts w:hint="eastAsia"/>
        </w:rPr>
        <w:t>】</w:t>
      </w:r>
      <w:r>
        <w:t>进入</w:t>
      </w:r>
      <w:r>
        <w:rPr>
          <w:rFonts w:hint="eastAsia"/>
        </w:rPr>
        <w:t>到已分配</w:t>
      </w:r>
      <w:r>
        <w:t>题目排序页面</w:t>
      </w:r>
      <w:r>
        <w:rPr>
          <w:rFonts w:hint="eastAsia"/>
        </w:rPr>
        <w:t>，</w:t>
      </w:r>
      <w:r>
        <w:t>页面如下所示：</w:t>
      </w:r>
    </w:p>
    <w:p w14:paraId="4A713D41" w14:textId="0DA667F1" w:rsidR="00FE1660" w:rsidRDefault="00EC1BD1" w:rsidP="005605E3">
      <w:pPr>
        <w:pStyle w:val="ae"/>
        <w:spacing w:line="360" w:lineRule="auto"/>
        <w:ind w:firstLineChars="0" w:firstLine="0"/>
      </w:pPr>
      <w:r>
        <w:rPr>
          <w:noProof/>
        </w:rPr>
        <w:drawing>
          <wp:inline distT="0" distB="0" distL="0" distR="0" wp14:anchorId="43EE5367" wp14:editId="0EE4FA33">
            <wp:extent cx="6164376" cy="3790950"/>
            <wp:effectExtent l="0" t="0" r="8255"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168669" cy="3793590"/>
                    </a:xfrm>
                    <a:prstGeom prst="rect">
                      <a:avLst/>
                    </a:prstGeom>
                  </pic:spPr>
                </pic:pic>
              </a:graphicData>
            </a:graphic>
          </wp:inline>
        </w:drawing>
      </w:r>
    </w:p>
    <w:p w14:paraId="015F2ECD" w14:textId="5C98F206" w:rsidR="00EC1BD1" w:rsidRPr="00CB30B4" w:rsidRDefault="00EC1BD1" w:rsidP="005605E3">
      <w:pPr>
        <w:pStyle w:val="ae"/>
        <w:spacing w:line="360" w:lineRule="auto"/>
        <w:ind w:firstLineChars="0" w:firstLine="0"/>
        <w:rPr>
          <w:color w:val="00B050"/>
        </w:rPr>
      </w:pPr>
      <w:r w:rsidRPr="00EC1BD1">
        <w:rPr>
          <w:rFonts w:hint="eastAsia"/>
          <w:color w:val="FF0000"/>
        </w:rPr>
        <w:t>注</w:t>
      </w:r>
      <w:r w:rsidRPr="00EC1BD1">
        <w:rPr>
          <w:color w:val="FF0000"/>
        </w:rPr>
        <w:t>：（</w:t>
      </w:r>
      <w:r w:rsidRPr="00EC1BD1">
        <w:rPr>
          <w:rFonts w:hint="eastAsia"/>
          <w:color w:val="FF0000"/>
        </w:rPr>
        <w:t>1</w:t>
      </w:r>
      <w:r w:rsidRPr="00EC1BD1">
        <w:rPr>
          <w:color w:val="FF0000"/>
        </w:rPr>
        <w:t>）</w:t>
      </w:r>
      <w:r w:rsidRPr="00EC1BD1">
        <w:rPr>
          <w:rFonts w:hint="eastAsia"/>
          <w:color w:val="FF0000"/>
        </w:rPr>
        <w:t>该</w:t>
      </w:r>
      <w:r w:rsidRPr="00EC1BD1">
        <w:rPr>
          <w:color w:val="FF0000"/>
        </w:rPr>
        <w:t>页面</w:t>
      </w:r>
      <w:r w:rsidRPr="00EC1BD1">
        <w:rPr>
          <w:rFonts w:hint="eastAsia"/>
          <w:color w:val="FF0000"/>
        </w:rPr>
        <w:t>小标题</w:t>
      </w:r>
      <w:r w:rsidRPr="00EC1BD1">
        <w:rPr>
          <w:color w:val="FF0000"/>
        </w:rPr>
        <w:t>：</w:t>
      </w:r>
      <w:r w:rsidR="00CB30B4" w:rsidRPr="00CB30B4">
        <w:rPr>
          <w:rFonts w:hint="eastAsia"/>
          <w:color w:val="00B050"/>
        </w:rPr>
        <w:t>已分配</w:t>
      </w:r>
      <w:r w:rsidR="00CB30B4" w:rsidRPr="00CB30B4">
        <w:rPr>
          <w:color w:val="00B050"/>
        </w:rPr>
        <w:t>题目</w:t>
      </w:r>
    </w:p>
    <w:p w14:paraId="7289B422" w14:textId="1D0DF12B" w:rsidR="00CB30B4" w:rsidRDefault="00CB30B4" w:rsidP="005605E3">
      <w:pPr>
        <w:pStyle w:val="ae"/>
        <w:spacing w:line="360" w:lineRule="auto"/>
        <w:ind w:firstLineChars="0" w:firstLine="435"/>
        <w:rPr>
          <w:color w:val="FF0000"/>
        </w:rPr>
      </w:pPr>
      <w:r>
        <w:rPr>
          <w:rFonts w:hint="eastAsia"/>
          <w:color w:val="FF0000"/>
        </w:rPr>
        <w:t>（</w:t>
      </w:r>
      <w:r>
        <w:rPr>
          <w:rFonts w:hint="eastAsia"/>
          <w:color w:val="FF0000"/>
        </w:rPr>
        <w:t>2</w:t>
      </w:r>
      <w:r>
        <w:rPr>
          <w:rFonts w:hint="eastAsia"/>
          <w:color w:val="FF0000"/>
        </w:rPr>
        <w:t>）</w:t>
      </w:r>
      <w:r w:rsidR="00500EC6">
        <w:rPr>
          <w:rFonts w:hint="eastAsia"/>
          <w:color w:val="FF0000"/>
        </w:rPr>
        <w:t>该页面</w:t>
      </w:r>
      <w:r w:rsidR="00500EC6">
        <w:rPr>
          <w:color w:val="FF0000"/>
        </w:rPr>
        <w:t>查询出</w:t>
      </w:r>
      <w:r w:rsidR="00500EC6">
        <w:rPr>
          <w:rFonts w:hint="eastAsia"/>
          <w:color w:val="FF0000"/>
        </w:rPr>
        <w:t>已分配</w:t>
      </w:r>
      <w:r w:rsidR="00500EC6">
        <w:rPr>
          <w:color w:val="FF0000"/>
        </w:rPr>
        <w:t>题目的数据，进行分页查询，</w:t>
      </w:r>
      <w:r w:rsidR="00500EC6">
        <w:rPr>
          <w:rFonts w:hint="eastAsia"/>
          <w:color w:val="FF0000"/>
        </w:rPr>
        <w:t>每次分页</w:t>
      </w:r>
      <w:r w:rsidR="00500EC6">
        <w:rPr>
          <w:color w:val="FF0000"/>
        </w:rPr>
        <w:t>查询</w:t>
      </w:r>
      <w:r w:rsidR="00500EC6">
        <w:rPr>
          <w:rFonts w:hint="eastAsia"/>
          <w:color w:val="FF0000"/>
        </w:rPr>
        <w:t>出</w:t>
      </w:r>
      <w:r w:rsidR="00500EC6">
        <w:rPr>
          <w:rFonts w:hint="eastAsia"/>
          <w:color w:val="FF0000"/>
        </w:rPr>
        <w:t>20</w:t>
      </w:r>
      <w:r w:rsidR="00500EC6">
        <w:rPr>
          <w:rFonts w:hint="eastAsia"/>
          <w:color w:val="FF0000"/>
        </w:rPr>
        <w:t>条</w:t>
      </w:r>
      <w:r w:rsidR="00500EC6">
        <w:rPr>
          <w:color w:val="FF0000"/>
        </w:rPr>
        <w:t>数据，</w:t>
      </w:r>
      <w:r w:rsidR="00500EC6">
        <w:rPr>
          <w:rFonts w:hint="eastAsia"/>
          <w:color w:val="FF0000"/>
        </w:rPr>
        <w:t>页面</w:t>
      </w:r>
      <w:r w:rsidR="00500EC6">
        <w:rPr>
          <w:color w:val="FF0000"/>
        </w:rPr>
        <w:t>下方的</w:t>
      </w:r>
      <w:r w:rsidR="00500EC6">
        <w:rPr>
          <w:noProof/>
        </w:rPr>
        <w:drawing>
          <wp:inline distT="0" distB="0" distL="0" distR="0" wp14:anchorId="3EDD122F" wp14:editId="420F6732">
            <wp:extent cx="1076190" cy="152381"/>
            <wp:effectExtent l="0" t="0" r="0" b="63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076190" cy="152381"/>
                    </a:xfrm>
                    <a:prstGeom prst="rect">
                      <a:avLst/>
                    </a:prstGeom>
                  </pic:spPr>
                </pic:pic>
              </a:graphicData>
            </a:graphic>
          </wp:inline>
        </w:drawing>
      </w:r>
      <w:r w:rsidR="00500EC6">
        <w:rPr>
          <w:rFonts w:hint="eastAsia"/>
          <w:color w:val="FF0000"/>
        </w:rPr>
        <w:t>和</w:t>
      </w:r>
      <w:r w:rsidR="00500EC6">
        <w:rPr>
          <w:noProof/>
        </w:rPr>
        <w:drawing>
          <wp:inline distT="0" distB="0" distL="0" distR="0" wp14:anchorId="7687172D" wp14:editId="3791217E">
            <wp:extent cx="1628571" cy="152381"/>
            <wp:effectExtent l="0" t="0" r="0" b="63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628571" cy="152381"/>
                    </a:xfrm>
                    <a:prstGeom prst="rect">
                      <a:avLst/>
                    </a:prstGeom>
                  </pic:spPr>
                </pic:pic>
              </a:graphicData>
            </a:graphic>
          </wp:inline>
        </w:drawing>
      </w:r>
      <w:r w:rsidR="00500EC6">
        <w:rPr>
          <w:rFonts w:hint="eastAsia"/>
          <w:color w:val="FF0000"/>
        </w:rPr>
        <w:t>同上方</w:t>
      </w:r>
      <w:r w:rsidR="00500EC6">
        <w:rPr>
          <w:color w:val="FF0000"/>
        </w:rPr>
        <w:t>描述相同，此处不再赘述；</w:t>
      </w:r>
    </w:p>
    <w:p w14:paraId="5F9CCA68" w14:textId="2F36A606" w:rsidR="00011FB3" w:rsidRDefault="00011FB3" w:rsidP="005605E3">
      <w:pPr>
        <w:pStyle w:val="ae"/>
        <w:spacing w:line="360" w:lineRule="auto"/>
        <w:ind w:firstLineChars="0" w:firstLine="435"/>
        <w:rPr>
          <w:color w:val="FF0000"/>
        </w:rPr>
      </w:pPr>
      <w:r>
        <w:rPr>
          <w:rFonts w:hint="eastAsia"/>
          <w:color w:val="FF0000"/>
        </w:rPr>
        <w:t>（</w:t>
      </w:r>
      <w:r>
        <w:rPr>
          <w:rFonts w:hint="eastAsia"/>
          <w:color w:val="FF0000"/>
        </w:rPr>
        <w:t>3</w:t>
      </w:r>
      <w:r>
        <w:rPr>
          <w:rFonts w:hint="eastAsia"/>
          <w:color w:val="FF0000"/>
        </w:rPr>
        <w:t>）</w:t>
      </w:r>
      <w:r w:rsidR="00CC5D28">
        <w:rPr>
          <w:rFonts w:hint="eastAsia"/>
          <w:color w:val="FF0000"/>
        </w:rPr>
        <w:t>该页面</w:t>
      </w:r>
      <w:r w:rsidR="00CC5D28">
        <w:rPr>
          <w:color w:val="FF0000"/>
        </w:rPr>
        <w:t>的</w:t>
      </w:r>
      <w:r w:rsidR="00CC5D28">
        <w:rPr>
          <w:rFonts w:hint="eastAsia"/>
          <w:color w:val="FF0000"/>
        </w:rPr>
        <w:t>父</w:t>
      </w:r>
      <w:r w:rsidR="00CC5D28">
        <w:rPr>
          <w:color w:val="FF0000"/>
        </w:rPr>
        <w:t>题目</w:t>
      </w:r>
      <w:r w:rsidR="00CC5D28">
        <w:rPr>
          <w:rFonts w:hint="eastAsia"/>
          <w:color w:val="FF0000"/>
        </w:rPr>
        <w:t>数据默认</w:t>
      </w:r>
      <w:r w:rsidR="00CC5D28">
        <w:rPr>
          <w:color w:val="FF0000"/>
        </w:rPr>
        <w:t>样式为收起所有子题目，可通过</w:t>
      </w:r>
      <w:r w:rsidR="00CC5D28">
        <w:rPr>
          <w:rFonts w:hint="eastAsia"/>
          <w:color w:val="FF0000"/>
        </w:rPr>
        <w:t>父题目</w:t>
      </w:r>
      <w:r w:rsidR="00CC5D28">
        <w:rPr>
          <w:color w:val="FF0000"/>
        </w:rPr>
        <w:t>的展开</w:t>
      </w:r>
      <w:r w:rsidR="00CC5D28">
        <w:rPr>
          <w:color w:val="FF0000"/>
        </w:rPr>
        <w:t>icon</w:t>
      </w:r>
      <w:r w:rsidR="00CC5D28">
        <w:rPr>
          <w:color w:val="FF0000"/>
        </w:rPr>
        <w:t>查看所有的子题目</w:t>
      </w:r>
      <w:r w:rsidR="00CC5D28">
        <w:rPr>
          <w:rFonts w:hint="eastAsia"/>
          <w:color w:val="FF0000"/>
        </w:rPr>
        <w:t>；</w:t>
      </w:r>
    </w:p>
    <w:p w14:paraId="59D6D0C4" w14:textId="40137B3D" w:rsidR="00CC5D28" w:rsidRDefault="00CC5D28" w:rsidP="005605E3">
      <w:pPr>
        <w:pStyle w:val="ae"/>
        <w:spacing w:line="360" w:lineRule="auto"/>
        <w:ind w:firstLineChars="0" w:firstLine="435"/>
        <w:rPr>
          <w:color w:val="FF0000"/>
        </w:rPr>
      </w:pPr>
      <w:r>
        <w:rPr>
          <w:rFonts w:hint="eastAsia"/>
          <w:color w:val="FF0000"/>
        </w:rPr>
        <w:t>（</w:t>
      </w:r>
      <w:r>
        <w:rPr>
          <w:rFonts w:hint="eastAsia"/>
          <w:color w:val="FF0000"/>
        </w:rPr>
        <w:t>4</w:t>
      </w:r>
      <w:r>
        <w:rPr>
          <w:rFonts w:hint="eastAsia"/>
          <w:color w:val="FF0000"/>
        </w:rPr>
        <w:t>）查询</w:t>
      </w:r>
      <w:r>
        <w:rPr>
          <w:color w:val="FF0000"/>
        </w:rPr>
        <w:t>出的每条题目均是一个区域，可通过鼠标进行随意拖动调整位置；</w:t>
      </w:r>
    </w:p>
    <w:p w14:paraId="466BB7A4" w14:textId="0C00B993" w:rsidR="00CC5D28" w:rsidRDefault="00CC5D28" w:rsidP="005605E3">
      <w:pPr>
        <w:pStyle w:val="ae"/>
        <w:spacing w:line="360" w:lineRule="auto"/>
        <w:ind w:firstLineChars="0" w:firstLine="435"/>
        <w:rPr>
          <w:color w:val="FF0000"/>
        </w:rPr>
      </w:pPr>
      <w:r>
        <w:rPr>
          <w:rFonts w:hint="eastAsia"/>
          <w:color w:val="FF0000"/>
        </w:rPr>
        <w:t>（</w:t>
      </w:r>
      <w:r>
        <w:rPr>
          <w:rFonts w:hint="eastAsia"/>
          <w:color w:val="FF0000"/>
        </w:rPr>
        <w:t>5</w:t>
      </w:r>
      <w:r>
        <w:rPr>
          <w:rFonts w:hint="eastAsia"/>
          <w:color w:val="FF0000"/>
        </w:rPr>
        <w:t>）</w:t>
      </w:r>
      <w:r w:rsidR="00CF0357">
        <w:rPr>
          <w:rFonts w:hint="eastAsia"/>
          <w:color w:val="FF0000"/>
        </w:rPr>
        <w:t>当</w:t>
      </w:r>
      <w:r w:rsidR="00007F4F">
        <w:rPr>
          <w:rFonts w:hint="eastAsia"/>
          <w:color w:val="FF0000"/>
        </w:rPr>
        <w:t>险种</w:t>
      </w:r>
      <w:r w:rsidR="00007F4F">
        <w:rPr>
          <w:color w:val="FF0000"/>
        </w:rPr>
        <w:t>某一条数据时，该行会被选中颜色高亮，如上图所示，通过鼠标进行随意拖动；</w:t>
      </w:r>
    </w:p>
    <w:p w14:paraId="12DC01B7" w14:textId="31618201" w:rsidR="00007F4F" w:rsidRDefault="00007F4F" w:rsidP="005605E3">
      <w:pPr>
        <w:pStyle w:val="ae"/>
        <w:spacing w:line="360" w:lineRule="auto"/>
        <w:ind w:firstLineChars="0" w:firstLine="435"/>
        <w:rPr>
          <w:color w:val="FF0000"/>
        </w:rPr>
      </w:pPr>
      <w:r>
        <w:rPr>
          <w:rFonts w:hint="eastAsia"/>
          <w:color w:val="FF0000"/>
        </w:rPr>
        <w:t>（</w:t>
      </w:r>
      <w:r>
        <w:rPr>
          <w:rFonts w:hint="eastAsia"/>
          <w:color w:val="FF0000"/>
        </w:rPr>
        <w:t>6</w:t>
      </w:r>
      <w:r>
        <w:rPr>
          <w:rFonts w:hint="eastAsia"/>
          <w:color w:val="FF0000"/>
        </w:rPr>
        <w:t>）父题目</w:t>
      </w:r>
      <w:r>
        <w:rPr>
          <w:color w:val="FF0000"/>
        </w:rPr>
        <w:t>的位置调整只能调整父题目的顺序，且</w:t>
      </w:r>
      <w:r>
        <w:rPr>
          <w:rFonts w:hint="eastAsia"/>
          <w:color w:val="FF0000"/>
        </w:rPr>
        <w:t>选中</w:t>
      </w:r>
      <w:r>
        <w:rPr>
          <w:color w:val="FF0000"/>
        </w:rPr>
        <w:t>父题目时，他下方的子题目会一起拖动被调整；若选择某个父题目的子题目进行调整位置时，只能</w:t>
      </w:r>
      <w:r>
        <w:rPr>
          <w:rFonts w:hint="eastAsia"/>
          <w:color w:val="FF0000"/>
        </w:rPr>
        <w:t>在</w:t>
      </w:r>
      <w:r>
        <w:rPr>
          <w:color w:val="FF0000"/>
        </w:rPr>
        <w:t>该父题目的区域里进行调整；</w:t>
      </w:r>
    </w:p>
    <w:p w14:paraId="7F9106C5" w14:textId="036B4F76" w:rsidR="00ED335F" w:rsidRPr="00ED335F" w:rsidRDefault="00ED335F" w:rsidP="005605E3">
      <w:pPr>
        <w:pStyle w:val="ae"/>
        <w:spacing w:line="360" w:lineRule="auto"/>
        <w:ind w:firstLineChars="0" w:firstLine="435"/>
        <w:rPr>
          <w:color w:val="FF0000"/>
        </w:rPr>
      </w:pPr>
      <w:r>
        <w:rPr>
          <w:rFonts w:hint="eastAsia"/>
          <w:color w:val="FF0000"/>
        </w:rPr>
        <w:lastRenderedPageBreak/>
        <w:t>（</w:t>
      </w:r>
      <w:r>
        <w:rPr>
          <w:rFonts w:hint="eastAsia"/>
          <w:color w:val="FF0000"/>
        </w:rPr>
        <w:t>7</w:t>
      </w:r>
      <w:r>
        <w:rPr>
          <w:rFonts w:hint="eastAsia"/>
          <w:color w:val="FF0000"/>
        </w:rPr>
        <w:t>）当</w:t>
      </w:r>
      <w:r>
        <w:rPr>
          <w:color w:val="FF0000"/>
        </w:rPr>
        <w:t>数据被拖拽</w:t>
      </w:r>
      <w:r>
        <w:rPr>
          <w:rFonts w:hint="eastAsia"/>
          <w:color w:val="FF0000"/>
        </w:rPr>
        <w:t>时</w:t>
      </w:r>
      <w:r>
        <w:rPr>
          <w:color w:val="FF0000"/>
        </w:rPr>
        <w:t>，需让用户感知当前被拖拽到</w:t>
      </w:r>
      <w:r>
        <w:rPr>
          <w:rFonts w:hint="eastAsia"/>
          <w:color w:val="FF0000"/>
        </w:rPr>
        <w:t>的</w:t>
      </w:r>
      <w:r>
        <w:rPr>
          <w:color w:val="FF0000"/>
        </w:rPr>
        <w:t>位置，样式如图所示：</w:t>
      </w:r>
      <w:r>
        <w:rPr>
          <w:noProof/>
        </w:rPr>
        <w:drawing>
          <wp:inline distT="0" distB="0" distL="0" distR="0" wp14:anchorId="3A99679B" wp14:editId="51B0800C">
            <wp:extent cx="1952625" cy="657225"/>
            <wp:effectExtent l="19050" t="19050" r="28575" b="2857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52625" cy="657225"/>
                    </a:xfrm>
                    <a:prstGeom prst="rect">
                      <a:avLst/>
                    </a:prstGeom>
                    <a:ln>
                      <a:solidFill>
                        <a:schemeClr val="accent1"/>
                      </a:solidFill>
                    </a:ln>
                  </pic:spPr>
                </pic:pic>
              </a:graphicData>
            </a:graphic>
          </wp:inline>
        </w:drawing>
      </w:r>
      <w:r w:rsidR="00231893">
        <w:rPr>
          <w:rFonts w:hint="eastAsia"/>
          <w:color w:val="FF0000"/>
        </w:rPr>
        <w:t>，蓝色</w:t>
      </w:r>
      <w:r w:rsidR="00231893">
        <w:rPr>
          <w:color w:val="FF0000"/>
        </w:rPr>
        <w:t>空心圆圈和蓝色</w:t>
      </w:r>
      <w:r w:rsidR="00231893">
        <w:rPr>
          <w:rFonts w:hint="eastAsia"/>
          <w:color w:val="FF0000"/>
        </w:rPr>
        <w:t>横线</w:t>
      </w:r>
      <w:r w:rsidR="00231893">
        <w:rPr>
          <w:color w:val="FF0000"/>
        </w:rPr>
        <w:t>代表选中的蓝色</w:t>
      </w:r>
      <w:r w:rsidR="00231893">
        <w:rPr>
          <w:rFonts w:hint="eastAsia"/>
          <w:color w:val="FF0000"/>
        </w:rPr>
        <w:t>题目</w:t>
      </w:r>
      <w:r w:rsidR="00231893">
        <w:rPr>
          <w:color w:val="FF0000"/>
        </w:rPr>
        <w:t>将要调整的位置</w:t>
      </w:r>
      <w:r w:rsidR="00231893">
        <w:rPr>
          <w:rFonts w:hint="eastAsia"/>
          <w:color w:val="FF0000"/>
        </w:rPr>
        <w:t>；</w:t>
      </w:r>
    </w:p>
    <w:tbl>
      <w:tblPr>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7230"/>
      </w:tblGrid>
      <w:tr w:rsidR="000A0A15" w14:paraId="49CBEAD8" w14:textId="77777777" w:rsidTr="00F32594">
        <w:tc>
          <w:tcPr>
            <w:tcW w:w="1134" w:type="dxa"/>
          </w:tcPr>
          <w:p w14:paraId="5410B6C0" w14:textId="77777777" w:rsidR="000A0A15" w:rsidRDefault="000A0A15" w:rsidP="005605E3">
            <w:pPr>
              <w:spacing w:line="360" w:lineRule="auto"/>
            </w:pPr>
            <w:r>
              <w:rPr>
                <w:rFonts w:hint="eastAsia"/>
              </w:rPr>
              <w:t>按钮</w:t>
            </w:r>
            <w:r>
              <w:rPr>
                <w:rFonts w:hint="eastAsia"/>
              </w:rPr>
              <w:t>/</w:t>
            </w:r>
            <w:r>
              <w:rPr>
                <w:rFonts w:hint="eastAsia"/>
              </w:rPr>
              <w:t>入口</w:t>
            </w:r>
          </w:p>
        </w:tc>
        <w:tc>
          <w:tcPr>
            <w:tcW w:w="7230" w:type="dxa"/>
          </w:tcPr>
          <w:p w14:paraId="203FC742" w14:textId="77777777" w:rsidR="000A0A15" w:rsidRDefault="000A0A15" w:rsidP="005605E3">
            <w:pPr>
              <w:spacing w:line="360" w:lineRule="auto"/>
            </w:pPr>
            <w:r>
              <w:rPr>
                <w:rFonts w:hint="eastAsia"/>
              </w:rPr>
              <w:t>事件</w:t>
            </w:r>
          </w:p>
        </w:tc>
      </w:tr>
      <w:tr w:rsidR="000A0A15" w:rsidRPr="0037382C" w14:paraId="36C314BB" w14:textId="77777777" w:rsidTr="00F32594">
        <w:tc>
          <w:tcPr>
            <w:tcW w:w="1134" w:type="dxa"/>
          </w:tcPr>
          <w:p w14:paraId="2EFD3F54" w14:textId="498F8666" w:rsidR="000A0A15" w:rsidRDefault="000A0A15" w:rsidP="005605E3">
            <w:pPr>
              <w:spacing w:line="360" w:lineRule="auto"/>
            </w:pPr>
            <w:r>
              <w:rPr>
                <w:rFonts w:hint="eastAsia"/>
              </w:rPr>
              <w:t>【取消</w:t>
            </w:r>
            <w:r>
              <w:t>排序</w:t>
            </w:r>
            <w:r>
              <w:rPr>
                <w:rFonts w:hint="eastAsia"/>
              </w:rPr>
              <w:t>】</w:t>
            </w:r>
          </w:p>
        </w:tc>
        <w:tc>
          <w:tcPr>
            <w:tcW w:w="7230" w:type="dxa"/>
          </w:tcPr>
          <w:p w14:paraId="17125E94" w14:textId="3A516C44" w:rsidR="000A0A15" w:rsidRPr="0037382C" w:rsidRDefault="00571BB7" w:rsidP="005605E3">
            <w:pPr>
              <w:spacing w:line="360" w:lineRule="auto"/>
            </w:pPr>
            <w:r>
              <w:rPr>
                <w:rFonts w:hint="eastAsia"/>
              </w:rPr>
              <w:t>点击</w:t>
            </w:r>
            <w:r>
              <w:t>，关闭该页面，返回到</w:t>
            </w:r>
            <w:r>
              <w:rPr>
                <w:rFonts w:hint="eastAsia"/>
              </w:rPr>
              <w:t>“试卷</w:t>
            </w:r>
            <w:r>
              <w:t>内容设置</w:t>
            </w:r>
            <w:r>
              <w:rPr>
                <w:rFonts w:hint="eastAsia"/>
              </w:rPr>
              <w:t>”页面，</w:t>
            </w:r>
            <w:r>
              <w:t>继续分配或者取消题目；</w:t>
            </w:r>
          </w:p>
        </w:tc>
      </w:tr>
      <w:tr w:rsidR="000A0A15" w:rsidRPr="0037382C" w14:paraId="2FF6625B" w14:textId="77777777" w:rsidTr="00F32594">
        <w:tc>
          <w:tcPr>
            <w:tcW w:w="1134" w:type="dxa"/>
          </w:tcPr>
          <w:p w14:paraId="6701A080" w14:textId="549D91F6" w:rsidR="000A0A15" w:rsidRDefault="000A0A15" w:rsidP="005605E3">
            <w:pPr>
              <w:spacing w:line="360" w:lineRule="auto"/>
            </w:pPr>
            <w:r>
              <w:rPr>
                <w:rFonts w:hint="eastAsia"/>
              </w:rPr>
              <w:t>【保存</w:t>
            </w:r>
            <w:r>
              <w:t>排序</w:t>
            </w:r>
            <w:r>
              <w:rPr>
                <w:rFonts w:hint="eastAsia"/>
              </w:rPr>
              <w:t>】</w:t>
            </w:r>
          </w:p>
        </w:tc>
        <w:tc>
          <w:tcPr>
            <w:tcW w:w="7230" w:type="dxa"/>
          </w:tcPr>
          <w:p w14:paraId="4D861ED6" w14:textId="77777777" w:rsidR="000A0A15" w:rsidRDefault="00571BB7" w:rsidP="005605E3">
            <w:pPr>
              <w:spacing w:line="360" w:lineRule="auto"/>
            </w:pPr>
            <w:r>
              <w:rPr>
                <w:rFonts w:hint="eastAsia"/>
              </w:rPr>
              <w:t>1.</w:t>
            </w:r>
            <w:r>
              <w:rPr>
                <w:rFonts w:hint="eastAsia"/>
              </w:rPr>
              <w:t>如果</w:t>
            </w:r>
            <w:r>
              <w:t>未进行数据的位置调整，该按钮为灰色不可点击；</w:t>
            </w:r>
          </w:p>
          <w:p w14:paraId="37CE37DE" w14:textId="77777777" w:rsidR="00571BB7" w:rsidRDefault="00571BB7" w:rsidP="005605E3">
            <w:pPr>
              <w:spacing w:line="360" w:lineRule="auto"/>
            </w:pPr>
            <w:r>
              <w:t>2.</w:t>
            </w:r>
            <w:r>
              <w:rPr>
                <w:rFonts w:hint="eastAsia"/>
              </w:rPr>
              <w:t>如果已进行</w:t>
            </w:r>
            <w:r>
              <w:t>数据的位置调整，该按钮为高亮可点击，如果数据保存成功时，当前页面进行</w:t>
            </w:r>
            <w:r>
              <w:t>toast</w:t>
            </w:r>
            <w:r>
              <w:t>提示</w:t>
            </w:r>
            <w:r>
              <w:rPr>
                <w:rFonts w:hint="eastAsia"/>
              </w:rPr>
              <w:t>2</w:t>
            </w:r>
            <w:r>
              <w:t>s</w:t>
            </w:r>
            <w:r>
              <w:t>消失，之后返回到</w:t>
            </w:r>
            <w:r>
              <w:rPr>
                <w:rFonts w:hint="eastAsia"/>
              </w:rPr>
              <w:t>“试卷</w:t>
            </w:r>
            <w:r>
              <w:t>内容设置</w:t>
            </w:r>
            <w:r>
              <w:rPr>
                <w:rFonts w:hint="eastAsia"/>
              </w:rPr>
              <w:t>”页面，</w:t>
            </w:r>
            <w:r>
              <w:t>继续分配或者取消题目；</w:t>
            </w:r>
            <w:r>
              <w:rPr>
                <w:rFonts w:hint="eastAsia"/>
              </w:rPr>
              <w:t>提示语</w:t>
            </w:r>
            <w:r>
              <w:t>：</w:t>
            </w:r>
            <w:r w:rsidR="00352F13" w:rsidRPr="00352F13">
              <w:rPr>
                <w:rFonts w:hint="eastAsia"/>
                <w:color w:val="00B050"/>
              </w:rPr>
              <w:t>保存</w:t>
            </w:r>
            <w:r w:rsidR="00352F13" w:rsidRPr="00352F13">
              <w:rPr>
                <w:color w:val="00B050"/>
              </w:rPr>
              <w:t>成功！</w:t>
            </w:r>
          </w:p>
          <w:p w14:paraId="44774DF4" w14:textId="6FD50D9B" w:rsidR="00352F13" w:rsidRPr="00352F13" w:rsidRDefault="00352F13" w:rsidP="005605E3">
            <w:pPr>
              <w:spacing w:line="360" w:lineRule="auto"/>
            </w:pPr>
            <w:r>
              <w:rPr>
                <w:rFonts w:hint="eastAsia"/>
              </w:rPr>
              <w:t>如果</w:t>
            </w:r>
            <w:r>
              <w:t>数据保存失败时，在当前页面进行</w:t>
            </w:r>
            <w:r>
              <w:t>toast</w:t>
            </w:r>
            <w:r>
              <w:t>提示</w:t>
            </w:r>
            <w:r>
              <w:rPr>
                <w:rFonts w:hint="eastAsia"/>
              </w:rPr>
              <w:t>2</w:t>
            </w:r>
            <w:r>
              <w:t>s</w:t>
            </w:r>
            <w:r w:rsidR="00CF7FDB">
              <w:t>消失，并且停留在当前</w:t>
            </w:r>
            <w:r w:rsidR="00CF7FDB">
              <w:rPr>
                <w:rFonts w:hint="eastAsia"/>
              </w:rPr>
              <w:t>页面</w:t>
            </w:r>
            <w:r w:rsidR="00CF7FDB">
              <w:t>可继续操作。提示语：</w:t>
            </w:r>
            <w:r w:rsidR="00CF7FDB" w:rsidRPr="007E4D66">
              <w:rPr>
                <w:rFonts w:ascii="宋体"/>
                <w:color w:val="00B050"/>
                <w:szCs w:val="21"/>
              </w:rPr>
              <w:t>保存失败</w:t>
            </w:r>
            <w:r w:rsidR="00CF7FDB">
              <w:rPr>
                <w:rFonts w:ascii="宋体" w:hint="eastAsia"/>
                <w:color w:val="00B050"/>
                <w:szCs w:val="21"/>
              </w:rPr>
              <w:t>，如有问题</w:t>
            </w:r>
            <w:r w:rsidR="00CF7FDB">
              <w:rPr>
                <w:rFonts w:ascii="宋体"/>
                <w:color w:val="00B050"/>
                <w:szCs w:val="21"/>
              </w:rPr>
              <w:t>请联系管理员。</w:t>
            </w:r>
          </w:p>
        </w:tc>
      </w:tr>
    </w:tbl>
    <w:p w14:paraId="3B9331C2" w14:textId="77777777" w:rsidR="00EC1BD1" w:rsidRPr="000A0A15" w:rsidRDefault="00EC1BD1" w:rsidP="005605E3">
      <w:pPr>
        <w:pStyle w:val="ae"/>
        <w:spacing w:line="360" w:lineRule="auto"/>
        <w:ind w:firstLineChars="0" w:firstLine="0"/>
      </w:pPr>
    </w:p>
    <w:p w14:paraId="5C03C9E0" w14:textId="0F719125" w:rsidR="00FE1660" w:rsidRDefault="00FE1660" w:rsidP="005605E3">
      <w:pPr>
        <w:pStyle w:val="ae"/>
        <w:numPr>
          <w:ilvl w:val="0"/>
          <w:numId w:val="79"/>
        </w:numPr>
        <w:spacing w:line="360" w:lineRule="auto"/>
        <w:ind w:left="0" w:firstLineChars="0" w:firstLine="0"/>
      </w:pPr>
      <w:r>
        <w:rPr>
          <w:rFonts w:hint="eastAsia"/>
        </w:rPr>
        <w:t>“已分配题目”若有</w:t>
      </w:r>
      <w:r>
        <w:t>选项值时，</w:t>
      </w:r>
      <w:r w:rsidRPr="00B35025">
        <w:rPr>
          <w:rFonts w:hint="eastAsia"/>
        </w:rPr>
        <w:t>每个</w:t>
      </w:r>
      <w:r w:rsidRPr="00B35025">
        <w:t>选项值均可进行点击，点击</w:t>
      </w:r>
      <w:r w:rsidR="00E6642C">
        <w:rPr>
          <w:rFonts w:hint="eastAsia"/>
        </w:rPr>
        <w:t>任意</w:t>
      </w:r>
      <w:r w:rsidR="00E6642C">
        <w:t>一个选项值</w:t>
      </w:r>
      <w:r w:rsidRPr="00B35025">
        <w:t>后则在当前页面进行弹框提示</w:t>
      </w:r>
      <w:r w:rsidR="00E6642C">
        <w:rPr>
          <w:rFonts w:hint="eastAsia"/>
        </w:rPr>
        <w:t>，</w:t>
      </w:r>
      <w:r w:rsidR="00E6642C">
        <w:t>为该选项值设置子题目</w:t>
      </w:r>
      <w:r>
        <w:rPr>
          <w:rFonts w:hint="eastAsia"/>
        </w:rPr>
        <w:t>，</w:t>
      </w:r>
      <w:r>
        <w:t>页面如下图所示：</w:t>
      </w:r>
    </w:p>
    <w:p w14:paraId="18648738" w14:textId="02A4300E" w:rsidR="00FE1660" w:rsidRDefault="00E6642C" w:rsidP="005605E3">
      <w:pPr>
        <w:pStyle w:val="ae"/>
        <w:spacing w:line="360" w:lineRule="auto"/>
        <w:ind w:firstLineChars="0" w:firstLine="0"/>
      </w:pPr>
      <w:r>
        <w:rPr>
          <w:noProof/>
        </w:rPr>
        <w:lastRenderedPageBreak/>
        <w:drawing>
          <wp:inline distT="0" distB="0" distL="0" distR="0" wp14:anchorId="6FD43285" wp14:editId="029BF889">
            <wp:extent cx="6133430" cy="4429125"/>
            <wp:effectExtent l="0" t="0" r="127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38492" cy="4432781"/>
                    </a:xfrm>
                    <a:prstGeom prst="rect">
                      <a:avLst/>
                    </a:prstGeom>
                  </pic:spPr>
                </pic:pic>
              </a:graphicData>
            </a:graphic>
          </wp:inline>
        </w:drawing>
      </w:r>
    </w:p>
    <w:p w14:paraId="5E28C5E9" w14:textId="5F16329F" w:rsidR="00CB795D" w:rsidRPr="00CB795D" w:rsidRDefault="00CB795D" w:rsidP="005605E3">
      <w:pPr>
        <w:spacing w:line="360" w:lineRule="auto"/>
        <w:rPr>
          <w:color w:val="FF0000"/>
        </w:rPr>
      </w:pPr>
      <w:r>
        <w:rPr>
          <w:rFonts w:hint="eastAsia"/>
          <w:color w:val="FF0000"/>
        </w:rPr>
        <w:t>注</w:t>
      </w:r>
      <w:r>
        <w:rPr>
          <w:color w:val="FF0000"/>
        </w:rPr>
        <w:t>：（</w:t>
      </w:r>
      <w:r>
        <w:rPr>
          <w:rFonts w:hint="eastAsia"/>
          <w:color w:val="FF0000"/>
        </w:rPr>
        <w:t>1</w:t>
      </w:r>
      <w:r>
        <w:rPr>
          <w:color w:val="FF0000"/>
        </w:rPr>
        <w:t>）</w:t>
      </w:r>
      <w:r w:rsidRPr="00CB795D">
        <w:rPr>
          <w:rFonts w:hint="eastAsia"/>
          <w:color w:val="FF0000"/>
        </w:rPr>
        <w:t>该弹框</w:t>
      </w:r>
      <w:r w:rsidRPr="00CB795D">
        <w:rPr>
          <w:color w:val="FF0000"/>
        </w:rPr>
        <w:t>查询</w:t>
      </w:r>
      <w:r w:rsidRPr="00CB795D">
        <w:rPr>
          <w:rFonts w:hint="eastAsia"/>
          <w:color w:val="FF0000"/>
        </w:rPr>
        <w:t>展示出</w:t>
      </w:r>
      <w:ins w:id="369" w:author="zhou Minna" w:date="2018-08-13T16:50:00Z">
        <w:r w:rsidR="006A198E">
          <w:rPr>
            <w:rFonts w:hint="eastAsia"/>
            <w:color w:val="FF0000"/>
          </w:rPr>
          <w:t>该试卷</w:t>
        </w:r>
        <w:r w:rsidR="006A198E">
          <w:rPr>
            <w:color w:val="FF0000"/>
          </w:rPr>
          <w:t>选择的</w:t>
        </w:r>
        <w:r w:rsidR="006A198E">
          <w:rPr>
            <w:rFonts w:hint="eastAsia"/>
            <w:color w:val="FF0000"/>
          </w:rPr>
          <w:t>“</w:t>
        </w:r>
        <w:r w:rsidR="006A198E">
          <w:rPr>
            <w:color w:val="FF0000"/>
          </w:rPr>
          <w:t>适用类别</w:t>
        </w:r>
        <w:r w:rsidR="006A198E">
          <w:rPr>
            <w:rFonts w:hint="eastAsia"/>
            <w:color w:val="FF0000"/>
          </w:rPr>
          <w:t>”的</w:t>
        </w:r>
      </w:ins>
      <w:r w:rsidRPr="00CB795D">
        <w:rPr>
          <w:color w:val="FF0000"/>
        </w:rPr>
        <w:t>所有数据，且进行分页查询，</w:t>
      </w:r>
      <w:r w:rsidRPr="00CB795D">
        <w:rPr>
          <w:rFonts w:hint="eastAsia"/>
          <w:color w:val="FF0000"/>
        </w:rPr>
        <w:t>每页</w:t>
      </w:r>
      <w:r w:rsidRPr="00CB795D">
        <w:rPr>
          <w:color w:val="FF0000"/>
        </w:rPr>
        <w:t>查询展示</w:t>
      </w:r>
      <w:r w:rsidRPr="00CB795D">
        <w:rPr>
          <w:rFonts w:hint="eastAsia"/>
          <w:color w:val="FF0000"/>
        </w:rPr>
        <w:t>10</w:t>
      </w:r>
      <w:r w:rsidRPr="00CB795D">
        <w:rPr>
          <w:rFonts w:hint="eastAsia"/>
          <w:color w:val="FF0000"/>
        </w:rPr>
        <w:t>个</w:t>
      </w:r>
      <w:r w:rsidRPr="00CB795D">
        <w:rPr>
          <w:color w:val="FF0000"/>
        </w:rPr>
        <w:t>父题目，每个题目无论长短均只展示一行</w:t>
      </w:r>
      <w:r w:rsidRPr="00CB795D">
        <w:rPr>
          <w:rFonts w:hint="eastAsia"/>
          <w:color w:val="FF0000"/>
        </w:rPr>
        <w:t>，</w:t>
      </w:r>
      <w:r w:rsidRPr="00CB795D">
        <w:rPr>
          <w:color w:val="FF0000"/>
        </w:rPr>
        <w:t>该分页查询通过点击</w:t>
      </w:r>
      <w:r>
        <w:rPr>
          <w:noProof/>
        </w:rPr>
        <w:drawing>
          <wp:inline distT="0" distB="0" distL="0" distR="0" wp14:anchorId="21295BE1" wp14:editId="4AB67DE3">
            <wp:extent cx="2476190" cy="342857"/>
            <wp:effectExtent l="0" t="0" r="635" b="63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76190" cy="342857"/>
                    </a:xfrm>
                    <a:prstGeom prst="rect">
                      <a:avLst/>
                    </a:prstGeom>
                  </pic:spPr>
                </pic:pic>
              </a:graphicData>
            </a:graphic>
          </wp:inline>
        </w:drawing>
      </w:r>
      <w:r w:rsidRPr="00CB795D">
        <w:rPr>
          <w:rFonts w:hint="eastAsia"/>
          <w:color w:val="FF0000"/>
        </w:rPr>
        <w:t>进行</w:t>
      </w:r>
      <w:r w:rsidRPr="00CB795D">
        <w:rPr>
          <w:color w:val="FF0000"/>
        </w:rPr>
        <w:t>查询，同系统现有的相同即可</w:t>
      </w:r>
      <w:r w:rsidRPr="00CB795D">
        <w:rPr>
          <w:rFonts w:hint="eastAsia"/>
          <w:color w:val="FF0000"/>
        </w:rPr>
        <w:t>，</w:t>
      </w:r>
      <w:r w:rsidRPr="00CB795D">
        <w:rPr>
          <w:color w:val="FF0000"/>
        </w:rPr>
        <w:t>分页</w:t>
      </w:r>
      <w:r w:rsidRPr="00CB795D">
        <w:rPr>
          <w:rFonts w:hint="eastAsia"/>
          <w:color w:val="FF0000"/>
        </w:rPr>
        <w:t>不再</w:t>
      </w:r>
      <w:r w:rsidRPr="00CB795D">
        <w:rPr>
          <w:color w:val="FF0000"/>
        </w:rPr>
        <w:t>描述；</w:t>
      </w:r>
    </w:p>
    <w:p w14:paraId="5D3D6DD5" w14:textId="48D644D1" w:rsidR="00CB795D" w:rsidRPr="00CB795D" w:rsidRDefault="00CB795D" w:rsidP="005605E3">
      <w:pPr>
        <w:spacing w:line="360" w:lineRule="auto"/>
        <w:ind w:firstLineChars="200" w:firstLine="420"/>
        <w:rPr>
          <w:color w:val="FF0000"/>
        </w:rPr>
      </w:pPr>
      <w:r>
        <w:rPr>
          <w:rFonts w:hint="eastAsia"/>
          <w:color w:val="FF0000"/>
        </w:rPr>
        <w:t>（</w:t>
      </w:r>
      <w:r>
        <w:rPr>
          <w:rFonts w:hint="eastAsia"/>
          <w:color w:val="FF0000"/>
        </w:rPr>
        <w:t>2</w:t>
      </w:r>
      <w:r>
        <w:rPr>
          <w:rFonts w:hint="eastAsia"/>
          <w:color w:val="FF0000"/>
        </w:rPr>
        <w:t>）</w:t>
      </w:r>
      <w:r w:rsidRPr="00CB795D">
        <w:rPr>
          <w:rFonts w:hint="eastAsia"/>
          <w:color w:val="FF0000"/>
        </w:rPr>
        <w:t>如果一行</w:t>
      </w:r>
      <w:r w:rsidRPr="00CB795D">
        <w:rPr>
          <w:color w:val="FF0000"/>
        </w:rPr>
        <w:t>无法展示完整的题目名称，那么</w:t>
      </w:r>
      <w:r w:rsidRPr="00CB795D">
        <w:rPr>
          <w:rFonts w:hint="eastAsia"/>
          <w:color w:val="FF0000"/>
        </w:rPr>
        <w:t>最后</w:t>
      </w:r>
      <w:r w:rsidRPr="00CB795D">
        <w:rPr>
          <w:color w:val="FF0000"/>
        </w:rPr>
        <w:t>以</w:t>
      </w:r>
      <w:r w:rsidRPr="00CB795D">
        <w:rPr>
          <w:color w:val="FF0000"/>
        </w:rPr>
        <w:t>…</w:t>
      </w:r>
      <w:r w:rsidRPr="00CB795D">
        <w:rPr>
          <w:rFonts w:hint="eastAsia"/>
          <w:color w:val="FF0000"/>
        </w:rPr>
        <w:t>展示</w:t>
      </w:r>
      <w:r w:rsidRPr="00CB795D">
        <w:rPr>
          <w:color w:val="FF0000"/>
        </w:rPr>
        <w:t>即可，此处不再给出查看</w:t>
      </w:r>
      <w:r w:rsidRPr="00CB795D">
        <w:rPr>
          <w:rFonts w:hint="eastAsia"/>
          <w:color w:val="FF0000"/>
        </w:rPr>
        <w:t>完整</w:t>
      </w:r>
      <w:r w:rsidRPr="00CB795D">
        <w:rPr>
          <w:color w:val="FF0000"/>
        </w:rPr>
        <w:t>题目的操作</w:t>
      </w:r>
      <w:r w:rsidRPr="00CB795D">
        <w:rPr>
          <w:rFonts w:hint="eastAsia"/>
          <w:color w:val="FF0000"/>
        </w:rPr>
        <w:t>；</w:t>
      </w:r>
    </w:p>
    <w:p w14:paraId="18AB7DB1" w14:textId="77777777" w:rsidR="00CB795D" w:rsidRDefault="00CB795D" w:rsidP="005605E3">
      <w:pPr>
        <w:spacing w:line="360" w:lineRule="auto"/>
        <w:ind w:leftChars="405" w:left="850" w:firstLine="1"/>
        <w:rPr>
          <w:ins w:id="370" w:author="zhou Minna" w:date="2018-08-13T17:12:00Z"/>
          <w:color w:val="FF0000"/>
        </w:rPr>
      </w:pPr>
      <w:r w:rsidRPr="00CB795D">
        <w:rPr>
          <w:rFonts w:hint="eastAsia"/>
          <w:color w:val="FF0000"/>
        </w:rPr>
        <w:t>如果</w:t>
      </w:r>
      <w:r w:rsidRPr="00CB795D">
        <w:rPr>
          <w:color w:val="FF0000"/>
        </w:rPr>
        <w:t>题目有子题目，此处题目的名称的左边</w:t>
      </w:r>
      <w:r w:rsidRPr="00CB795D">
        <w:rPr>
          <w:rFonts w:hint="eastAsia"/>
          <w:color w:val="FF0000"/>
        </w:rPr>
        <w:t>有</w:t>
      </w:r>
      <w:r w:rsidRPr="004F6342">
        <w:rPr>
          <w:noProof/>
        </w:rPr>
        <w:drawing>
          <wp:inline distT="0" distB="0" distL="0" distR="0" wp14:anchorId="56083B50" wp14:editId="14D861B4">
            <wp:extent cx="142857" cy="209524"/>
            <wp:effectExtent l="0" t="0" r="0" b="63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2857" cy="209524"/>
                    </a:xfrm>
                    <a:prstGeom prst="rect">
                      <a:avLst/>
                    </a:prstGeom>
                  </pic:spPr>
                </pic:pic>
              </a:graphicData>
            </a:graphic>
          </wp:inline>
        </w:drawing>
      </w:r>
      <w:r w:rsidRPr="00CB795D">
        <w:rPr>
          <w:rFonts w:hint="eastAsia"/>
          <w:color w:val="FF0000"/>
        </w:rPr>
        <w:t>或者</w:t>
      </w:r>
      <w:r w:rsidRPr="00CB795D">
        <w:rPr>
          <w:color w:val="FF0000"/>
        </w:rPr>
        <w:t xml:space="preserve"> </w:t>
      </w:r>
      <w:r w:rsidRPr="004F6342">
        <w:rPr>
          <w:noProof/>
        </w:rPr>
        <w:drawing>
          <wp:inline distT="0" distB="0" distL="0" distR="0" wp14:anchorId="4C28F09C" wp14:editId="59A36FAE">
            <wp:extent cx="142857" cy="209524"/>
            <wp:effectExtent l="0" t="0" r="0" b="63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42857" cy="209524"/>
                    </a:xfrm>
                    <a:prstGeom prst="rect">
                      <a:avLst/>
                    </a:prstGeom>
                  </pic:spPr>
                </pic:pic>
              </a:graphicData>
            </a:graphic>
          </wp:inline>
        </w:drawing>
      </w:r>
      <w:r w:rsidRPr="00CB795D">
        <w:rPr>
          <w:rFonts w:hint="eastAsia"/>
          <w:color w:val="FF0000"/>
        </w:rPr>
        <w:t>，</w:t>
      </w:r>
      <w:r w:rsidRPr="00CB795D">
        <w:rPr>
          <w:color w:val="FF0000"/>
        </w:rPr>
        <w:t>如上图所示；</w:t>
      </w:r>
      <w:r w:rsidRPr="00CB795D">
        <w:rPr>
          <w:rFonts w:hint="eastAsia"/>
          <w:color w:val="FF0000"/>
        </w:rPr>
        <w:t>点击</w:t>
      </w:r>
      <w:r w:rsidRPr="004F6342">
        <w:rPr>
          <w:noProof/>
        </w:rPr>
        <w:drawing>
          <wp:inline distT="0" distB="0" distL="0" distR="0" wp14:anchorId="6E004C56" wp14:editId="1C7D6F30">
            <wp:extent cx="142857" cy="209524"/>
            <wp:effectExtent l="0" t="0" r="0" b="63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2857" cy="209524"/>
                    </a:xfrm>
                    <a:prstGeom prst="rect">
                      <a:avLst/>
                    </a:prstGeom>
                  </pic:spPr>
                </pic:pic>
              </a:graphicData>
            </a:graphic>
          </wp:inline>
        </w:drawing>
      </w:r>
      <w:r w:rsidRPr="00CB795D">
        <w:rPr>
          <w:rFonts w:hint="eastAsia"/>
          <w:color w:val="FF0000"/>
        </w:rPr>
        <w:t>则</w:t>
      </w:r>
      <w:r w:rsidRPr="00CB795D">
        <w:rPr>
          <w:color w:val="FF0000"/>
        </w:rPr>
        <w:t>查询出该</w:t>
      </w:r>
      <w:r w:rsidRPr="00CB795D">
        <w:rPr>
          <w:rFonts w:hint="eastAsia"/>
          <w:color w:val="FF0000"/>
        </w:rPr>
        <w:t>父</w:t>
      </w:r>
      <w:r w:rsidRPr="00CB795D">
        <w:rPr>
          <w:color w:val="FF0000"/>
        </w:rPr>
        <w:t>标题下的</w:t>
      </w:r>
      <w:r w:rsidRPr="00CB795D">
        <w:rPr>
          <w:rFonts w:hint="eastAsia"/>
          <w:color w:val="FF0000"/>
        </w:rPr>
        <w:t>挂的</w:t>
      </w:r>
      <w:r w:rsidRPr="00CB795D">
        <w:rPr>
          <w:color w:val="FF0000"/>
        </w:rPr>
        <w:t>所有子</w:t>
      </w:r>
      <w:r w:rsidRPr="00CB795D">
        <w:rPr>
          <w:rFonts w:hint="eastAsia"/>
          <w:color w:val="FF0000"/>
        </w:rPr>
        <w:t>题目</w:t>
      </w:r>
      <w:r w:rsidRPr="00CB795D">
        <w:rPr>
          <w:color w:val="FF0000"/>
        </w:rPr>
        <w:t>，且子</w:t>
      </w:r>
      <w:r w:rsidRPr="00CB795D">
        <w:rPr>
          <w:rFonts w:hint="eastAsia"/>
          <w:color w:val="FF0000"/>
        </w:rPr>
        <w:t>题目</w:t>
      </w:r>
      <w:r w:rsidRPr="00CB795D">
        <w:rPr>
          <w:color w:val="FF0000"/>
        </w:rPr>
        <w:t>同</w:t>
      </w:r>
      <w:r w:rsidRPr="00CB795D">
        <w:rPr>
          <w:rFonts w:hint="eastAsia"/>
          <w:color w:val="FF0000"/>
        </w:rPr>
        <w:t>此处</w:t>
      </w:r>
      <w:r w:rsidRPr="00CB795D">
        <w:rPr>
          <w:color w:val="FF0000"/>
        </w:rPr>
        <w:t>的父题目相同，</w:t>
      </w:r>
      <w:r w:rsidRPr="00CB795D">
        <w:rPr>
          <w:rFonts w:hint="eastAsia"/>
          <w:color w:val="FF0000"/>
        </w:rPr>
        <w:t>每个</w:t>
      </w:r>
      <w:r w:rsidRPr="00CB795D">
        <w:rPr>
          <w:color w:val="FF0000"/>
        </w:rPr>
        <w:t>子题目只查询展示一行</w:t>
      </w:r>
      <w:r w:rsidRPr="00CB795D">
        <w:rPr>
          <w:rFonts w:hint="eastAsia"/>
          <w:color w:val="FF0000"/>
        </w:rPr>
        <w:t>即可</w:t>
      </w:r>
      <w:r w:rsidRPr="00CB795D">
        <w:rPr>
          <w:color w:val="FF0000"/>
        </w:rPr>
        <w:t>，一行展示不完整，用</w:t>
      </w:r>
      <w:r w:rsidRPr="00CB795D">
        <w:rPr>
          <w:color w:val="FF0000"/>
        </w:rPr>
        <w:t>…</w:t>
      </w:r>
      <w:r w:rsidRPr="00CB795D">
        <w:rPr>
          <w:rFonts w:hint="eastAsia"/>
          <w:color w:val="FF0000"/>
        </w:rPr>
        <w:t>展示</w:t>
      </w:r>
      <w:r w:rsidRPr="00CB795D">
        <w:rPr>
          <w:color w:val="FF0000"/>
        </w:rPr>
        <w:t>即可，此处不再给出查看</w:t>
      </w:r>
      <w:r w:rsidRPr="00CB795D">
        <w:rPr>
          <w:rFonts w:hint="eastAsia"/>
          <w:color w:val="FF0000"/>
        </w:rPr>
        <w:t>完整</w:t>
      </w:r>
      <w:r w:rsidRPr="00CB795D">
        <w:rPr>
          <w:color w:val="FF0000"/>
        </w:rPr>
        <w:t>题目的操作</w:t>
      </w:r>
      <w:r w:rsidRPr="00CB795D">
        <w:rPr>
          <w:rFonts w:hint="eastAsia"/>
          <w:color w:val="FF0000"/>
        </w:rPr>
        <w:t>；</w:t>
      </w:r>
    </w:p>
    <w:p w14:paraId="324F50AF" w14:textId="07DD9302" w:rsidR="00EB14BE" w:rsidRPr="00CB795D" w:rsidRDefault="00EB14BE" w:rsidP="005605E3">
      <w:pPr>
        <w:spacing w:line="360" w:lineRule="auto"/>
        <w:ind w:leftChars="405" w:left="850" w:firstLine="1"/>
        <w:rPr>
          <w:color w:val="FF0000"/>
        </w:rPr>
      </w:pPr>
      <w:ins w:id="371" w:author="zhou Minna" w:date="2018-08-13T17:12:00Z">
        <w:r w:rsidRPr="000A0BAC">
          <w:rPr>
            <w:rFonts w:hint="eastAsia"/>
            <w:color w:val="FF0000"/>
          </w:rPr>
          <w:t>当选择</w:t>
        </w:r>
        <w:r>
          <w:rPr>
            <w:rFonts w:hint="eastAsia"/>
            <w:color w:val="FF0000"/>
          </w:rPr>
          <w:t>的是</w:t>
        </w:r>
        <w:r w:rsidRPr="000A0BAC">
          <w:rPr>
            <w:rFonts w:hint="eastAsia"/>
            <w:color w:val="FF0000"/>
          </w:rPr>
          <w:t>某个</w:t>
        </w:r>
        <w:r w:rsidRPr="000A0BAC">
          <w:rPr>
            <w:color w:val="FF0000"/>
          </w:rPr>
          <w:t>父题目的子题目</w:t>
        </w:r>
        <w:r w:rsidRPr="000A0BAC">
          <w:rPr>
            <w:rFonts w:hint="eastAsia"/>
            <w:color w:val="FF0000"/>
          </w:rPr>
          <w:t>为该选项</w:t>
        </w:r>
        <w:r w:rsidRPr="000A0BAC">
          <w:rPr>
            <w:color w:val="FF0000"/>
          </w:rPr>
          <w:t>的子题目，那么</w:t>
        </w:r>
      </w:ins>
      <w:ins w:id="372" w:author="zhou Minna" w:date="2018-08-13T17:13:00Z">
        <w:r>
          <w:rPr>
            <w:rFonts w:hint="eastAsia"/>
            <w:color w:val="FF0000"/>
          </w:rPr>
          <w:t>只把选中</w:t>
        </w:r>
        <w:r>
          <w:rPr>
            <w:color w:val="FF0000"/>
          </w:rPr>
          <w:t>的子题目</w:t>
        </w:r>
      </w:ins>
      <w:ins w:id="373" w:author="zhou Minna" w:date="2018-08-13T17:12:00Z">
        <w:r w:rsidRPr="000A0BAC">
          <w:rPr>
            <w:color w:val="FF0000"/>
          </w:rPr>
          <w:t>挂</w:t>
        </w:r>
        <w:r w:rsidRPr="000A0BAC">
          <w:rPr>
            <w:rFonts w:hint="eastAsia"/>
            <w:color w:val="FF0000"/>
          </w:rPr>
          <w:t>到该</w:t>
        </w:r>
        <w:r w:rsidRPr="000A0BAC">
          <w:rPr>
            <w:color w:val="FF0000"/>
          </w:rPr>
          <w:t>选项</w:t>
        </w:r>
        <w:r w:rsidRPr="000A0BAC">
          <w:rPr>
            <w:rFonts w:hint="eastAsia"/>
            <w:color w:val="FF0000"/>
          </w:rPr>
          <w:t>值上</w:t>
        </w:r>
      </w:ins>
      <w:ins w:id="374" w:author="zhou Minna" w:date="2018-08-13T17:13:00Z">
        <w:r>
          <w:rPr>
            <w:rFonts w:hint="eastAsia"/>
            <w:color w:val="FF0000"/>
          </w:rPr>
          <w:t>即可</w:t>
        </w:r>
        <w:r>
          <w:rPr>
            <w:color w:val="FF0000"/>
          </w:rPr>
          <w:t>；</w:t>
        </w:r>
      </w:ins>
    </w:p>
    <w:p w14:paraId="0601A5B4" w14:textId="03838862" w:rsidR="00CB795D" w:rsidRPr="00CB795D" w:rsidRDefault="00CB795D" w:rsidP="005605E3">
      <w:pPr>
        <w:spacing w:line="360" w:lineRule="auto"/>
        <w:ind w:firstLineChars="200" w:firstLine="420"/>
        <w:rPr>
          <w:color w:val="FF0000"/>
        </w:rPr>
      </w:pPr>
      <w:r>
        <w:rPr>
          <w:rFonts w:hint="eastAsia"/>
          <w:color w:val="FF0000"/>
        </w:rPr>
        <w:t>（</w:t>
      </w:r>
      <w:r>
        <w:rPr>
          <w:rFonts w:hint="eastAsia"/>
          <w:color w:val="FF0000"/>
        </w:rPr>
        <w:t>3</w:t>
      </w:r>
      <w:r>
        <w:rPr>
          <w:rFonts w:hint="eastAsia"/>
          <w:color w:val="FF0000"/>
        </w:rPr>
        <w:t>）</w:t>
      </w:r>
      <w:r w:rsidRPr="00CB795D">
        <w:rPr>
          <w:rFonts w:hint="eastAsia"/>
          <w:color w:val="FF0000"/>
        </w:rPr>
        <w:t>如果</w:t>
      </w:r>
      <w:r w:rsidR="003855CE">
        <w:rPr>
          <w:rFonts w:hint="eastAsia"/>
          <w:color w:val="FF0000"/>
        </w:rPr>
        <w:t>该选项的</w:t>
      </w:r>
      <w:r w:rsidR="003855CE">
        <w:rPr>
          <w:color w:val="FF0000"/>
        </w:rPr>
        <w:t>值</w:t>
      </w:r>
      <w:r w:rsidRPr="00CB795D">
        <w:rPr>
          <w:rFonts w:hint="eastAsia"/>
          <w:color w:val="FF0000"/>
        </w:rPr>
        <w:t>有</w:t>
      </w:r>
      <w:r w:rsidRPr="00CB795D">
        <w:rPr>
          <w:color w:val="FF0000"/>
        </w:rPr>
        <w:t>数据时，</w:t>
      </w:r>
      <w:r w:rsidRPr="00CB795D">
        <w:rPr>
          <w:rFonts w:hint="eastAsia"/>
          <w:color w:val="FF0000"/>
        </w:rPr>
        <w:t>打开</w:t>
      </w:r>
      <w:r w:rsidRPr="00CB795D">
        <w:rPr>
          <w:color w:val="FF0000"/>
        </w:rPr>
        <w:t>该弹框后，之前选择的</w:t>
      </w:r>
      <w:r w:rsidR="003855CE">
        <w:rPr>
          <w:rFonts w:hint="eastAsia"/>
          <w:color w:val="FF0000"/>
        </w:rPr>
        <w:t>子题目</w:t>
      </w:r>
      <w:r w:rsidRPr="00CB795D">
        <w:rPr>
          <w:color w:val="FF0000"/>
        </w:rPr>
        <w:t>优先展示</w:t>
      </w:r>
      <w:r w:rsidRPr="00CB795D">
        <w:rPr>
          <w:rFonts w:hint="eastAsia"/>
          <w:color w:val="FF0000"/>
        </w:rPr>
        <w:t>在</w:t>
      </w:r>
      <w:r w:rsidRPr="00CB795D">
        <w:rPr>
          <w:color w:val="FF0000"/>
        </w:rPr>
        <w:t>第一行且为被勾选状态，可进行修改</w:t>
      </w:r>
      <w:r w:rsidRPr="00CB795D">
        <w:rPr>
          <w:rFonts w:hint="eastAsia"/>
          <w:color w:val="FF0000"/>
        </w:rPr>
        <w:t>，具体</w:t>
      </w:r>
      <w:r w:rsidRPr="00CB795D">
        <w:rPr>
          <w:color w:val="FF0000"/>
        </w:rPr>
        <w:t>如图</w:t>
      </w:r>
      <w:r w:rsidRPr="00CB795D">
        <w:rPr>
          <w:rFonts w:hint="eastAsia"/>
          <w:color w:val="FF0000"/>
        </w:rPr>
        <w:t>红色</w:t>
      </w:r>
      <w:r w:rsidRPr="00CB795D">
        <w:rPr>
          <w:color w:val="FF0000"/>
        </w:rPr>
        <w:t>区域所示：</w:t>
      </w:r>
    </w:p>
    <w:p w14:paraId="083E98ED" w14:textId="77777777" w:rsidR="00CB795D" w:rsidRDefault="00CB795D" w:rsidP="005605E3">
      <w:pPr>
        <w:pStyle w:val="ae"/>
        <w:spacing w:line="360" w:lineRule="auto"/>
        <w:ind w:left="855" w:firstLineChars="0" w:firstLine="0"/>
        <w:rPr>
          <w:color w:val="FF0000"/>
        </w:rPr>
      </w:pPr>
      <w:r>
        <w:rPr>
          <w:noProof/>
        </w:rPr>
        <w:lastRenderedPageBreak/>
        <w:drawing>
          <wp:inline distT="0" distB="0" distL="0" distR="0" wp14:anchorId="131F464D" wp14:editId="31D8C4DA">
            <wp:extent cx="5274310" cy="1172845"/>
            <wp:effectExtent l="19050" t="19050" r="21590" b="2730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172845"/>
                    </a:xfrm>
                    <a:prstGeom prst="rect">
                      <a:avLst/>
                    </a:prstGeom>
                    <a:ln>
                      <a:solidFill>
                        <a:schemeClr val="accent1"/>
                      </a:solidFill>
                    </a:ln>
                  </pic:spPr>
                </pic:pic>
              </a:graphicData>
            </a:graphic>
          </wp:inline>
        </w:drawing>
      </w:r>
    </w:p>
    <w:p w14:paraId="647D67DB" w14:textId="77777777" w:rsidR="00CB795D" w:rsidRDefault="00CB795D" w:rsidP="005605E3">
      <w:pPr>
        <w:pStyle w:val="ae"/>
        <w:numPr>
          <w:ilvl w:val="0"/>
          <w:numId w:val="72"/>
        </w:numPr>
        <w:spacing w:line="360" w:lineRule="auto"/>
        <w:ind w:firstLineChars="0" w:hanging="4"/>
        <w:rPr>
          <w:color w:val="FF0000"/>
        </w:rPr>
      </w:pPr>
      <w:r>
        <w:rPr>
          <w:rFonts w:hint="eastAsia"/>
          <w:color w:val="FF0000"/>
        </w:rPr>
        <w:t>查询</w:t>
      </w:r>
      <w:r>
        <w:rPr>
          <w:color w:val="FF0000"/>
        </w:rPr>
        <w:t>出的每个题目均可进行勾选，勾选时只能选择一个</w:t>
      </w:r>
      <w:r>
        <w:rPr>
          <w:rFonts w:hint="eastAsia"/>
          <w:color w:val="FF0000"/>
        </w:rPr>
        <w:t>，</w:t>
      </w:r>
      <w:r>
        <w:rPr>
          <w:color w:val="FF0000"/>
        </w:rPr>
        <w:t>有一条数据选中后，再选择另外一条</w:t>
      </w:r>
      <w:r>
        <w:rPr>
          <w:rFonts w:hint="eastAsia"/>
          <w:color w:val="FF0000"/>
        </w:rPr>
        <w:t>时</w:t>
      </w:r>
      <w:r>
        <w:rPr>
          <w:color w:val="FF0000"/>
        </w:rPr>
        <w:t>，之前被选中的数据的勾选状态</w:t>
      </w:r>
      <w:r>
        <w:rPr>
          <w:rFonts w:hint="eastAsia"/>
          <w:color w:val="FF0000"/>
        </w:rPr>
        <w:t>消失</w:t>
      </w:r>
      <w:r>
        <w:rPr>
          <w:color w:val="FF0000"/>
        </w:rPr>
        <w:t>；</w:t>
      </w:r>
    </w:p>
    <w:p w14:paraId="3A061965" w14:textId="77777777" w:rsidR="00CB795D" w:rsidRDefault="00CB795D" w:rsidP="005605E3">
      <w:pPr>
        <w:pStyle w:val="ae"/>
        <w:numPr>
          <w:ilvl w:val="0"/>
          <w:numId w:val="72"/>
        </w:numPr>
        <w:spacing w:line="360" w:lineRule="auto"/>
        <w:ind w:firstLineChars="0" w:hanging="4"/>
        <w:rPr>
          <w:color w:val="FF0000"/>
        </w:rPr>
      </w:pPr>
      <w:r>
        <w:rPr>
          <w:rFonts w:hint="eastAsia"/>
          <w:color w:val="FF0000"/>
        </w:rPr>
        <w:t>如果</w:t>
      </w:r>
      <w:r>
        <w:rPr>
          <w:rFonts w:hint="eastAsia"/>
          <w:color w:val="FF0000"/>
        </w:rPr>
        <w:t>10</w:t>
      </w:r>
      <w:r>
        <w:rPr>
          <w:rFonts w:hint="eastAsia"/>
          <w:color w:val="FF0000"/>
        </w:rPr>
        <w:t>条</w:t>
      </w:r>
      <w:r>
        <w:rPr>
          <w:color w:val="FF0000"/>
        </w:rPr>
        <w:t>数据弹框</w:t>
      </w:r>
      <w:r>
        <w:rPr>
          <w:rFonts w:hint="eastAsia"/>
          <w:color w:val="FF0000"/>
        </w:rPr>
        <w:t>上</w:t>
      </w:r>
      <w:r>
        <w:rPr>
          <w:color w:val="FF0000"/>
        </w:rPr>
        <w:t>展示不完整，则弹框的右边</w:t>
      </w:r>
      <w:r>
        <w:rPr>
          <w:rFonts w:hint="eastAsia"/>
          <w:color w:val="FF0000"/>
        </w:rPr>
        <w:t>有</w:t>
      </w:r>
      <w:r>
        <w:rPr>
          <w:color w:val="FF0000"/>
        </w:rPr>
        <w:t>下拉</w:t>
      </w:r>
      <w:r>
        <w:rPr>
          <w:rFonts w:hint="eastAsia"/>
          <w:color w:val="FF0000"/>
        </w:rPr>
        <w:t>滚动条</w:t>
      </w:r>
      <w:r>
        <w:rPr>
          <w:color w:val="FF0000"/>
        </w:rPr>
        <w:t>，如图</w:t>
      </w:r>
      <w:r>
        <w:rPr>
          <w:rFonts w:hint="eastAsia"/>
          <w:color w:val="FF0000"/>
        </w:rPr>
        <w:t>红色区域</w:t>
      </w:r>
      <w:r>
        <w:rPr>
          <w:color w:val="FF0000"/>
        </w:rPr>
        <w:t>所示：</w:t>
      </w:r>
      <w:r>
        <w:rPr>
          <w:noProof/>
        </w:rPr>
        <w:drawing>
          <wp:inline distT="0" distB="0" distL="0" distR="0" wp14:anchorId="6404A09B" wp14:editId="20924A1B">
            <wp:extent cx="1457325" cy="1295400"/>
            <wp:effectExtent l="19050" t="19050" r="28575" b="1905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57325" cy="1295400"/>
                    </a:xfrm>
                    <a:prstGeom prst="rect">
                      <a:avLst/>
                    </a:prstGeom>
                    <a:ln>
                      <a:solidFill>
                        <a:schemeClr val="accent1"/>
                      </a:solidFill>
                    </a:ln>
                  </pic:spPr>
                </pic:pic>
              </a:graphicData>
            </a:graphic>
          </wp:inline>
        </w:drawing>
      </w:r>
      <w:r>
        <w:rPr>
          <w:rFonts w:hint="eastAsia"/>
          <w:color w:val="FF0000"/>
        </w:rPr>
        <w:t>，</w:t>
      </w:r>
      <w:r>
        <w:rPr>
          <w:color w:val="FF0000"/>
        </w:rPr>
        <w:t>通过</w:t>
      </w:r>
      <w:r>
        <w:rPr>
          <w:rFonts w:hint="eastAsia"/>
          <w:color w:val="FF0000"/>
        </w:rPr>
        <w:t>在</w:t>
      </w:r>
      <w:r>
        <w:rPr>
          <w:color w:val="FF0000"/>
        </w:rPr>
        <w:t>弹框上</w:t>
      </w:r>
      <w:r>
        <w:rPr>
          <w:rFonts w:hint="eastAsia"/>
          <w:color w:val="FF0000"/>
        </w:rPr>
        <w:t>滚动</w:t>
      </w:r>
      <w:r>
        <w:rPr>
          <w:color w:val="FF0000"/>
        </w:rPr>
        <w:t>鼠标进行查看</w:t>
      </w:r>
      <w:r>
        <w:rPr>
          <w:rFonts w:hint="eastAsia"/>
          <w:color w:val="FF0000"/>
        </w:rPr>
        <w:t>该</w:t>
      </w:r>
      <w:r>
        <w:rPr>
          <w:color w:val="FF0000"/>
        </w:rPr>
        <w:t>分页查询出的当前页的</w:t>
      </w:r>
      <w:r>
        <w:rPr>
          <w:rFonts w:hint="eastAsia"/>
          <w:color w:val="FF0000"/>
        </w:rPr>
        <w:t>10</w:t>
      </w:r>
      <w:r>
        <w:rPr>
          <w:rFonts w:hint="eastAsia"/>
          <w:color w:val="FF0000"/>
        </w:rPr>
        <w:t>条</w:t>
      </w:r>
      <w:r>
        <w:rPr>
          <w:color w:val="FF0000"/>
        </w:rPr>
        <w:t>数据；</w:t>
      </w:r>
    </w:p>
    <w:p w14:paraId="1709138E" w14:textId="77777777" w:rsidR="00CB795D" w:rsidRDefault="00CB795D" w:rsidP="005605E3">
      <w:pPr>
        <w:pStyle w:val="ae"/>
        <w:numPr>
          <w:ilvl w:val="0"/>
          <w:numId w:val="72"/>
        </w:numPr>
        <w:spacing w:line="360" w:lineRule="auto"/>
        <w:ind w:firstLineChars="0" w:hanging="4"/>
        <w:rPr>
          <w:color w:val="FF0000"/>
        </w:rPr>
      </w:pPr>
      <w:r>
        <w:rPr>
          <w:rFonts w:hint="eastAsia"/>
          <w:color w:val="FF0000"/>
        </w:rPr>
        <w:t>下</w:t>
      </w:r>
      <w:r>
        <w:rPr>
          <w:color w:val="FF0000"/>
        </w:rPr>
        <w:t>面表格是对弹框的按钮事件的描述：</w:t>
      </w:r>
    </w:p>
    <w:tbl>
      <w:tblPr>
        <w:tblW w:w="7938"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5"/>
        <w:gridCol w:w="6663"/>
      </w:tblGrid>
      <w:tr w:rsidR="00CB795D" w14:paraId="0B3148BC" w14:textId="77777777" w:rsidTr="00F32594">
        <w:tc>
          <w:tcPr>
            <w:tcW w:w="1275" w:type="dxa"/>
          </w:tcPr>
          <w:p w14:paraId="523FFC96" w14:textId="77777777" w:rsidR="00CB795D" w:rsidRDefault="00CB795D" w:rsidP="005605E3">
            <w:pPr>
              <w:spacing w:line="360" w:lineRule="auto"/>
            </w:pPr>
            <w:r>
              <w:rPr>
                <w:rFonts w:hint="eastAsia"/>
              </w:rPr>
              <w:t>按钮</w:t>
            </w:r>
            <w:r>
              <w:rPr>
                <w:rFonts w:hint="eastAsia"/>
              </w:rPr>
              <w:t>/</w:t>
            </w:r>
            <w:r>
              <w:rPr>
                <w:rFonts w:hint="eastAsia"/>
              </w:rPr>
              <w:t>入口</w:t>
            </w:r>
          </w:p>
        </w:tc>
        <w:tc>
          <w:tcPr>
            <w:tcW w:w="6663" w:type="dxa"/>
          </w:tcPr>
          <w:p w14:paraId="7BC9E3B3" w14:textId="77777777" w:rsidR="00CB795D" w:rsidRDefault="00CB795D" w:rsidP="005605E3">
            <w:pPr>
              <w:spacing w:line="360" w:lineRule="auto"/>
            </w:pPr>
            <w:r>
              <w:rPr>
                <w:rFonts w:hint="eastAsia"/>
              </w:rPr>
              <w:t>事件</w:t>
            </w:r>
          </w:p>
        </w:tc>
      </w:tr>
      <w:tr w:rsidR="00CB795D" w:rsidRPr="0037382C" w14:paraId="0410E282" w14:textId="77777777" w:rsidTr="00F32594">
        <w:tc>
          <w:tcPr>
            <w:tcW w:w="1275" w:type="dxa"/>
          </w:tcPr>
          <w:p w14:paraId="7CC00DC3" w14:textId="77777777" w:rsidR="00CB795D" w:rsidRDefault="00CB795D" w:rsidP="005605E3">
            <w:pPr>
              <w:spacing w:line="360" w:lineRule="auto"/>
            </w:pPr>
            <w:r>
              <w:rPr>
                <w:rFonts w:hint="eastAsia"/>
              </w:rPr>
              <w:t>【重置】</w:t>
            </w:r>
          </w:p>
        </w:tc>
        <w:tc>
          <w:tcPr>
            <w:tcW w:w="6663" w:type="dxa"/>
          </w:tcPr>
          <w:p w14:paraId="6EDCFE41" w14:textId="77777777" w:rsidR="00CB795D" w:rsidRDefault="00CB795D" w:rsidP="005605E3">
            <w:pPr>
              <w:spacing w:line="360" w:lineRule="auto"/>
            </w:pPr>
            <w:r>
              <w:rPr>
                <w:rFonts w:hint="eastAsia"/>
              </w:rPr>
              <w:t>1.</w:t>
            </w:r>
            <w:r>
              <w:rPr>
                <w:rFonts w:hint="eastAsia"/>
              </w:rPr>
              <w:t>如果查询</w:t>
            </w:r>
            <w:r>
              <w:t>条件上的字段为空，那么该按钮为灰色不可点击；</w:t>
            </w:r>
          </w:p>
          <w:p w14:paraId="2F12ECBD" w14:textId="77777777" w:rsidR="00CB795D" w:rsidRPr="0037382C" w:rsidRDefault="00CB795D" w:rsidP="005605E3">
            <w:pPr>
              <w:spacing w:line="360" w:lineRule="auto"/>
            </w:pPr>
            <w:r>
              <w:rPr>
                <w:rFonts w:hint="eastAsia"/>
              </w:rPr>
              <w:t>2.</w:t>
            </w:r>
            <w:r>
              <w:rPr>
                <w:rFonts w:hint="eastAsia"/>
              </w:rPr>
              <w:t>如果</w:t>
            </w:r>
            <w:r>
              <w:t>查询条件的字段不为空，那么该按钮为高亮可点击，</w:t>
            </w:r>
            <w:r w:rsidRPr="0037382C">
              <w:rPr>
                <w:rFonts w:hint="eastAsia"/>
              </w:rPr>
              <w:t>点击</w:t>
            </w:r>
            <w:r>
              <w:rPr>
                <w:rFonts w:hint="eastAsia"/>
              </w:rPr>
              <w:t>，输入</w:t>
            </w:r>
            <w:r>
              <w:t>的信息</w:t>
            </w:r>
            <w:r>
              <w:rPr>
                <w:rFonts w:hint="eastAsia"/>
              </w:rPr>
              <w:t>被</w:t>
            </w:r>
            <w:r>
              <w:t>清空，恢复到初始状态；</w:t>
            </w:r>
          </w:p>
        </w:tc>
      </w:tr>
      <w:tr w:rsidR="00CB795D" w:rsidRPr="0037382C" w14:paraId="2265B08A" w14:textId="77777777" w:rsidTr="00F32594">
        <w:tc>
          <w:tcPr>
            <w:tcW w:w="1275" w:type="dxa"/>
          </w:tcPr>
          <w:p w14:paraId="16CE5285" w14:textId="77777777" w:rsidR="00CB795D" w:rsidRDefault="00CB795D" w:rsidP="005605E3">
            <w:pPr>
              <w:spacing w:line="360" w:lineRule="auto"/>
            </w:pPr>
            <w:r>
              <w:rPr>
                <w:rFonts w:hint="eastAsia"/>
              </w:rPr>
              <w:t>【查询】</w:t>
            </w:r>
          </w:p>
        </w:tc>
        <w:tc>
          <w:tcPr>
            <w:tcW w:w="6663" w:type="dxa"/>
          </w:tcPr>
          <w:p w14:paraId="04408220" w14:textId="78A0BBD1" w:rsidR="00CB795D" w:rsidRDefault="00CB795D" w:rsidP="005605E3">
            <w:pPr>
              <w:spacing w:line="360" w:lineRule="auto"/>
            </w:pPr>
            <w:r>
              <w:rPr>
                <w:rFonts w:hint="eastAsia"/>
              </w:rPr>
              <w:t>1.</w:t>
            </w:r>
            <w:r>
              <w:rPr>
                <w:rFonts w:hint="eastAsia"/>
              </w:rPr>
              <w:t>点击</w:t>
            </w:r>
            <w:r>
              <w:t>该按钮，</w:t>
            </w:r>
            <w:r>
              <w:rPr>
                <w:rFonts w:hint="eastAsia"/>
              </w:rPr>
              <w:t>如果</w:t>
            </w:r>
            <w:r>
              <w:t>未</w:t>
            </w:r>
            <w:r>
              <w:rPr>
                <w:rFonts w:hint="eastAsia"/>
              </w:rPr>
              <w:t>对</w:t>
            </w:r>
            <w:r>
              <w:t>查询</w:t>
            </w:r>
            <w:r>
              <w:rPr>
                <w:rFonts w:hint="eastAsia"/>
              </w:rPr>
              <w:t>条件</w:t>
            </w:r>
            <w:r>
              <w:t>录入</w:t>
            </w:r>
            <w:r>
              <w:rPr>
                <w:rFonts w:hint="eastAsia"/>
              </w:rPr>
              <w:t>信息</w:t>
            </w:r>
            <w:r>
              <w:t>，那么则查询出所有题目；</w:t>
            </w:r>
          </w:p>
          <w:p w14:paraId="39CCB5E1" w14:textId="410FAFD4" w:rsidR="00CB795D" w:rsidRDefault="00CB795D" w:rsidP="005605E3">
            <w:pPr>
              <w:spacing w:line="360" w:lineRule="auto"/>
            </w:pPr>
            <w:r>
              <w:t>2</w:t>
            </w:r>
            <w:r>
              <w:rPr>
                <w:rFonts w:hint="eastAsia"/>
              </w:rPr>
              <w:t>．点击</w:t>
            </w:r>
            <w:r>
              <w:t>该按钮，</w:t>
            </w:r>
            <w:r>
              <w:rPr>
                <w:rFonts w:hint="eastAsia"/>
              </w:rPr>
              <w:t>如果对</w:t>
            </w:r>
            <w:r>
              <w:t>查询</w:t>
            </w:r>
            <w:r>
              <w:rPr>
                <w:rFonts w:hint="eastAsia"/>
              </w:rPr>
              <w:t>条件</w:t>
            </w:r>
            <w:r>
              <w:t>录入</w:t>
            </w:r>
            <w:r>
              <w:rPr>
                <w:rFonts w:hint="eastAsia"/>
              </w:rPr>
              <w:t>信息</w:t>
            </w:r>
            <w:r>
              <w:t>，那么则查询出</w:t>
            </w:r>
            <w:r>
              <w:rPr>
                <w:rFonts w:hint="eastAsia"/>
              </w:rPr>
              <w:t>满足查询条件</w:t>
            </w:r>
            <w:r>
              <w:t>的题目；</w:t>
            </w:r>
          </w:p>
          <w:p w14:paraId="7D6A51AD" w14:textId="77777777" w:rsidR="00CB795D" w:rsidRDefault="00CB795D" w:rsidP="005605E3">
            <w:pPr>
              <w:spacing w:line="360" w:lineRule="auto"/>
            </w:pPr>
            <w:r>
              <w:rPr>
                <w:rFonts w:hint="eastAsia"/>
              </w:rPr>
              <w:t>3.</w:t>
            </w:r>
            <w:r>
              <w:rPr>
                <w:rFonts w:hint="eastAsia"/>
              </w:rPr>
              <w:t>当</w:t>
            </w:r>
            <w:r>
              <w:t>用户录入</w:t>
            </w:r>
            <w:r>
              <w:rPr>
                <w:rFonts w:hint="eastAsia"/>
              </w:rPr>
              <w:t>“题目</w:t>
            </w:r>
            <w:r>
              <w:t>名称</w:t>
            </w:r>
            <w:r>
              <w:rPr>
                <w:rFonts w:hint="eastAsia"/>
              </w:rPr>
              <w:t>”时</w:t>
            </w:r>
            <w:r>
              <w:t>，则是</w:t>
            </w:r>
            <w:r>
              <w:rPr>
                <w:rFonts w:hint="eastAsia"/>
              </w:rPr>
              <w:t>模糊</w:t>
            </w:r>
            <w:r>
              <w:t>查询</w:t>
            </w:r>
            <w:r>
              <w:rPr>
                <w:rFonts w:hint="eastAsia"/>
              </w:rPr>
              <w:t>，</w:t>
            </w:r>
            <w:r>
              <w:t>最终</w:t>
            </w:r>
            <w:r>
              <w:rPr>
                <w:rFonts w:hint="eastAsia"/>
              </w:rPr>
              <w:t>以子题目为</w:t>
            </w:r>
            <w:r>
              <w:t>维度</w:t>
            </w:r>
            <w:r>
              <w:rPr>
                <w:rFonts w:hint="eastAsia"/>
              </w:rPr>
              <w:t>进行展示</w:t>
            </w:r>
            <w:r>
              <w:t>，</w:t>
            </w:r>
            <w:r>
              <w:rPr>
                <w:rFonts w:hint="eastAsia"/>
              </w:rPr>
              <w:t>以下</w:t>
            </w:r>
            <w:r>
              <w:t>为</w:t>
            </w:r>
            <w:r>
              <w:rPr>
                <w:rFonts w:hint="eastAsia"/>
              </w:rPr>
              <w:t>举例</w:t>
            </w:r>
            <w:r>
              <w:t>描述：</w:t>
            </w:r>
          </w:p>
          <w:p w14:paraId="72CC4AFD" w14:textId="77777777" w:rsidR="00CB795D" w:rsidRPr="00C33EB8" w:rsidRDefault="00CB795D" w:rsidP="005605E3">
            <w:pPr>
              <w:spacing w:line="360" w:lineRule="auto"/>
            </w:pPr>
            <w:r>
              <w:t>Eg</w:t>
            </w:r>
            <w:r>
              <w:t>：在题目名称的输入框录入了</w:t>
            </w:r>
            <w:r>
              <w:t>“</w:t>
            </w:r>
            <w:r>
              <w:rPr>
                <w:rFonts w:hint="eastAsia"/>
              </w:rPr>
              <w:t>以下</w:t>
            </w:r>
            <w:r>
              <w:t>”</w:t>
            </w:r>
            <w:r>
              <w:rPr>
                <w:rFonts w:hint="eastAsia"/>
              </w:rPr>
              <w:t>两个字</w:t>
            </w:r>
            <w:r>
              <w:t>，那么</w:t>
            </w:r>
            <w:r>
              <w:rPr>
                <w:rFonts w:hint="eastAsia"/>
              </w:rPr>
              <w:t>则是模糊</w:t>
            </w:r>
            <w:r>
              <w:t>查询出题目中包含了连续的</w:t>
            </w:r>
            <w:r>
              <w:t>“</w:t>
            </w:r>
            <w:r>
              <w:rPr>
                <w:rFonts w:hint="eastAsia"/>
              </w:rPr>
              <w:t>以下</w:t>
            </w:r>
            <w:r>
              <w:t>”</w:t>
            </w:r>
            <w:r>
              <w:rPr>
                <w:rFonts w:hint="eastAsia"/>
              </w:rPr>
              <w:t>两个字的</w:t>
            </w:r>
            <w:r>
              <w:t>题目，以最小子题目为维度查询，也就是说，如果父题目没有包含该两个</w:t>
            </w:r>
            <w:r>
              <w:rPr>
                <w:rFonts w:hint="eastAsia"/>
              </w:rPr>
              <w:t>字</w:t>
            </w:r>
            <w:r>
              <w:t>，但是该父题目下的某个子题目包含了该两个字，那么需要</w:t>
            </w:r>
            <w:r>
              <w:rPr>
                <w:rFonts w:hint="eastAsia"/>
              </w:rPr>
              <w:t>在</w:t>
            </w:r>
            <w:r>
              <w:t>该弹框上查询出该父题目以及包含了</w:t>
            </w:r>
            <w:r>
              <w:t>“</w:t>
            </w:r>
            <w:r>
              <w:rPr>
                <w:rFonts w:hint="eastAsia"/>
              </w:rPr>
              <w:t>以下</w:t>
            </w:r>
            <w:r>
              <w:t>”</w:t>
            </w:r>
            <w:r>
              <w:rPr>
                <w:rFonts w:hint="eastAsia"/>
              </w:rPr>
              <w:t>这两个</w:t>
            </w:r>
            <w:r>
              <w:t>连续的词的</w:t>
            </w:r>
            <w:r>
              <w:rPr>
                <w:rFonts w:hint="eastAsia"/>
              </w:rPr>
              <w:t>子题目</w:t>
            </w:r>
            <w:r>
              <w:t>；</w:t>
            </w:r>
          </w:p>
        </w:tc>
      </w:tr>
      <w:tr w:rsidR="00CB795D" w:rsidRPr="0037382C" w14:paraId="521AFF70" w14:textId="77777777" w:rsidTr="00F32594">
        <w:tc>
          <w:tcPr>
            <w:tcW w:w="1275" w:type="dxa"/>
          </w:tcPr>
          <w:p w14:paraId="323275E0" w14:textId="77777777" w:rsidR="00CB795D" w:rsidRDefault="00CB795D" w:rsidP="005605E3">
            <w:pPr>
              <w:spacing w:line="360" w:lineRule="auto"/>
            </w:pPr>
            <w:r>
              <w:rPr>
                <w:rFonts w:hint="eastAsia"/>
              </w:rPr>
              <w:t>【关闭】</w:t>
            </w:r>
          </w:p>
        </w:tc>
        <w:tc>
          <w:tcPr>
            <w:tcW w:w="6663" w:type="dxa"/>
          </w:tcPr>
          <w:p w14:paraId="54E0E0C0" w14:textId="77777777" w:rsidR="00CB795D" w:rsidRPr="0037382C" w:rsidRDefault="00CB795D" w:rsidP="005605E3">
            <w:pPr>
              <w:spacing w:line="360" w:lineRule="auto"/>
            </w:pPr>
            <w:r>
              <w:rPr>
                <w:rFonts w:hint="eastAsia"/>
              </w:rPr>
              <w:t>点击</w:t>
            </w:r>
            <w:r>
              <w:t>，则是关闭该</w:t>
            </w:r>
            <w:r>
              <w:rPr>
                <w:rFonts w:hint="eastAsia"/>
              </w:rPr>
              <w:t>弹框</w:t>
            </w:r>
            <w:r>
              <w:t>，</w:t>
            </w:r>
            <w:r>
              <w:rPr>
                <w:rFonts w:hint="eastAsia"/>
              </w:rPr>
              <w:t>对</w:t>
            </w:r>
            <w:r>
              <w:t>数据</w:t>
            </w:r>
            <w:r>
              <w:rPr>
                <w:rFonts w:hint="eastAsia"/>
              </w:rPr>
              <w:t>不进行</w:t>
            </w:r>
            <w:r>
              <w:t>修改保存；</w:t>
            </w:r>
          </w:p>
        </w:tc>
      </w:tr>
      <w:tr w:rsidR="00CB795D" w:rsidRPr="0037382C" w14:paraId="5E55EB1B" w14:textId="77777777" w:rsidTr="00F32594">
        <w:tc>
          <w:tcPr>
            <w:tcW w:w="1275" w:type="dxa"/>
          </w:tcPr>
          <w:p w14:paraId="70C655C9" w14:textId="77777777" w:rsidR="00CB795D" w:rsidRDefault="00CB795D" w:rsidP="005605E3">
            <w:pPr>
              <w:spacing w:line="360" w:lineRule="auto"/>
            </w:pPr>
            <w:r>
              <w:rPr>
                <w:rFonts w:hint="eastAsia"/>
              </w:rPr>
              <w:lastRenderedPageBreak/>
              <w:t>【确定】</w:t>
            </w:r>
          </w:p>
        </w:tc>
        <w:tc>
          <w:tcPr>
            <w:tcW w:w="6663" w:type="dxa"/>
          </w:tcPr>
          <w:p w14:paraId="03D5E1A8" w14:textId="77777777" w:rsidR="00CB795D" w:rsidRDefault="00CB795D" w:rsidP="005605E3">
            <w:pPr>
              <w:spacing w:line="360" w:lineRule="auto"/>
            </w:pPr>
            <w:r>
              <w:rPr>
                <w:rFonts w:hint="eastAsia"/>
              </w:rPr>
              <w:t>1.</w:t>
            </w:r>
            <w:r>
              <w:rPr>
                <w:rFonts w:hint="eastAsia"/>
              </w:rPr>
              <w:t>当</w:t>
            </w:r>
            <w:r>
              <w:t>未</w:t>
            </w:r>
            <w:r>
              <w:rPr>
                <w:rFonts w:hint="eastAsia"/>
              </w:rPr>
              <w:t>勾选数据</w:t>
            </w:r>
            <w:r>
              <w:t>时</w:t>
            </w:r>
            <w:r>
              <w:rPr>
                <w:rFonts w:hint="eastAsia"/>
              </w:rPr>
              <w:t>，</w:t>
            </w:r>
            <w:r>
              <w:t>该按钮为</w:t>
            </w:r>
            <w:r>
              <w:rPr>
                <w:rFonts w:hint="eastAsia"/>
              </w:rPr>
              <w:t>灰色</w:t>
            </w:r>
            <w:r>
              <w:t>不可点击；</w:t>
            </w:r>
          </w:p>
          <w:p w14:paraId="3F3E9138" w14:textId="29A28051" w:rsidR="00CB795D" w:rsidRPr="002122B0" w:rsidRDefault="00CB795D" w:rsidP="005605E3">
            <w:pPr>
              <w:spacing w:line="360" w:lineRule="auto"/>
            </w:pPr>
            <w:r>
              <w:t>2</w:t>
            </w:r>
            <w:r>
              <w:rPr>
                <w:rFonts w:hint="eastAsia"/>
              </w:rPr>
              <w:t>.</w:t>
            </w:r>
            <w:r>
              <w:rPr>
                <w:rFonts w:hint="eastAsia"/>
              </w:rPr>
              <w:t>当</w:t>
            </w:r>
            <w:r>
              <w:t>选择了某一条数据时，该按钮为高亮可点击，点击后</w:t>
            </w:r>
            <w:r>
              <w:rPr>
                <w:rFonts w:hint="eastAsia"/>
              </w:rPr>
              <w:t>，</w:t>
            </w:r>
            <w:r w:rsidR="00193B0A">
              <w:rPr>
                <w:rFonts w:hint="eastAsia"/>
              </w:rPr>
              <w:t>关闭该弹框</w:t>
            </w:r>
            <w:r w:rsidR="00193B0A">
              <w:t>。</w:t>
            </w:r>
          </w:p>
        </w:tc>
      </w:tr>
    </w:tbl>
    <w:p w14:paraId="41DD7988" w14:textId="77777777" w:rsidR="00E50E14" w:rsidRPr="008718A9" w:rsidRDefault="00E50E14" w:rsidP="005605E3">
      <w:pPr>
        <w:pStyle w:val="ae"/>
        <w:spacing w:line="360" w:lineRule="auto"/>
        <w:ind w:firstLineChars="0" w:firstLine="0"/>
      </w:pPr>
    </w:p>
    <w:p w14:paraId="3B5DD659" w14:textId="77777777" w:rsidR="0021340E" w:rsidRDefault="0021340E" w:rsidP="005605E3">
      <w:pPr>
        <w:pStyle w:val="3"/>
        <w:numPr>
          <w:ilvl w:val="2"/>
          <w:numId w:val="6"/>
        </w:numPr>
        <w:tabs>
          <w:tab w:val="clear" w:pos="425"/>
          <w:tab w:val="clear" w:pos="709"/>
          <w:tab w:val="left" w:pos="0"/>
        </w:tabs>
        <w:spacing w:line="360" w:lineRule="auto"/>
        <w:ind w:left="567"/>
      </w:pPr>
      <w:bookmarkStart w:id="375" w:name="_Toc522191594"/>
      <w:r>
        <w:rPr>
          <w:rFonts w:hint="eastAsia"/>
        </w:rPr>
        <w:t>数据</w:t>
      </w:r>
      <w:r>
        <w:t>输入输出</w:t>
      </w:r>
      <w:bookmarkEnd w:id="375"/>
    </w:p>
    <w:p w14:paraId="63338C12" w14:textId="07B0580D" w:rsidR="009764BC" w:rsidRDefault="009764BC" w:rsidP="005605E3">
      <w:pPr>
        <w:pStyle w:val="21"/>
        <w:numPr>
          <w:ilvl w:val="0"/>
          <w:numId w:val="82"/>
        </w:numPr>
        <w:spacing w:line="360" w:lineRule="auto"/>
        <w:ind w:left="0" w:firstLineChars="0" w:firstLine="0"/>
        <w:rPr>
          <w:rFonts w:hAnsi="宋体"/>
          <w:color w:val="000000"/>
          <w:sz w:val="24"/>
          <w:szCs w:val="24"/>
        </w:rPr>
      </w:pPr>
      <w:r>
        <w:rPr>
          <w:rFonts w:hAnsi="宋体" w:hint="eastAsia"/>
          <w:color w:val="000000"/>
          <w:sz w:val="24"/>
          <w:szCs w:val="24"/>
        </w:rPr>
        <w:t>“试卷管理查询</w:t>
      </w:r>
      <w:r>
        <w:rPr>
          <w:rFonts w:hAnsi="宋体"/>
          <w:color w:val="000000"/>
          <w:sz w:val="24"/>
          <w:szCs w:val="24"/>
        </w:rPr>
        <w:t>列表</w:t>
      </w:r>
      <w:r>
        <w:rPr>
          <w:rFonts w:hAnsi="宋体" w:hint="eastAsia"/>
          <w:color w:val="000000"/>
          <w:sz w:val="24"/>
          <w:szCs w:val="24"/>
        </w:rPr>
        <w:t>页面”</w:t>
      </w:r>
      <w:r w:rsidRPr="009764BC">
        <w:rPr>
          <w:rFonts w:hAnsi="宋体"/>
          <w:color w:val="000000"/>
          <w:sz w:val="24"/>
          <w:szCs w:val="24"/>
        </w:rPr>
        <w:t xml:space="preserve"> </w:t>
      </w:r>
      <w:r>
        <w:rPr>
          <w:rFonts w:hAnsi="宋体"/>
          <w:color w:val="000000"/>
          <w:sz w:val="24"/>
          <w:szCs w:val="24"/>
        </w:rPr>
        <w:t>数据</w:t>
      </w:r>
      <w:r>
        <w:rPr>
          <w:rFonts w:hAnsi="宋体" w:hint="eastAsia"/>
          <w:color w:val="000000"/>
          <w:sz w:val="24"/>
          <w:szCs w:val="24"/>
        </w:rPr>
        <w:t>输入</w:t>
      </w:r>
      <w:r>
        <w:rPr>
          <w:rFonts w:hAnsi="宋体"/>
          <w:color w:val="000000"/>
          <w:sz w:val="24"/>
          <w:szCs w:val="24"/>
        </w:rPr>
        <w:t>输出项</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01"/>
        <w:gridCol w:w="6095"/>
      </w:tblGrid>
      <w:tr w:rsidR="009764BC" w14:paraId="11D26B49" w14:textId="77777777" w:rsidTr="00D03D46">
        <w:tc>
          <w:tcPr>
            <w:tcW w:w="704" w:type="dxa"/>
          </w:tcPr>
          <w:p w14:paraId="73749C75" w14:textId="77777777" w:rsidR="009764BC" w:rsidRDefault="009764BC" w:rsidP="005605E3">
            <w:pPr>
              <w:spacing w:line="360" w:lineRule="auto"/>
            </w:pPr>
            <w:r>
              <w:rPr>
                <w:rFonts w:hint="eastAsia"/>
              </w:rPr>
              <w:t>序号</w:t>
            </w:r>
          </w:p>
        </w:tc>
        <w:tc>
          <w:tcPr>
            <w:tcW w:w="1701" w:type="dxa"/>
          </w:tcPr>
          <w:p w14:paraId="5BA31C6E" w14:textId="77777777" w:rsidR="009764BC" w:rsidRDefault="009764BC" w:rsidP="005605E3">
            <w:pPr>
              <w:spacing w:line="360" w:lineRule="auto"/>
            </w:pPr>
            <w:r>
              <w:rPr>
                <w:rFonts w:hint="eastAsia"/>
              </w:rPr>
              <w:t>字段</w:t>
            </w:r>
          </w:p>
        </w:tc>
        <w:tc>
          <w:tcPr>
            <w:tcW w:w="6095" w:type="dxa"/>
          </w:tcPr>
          <w:p w14:paraId="1B867F68" w14:textId="77777777" w:rsidR="009764BC" w:rsidRDefault="009764BC" w:rsidP="005605E3">
            <w:pPr>
              <w:spacing w:line="360" w:lineRule="auto"/>
            </w:pPr>
            <w:r>
              <w:rPr>
                <w:rFonts w:hint="eastAsia"/>
              </w:rPr>
              <w:t>规则</w:t>
            </w:r>
          </w:p>
        </w:tc>
      </w:tr>
      <w:tr w:rsidR="009764BC" w14:paraId="23A2E61E" w14:textId="77777777" w:rsidTr="00D03D46">
        <w:tc>
          <w:tcPr>
            <w:tcW w:w="8500" w:type="dxa"/>
            <w:gridSpan w:val="3"/>
            <w:shd w:val="clear" w:color="auto" w:fill="FBE4D5" w:themeFill="accent2" w:themeFillTint="33"/>
          </w:tcPr>
          <w:p w14:paraId="506A9354" w14:textId="04ABF71B" w:rsidR="009764BC" w:rsidRDefault="009764BC" w:rsidP="005605E3">
            <w:pPr>
              <w:spacing w:line="360" w:lineRule="auto"/>
            </w:pPr>
            <w:r>
              <w:t>查询条件</w:t>
            </w:r>
          </w:p>
        </w:tc>
      </w:tr>
      <w:tr w:rsidR="009764BC" w:rsidRPr="0045492E" w14:paraId="22CFA4D2" w14:textId="77777777" w:rsidTr="00D03D46">
        <w:tc>
          <w:tcPr>
            <w:tcW w:w="704" w:type="dxa"/>
          </w:tcPr>
          <w:p w14:paraId="3B62D641" w14:textId="77777777" w:rsidR="009764BC" w:rsidRPr="00355E1D" w:rsidRDefault="009764BC" w:rsidP="005605E3">
            <w:pPr>
              <w:pStyle w:val="ae"/>
              <w:numPr>
                <w:ilvl w:val="0"/>
                <w:numId w:val="83"/>
              </w:numPr>
              <w:spacing w:line="360" w:lineRule="auto"/>
              <w:ind w:firstLineChars="0"/>
            </w:pPr>
          </w:p>
        </w:tc>
        <w:tc>
          <w:tcPr>
            <w:tcW w:w="1701" w:type="dxa"/>
          </w:tcPr>
          <w:p w14:paraId="59C24EC8" w14:textId="2B70BE1E" w:rsidR="009764BC" w:rsidRPr="00601CC9" w:rsidRDefault="00A24F75" w:rsidP="005605E3">
            <w:pPr>
              <w:spacing w:line="360" w:lineRule="auto"/>
            </w:pPr>
            <w:r>
              <w:rPr>
                <w:rFonts w:hint="eastAsia"/>
              </w:rPr>
              <w:t>考试分类</w:t>
            </w:r>
          </w:p>
        </w:tc>
        <w:tc>
          <w:tcPr>
            <w:tcW w:w="6095" w:type="dxa"/>
          </w:tcPr>
          <w:p w14:paraId="0E554053" w14:textId="77777777" w:rsidR="009764BC" w:rsidRDefault="009764BC" w:rsidP="005605E3">
            <w:pPr>
              <w:spacing w:line="360" w:lineRule="auto"/>
            </w:pPr>
            <w:r>
              <w:rPr>
                <w:rFonts w:hint="eastAsia"/>
              </w:rPr>
              <w:t>下拉</w:t>
            </w:r>
            <w:r>
              <w:t>列表</w:t>
            </w:r>
            <w:r>
              <w:rPr>
                <w:rFonts w:hint="eastAsia"/>
              </w:rPr>
              <w:t>，</w:t>
            </w:r>
            <w:r>
              <w:t>手动选择</w:t>
            </w:r>
            <w:r>
              <w:rPr>
                <w:rFonts w:hint="eastAsia"/>
              </w:rPr>
              <w:t>，</w:t>
            </w:r>
            <w:r>
              <w:t>非必选项</w:t>
            </w:r>
          </w:p>
          <w:p w14:paraId="00B5916D" w14:textId="6DFA83F9" w:rsidR="009A39B1" w:rsidRDefault="009A39B1" w:rsidP="005605E3">
            <w:pPr>
              <w:spacing w:line="360" w:lineRule="auto"/>
            </w:pPr>
            <w:r>
              <w:rPr>
                <w:rFonts w:hint="eastAsia"/>
              </w:rPr>
              <w:t>默认值</w:t>
            </w:r>
            <w:r>
              <w:t>：请选择</w:t>
            </w:r>
          </w:p>
          <w:p w14:paraId="3EA5C74A" w14:textId="77777777" w:rsidR="009764BC" w:rsidRDefault="009A39B1" w:rsidP="005605E3">
            <w:pPr>
              <w:spacing w:line="360" w:lineRule="auto"/>
            </w:pPr>
            <w:r>
              <w:rPr>
                <w:rFonts w:hint="eastAsia"/>
              </w:rPr>
              <w:t>下拉</w:t>
            </w:r>
            <w:r>
              <w:t>列表值：</w:t>
            </w:r>
          </w:p>
          <w:p w14:paraId="17CBB77F" w14:textId="7813C229" w:rsidR="009A39B1" w:rsidRDefault="009A39B1" w:rsidP="005605E3">
            <w:pPr>
              <w:spacing w:line="360" w:lineRule="auto"/>
            </w:pPr>
            <w:r>
              <w:rPr>
                <w:rFonts w:hint="eastAsia"/>
              </w:rPr>
              <w:t>查询</w:t>
            </w:r>
            <w:r>
              <w:t>展示出新增的一级</w:t>
            </w:r>
            <w:r>
              <w:rPr>
                <w:rFonts w:hint="eastAsia"/>
              </w:rPr>
              <w:t>、二级</w:t>
            </w:r>
            <w:r>
              <w:t>考试分类的数据名称，单选</w:t>
            </w:r>
            <w:r w:rsidR="00CC4FC7">
              <w:rPr>
                <w:rFonts w:hint="eastAsia"/>
              </w:rPr>
              <w:t>；</w:t>
            </w:r>
          </w:p>
          <w:p w14:paraId="26149851" w14:textId="77777777" w:rsidR="009A39B1" w:rsidRDefault="009A39B1" w:rsidP="005605E3">
            <w:pPr>
              <w:spacing w:line="360" w:lineRule="auto"/>
            </w:pPr>
            <w:r>
              <w:rPr>
                <w:rFonts w:hint="eastAsia"/>
              </w:rPr>
              <w:t>样式为</w:t>
            </w:r>
            <w:r>
              <w:t>：</w:t>
            </w:r>
          </w:p>
          <w:p w14:paraId="290CA5FE" w14:textId="77777777" w:rsidR="009A39B1" w:rsidRDefault="009A39B1" w:rsidP="005605E3">
            <w:pPr>
              <w:spacing w:line="360" w:lineRule="auto"/>
            </w:pPr>
            <w:r>
              <w:rPr>
                <w:noProof/>
              </w:rPr>
              <w:drawing>
                <wp:inline distT="0" distB="0" distL="0" distR="0" wp14:anchorId="0F27FA58" wp14:editId="6DB94833">
                  <wp:extent cx="2904762" cy="1800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904762" cy="1800000"/>
                          </a:xfrm>
                          <a:prstGeom prst="rect">
                            <a:avLst/>
                          </a:prstGeom>
                          <a:ln>
                            <a:noFill/>
                          </a:ln>
                        </pic:spPr>
                      </pic:pic>
                    </a:graphicData>
                  </a:graphic>
                </wp:inline>
              </w:drawing>
            </w:r>
          </w:p>
          <w:p w14:paraId="6C6F72BB" w14:textId="7519FA50" w:rsidR="00CC4FC7" w:rsidRDefault="00CC4FC7" w:rsidP="005605E3">
            <w:pPr>
              <w:spacing w:line="360" w:lineRule="auto"/>
            </w:pPr>
            <w:r>
              <w:rPr>
                <w:rFonts w:hint="eastAsia"/>
              </w:rPr>
              <w:t>操作</w:t>
            </w:r>
            <w:r>
              <w:t>说明：当点击该下拉框时，在下拉框下方</w:t>
            </w:r>
            <w:r>
              <w:rPr>
                <w:rFonts w:hint="eastAsia"/>
              </w:rPr>
              <w:t>左边</w:t>
            </w:r>
            <w:r>
              <w:t>展示</w:t>
            </w:r>
            <w:r>
              <w:rPr>
                <w:rFonts w:hint="eastAsia"/>
              </w:rPr>
              <w:t>一级</w:t>
            </w:r>
            <w:r>
              <w:t>考试分类的名称，当</w:t>
            </w:r>
            <w:r>
              <w:rPr>
                <w:rFonts w:hint="eastAsia"/>
              </w:rPr>
              <w:t>鼠标移动到</w:t>
            </w:r>
            <w:r>
              <w:t>某一个</w:t>
            </w:r>
            <w:r>
              <w:rPr>
                <w:rFonts w:hint="eastAsia"/>
              </w:rPr>
              <w:t>一级</w:t>
            </w:r>
            <w:r>
              <w:t>考试分类的名称</w:t>
            </w:r>
            <w:r>
              <w:rPr>
                <w:rFonts w:hint="eastAsia"/>
              </w:rPr>
              <w:t>上方时</w:t>
            </w:r>
            <w:r>
              <w:t>，在右边展示</w:t>
            </w:r>
            <w:r>
              <w:rPr>
                <w:rFonts w:hint="eastAsia"/>
              </w:rPr>
              <w:t>出该</w:t>
            </w:r>
            <w:r>
              <w:t>一级分类的二级分类</w:t>
            </w:r>
            <w:r>
              <w:rPr>
                <w:rFonts w:hint="eastAsia"/>
              </w:rPr>
              <w:t>名称</w:t>
            </w:r>
            <w:r>
              <w:t>，</w:t>
            </w:r>
            <w:r>
              <w:rPr>
                <w:rFonts w:hint="eastAsia"/>
              </w:rPr>
              <w:t>同时</w:t>
            </w:r>
            <w:r w:rsidR="004C71A0">
              <w:rPr>
                <w:rFonts w:hint="eastAsia"/>
              </w:rPr>
              <w:t>鼠标</w:t>
            </w:r>
            <w:r>
              <w:rPr>
                <w:rFonts w:hint="eastAsia"/>
              </w:rPr>
              <w:t>移动到的一级分类的颜色进行变化，</w:t>
            </w:r>
            <w:r>
              <w:t>如</w:t>
            </w:r>
            <w:r>
              <w:rPr>
                <w:rFonts w:hint="eastAsia"/>
              </w:rPr>
              <w:t>上图灰色所示；</w:t>
            </w:r>
            <w:r>
              <w:t>当</w:t>
            </w:r>
            <w:r>
              <w:rPr>
                <w:rFonts w:hint="eastAsia"/>
              </w:rPr>
              <w:t>鼠标移动到二级分类的名称上方时，</w:t>
            </w:r>
            <w:r>
              <w:t>二级</w:t>
            </w:r>
            <w:r>
              <w:rPr>
                <w:rFonts w:hint="eastAsia"/>
              </w:rPr>
              <w:t>分类的颜色进行变化，</w:t>
            </w:r>
            <w:r>
              <w:t>灰色所示；</w:t>
            </w:r>
          </w:p>
          <w:p w14:paraId="779178AE" w14:textId="5AF43797" w:rsidR="00CC4FC7" w:rsidRPr="00CC4FC7" w:rsidRDefault="00CC4FC7" w:rsidP="005605E3">
            <w:pPr>
              <w:spacing w:line="360" w:lineRule="auto"/>
            </w:pPr>
            <w:commentRangeStart w:id="376"/>
            <w:r>
              <w:rPr>
                <w:rFonts w:hint="eastAsia"/>
              </w:rPr>
              <w:t>当</w:t>
            </w:r>
            <w:r>
              <w:t>鼠标点击</w:t>
            </w:r>
            <w:r>
              <w:rPr>
                <w:rFonts w:hint="eastAsia"/>
              </w:rPr>
              <w:t>一级</w:t>
            </w:r>
            <w:r w:rsidR="00605C17">
              <w:t>分类</w:t>
            </w:r>
            <w:r>
              <w:rPr>
                <w:rFonts w:hint="eastAsia"/>
              </w:rPr>
              <w:t>时</w:t>
            </w:r>
            <w:r>
              <w:t>，</w:t>
            </w:r>
            <w:r>
              <w:rPr>
                <w:rFonts w:hint="eastAsia"/>
              </w:rPr>
              <w:t>输入框</w:t>
            </w:r>
            <w:r>
              <w:t>带出一级分类的值；当鼠标点击某个</w:t>
            </w:r>
            <w:r>
              <w:rPr>
                <w:rFonts w:hint="eastAsia"/>
              </w:rPr>
              <w:t>一级分类</w:t>
            </w:r>
            <w:r>
              <w:t>的二级分类时，输入框带出二级分</w:t>
            </w:r>
            <w:r>
              <w:rPr>
                <w:rFonts w:hint="eastAsia"/>
              </w:rPr>
              <w:t>类</w:t>
            </w:r>
            <w:r>
              <w:t>的值；</w:t>
            </w:r>
            <w:commentRangeEnd w:id="376"/>
            <w:r w:rsidR="00224BE9">
              <w:rPr>
                <w:rStyle w:val="ac"/>
              </w:rPr>
              <w:commentReference w:id="376"/>
            </w:r>
          </w:p>
        </w:tc>
      </w:tr>
      <w:tr w:rsidR="009764BC" w:rsidRPr="0045492E" w14:paraId="47BD9D3F" w14:textId="77777777" w:rsidTr="00D03D46">
        <w:tc>
          <w:tcPr>
            <w:tcW w:w="704" w:type="dxa"/>
          </w:tcPr>
          <w:p w14:paraId="5E5190D3" w14:textId="0A915DB5" w:rsidR="009764BC" w:rsidRPr="00355E1D" w:rsidRDefault="009764BC" w:rsidP="005605E3">
            <w:pPr>
              <w:pStyle w:val="ae"/>
              <w:numPr>
                <w:ilvl w:val="0"/>
                <w:numId w:val="83"/>
              </w:numPr>
              <w:spacing w:line="360" w:lineRule="auto"/>
              <w:ind w:firstLineChars="0"/>
            </w:pPr>
          </w:p>
        </w:tc>
        <w:tc>
          <w:tcPr>
            <w:tcW w:w="1701" w:type="dxa"/>
          </w:tcPr>
          <w:p w14:paraId="7A2DD800" w14:textId="1F3A44E4" w:rsidR="009764BC" w:rsidRDefault="00A24F75" w:rsidP="005605E3">
            <w:pPr>
              <w:spacing w:line="360" w:lineRule="auto"/>
            </w:pPr>
            <w:r>
              <w:rPr>
                <w:rFonts w:hint="eastAsia"/>
              </w:rPr>
              <w:t>班级</w:t>
            </w:r>
          </w:p>
        </w:tc>
        <w:tc>
          <w:tcPr>
            <w:tcW w:w="6095" w:type="dxa"/>
          </w:tcPr>
          <w:p w14:paraId="1C3D9DB9" w14:textId="77777777" w:rsidR="00EE12C0" w:rsidRDefault="00EE12C0" w:rsidP="005605E3">
            <w:pPr>
              <w:spacing w:line="360" w:lineRule="auto"/>
            </w:pPr>
            <w:r>
              <w:rPr>
                <w:rFonts w:hint="eastAsia"/>
              </w:rPr>
              <w:t>下拉</w:t>
            </w:r>
            <w:r>
              <w:t>列表</w:t>
            </w:r>
            <w:r>
              <w:rPr>
                <w:rFonts w:hint="eastAsia"/>
              </w:rPr>
              <w:t>，</w:t>
            </w:r>
            <w:r>
              <w:t>手动选择</w:t>
            </w:r>
            <w:r>
              <w:rPr>
                <w:rFonts w:hint="eastAsia"/>
              </w:rPr>
              <w:t>，</w:t>
            </w:r>
            <w:r>
              <w:t>非必选项</w:t>
            </w:r>
          </w:p>
          <w:p w14:paraId="02D8893E" w14:textId="77777777" w:rsidR="00EE12C0" w:rsidRDefault="00EE12C0" w:rsidP="005605E3">
            <w:pPr>
              <w:spacing w:line="360" w:lineRule="auto"/>
            </w:pPr>
            <w:r>
              <w:rPr>
                <w:rFonts w:hint="eastAsia"/>
              </w:rPr>
              <w:t>默认值</w:t>
            </w:r>
            <w:r>
              <w:t>：请选择</w:t>
            </w:r>
          </w:p>
          <w:p w14:paraId="4BC460AD" w14:textId="70D29F07" w:rsidR="00EE12C0" w:rsidRDefault="00EE12C0" w:rsidP="005605E3">
            <w:pPr>
              <w:spacing w:line="360" w:lineRule="auto"/>
            </w:pPr>
            <w:commentRangeStart w:id="377"/>
            <w:r>
              <w:rPr>
                <w:rFonts w:hint="eastAsia"/>
              </w:rPr>
              <w:lastRenderedPageBreak/>
              <w:t>下拉</w:t>
            </w:r>
            <w:r>
              <w:t>列表值：</w:t>
            </w:r>
            <w:commentRangeEnd w:id="377"/>
            <w:r>
              <w:rPr>
                <w:rStyle w:val="ac"/>
              </w:rPr>
              <w:commentReference w:id="377"/>
            </w:r>
          </w:p>
        </w:tc>
      </w:tr>
      <w:tr w:rsidR="00A24F75" w:rsidRPr="0045492E" w14:paraId="68563B70" w14:textId="77777777" w:rsidTr="00D03D46">
        <w:tc>
          <w:tcPr>
            <w:tcW w:w="704" w:type="dxa"/>
          </w:tcPr>
          <w:p w14:paraId="1A7773B3" w14:textId="77777777" w:rsidR="00A24F75" w:rsidRPr="00355E1D" w:rsidRDefault="00A24F75" w:rsidP="005605E3">
            <w:pPr>
              <w:pStyle w:val="ae"/>
              <w:numPr>
                <w:ilvl w:val="0"/>
                <w:numId w:val="83"/>
              </w:numPr>
              <w:spacing w:line="360" w:lineRule="auto"/>
              <w:ind w:firstLineChars="0"/>
            </w:pPr>
          </w:p>
        </w:tc>
        <w:tc>
          <w:tcPr>
            <w:tcW w:w="1701" w:type="dxa"/>
          </w:tcPr>
          <w:p w14:paraId="739E4B41" w14:textId="4F332109" w:rsidR="00A24F75" w:rsidRDefault="00A24F75" w:rsidP="005605E3">
            <w:pPr>
              <w:spacing w:line="360" w:lineRule="auto"/>
            </w:pPr>
            <w:r>
              <w:rPr>
                <w:rFonts w:hint="eastAsia"/>
              </w:rPr>
              <w:t>试卷名称</w:t>
            </w:r>
          </w:p>
        </w:tc>
        <w:tc>
          <w:tcPr>
            <w:tcW w:w="6095" w:type="dxa"/>
          </w:tcPr>
          <w:p w14:paraId="76A21EA2" w14:textId="60B7CA4C" w:rsidR="00F91E5F" w:rsidRDefault="00F91E5F" w:rsidP="005605E3">
            <w:pPr>
              <w:spacing w:line="360" w:lineRule="auto"/>
            </w:pPr>
            <w:r>
              <w:rPr>
                <w:rFonts w:hint="eastAsia"/>
              </w:rPr>
              <w:t>单行文本框</w:t>
            </w:r>
            <w:r>
              <w:t>，手动录入，非录入项，</w:t>
            </w:r>
            <w:r>
              <w:rPr>
                <w:rFonts w:hint="eastAsia"/>
              </w:rPr>
              <w:t>默认值</w:t>
            </w:r>
            <w:r>
              <w:t>：</w:t>
            </w:r>
            <w:r w:rsidRPr="000A1C3F">
              <w:rPr>
                <w:rFonts w:hint="eastAsia"/>
              </w:rPr>
              <w:t>请输入要查询的</w:t>
            </w:r>
            <w:r>
              <w:rPr>
                <w:rFonts w:hint="eastAsia"/>
              </w:rPr>
              <w:t>试卷</w:t>
            </w:r>
            <w:r w:rsidRPr="000A1C3F">
              <w:rPr>
                <w:rFonts w:hint="eastAsia"/>
              </w:rPr>
              <w:t>名称</w:t>
            </w:r>
          </w:p>
          <w:p w14:paraId="1AB9E36B" w14:textId="05B51E3C" w:rsidR="00A24F75" w:rsidRDefault="00F91E5F" w:rsidP="005605E3">
            <w:pPr>
              <w:spacing w:line="360" w:lineRule="auto"/>
            </w:pPr>
            <w:r>
              <w:rPr>
                <w:rFonts w:hint="eastAsia"/>
              </w:rPr>
              <w:t>可</w:t>
            </w:r>
            <w:r>
              <w:t>录入任意字符，</w:t>
            </w:r>
            <w:r>
              <w:rPr>
                <w:rFonts w:hint="eastAsia"/>
              </w:rPr>
              <w:t>无</w:t>
            </w:r>
            <w:r>
              <w:t>长度校验</w:t>
            </w:r>
            <w:r>
              <w:rPr>
                <w:rFonts w:hint="eastAsia"/>
              </w:rPr>
              <w:t>，以</w:t>
            </w:r>
            <w:r>
              <w:t>词</w:t>
            </w:r>
            <w:r>
              <w:rPr>
                <w:rFonts w:hint="eastAsia"/>
              </w:rPr>
              <w:t>语</w:t>
            </w:r>
            <w:r>
              <w:t>形式支持模糊查询</w:t>
            </w:r>
          </w:p>
        </w:tc>
      </w:tr>
      <w:tr w:rsidR="00A24F75" w:rsidRPr="0045492E" w14:paraId="2FB61990" w14:textId="77777777" w:rsidTr="00D03D46">
        <w:tc>
          <w:tcPr>
            <w:tcW w:w="704" w:type="dxa"/>
          </w:tcPr>
          <w:p w14:paraId="4D81144B" w14:textId="77777777" w:rsidR="00A24F75" w:rsidRPr="00355E1D" w:rsidRDefault="00A24F75" w:rsidP="005605E3">
            <w:pPr>
              <w:pStyle w:val="ae"/>
              <w:numPr>
                <w:ilvl w:val="0"/>
                <w:numId w:val="83"/>
              </w:numPr>
              <w:spacing w:line="360" w:lineRule="auto"/>
              <w:ind w:firstLineChars="0"/>
            </w:pPr>
          </w:p>
        </w:tc>
        <w:tc>
          <w:tcPr>
            <w:tcW w:w="1701" w:type="dxa"/>
          </w:tcPr>
          <w:p w14:paraId="6BF46C9E" w14:textId="77FF8279" w:rsidR="00A24F75" w:rsidRDefault="00A24F75" w:rsidP="005605E3">
            <w:pPr>
              <w:spacing w:line="360" w:lineRule="auto"/>
            </w:pPr>
            <w:r>
              <w:rPr>
                <w:rFonts w:hint="eastAsia"/>
              </w:rPr>
              <w:t>时间</w:t>
            </w:r>
          </w:p>
        </w:tc>
        <w:tc>
          <w:tcPr>
            <w:tcW w:w="6095" w:type="dxa"/>
          </w:tcPr>
          <w:p w14:paraId="4C0DCAF5" w14:textId="77777777" w:rsidR="00DF60C3" w:rsidRDefault="00DF60C3" w:rsidP="005605E3">
            <w:pPr>
              <w:spacing w:line="360" w:lineRule="auto"/>
            </w:pPr>
            <w:r>
              <w:rPr>
                <w:rFonts w:hint="eastAsia"/>
              </w:rPr>
              <w:t>手动录入</w:t>
            </w:r>
            <w:r>
              <w:t>，</w:t>
            </w:r>
            <w:r>
              <w:rPr>
                <w:rFonts w:hint="eastAsia"/>
              </w:rPr>
              <w:t>日历</w:t>
            </w:r>
            <w:r>
              <w:t>时间控件，可选择到秒</w:t>
            </w:r>
            <w:r>
              <w:rPr>
                <w:rFonts w:hint="eastAsia"/>
              </w:rPr>
              <w:t>，</w:t>
            </w:r>
            <w:r>
              <w:t>时间</w:t>
            </w:r>
            <w:r>
              <w:rPr>
                <w:rFonts w:hint="eastAsia"/>
              </w:rPr>
              <w:t>/</w:t>
            </w:r>
            <w:r>
              <w:rPr>
                <w:rFonts w:hint="eastAsia"/>
              </w:rPr>
              <w:t>时间段</w:t>
            </w:r>
            <w:r>
              <w:t>的选择</w:t>
            </w:r>
            <w:r>
              <w:rPr>
                <w:rFonts w:hint="eastAsia"/>
              </w:rPr>
              <w:t>，</w:t>
            </w:r>
            <w:r>
              <w:t>非必选项</w:t>
            </w:r>
          </w:p>
          <w:p w14:paraId="482FF983" w14:textId="77777777" w:rsidR="00DF60C3" w:rsidRDefault="00DF60C3" w:rsidP="005605E3">
            <w:pPr>
              <w:spacing w:line="360" w:lineRule="auto"/>
            </w:pPr>
            <w:r>
              <w:rPr>
                <w:rFonts w:hint="eastAsia"/>
              </w:rPr>
              <w:t>默认值：</w:t>
            </w:r>
          </w:p>
          <w:p w14:paraId="7383EEA1" w14:textId="77777777" w:rsidR="00DF60C3" w:rsidRDefault="00DF60C3" w:rsidP="005605E3">
            <w:pPr>
              <w:spacing w:line="360" w:lineRule="auto"/>
            </w:pPr>
            <w:r>
              <w:rPr>
                <w:rFonts w:hint="eastAsia"/>
              </w:rPr>
              <w:t>请选择开始</w:t>
            </w:r>
            <w:r>
              <w:t>时间</w:t>
            </w:r>
          </w:p>
          <w:p w14:paraId="276680BD" w14:textId="77777777" w:rsidR="00DF60C3" w:rsidRPr="00A22036" w:rsidRDefault="00DF60C3" w:rsidP="005605E3">
            <w:pPr>
              <w:spacing w:line="360" w:lineRule="auto"/>
            </w:pPr>
            <w:r>
              <w:rPr>
                <w:rFonts w:hint="eastAsia"/>
              </w:rPr>
              <w:t>请选择</w:t>
            </w:r>
            <w:r>
              <w:t>结束时间</w:t>
            </w:r>
          </w:p>
          <w:p w14:paraId="22659C04" w14:textId="48D8AD7E" w:rsidR="00DF60C3" w:rsidRPr="00E37A12" w:rsidRDefault="00DF60C3" w:rsidP="005605E3">
            <w:pPr>
              <w:numPr>
                <w:ilvl w:val="0"/>
                <w:numId w:val="38"/>
              </w:numPr>
              <w:spacing w:line="360" w:lineRule="auto"/>
              <w:ind w:left="0" w:firstLine="426"/>
            </w:pPr>
            <w:r>
              <w:rPr>
                <w:rFonts w:hint="eastAsia"/>
                <w:color w:val="000000"/>
              </w:rPr>
              <w:t>以下“</w:t>
            </w:r>
            <w:r>
              <w:rPr>
                <w:rFonts w:hint="eastAsia"/>
              </w:rPr>
              <w:t>时间</w:t>
            </w:r>
            <w:r>
              <w:rPr>
                <w:rFonts w:hint="eastAsia"/>
                <w:color w:val="000000"/>
              </w:rPr>
              <w:t>”的“至”之前称为“开始时间”；“至”之后称为“结束时间”；</w:t>
            </w:r>
          </w:p>
          <w:p w14:paraId="2F1F18A0" w14:textId="3B848E05" w:rsidR="00DF60C3" w:rsidRDefault="00DF60C3" w:rsidP="005605E3">
            <w:pPr>
              <w:numPr>
                <w:ilvl w:val="0"/>
                <w:numId w:val="38"/>
              </w:numPr>
              <w:spacing w:line="360" w:lineRule="auto"/>
              <w:ind w:left="0" w:firstLine="426"/>
            </w:pPr>
            <w:r>
              <w:rPr>
                <w:rFonts w:hint="eastAsia"/>
              </w:rPr>
              <w:t>时间</w:t>
            </w:r>
            <w:r>
              <w:rPr>
                <w:rFonts w:hint="eastAsia"/>
                <w:color w:val="000000"/>
              </w:rPr>
              <w:t>的选择，“结束时间”需大于等于“开始时间”，（例：“开始时间”选择为“</w:t>
            </w:r>
            <w:r>
              <w:rPr>
                <w:rFonts w:hint="eastAsia"/>
                <w:color w:val="000000"/>
              </w:rPr>
              <w:t>2016-03-10</w:t>
            </w:r>
            <w:r>
              <w:rPr>
                <w:color w:val="000000"/>
              </w:rPr>
              <w:t xml:space="preserve"> 10</w:t>
            </w:r>
            <w:r>
              <w:rPr>
                <w:rFonts w:hint="eastAsia"/>
                <w:color w:val="000000"/>
              </w:rPr>
              <w:t>:00:00</w:t>
            </w:r>
            <w:r>
              <w:rPr>
                <w:rFonts w:hint="eastAsia"/>
                <w:color w:val="000000"/>
              </w:rPr>
              <w:t>”，“结束时间”只能选择“</w:t>
            </w:r>
            <w:r>
              <w:rPr>
                <w:rFonts w:hint="eastAsia"/>
                <w:color w:val="000000"/>
              </w:rPr>
              <w:t>2016-03-10</w:t>
            </w:r>
            <w:r>
              <w:rPr>
                <w:color w:val="000000"/>
              </w:rPr>
              <w:t xml:space="preserve"> 10</w:t>
            </w:r>
            <w:r>
              <w:rPr>
                <w:rFonts w:hint="eastAsia"/>
                <w:color w:val="000000"/>
              </w:rPr>
              <w:t>:00:00</w:t>
            </w:r>
            <w:r>
              <w:rPr>
                <w:rFonts w:hint="eastAsia"/>
                <w:color w:val="000000"/>
              </w:rPr>
              <w:t>”当天或当天以后的任何时间）；</w:t>
            </w:r>
          </w:p>
          <w:p w14:paraId="1AF7CE68" w14:textId="4BC9600D" w:rsidR="00A24F75" w:rsidRDefault="00DF60C3" w:rsidP="005605E3">
            <w:pPr>
              <w:spacing w:line="360" w:lineRule="auto"/>
            </w:pPr>
            <w:r>
              <w:rPr>
                <w:rFonts w:hint="eastAsia"/>
                <w:color w:val="000000"/>
              </w:rPr>
              <w:t>只录入“开始时间”，</w:t>
            </w:r>
            <w:r w:rsidRPr="00FC1746">
              <w:rPr>
                <w:rFonts w:hint="eastAsia"/>
                <w:color w:val="000000"/>
              </w:rPr>
              <w:t>如“</w:t>
            </w:r>
            <w:r>
              <w:rPr>
                <w:rFonts w:hint="eastAsia"/>
                <w:color w:val="000000"/>
              </w:rPr>
              <w:t>2016-03-10</w:t>
            </w:r>
            <w:r>
              <w:rPr>
                <w:color w:val="000000"/>
              </w:rPr>
              <w:t xml:space="preserve"> 10</w:t>
            </w:r>
            <w:r>
              <w:rPr>
                <w:rFonts w:hint="eastAsia"/>
                <w:color w:val="000000"/>
              </w:rPr>
              <w:t>:00:00</w:t>
            </w:r>
            <w:r w:rsidRPr="00FC1746">
              <w:rPr>
                <w:rFonts w:hint="eastAsia"/>
                <w:color w:val="000000"/>
              </w:rPr>
              <w:t>”，则查询出</w:t>
            </w:r>
            <w:r>
              <w:rPr>
                <w:rFonts w:hint="eastAsia"/>
                <w:color w:val="000000"/>
              </w:rPr>
              <w:t>试卷</w:t>
            </w:r>
            <w:r w:rsidRPr="00FC1746">
              <w:rPr>
                <w:rFonts w:ascii="宋体" w:hAnsi="宋体" w:hint="eastAsia"/>
              </w:rPr>
              <w:t>时间</w:t>
            </w:r>
            <w:r w:rsidRPr="00FC1746">
              <w:rPr>
                <w:rFonts w:hint="eastAsia"/>
                <w:color w:val="000000"/>
              </w:rPr>
              <w:t>从“</w:t>
            </w:r>
            <w:r>
              <w:rPr>
                <w:rFonts w:hint="eastAsia"/>
                <w:color w:val="000000"/>
              </w:rPr>
              <w:t>2016-03-10</w:t>
            </w:r>
            <w:r>
              <w:rPr>
                <w:color w:val="000000"/>
              </w:rPr>
              <w:t xml:space="preserve"> 10</w:t>
            </w:r>
            <w:r>
              <w:rPr>
                <w:rFonts w:hint="eastAsia"/>
                <w:color w:val="000000"/>
              </w:rPr>
              <w:t>:00:00</w:t>
            </w:r>
            <w:r w:rsidRPr="00FC1746">
              <w:rPr>
                <w:rFonts w:hint="eastAsia"/>
                <w:color w:val="000000"/>
              </w:rPr>
              <w:t>”开始</w:t>
            </w:r>
            <w:r>
              <w:rPr>
                <w:rFonts w:hint="eastAsia"/>
                <w:color w:val="000000"/>
              </w:rPr>
              <w:t>到结束时间为最远的数据查询</w:t>
            </w:r>
            <w:r w:rsidRPr="00FC1746">
              <w:rPr>
                <w:rFonts w:hint="eastAsia"/>
                <w:color w:val="000000"/>
              </w:rPr>
              <w:t>；</w:t>
            </w:r>
            <w:r>
              <w:rPr>
                <w:rFonts w:hint="eastAsia"/>
                <w:color w:val="000000"/>
              </w:rPr>
              <w:t>只录入“结束时间”，</w:t>
            </w:r>
            <w:r w:rsidRPr="00FC1746">
              <w:rPr>
                <w:rFonts w:hint="eastAsia"/>
                <w:color w:val="000000"/>
              </w:rPr>
              <w:t>如“</w:t>
            </w:r>
            <w:r>
              <w:rPr>
                <w:rFonts w:hint="eastAsia"/>
                <w:color w:val="000000"/>
              </w:rPr>
              <w:t>2016-03-10</w:t>
            </w:r>
            <w:r>
              <w:rPr>
                <w:color w:val="000000"/>
              </w:rPr>
              <w:t xml:space="preserve"> 10</w:t>
            </w:r>
            <w:r>
              <w:rPr>
                <w:rFonts w:hint="eastAsia"/>
                <w:color w:val="000000"/>
              </w:rPr>
              <w:t>:00:00</w:t>
            </w:r>
            <w:r w:rsidRPr="00FC1746">
              <w:rPr>
                <w:rFonts w:hint="eastAsia"/>
                <w:color w:val="000000"/>
              </w:rPr>
              <w:t>”，则查询</w:t>
            </w:r>
            <w:r>
              <w:rPr>
                <w:rFonts w:hint="eastAsia"/>
                <w:color w:val="000000"/>
              </w:rPr>
              <w:t>结束时间是</w:t>
            </w:r>
            <w:r w:rsidRPr="00FC1746">
              <w:rPr>
                <w:rFonts w:hint="eastAsia"/>
                <w:color w:val="000000"/>
              </w:rPr>
              <w:t>“</w:t>
            </w:r>
            <w:r>
              <w:rPr>
                <w:rFonts w:hint="eastAsia"/>
                <w:color w:val="000000"/>
              </w:rPr>
              <w:t>2016-03-10</w:t>
            </w:r>
            <w:r>
              <w:rPr>
                <w:color w:val="000000"/>
              </w:rPr>
              <w:t xml:space="preserve"> 10</w:t>
            </w:r>
            <w:r>
              <w:rPr>
                <w:rFonts w:hint="eastAsia"/>
                <w:color w:val="000000"/>
              </w:rPr>
              <w:t>:00:00</w:t>
            </w:r>
            <w:r w:rsidRPr="00FC1746">
              <w:rPr>
                <w:rFonts w:hint="eastAsia"/>
                <w:color w:val="000000"/>
              </w:rPr>
              <w:t>”</w:t>
            </w:r>
            <w:r>
              <w:rPr>
                <w:rFonts w:hint="eastAsia"/>
                <w:color w:val="000000"/>
              </w:rPr>
              <w:t>之前的所有数据</w:t>
            </w:r>
            <w:r w:rsidRPr="00FC1746">
              <w:rPr>
                <w:rFonts w:hint="eastAsia"/>
                <w:color w:val="000000"/>
              </w:rPr>
              <w:t>。</w:t>
            </w:r>
          </w:p>
        </w:tc>
      </w:tr>
      <w:tr w:rsidR="00A24F75" w:rsidRPr="0045492E" w14:paraId="02B82735" w14:textId="77777777" w:rsidTr="00D03D46">
        <w:tc>
          <w:tcPr>
            <w:tcW w:w="704" w:type="dxa"/>
          </w:tcPr>
          <w:p w14:paraId="38B1EA1C" w14:textId="77777777" w:rsidR="00A24F75" w:rsidRPr="00355E1D" w:rsidRDefault="00A24F75" w:rsidP="005605E3">
            <w:pPr>
              <w:pStyle w:val="ae"/>
              <w:numPr>
                <w:ilvl w:val="0"/>
                <w:numId w:val="83"/>
              </w:numPr>
              <w:spacing w:line="360" w:lineRule="auto"/>
              <w:ind w:firstLineChars="0"/>
            </w:pPr>
          </w:p>
        </w:tc>
        <w:tc>
          <w:tcPr>
            <w:tcW w:w="1701" w:type="dxa"/>
          </w:tcPr>
          <w:p w14:paraId="1C6EFA28" w14:textId="3303035E" w:rsidR="00A24F75" w:rsidRDefault="00A24F75" w:rsidP="005605E3">
            <w:pPr>
              <w:spacing w:line="360" w:lineRule="auto"/>
            </w:pPr>
            <w:r>
              <w:rPr>
                <w:rFonts w:hint="eastAsia"/>
              </w:rPr>
              <w:t>考试规则</w:t>
            </w:r>
          </w:p>
        </w:tc>
        <w:tc>
          <w:tcPr>
            <w:tcW w:w="6095" w:type="dxa"/>
          </w:tcPr>
          <w:p w14:paraId="653AED34" w14:textId="77777777" w:rsidR="00D957C6" w:rsidRDefault="00D957C6" w:rsidP="005605E3">
            <w:pPr>
              <w:spacing w:line="360" w:lineRule="auto"/>
            </w:pPr>
            <w:r>
              <w:rPr>
                <w:rFonts w:hint="eastAsia"/>
              </w:rPr>
              <w:t>下拉</w:t>
            </w:r>
            <w:r>
              <w:t>列表</w:t>
            </w:r>
            <w:r>
              <w:rPr>
                <w:rFonts w:hint="eastAsia"/>
              </w:rPr>
              <w:t>，</w:t>
            </w:r>
            <w:r>
              <w:t>手动选择</w:t>
            </w:r>
            <w:r>
              <w:rPr>
                <w:rFonts w:hint="eastAsia"/>
              </w:rPr>
              <w:t>，</w:t>
            </w:r>
            <w:r>
              <w:t>非必选项</w:t>
            </w:r>
          </w:p>
          <w:p w14:paraId="20AAC5D3" w14:textId="77777777" w:rsidR="00D957C6" w:rsidRDefault="00D957C6" w:rsidP="005605E3">
            <w:pPr>
              <w:spacing w:line="360" w:lineRule="auto"/>
            </w:pPr>
            <w:r>
              <w:rPr>
                <w:rFonts w:hint="eastAsia"/>
              </w:rPr>
              <w:t>默认值</w:t>
            </w:r>
            <w:r>
              <w:t>：请选择</w:t>
            </w:r>
          </w:p>
          <w:p w14:paraId="5273F2A3" w14:textId="77777777" w:rsidR="00D957C6" w:rsidRDefault="00D957C6" w:rsidP="005605E3">
            <w:pPr>
              <w:spacing w:line="360" w:lineRule="auto"/>
            </w:pPr>
            <w:r>
              <w:rPr>
                <w:rFonts w:hint="eastAsia"/>
              </w:rPr>
              <w:t>下拉</w:t>
            </w:r>
            <w:r>
              <w:t>列表值：</w:t>
            </w:r>
          </w:p>
          <w:p w14:paraId="687F9D08" w14:textId="7A012905" w:rsidR="00A24F75" w:rsidRDefault="00D957C6" w:rsidP="005605E3">
            <w:pPr>
              <w:spacing w:line="360" w:lineRule="auto"/>
            </w:pPr>
            <w:r>
              <w:rPr>
                <w:rFonts w:hint="eastAsia"/>
              </w:rPr>
              <w:t>查询</w:t>
            </w:r>
            <w:r>
              <w:t>展示出新增的</w:t>
            </w:r>
            <w:r>
              <w:rPr>
                <w:rFonts w:hint="eastAsia"/>
              </w:rPr>
              <w:t>试卷规则</w:t>
            </w:r>
            <w:r>
              <w:t>名称，单选</w:t>
            </w:r>
            <w:r>
              <w:rPr>
                <w:rFonts w:hint="eastAsia"/>
              </w:rPr>
              <w:t>；</w:t>
            </w:r>
          </w:p>
        </w:tc>
      </w:tr>
      <w:tr w:rsidR="00A24F75" w:rsidRPr="0045492E" w14:paraId="4FB5B539" w14:textId="77777777" w:rsidTr="00D03D46">
        <w:tc>
          <w:tcPr>
            <w:tcW w:w="704" w:type="dxa"/>
          </w:tcPr>
          <w:p w14:paraId="7F66BA69" w14:textId="77777777" w:rsidR="00A24F75" w:rsidRPr="00355E1D" w:rsidRDefault="00A24F75" w:rsidP="005605E3">
            <w:pPr>
              <w:pStyle w:val="ae"/>
              <w:numPr>
                <w:ilvl w:val="0"/>
                <w:numId w:val="83"/>
              </w:numPr>
              <w:spacing w:line="360" w:lineRule="auto"/>
              <w:ind w:firstLineChars="0"/>
            </w:pPr>
          </w:p>
        </w:tc>
        <w:tc>
          <w:tcPr>
            <w:tcW w:w="1701" w:type="dxa"/>
          </w:tcPr>
          <w:p w14:paraId="230A47AE" w14:textId="5E4FB700" w:rsidR="00A24F75" w:rsidRDefault="00A24F75" w:rsidP="005605E3">
            <w:pPr>
              <w:spacing w:line="360" w:lineRule="auto"/>
            </w:pPr>
            <w:r>
              <w:rPr>
                <w:rFonts w:hint="eastAsia"/>
              </w:rPr>
              <w:t>是否</w:t>
            </w:r>
            <w:r>
              <w:t>已设置题目</w:t>
            </w:r>
          </w:p>
        </w:tc>
        <w:tc>
          <w:tcPr>
            <w:tcW w:w="6095" w:type="dxa"/>
          </w:tcPr>
          <w:p w14:paraId="644BB09C" w14:textId="77777777" w:rsidR="00652DE2" w:rsidRDefault="00652DE2" w:rsidP="005605E3">
            <w:pPr>
              <w:spacing w:line="360" w:lineRule="auto"/>
            </w:pPr>
            <w:r>
              <w:rPr>
                <w:rFonts w:hint="eastAsia"/>
              </w:rPr>
              <w:t>下拉</w:t>
            </w:r>
            <w:r>
              <w:t>列表</w:t>
            </w:r>
            <w:r>
              <w:rPr>
                <w:rFonts w:hint="eastAsia"/>
              </w:rPr>
              <w:t>，</w:t>
            </w:r>
            <w:r>
              <w:t>手动选择</w:t>
            </w:r>
            <w:r>
              <w:rPr>
                <w:rFonts w:hint="eastAsia"/>
              </w:rPr>
              <w:t>，</w:t>
            </w:r>
            <w:r>
              <w:t>非必选项</w:t>
            </w:r>
          </w:p>
          <w:p w14:paraId="46C331B4" w14:textId="77777777" w:rsidR="00652DE2" w:rsidRDefault="00652DE2" w:rsidP="005605E3">
            <w:pPr>
              <w:spacing w:line="360" w:lineRule="auto"/>
            </w:pPr>
            <w:r>
              <w:rPr>
                <w:rFonts w:hint="eastAsia"/>
              </w:rPr>
              <w:t>默认值</w:t>
            </w:r>
            <w:r>
              <w:t>：请选择</w:t>
            </w:r>
          </w:p>
          <w:p w14:paraId="1C985A3C" w14:textId="77777777" w:rsidR="00A24F75" w:rsidRDefault="00652DE2" w:rsidP="005605E3">
            <w:pPr>
              <w:spacing w:line="360" w:lineRule="auto"/>
            </w:pPr>
            <w:r>
              <w:rPr>
                <w:rFonts w:hint="eastAsia"/>
              </w:rPr>
              <w:t>下拉</w:t>
            </w:r>
            <w:r>
              <w:t>列表值：</w:t>
            </w:r>
          </w:p>
          <w:p w14:paraId="4943ADDE" w14:textId="77777777" w:rsidR="00652DE2" w:rsidRDefault="00652DE2" w:rsidP="005605E3">
            <w:pPr>
              <w:spacing w:line="360" w:lineRule="auto"/>
            </w:pPr>
            <w:r>
              <w:rPr>
                <w:rFonts w:hint="eastAsia"/>
              </w:rPr>
              <w:t>是</w:t>
            </w:r>
            <w:r>
              <w:t>、否</w:t>
            </w:r>
          </w:p>
          <w:p w14:paraId="5C6CA9AA" w14:textId="394BE7C8" w:rsidR="00652DE2" w:rsidRDefault="00652DE2" w:rsidP="005605E3">
            <w:pPr>
              <w:spacing w:line="360" w:lineRule="auto"/>
            </w:pPr>
            <w:r>
              <w:rPr>
                <w:rFonts w:hint="eastAsia"/>
              </w:rPr>
              <w:t>试卷</w:t>
            </w:r>
            <w:r>
              <w:t>是否有题目的逻辑，参考</w:t>
            </w:r>
            <w:r>
              <w:rPr>
                <w:rFonts w:hint="eastAsia"/>
              </w:rPr>
              <w:t>“</w:t>
            </w:r>
            <w:r>
              <w:rPr>
                <w:rFonts w:hint="eastAsia"/>
              </w:rPr>
              <w:t>3.5.3</w:t>
            </w:r>
            <w:r>
              <w:rPr>
                <w:rFonts w:hint="eastAsia"/>
              </w:rPr>
              <w:t>规则”</w:t>
            </w:r>
            <w:r>
              <w:t>中</w:t>
            </w:r>
            <w:r>
              <w:rPr>
                <w:rFonts w:hint="eastAsia"/>
              </w:rPr>
              <w:t>的</w:t>
            </w:r>
            <w:r>
              <w:t>表格所示；</w:t>
            </w:r>
          </w:p>
        </w:tc>
      </w:tr>
      <w:tr w:rsidR="009764BC" w:rsidRPr="0045492E" w14:paraId="59380D88" w14:textId="77777777" w:rsidTr="009764BC">
        <w:tc>
          <w:tcPr>
            <w:tcW w:w="8500" w:type="dxa"/>
            <w:gridSpan w:val="3"/>
            <w:shd w:val="clear" w:color="auto" w:fill="FBE4D5" w:themeFill="accent2" w:themeFillTint="33"/>
          </w:tcPr>
          <w:p w14:paraId="0A00BBFA" w14:textId="5420E8A0" w:rsidR="009764BC" w:rsidRDefault="009764BC" w:rsidP="005605E3">
            <w:pPr>
              <w:spacing w:line="360" w:lineRule="auto"/>
            </w:pPr>
            <w:r>
              <w:rPr>
                <w:rFonts w:hint="eastAsia"/>
              </w:rPr>
              <w:t>查询</w:t>
            </w:r>
            <w:r>
              <w:t>列表</w:t>
            </w:r>
          </w:p>
        </w:tc>
      </w:tr>
      <w:tr w:rsidR="009764BC" w:rsidRPr="0045492E" w14:paraId="44BBA7B7" w14:textId="77777777" w:rsidTr="00D03D46">
        <w:tc>
          <w:tcPr>
            <w:tcW w:w="704" w:type="dxa"/>
          </w:tcPr>
          <w:p w14:paraId="682A74CF" w14:textId="77777777" w:rsidR="009764BC" w:rsidRPr="00355E1D" w:rsidRDefault="009764BC" w:rsidP="005605E3">
            <w:pPr>
              <w:pStyle w:val="ae"/>
              <w:numPr>
                <w:ilvl w:val="0"/>
                <w:numId w:val="94"/>
              </w:numPr>
              <w:spacing w:line="360" w:lineRule="auto"/>
              <w:ind w:firstLineChars="0"/>
            </w:pPr>
          </w:p>
        </w:tc>
        <w:tc>
          <w:tcPr>
            <w:tcW w:w="1701" w:type="dxa"/>
          </w:tcPr>
          <w:p w14:paraId="3FD0280E" w14:textId="5F801F55" w:rsidR="009764BC" w:rsidRDefault="00B042D7" w:rsidP="005605E3">
            <w:pPr>
              <w:spacing w:line="360" w:lineRule="auto"/>
            </w:pPr>
            <w:r>
              <w:rPr>
                <w:rFonts w:hint="eastAsia"/>
              </w:rPr>
              <w:t>方案名称</w:t>
            </w:r>
          </w:p>
        </w:tc>
        <w:tc>
          <w:tcPr>
            <w:tcW w:w="6095" w:type="dxa"/>
          </w:tcPr>
          <w:p w14:paraId="2F9D686B" w14:textId="17BC81F6" w:rsidR="009764BC" w:rsidRDefault="00B0676D" w:rsidP="005605E3">
            <w:pPr>
              <w:spacing w:line="360" w:lineRule="auto"/>
            </w:pPr>
            <w:r>
              <w:rPr>
                <w:rFonts w:hint="eastAsia"/>
              </w:rPr>
              <w:t>系统</w:t>
            </w:r>
            <w:r>
              <w:t>默认查询展示，不可修改</w:t>
            </w:r>
          </w:p>
        </w:tc>
      </w:tr>
      <w:tr w:rsidR="00CA1478" w:rsidRPr="0045492E" w14:paraId="42FC13C6" w14:textId="77777777" w:rsidTr="00D03D46">
        <w:tc>
          <w:tcPr>
            <w:tcW w:w="704" w:type="dxa"/>
          </w:tcPr>
          <w:p w14:paraId="7E97E15F" w14:textId="77777777" w:rsidR="00CA1478" w:rsidRPr="00355E1D" w:rsidRDefault="00CA1478" w:rsidP="005605E3">
            <w:pPr>
              <w:pStyle w:val="ae"/>
              <w:numPr>
                <w:ilvl w:val="0"/>
                <w:numId w:val="94"/>
              </w:numPr>
              <w:spacing w:line="360" w:lineRule="auto"/>
              <w:ind w:firstLineChars="0"/>
            </w:pPr>
          </w:p>
        </w:tc>
        <w:tc>
          <w:tcPr>
            <w:tcW w:w="1701" w:type="dxa"/>
          </w:tcPr>
          <w:p w14:paraId="23ADFA2A" w14:textId="73D43245" w:rsidR="00CA1478" w:rsidRDefault="00B042D7" w:rsidP="005605E3">
            <w:pPr>
              <w:spacing w:line="360" w:lineRule="auto"/>
            </w:pPr>
            <w:r>
              <w:rPr>
                <w:rFonts w:hint="eastAsia"/>
              </w:rPr>
              <w:t>考试</w:t>
            </w:r>
            <w:r>
              <w:t>分类</w:t>
            </w:r>
          </w:p>
        </w:tc>
        <w:tc>
          <w:tcPr>
            <w:tcW w:w="6095" w:type="dxa"/>
          </w:tcPr>
          <w:p w14:paraId="6462F273" w14:textId="6584C0DD" w:rsidR="00CA1478" w:rsidRDefault="00B0676D" w:rsidP="005605E3">
            <w:pPr>
              <w:spacing w:line="360" w:lineRule="auto"/>
            </w:pPr>
            <w:r>
              <w:rPr>
                <w:rFonts w:hint="eastAsia"/>
              </w:rPr>
              <w:t>系统</w:t>
            </w:r>
            <w:r>
              <w:t>默认查询展示，不可修改</w:t>
            </w:r>
          </w:p>
        </w:tc>
      </w:tr>
      <w:tr w:rsidR="00B042D7" w:rsidRPr="0045492E" w14:paraId="23F578BB" w14:textId="77777777" w:rsidTr="00D03D46">
        <w:tc>
          <w:tcPr>
            <w:tcW w:w="704" w:type="dxa"/>
          </w:tcPr>
          <w:p w14:paraId="3423B100" w14:textId="77777777" w:rsidR="00B042D7" w:rsidRPr="00355E1D" w:rsidRDefault="00B042D7" w:rsidP="005605E3">
            <w:pPr>
              <w:pStyle w:val="ae"/>
              <w:numPr>
                <w:ilvl w:val="0"/>
                <w:numId w:val="94"/>
              </w:numPr>
              <w:spacing w:line="360" w:lineRule="auto"/>
              <w:ind w:firstLineChars="0"/>
            </w:pPr>
          </w:p>
        </w:tc>
        <w:tc>
          <w:tcPr>
            <w:tcW w:w="1701" w:type="dxa"/>
          </w:tcPr>
          <w:p w14:paraId="584A2411" w14:textId="039F6494" w:rsidR="00B042D7" w:rsidRDefault="00B042D7" w:rsidP="005605E3">
            <w:pPr>
              <w:spacing w:line="360" w:lineRule="auto"/>
            </w:pPr>
            <w:r>
              <w:rPr>
                <w:rFonts w:hint="eastAsia"/>
              </w:rPr>
              <w:t>考试</w:t>
            </w:r>
            <w:r>
              <w:t>规则</w:t>
            </w:r>
          </w:p>
        </w:tc>
        <w:tc>
          <w:tcPr>
            <w:tcW w:w="6095" w:type="dxa"/>
          </w:tcPr>
          <w:p w14:paraId="2F567C90" w14:textId="5408F9C4" w:rsidR="00B0676D" w:rsidRDefault="00B0676D" w:rsidP="005605E3">
            <w:pPr>
              <w:spacing w:line="360" w:lineRule="auto"/>
            </w:pPr>
            <w:r>
              <w:rPr>
                <w:rFonts w:hint="eastAsia"/>
              </w:rPr>
              <w:t>系统</w:t>
            </w:r>
            <w:r>
              <w:t>默认查询展示，不可修改</w:t>
            </w:r>
          </w:p>
        </w:tc>
      </w:tr>
      <w:tr w:rsidR="00B042D7" w:rsidRPr="0045492E" w14:paraId="3CABC878" w14:textId="77777777" w:rsidTr="00D03D46">
        <w:tc>
          <w:tcPr>
            <w:tcW w:w="704" w:type="dxa"/>
          </w:tcPr>
          <w:p w14:paraId="09C46320" w14:textId="77777777" w:rsidR="00B042D7" w:rsidRPr="00355E1D" w:rsidRDefault="00B042D7" w:rsidP="005605E3">
            <w:pPr>
              <w:pStyle w:val="ae"/>
              <w:numPr>
                <w:ilvl w:val="0"/>
                <w:numId w:val="94"/>
              </w:numPr>
              <w:spacing w:line="360" w:lineRule="auto"/>
              <w:ind w:firstLineChars="0"/>
            </w:pPr>
          </w:p>
        </w:tc>
        <w:tc>
          <w:tcPr>
            <w:tcW w:w="1701" w:type="dxa"/>
          </w:tcPr>
          <w:p w14:paraId="4E1B6637" w14:textId="25366F20" w:rsidR="00B042D7" w:rsidRDefault="00B042D7" w:rsidP="005605E3">
            <w:pPr>
              <w:spacing w:line="360" w:lineRule="auto"/>
            </w:pPr>
            <w:r>
              <w:rPr>
                <w:rFonts w:hint="eastAsia"/>
              </w:rPr>
              <w:t>状态</w:t>
            </w:r>
          </w:p>
        </w:tc>
        <w:tc>
          <w:tcPr>
            <w:tcW w:w="6095" w:type="dxa"/>
          </w:tcPr>
          <w:p w14:paraId="0C2D308A" w14:textId="45362DCC" w:rsidR="00B042D7" w:rsidRDefault="00B0676D" w:rsidP="005605E3">
            <w:pPr>
              <w:spacing w:line="360" w:lineRule="auto"/>
            </w:pPr>
            <w:r>
              <w:rPr>
                <w:rFonts w:hint="eastAsia"/>
              </w:rPr>
              <w:t>系统</w:t>
            </w:r>
            <w:r>
              <w:t>默认查询展示，不可修改</w:t>
            </w:r>
          </w:p>
        </w:tc>
      </w:tr>
      <w:tr w:rsidR="00B042D7" w:rsidRPr="0045492E" w14:paraId="35EBB433" w14:textId="77777777" w:rsidTr="00D03D46">
        <w:tc>
          <w:tcPr>
            <w:tcW w:w="704" w:type="dxa"/>
          </w:tcPr>
          <w:p w14:paraId="49A7AFD7" w14:textId="77777777" w:rsidR="00B042D7" w:rsidRPr="00355E1D" w:rsidRDefault="00B042D7" w:rsidP="005605E3">
            <w:pPr>
              <w:pStyle w:val="ae"/>
              <w:numPr>
                <w:ilvl w:val="0"/>
                <w:numId w:val="94"/>
              </w:numPr>
              <w:spacing w:line="360" w:lineRule="auto"/>
              <w:ind w:firstLineChars="0"/>
            </w:pPr>
          </w:p>
        </w:tc>
        <w:tc>
          <w:tcPr>
            <w:tcW w:w="1701" w:type="dxa"/>
          </w:tcPr>
          <w:p w14:paraId="4111ADA3" w14:textId="2E6CDBD9" w:rsidR="00B042D7" w:rsidRDefault="00B042D7" w:rsidP="005605E3">
            <w:pPr>
              <w:spacing w:line="360" w:lineRule="auto"/>
            </w:pPr>
            <w:r>
              <w:rPr>
                <w:rFonts w:hint="eastAsia"/>
              </w:rPr>
              <w:t>班级</w:t>
            </w:r>
          </w:p>
        </w:tc>
        <w:tc>
          <w:tcPr>
            <w:tcW w:w="6095" w:type="dxa"/>
          </w:tcPr>
          <w:p w14:paraId="5E3F1A95" w14:textId="4A87BBA8" w:rsidR="00B042D7" w:rsidRDefault="00B0676D" w:rsidP="005605E3">
            <w:pPr>
              <w:spacing w:line="360" w:lineRule="auto"/>
            </w:pPr>
            <w:r>
              <w:rPr>
                <w:rFonts w:hint="eastAsia"/>
              </w:rPr>
              <w:t>系统</w:t>
            </w:r>
            <w:r>
              <w:t>默认查询展示，不可修改</w:t>
            </w:r>
          </w:p>
        </w:tc>
      </w:tr>
      <w:tr w:rsidR="00B042D7" w:rsidRPr="0045492E" w14:paraId="00B24D17" w14:textId="77777777" w:rsidTr="00D03D46">
        <w:tc>
          <w:tcPr>
            <w:tcW w:w="704" w:type="dxa"/>
          </w:tcPr>
          <w:p w14:paraId="6063BE69" w14:textId="77777777" w:rsidR="00B042D7" w:rsidRPr="00355E1D" w:rsidRDefault="00B042D7" w:rsidP="005605E3">
            <w:pPr>
              <w:pStyle w:val="ae"/>
              <w:numPr>
                <w:ilvl w:val="0"/>
                <w:numId w:val="94"/>
              </w:numPr>
              <w:spacing w:line="360" w:lineRule="auto"/>
              <w:ind w:firstLineChars="0"/>
            </w:pPr>
          </w:p>
        </w:tc>
        <w:tc>
          <w:tcPr>
            <w:tcW w:w="1701" w:type="dxa"/>
          </w:tcPr>
          <w:p w14:paraId="6D8CB109" w14:textId="07E939AF" w:rsidR="00B042D7" w:rsidRDefault="00B042D7" w:rsidP="005605E3">
            <w:pPr>
              <w:spacing w:line="360" w:lineRule="auto"/>
            </w:pPr>
            <w:r>
              <w:rPr>
                <w:rFonts w:hint="eastAsia"/>
              </w:rPr>
              <w:t>时长</w:t>
            </w:r>
          </w:p>
        </w:tc>
        <w:tc>
          <w:tcPr>
            <w:tcW w:w="6095" w:type="dxa"/>
          </w:tcPr>
          <w:p w14:paraId="7762AA84" w14:textId="77777777" w:rsidR="00B042D7" w:rsidRDefault="00B0676D" w:rsidP="005605E3">
            <w:pPr>
              <w:spacing w:line="360" w:lineRule="auto"/>
            </w:pPr>
            <w:r>
              <w:rPr>
                <w:rFonts w:hint="eastAsia"/>
              </w:rPr>
              <w:t>系统</w:t>
            </w:r>
            <w:r>
              <w:t>默认查询展示，不可修改</w:t>
            </w:r>
          </w:p>
          <w:p w14:paraId="49709FE1" w14:textId="659C3A81" w:rsidR="00B0676D" w:rsidRDefault="00B0676D" w:rsidP="005605E3">
            <w:pPr>
              <w:spacing w:line="360" w:lineRule="auto"/>
            </w:pPr>
            <w:r>
              <w:rPr>
                <w:rFonts w:hint="eastAsia"/>
              </w:rPr>
              <w:t>若</w:t>
            </w:r>
            <w:r>
              <w:t>无数据时，展示</w:t>
            </w:r>
            <w:r>
              <w:rPr>
                <w:rFonts w:hint="eastAsia"/>
              </w:rPr>
              <w:t>“——”</w:t>
            </w:r>
          </w:p>
        </w:tc>
      </w:tr>
      <w:tr w:rsidR="00B042D7" w:rsidRPr="0045492E" w14:paraId="7754CC50" w14:textId="77777777" w:rsidTr="00D03D46">
        <w:tc>
          <w:tcPr>
            <w:tcW w:w="704" w:type="dxa"/>
          </w:tcPr>
          <w:p w14:paraId="15F844E6" w14:textId="77777777" w:rsidR="00B042D7" w:rsidRPr="00355E1D" w:rsidRDefault="00B042D7" w:rsidP="005605E3">
            <w:pPr>
              <w:pStyle w:val="ae"/>
              <w:numPr>
                <w:ilvl w:val="0"/>
                <w:numId w:val="94"/>
              </w:numPr>
              <w:spacing w:line="360" w:lineRule="auto"/>
              <w:ind w:firstLineChars="0"/>
            </w:pPr>
          </w:p>
        </w:tc>
        <w:tc>
          <w:tcPr>
            <w:tcW w:w="1701" w:type="dxa"/>
          </w:tcPr>
          <w:p w14:paraId="7077E5C5" w14:textId="0B2F0902" w:rsidR="00B042D7" w:rsidRDefault="00B042D7" w:rsidP="005605E3">
            <w:pPr>
              <w:spacing w:line="360" w:lineRule="auto"/>
            </w:pPr>
            <w:r>
              <w:rPr>
                <w:rFonts w:hint="eastAsia"/>
              </w:rPr>
              <w:t>总分</w:t>
            </w:r>
          </w:p>
        </w:tc>
        <w:tc>
          <w:tcPr>
            <w:tcW w:w="6095" w:type="dxa"/>
          </w:tcPr>
          <w:p w14:paraId="5B17944C" w14:textId="77777777" w:rsidR="00B042D7" w:rsidRDefault="00B0676D" w:rsidP="005605E3">
            <w:pPr>
              <w:spacing w:line="360" w:lineRule="auto"/>
            </w:pPr>
            <w:r>
              <w:rPr>
                <w:rFonts w:hint="eastAsia"/>
              </w:rPr>
              <w:t>系统</w:t>
            </w:r>
            <w:r>
              <w:t>默认查询展示，不可修改</w:t>
            </w:r>
          </w:p>
          <w:p w14:paraId="42B6BBF0" w14:textId="32A10A11" w:rsidR="00B0676D" w:rsidRDefault="00B0676D" w:rsidP="005605E3">
            <w:pPr>
              <w:spacing w:line="360" w:lineRule="auto"/>
            </w:pPr>
            <w:r>
              <w:rPr>
                <w:rFonts w:hint="eastAsia"/>
              </w:rPr>
              <w:t>若</w:t>
            </w:r>
            <w:r>
              <w:t>无数据时，展示</w:t>
            </w:r>
            <w:r>
              <w:rPr>
                <w:rFonts w:hint="eastAsia"/>
              </w:rPr>
              <w:t>“——”</w:t>
            </w:r>
          </w:p>
        </w:tc>
      </w:tr>
      <w:tr w:rsidR="00B042D7" w:rsidRPr="0045492E" w14:paraId="29792822" w14:textId="77777777" w:rsidTr="00D03D46">
        <w:tc>
          <w:tcPr>
            <w:tcW w:w="704" w:type="dxa"/>
          </w:tcPr>
          <w:p w14:paraId="47B45C8C" w14:textId="77777777" w:rsidR="00B042D7" w:rsidRPr="00355E1D" w:rsidRDefault="00B042D7" w:rsidP="005605E3">
            <w:pPr>
              <w:pStyle w:val="ae"/>
              <w:numPr>
                <w:ilvl w:val="0"/>
                <w:numId w:val="94"/>
              </w:numPr>
              <w:spacing w:line="360" w:lineRule="auto"/>
              <w:ind w:firstLineChars="0"/>
            </w:pPr>
          </w:p>
        </w:tc>
        <w:tc>
          <w:tcPr>
            <w:tcW w:w="1701" w:type="dxa"/>
          </w:tcPr>
          <w:p w14:paraId="6D4F40FF" w14:textId="70005717" w:rsidR="00B042D7" w:rsidRDefault="00B042D7" w:rsidP="005605E3">
            <w:pPr>
              <w:spacing w:line="360" w:lineRule="auto"/>
            </w:pPr>
            <w:r>
              <w:rPr>
                <w:rFonts w:hint="eastAsia"/>
              </w:rPr>
              <w:t>所需金额</w:t>
            </w:r>
          </w:p>
        </w:tc>
        <w:tc>
          <w:tcPr>
            <w:tcW w:w="6095" w:type="dxa"/>
          </w:tcPr>
          <w:p w14:paraId="549EB065" w14:textId="77777777" w:rsidR="00B042D7" w:rsidRDefault="00B0676D" w:rsidP="005605E3">
            <w:pPr>
              <w:spacing w:line="360" w:lineRule="auto"/>
            </w:pPr>
            <w:r>
              <w:rPr>
                <w:rFonts w:hint="eastAsia"/>
              </w:rPr>
              <w:t>系统</w:t>
            </w:r>
            <w:r>
              <w:t>默认查询展示，不可修改</w:t>
            </w:r>
          </w:p>
          <w:p w14:paraId="147D642F" w14:textId="66E1E8B5" w:rsidR="003C1319" w:rsidRDefault="003C1319" w:rsidP="005605E3">
            <w:pPr>
              <w:spacing w:line="360" w:lineRule="auto"/>
            </w:pPr>
            <w:r>
              <w:rPr>
                <w:rFonts w:hint="eastAsia"/>
              </w:rPr>
              <w:t>若</w:t>
            </w:r>
            <w:r>
              <w:t>无数据时，展示</w:t>
            </w:r>
            <w:r>
              <w:rPr>
                <w:rFonts w:hint="eastAsia"/>
              </w:rPr>
              <w:t>“——”</w:t>
            </w:r>
          </w:p>
        </w:tc>
      </w:tr>
      <w:tr w:rsidR="00B042D7" w:rsidRPr="0045492E" w14:paraId="49EDC4D9" w14:textId="77777777" w:rsidTr="00D03D46">
        <w:tc>
          <w:tcPr>
            <w:tcW w:w="704" w:type="dxa"/>
          </w:tcPr>
          <w:p w14:paraId="0E5194A7" w14:textId="77777777" w:rsidR="00B042D7" w:rsidRPr="00355E1D" w:rsidRDefault="00B042D7" w:rsidP="005605E3">
            <w:pPr>
              <w:pStyle w:val="ae"/>
              <w:numPr>
                <w:ilvl w:val="0"/>
                <w:numId w:val="94"/>
              </w:numPr>
              <w:spacing w:line="360" w:lineRule="auto"/>
              <w:ind w:firstLineChars="0"/>
            </w:pPr>
          </w:p>
        </w:tc>
        <w:tc>
          <w:tcPr>
            <w:tcW w:w="1701" w:type="dxa"/>
          </w:tcPr>
          <w:p w14:paraId="6AC07F91" w14:textId="074C29EB" w:rsidR="00B042D7" w:rsidRDefault="00B042D7" w:rsidP="005605E3">
            <w:pPr>
              <w:spacing w:line="360" w:lineRule="auto"/>
            </w:pPr>
            <w:r>
              <w:rPr>
                <w:rFonts w:hint="eastAsia"/>
              </w:rPr>
              <w:t>所需</w:t>
            </w:r>
            <w:r>
              <w:t>积分</w:t>
            </w:r>
          </w:p>
        </w:tc>
        <w:tc>
          <w:tcPr>
            <w:tcW w:w="6095" w:type="dxa"/>
          </w:tcPr>
          <w:p w14:paraId="03A955AD" w14:textId="77777777" w:rsidR="00B042D7" w:rsidRDefault="00B0676D" w:rsidP="005605E3">
            <w:pPr>
              <w:spacing w:line="360" w:lineRule="auto"/>
            </w:pPr>
            <w:r>
              <w:rPr>
                <w:rFonts w:hint="eastAsia"/>
              </w:rPr>
              <w:t>系统</w:t>
            </w:r>
            <w:r>
              <w:t>默认查询展示，不可修改</w:t>
            </w:r>
          </w:p>
          <w:p w14:paraId="75EAC0A7" w14:textId="1248933C" w:rsidR="003C1319" w:rsidRDefault="003C1319" w:rsidP="005605E3">
            <w:pPr>
              <w:spacing w:line="360" w:lineRule="auto"/>
            </w:pPr>
            <w:r>
              <w:rPr>
                <w:rFonts w:hint="eastAsia"/>
              </w:rPr>
              <w:t>若</w:t>
            </w:r>
            <w:r>
              <w:t>无数据时，展示</w:t>
            </w:r>
            <w:r>
              <w:rPr>
                <w:rFonts w:hint="eastAsia"/>
              </w:rPr>
              <w:t>“——”</w:t>
            </w:r>
          </w:p>
        </w:tc>
      </w:tr>
      <w:tr w:rsidR="00B042D7" w:rsidRPr="0045492E" w14:paraId="06F346BB" w14:textId="77777777" w:rsidTr="00D03D46">
        <w:tc>
          <w:tcPr>
            <w:tcW w:w="704" w:type="dxa"/>
          </w:tcPr>
          <w:p w14:paraId="204B5FDB" w14:textId="77777777" w:rsidR="00B042D7" w:rsidRPr="00355E1D" w:rsidRDefault="00B042D7" w:rsidP="005605E3">
            <w:pPr>
              <w:pStyle w:val="ae"/>
              <w:numPr>
                <w:ilvl w:val="0"/>
                <w:numId w:val="94"/>
              </w:numPr>
              <w:spacing w:line="360" w:lineRule="auto"/>
              <w:ind w:firstLineChars="0"/>
            </w:pPr>
          </w:p>
        </w:tc>
        <w:tc>
          <w:tcPr>
            <w:tcW w:w="1701" w:type="dxa"/>
          </w:tcPr>
          <w:p w14:paraId="06A911C7" w14:textId="3DED2623" w:rsidR="00B042D7" w:rsidRDefault="00B042D7" w:rsidP="005605E3">
            <w:pPr>
              <w:spacing w:line="360" w:lineRule="auto"/>
            </w:pPr>
            <w:r>
              <w:rPr>
                <w:rFonts w:hint="eastAsia"/>
              </w:rPr>
              <w:t>时间</w:t>
            </w:r>
          </w:p>
        </w:tc>
        <w:tc>
          <w:tcPr>
            <w:tcW w:w="6095" w:type="dxa"/>
          </w:tcPr>
          <w:p w14:paraId="05451FEB" w14:textId="77777777" w:rsidR="00B042D7" w:rsidRDefault="00B0676D" w:rsidP="005605E3">
            <w:pPr>
              <w:spacing w:line="360" w:lineRule="auto"/>
            </w:pPr>
            <w:r>
              <w:rPr>
                <w:rFonts w:hint="eastAsia"/>
              </w:rPr>
              <w:t>系统</w:t>
            </w:r>
            <w:r>
              <w:t>默认查询展示，不可修改</w:t>
            </w:r>
          </w:p>
          <w:p w14:paraId="2E0A282D" w14:textId="77777777" w:rsidR="003C1319" w:rsidRDefault="003C1319" w:rsidP="005605E3">
            <w:pPr>
              <w:spacing w:line="360" w:lineRule="auto"/>
            </w:pPr>
            <w:r>
              <w:rPr>
                <w:rFonts w:hint="eastAsia"/>
              </w:rPr>
              <w:t>时间段的</w:t>
            </w:r>
            <w:r>
              <w:t>展示，样式如：</w:t>
            </w:r>
          </w:p>
          <w:p w14:paraId="1F1BC222" w14:textId="37DFB0EC" w:rsidR="003C1319" w:rsidRDefault="003C1319" w:rsidP="005605E3">
            <w:pPr>
              <w:spacing w:line="360" w:lineRule="auto"/>
            </w:pPr>
            <w:r>
              <w:t>y</w:t>
            </w:r>
            <w:r>
              <w:rPr>
                <w:rFonts w:hint="eastAsia"/>
              </w:rPr>
              <w:t>yyy</w:t>
            </w:r>
            <w:r>
              <w:t xml:space="preserve">-mm-dd hh:mm:ss </w:t>
            </w:r>
            <w:r>
              <w:rPr>
                <w:rFonts w:hint="eastAsia"/>
              </w:rPr>
              <w:t>至</w:t>
            </w:r>
            <w:r>
              <w:t>y</w:t>
            </w:r>
            <w:r>
              <w:rPr>
                <w:rFonts w:hint="eastAsia"/>
              </w:rPr>
              <w:t>yyy</w:t>
            </w:r>
            <w:r>
              <w:t>-mm-dd hh:mm:ss</w:t>
            </w:r>
          </w:p>
        </w:tc>
      </w:tr>
    </w:tbl>
    <w:p w14:paraId="40D62C77" w14:textId="77777777" w:rsidR="009764BC" w:rsidRPr="009764BC" w:rsidRDefault="009764BC" w:rsidP="005605E3">
      <w:pPr>
        <w:pStyle w:val="21"/>
        <w:spacing w:line="360" w:lineRule="auto"/>
        <w:ind w:firstLineChars="0" w:firstLine="0"/>
        <w:rPr>
          <w:rFonts w:hAnsi="宋体"/>
          <w:color w:val="000000"/>
          <w:sz w:val="24"/>
          <w:szCs w:val="24"/>
        </w:rPr>
      </w:pPr>
    </w:p>
    <w:p w14:paraId="132EB1AF" w14:textId="704C458A" w:rsidR="009764BC" w:rsidRDefault="009764BC" w:rsidP="005605E3">
      <w:pPr>
        <w:pStyle w:val="21"/>
        <w:numPr>
          <w:ilvl w:val="0"/>
          <w:numId w:val="82"/>
        </w:numPr>
        <w:spacing w:line="360" w:lineRule="auto"/>
        <w:ind w:left="0" w:firstLineChars="0" w:firstLine="0"/>
        <w:rPr>
          <w:rFonts w:hAnsi="宋体"/>
          <w:color w:val="000000"/>
          <w:sz w:val="24"/>
          <w:szCs w:val="24"/>
        </w:rPr>
      </w:pPr>
      <w:r>
        <w:rPr>
          <w:rFonts w:hAnsi="宋体" w:hint="eastAsia"/>
          <w:color w:val="000000"/>
          <w:sz w:val="24"/>
          <w:szCs w:val="24"/>
        </w:rPr>
        <w:t>“新增</w:t>
      </w:r>
      <w:r>
        <w:rPr>
          <w:rFonts w:hAnsi="宋体" w:hint="eastAsia"/>
          <w:color w:val="000000"/>
          <w:sz w:val="24"/>
          <w:szCs w:val="24"/>
        </w:rPr>
        <w:t>/</w:t>
      </w:r>
      <w:r>
        <w:rPr>
          <w:rFonts w:hAnsi="宋体" w:hint="eastAsia"/>
          <w:color w:val="000000"/>
          <w:sz w:val="24"/>
          <w:szCs w:val="24"/>
        </w:rPr>
        <w:t>查看</w:t>
      </w:r>
      <w:r w:rsidR="0016105C">
        <w:rPr>
          <w:rFonts w:hAnsi="宋体" w:hint="eastAsia"/>
          <w:color w:val="000000"/>
          <w:sz w:val="24"/>
          <w:szCs w:val="24"/>
        </w:rPr>
        <w:t>/</w:t>
      </w:r>
      <w:r w:rsidR="0016105C">
        <w:rPr>
          <w:rFonts w:hAnsi="宋体" w:hint="eastAsia"/>
          <w:color w:val="000000"/>
          <w:sz w:val="24"/>
          <w:szCs w:val="24"/>
        </w:rPr>
        <w:t>修改</w:t>
      </w:r>
      <w:r>
        <w:rPr>
          <w:rFonts w:hAnsi="宋体"/>
          <w:color w:val="000000"/>
          <w:sz w:val="24"/>
          <w:szCs w:val="24"/>
        </w:rPr>
        <w:t>试卷</w:t>
      </w:r>
      <w:r>
        <w:rPr>
          <w:rFonts w:hAnsi="宋体" w:hint="eastAsia"/>
          <w:color w:val="000000"/>
          <w:sz w:val="24"/>
          <w:szCs w:val="24"/>
        </w:rPr>
        <w:t>设置”</w:t>
      </w:r>
      <w:r w:rsidRPr="009764BC">
        <w:rPr>
          <w:rFonts w:hAnsi="宋体"/>
          <w:color w:val="000000"/>
          <w:sz w:val="24"/>
          <w:szCs w:val="24"/>
        </w:rPr>
        <w:t xml:space="preserve"> </w:t>
      </w:r>
      <w:r>
        <w:rPr>
          <w:rFonts w:hAnsi="宋体"/>
          <w:color w:val="000000"/>
          <w:sz w:val="24"/>
          <w:szCs w:val="24"/>
        </w:rPr>
        <w:t>数据</w:t>
      </w:r>
      <w:r>
        <w:rPr>
          <w:rFonts w:hAnsi="宋体" w:hint="eastAsia"/>
          <w:color w:val="000000"/>
          <w:sz w:val="24"/>
          <w:szCs w:val="24"/>
        </w:rPr>
        <w:t>输入</w:t>
      </w:r>
      <w:r>
        <w:rPr>
          <w:rFonts w:hAnsi="宋体"/>
          <w:color w:val="000000"/>
          <w:sz w:val="24"/>
          <w:szCs w:val="24"/>
        </w:rPr>
        <w:t>输出项</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01"/>
        <w:gridCol w:w="6095"/>
      </w:tblGrid>
      <w:tr w:rsidR="009764BC" w14:paraId="4CB71AE9" w14:textId="77777777" w:rsidTr="00D03D46">
        <w:tc>
          <w:tcPr>
            <w:tcW w:w="704" w:type="dxa"/>
          </w:tcPr>
          <w:p w14:paraId="4E8F3CB8" w14:textId="77777777" w:rsidR="009764BC" w:rsidRDefault="009764BC" w:rsidP="005605E3">
            <w:pPr>
              <w:spacing w:line="360" w:lineRule="auto"/>
            </w:pPr>
            <w:r>
              <w:rPr>
                <w:rFonts w:hint="eastAsia"/>
              </w:rPr>
              <w:t>序号</w:t>
            </w:r>
          </w:p>
        </w:tc>
        <w:tc>
          <w:tcPr>
            <w:tcW w:w="1701" w:type="dxa"/>
          </w:tcPr>
          <w:p w14:paraId="68192DF7" w14:textId="77777777" w:rsidR="009764BC" w:rsidRDefault="009764BC" w:rsidP="005605E3">
            <w:pPr>
              <w:spacing w:line="360" w:lineRule="auto"/>
            </w:pPr>
            <w:r>
              <w:rPr>
                <w:rFonts w:hint="eastAsia"/>
              </w:rPr>
              <w:t>字段</w:t>
            </w:r>
          </w:p>
        </w:tc>
        <w:tc>
          <w:tcPr>
            <w:tcW w:w="6095" w:type="dxa"/>
          </w:tcPr>
          <w:p w14:paraId="290555BE" w14:textId="77777777" w:rsidR="009764BC" w:rsidRDefault="009764BC" w:rsidP="005605E3">
            <w:pPr>
              <w:spacing w:line="360" w:lineRule="auto"/>
            </w:pPr>
            <w:r>
              <w:rPr>
                <w:rFonts w:hint="eastAsia"/>
              </w:rPr>
              <w:t>规则</w:t>
            </w:r>
          </w:p>
        </w:tc>
      </w:tr>
      <w:tr w:rsidR="009764BC" w:rsidRPr="0045492E" w14:paraId="5E179203" w14:textId="77777777" w:rsidTr="00D03D46">
        <w:tc>
          <w:tcPr>
            <w:tcW w:w="704" w:type="dxa"/>
          </w:tcPr>
          <w:p w14:paraId="47289365" w14:textId="77777777" w:rsidR="009764BC" w:rsidRPr="00355E1D" w:rsidRDefault="009764BC" w:rsidP="005605E3">
            <w:pPr>
              <w:pStyle w:val="ae"/>
              <w:numPr>
                <w:ilvl w:val="0"/>
                <w:numId w:val="92"/>
              </w:numPr>
              <w:spacing w:line="360" w:lineRule="auto"/>
              <w:ind w:firstLineChars="0"/>
            </w:pPr>
          </w:p>
        </w:tc>
        <w:tc>
          <w:tcPr>
            <w:tcW w:w="1701" w:type="dxa"/>
          </w:tcPr>
          <w:p w14:paraId="7AAB6B3F" w14:textId="09BF9FFD" w:rsidR="009764BC" w:rsidRPr="00601CC9" w:rsidRDefault="00D71610" w:rsidP="005605E3">
            <w:pPr>
              <w:spacing w:line="360" w:lineRule="auto"/>
            </w:pPr>
            <w:r>
              <w:rPr>
                <w:rFonts w:hint="eastAsia"/>
              </w:rPr>
              <w:t>考试分类</w:t>
            </w:r>
          </w:p>
        </w:tc>
        <w:tc>
          <w:tcPr>
            <w:tcW w:w="6095" w:type="dxa"/>
          </w:tcPr>
          <w:p w14:paraId="19536C45" w14:textId="394FCEEB" w:rsidR="000D29AD" w:rsidRDefault="000D29AD" w:rsidP="005605E3">
            <w:pPr>
              <w:spacing w:line="360" w:lineRule="auto"/>
            </w:pPr>
            <w:r>
              <w:rPr>
                <w:rFonts w:hint="eastAsia"/>
              </w:rPr>
              <w:t>新增</w:t>
            </w:r>
            <w:r>
              <w:t>试卷：</w:t>
            </w:r>
          </w:p>
          <w:p w14:paraId="1D3E3CC3" w14:textId="7E51396B" w:rsidR="009764BC" w:rsidRDefault="009764BC" w:rsidP="005605E3">
            <w:pPr>
              <w:spacing w:line="360" w:lineRule="auto"/>
            </w:pPr>
            <w:r>
              <w:rPr>
                <w:rFonts w:hint="eastAsia"/>
              </w:rPr>
              <w:t>下拉</w:t>
            </w:r>
            <w:r>
              <w:t>列表</w:t>
            </w:r>
            <w:r>
              <w:rPr>
                <w:rFonts w:hint="eastAsia"/>
              </w:rPr>
              <w:t>，</w:t>
            </w:r>
            <w:r>
              <w:t>手动选择</w:t>
            </w:r>
            <w:r>
              <w:rPr>
                <w:rFonts w:hint="eastAsia"/>
              </w:rPr>
              <w:t>，</w:t>
            </w:r>
            <w:r>
              <w:t>必选项</w:t>
            </w:r>
            <w:r w:rsidR="00661F4B">
              <w:rPr>
                <w:rFonts w:hint="eastAsia"/>
              </w:rPr>
              <w:t>，</w:t>
            </w:r>
            <w:r w:rsidR="00661F4B">
              <w:t>默认值：请选择</w:t>
            </w:r>
          </w:p>
          <w:p w14:paraId="0D14C14C" w14:textId="65E15528" w:rsidR="00661F4B" w:rsidRPr="00661F4B" w:rsidRDefault="00661F4B" w:rsidP="005605E3">
            <w:pPr>
              <w:spacing w:line="360" w:lineRule="auto"/>
            </w:pPr>
            <w:r>
              <w:rPr>
                <w:rFonts w:hint="eastAsia"/>
              </w:rPr>
              <w:t>下拉</w:t>
            </w:r>
            <w:r>
              <w:t>列表值：</w:t>
            </w:r>
            <w:r>
              <w:rPr>
                <w:rFonts w:hint="eastAsia"/>
              </w:rPr>
              <w:t>查询</w:t>
            </w:r>
            <w:r>
              <w:t>展示出新增的一级</w:t>
            </w:r>
            <w:r>
              <w:rPr>
                <w:rFonts w:hint="eastAsia"/>
              </w:rPr>
              <w:t>、二级</w:t>
            </w:r>
            <w:r>
              <w:t>考试分类的数据名称，单选</w:t>
            </w:r>
            <w:r>
              <w:rPr>
                <w:rFonts w:hint="eastAsia"/>
              </w:rPr>
              <w:t>；</w:t>
            </w:r>
            <w:r w:rsidR="005A4AA8">
              <w:rPr>
                <w:rFonts w:hint="eastAsia"/>
              </w:rPr>
              <w:t>样式</w:t>
            </w:r>
            <w:r w:rsidR="005A4AA8">
              <w:t>同查询</w:t>
            </w:r>
            <w:r w:rsidR="005A4AA8">
              <w:rPr>
                <w:rFonts w:hint="eastAsia"/>
              </w:rPr>
              <w:t>条件</w:t>
            </w:r>
            <w:r w:rsidR="005A4AA8">
              <w:t>的相同，此处不再赘述；</w:t>
            </w:r>
          </w:p>
          <w:p w14:paraId="13EDD6D5" w14:textId="77777777" w:rsidR="009764BC" w:rsidRDefault="000D29AD" w:rsidP="005605E3">
            <w:pPr>
              <w:spacing w:line="360" w:lineRule="auto"/>
            </w:pPr>
            <w:r>
              <w:rPr>
                <w:rFonts w:hint="eastAsia"/>
              </w:rPr>
              <w:t>查看试卷</w:t>
            </w:r>
            <w:r>
              <w:t>：</w:t>
            </w:r>
          </w:p>
          <w:p w14:paraId="50B06B97" w14:textId="77777777" w:rsidR="000D29AD" w:rsidRDefault="00871730" w:rsidP="005605E3">
            <w:pPr>
              <w:spacing w:line="360" w:lineRule="auto"/>
            </w:pPr>
            <w:r>
              <w:rPr>
                <w:rFonts w:hint="eastAsia"/>
              </w:rPr>
              <w:t>查询</w:t>
            </w:r>
            <w:r>
              <w:t>带出最后一次保存的数据，且不</w:t>
            </w:r>
            <w:r>
              <w:rPr>
                <w:rFonts w:hint="eastAsia"/>
              </w:rPr>
              <w:t>支持</w:t>
            </w:r>
            <w:r>
              <w:t>修改；</w:t>
            </w:r>
          </w:p>
          <w:p w14:paraId="2F23BFD1" w14:textId="77777777" w:rsidR="00871730" w:rsidRDefault="00871730" w:rsidP="005605E3">
            <w:pPr>
              <w:spacing w:line="360" w:lineRule="auto"/>
            </w:pPr>
            <w:r>
              <w:rPr>
                <w:rFonts w:hint="eastAsia"/>
              </w:rPr>
              <w:t>修改</w:t>
            </w:r>
            <w:r>
              <w:t>试卷：</w:t>
            </w:r>
          </w:p>
          <w:p w14:paraId="77ADB577" w14:textId="392225EE" w:rsidR="00871730" w:rsidRPr="00871730" w:rsidRDefault="00871730" w:rsidP="005605E3">
            <w:pPr>
              <w:spacing w:line="360" w:lineRule="auto"/>
              <w:rPr>
                <w:b/>
              </w:rPr>
            </w:pPr>
            <w:r>
              <w:rPr>
                <w:rFonts w:hint="eastAsia"/>
              </w:rPr>
              <w:t>查询</w:t>
            </w:r>
            <w:r>
              <w:t>带出最后一次保存的数据，且</w:t>
            </w:r>
            <w:r>
              <w:rPr>
                <w:rFonts w:hint="eastAsia"/>
              </w:rPr>
              <w:t>支持</w:t>
            </w:r>
            <w:r>
              <w:t>修改；</w:t>
            </w:r>
          </w:p>
        </w:tc>
      </w:tr>
      <w:tr w:rsidR="00D71610" w:rsidRPr="0045492E" w14:paraId="06B23E2F" w14:textId="77777777" w:rsidTr="00D03D46">
        <w:tc>
          <w:tcPr>
            <w:tcW w:w="704" w:type="dxa"/>
          </w:tcPr>
          <w:p w14:paraId="0FAFCAA5" w14:textId="77777777" w:rsidR="00D71610" w:rsidRPr="00355E1D" w:rsidRDefault="00D71610" w:rsidP="005605E3">
            <w:pPr>
              <w:pStyle w:val="ae"/>
              <w:numPr>
                <w:ilvl w:val="0"/>
                <w:numId w:val="92"/>
              </w:numPr>
              <w:spacing w:line="360" w:lineRule="auto"/>
              <w:ind w:firstLineChars="0"/>
            </w:pPr>
          </w:p>
        </w:tc>
        <w:tc>
          <w:tcPr>
            <w:tcW w:w="1701" w:type="dxa"/>
          </w:tcPr>
          <w:p w14:paraId="65FDC90C" w14:textId="7F083F74" w:rsidR="00D71610" w:rsidRDefault="00D71610" w:rsidP="005605E3">
            <w:pPr>
              <w:spacing w:line="360" w:lineRule="auto"/>
            </w:pPr>
            <w:r>
              <w:rPr>
                <w:rFonts w:hint="eastAsia"/>
              </w:rPr>
              <w:t>规则</w:t>
            </w:r>
          </w:p>
        </w:tc>
        <w:tc>
          <w:tcPr>
            <w:tcW w:w="6095" w:type="dxa"/>
          </w:tcPr>
          <w:p w14:paraId="500AFC66" w14:textId="734F8778" w:rsidR="00D71610" w:rsidRDefault="00534D61" w:rsidP="005605E3">
            <w:pPr>
              <w:spacing w:line="360" w:lineRule="auto"/>
            </w:pPr>
            <w:r>
              <w:rPr>
                <w:rFonts w:hint="eastAsia"/>
              </w:rPr>
              <w:t>新增</w:t>
            </w:r>
            <w:r>
              <w:t>试卷：</w:t>
            </w:r>
          </w:p>
          <w:p w14:paraId="1AA7F964" w14:textId="6ABCE72E" w:rsidR="00534D61" w:rsidRDefault="00534D61" w:rsidP="005605E3">
            <w:pPr>
              <w:spacing w:line="360" w:lineRule="auto"/>
            </w:pPr>
            <w:r>
              <w:rPr>
                <w:rFonts w:hint="eastAsia"/>
              </w:rPr>
              <w:t>下拉</w:t>
            </w:r>
            <w:r>
              <w:t>列表</w:t>
            </w:r>
            <w:r>
              <w:rPr>
                <w:rFonts w:hint="eastAsia"/>
              </w:rPr>
              <w:t>，</w:t>
            </w:r>
            <w:r>
              <w:t>手动选择</w:t>
            </w:r>
            <w:r>
              <w:rPr>
                <w:rFonts w:hint="eastAsia"/>
              </w:rPr>
              <w:t>，</w:t>
            </w:r>
            <w:r>
              <w:t>必选项</w:t>
            </w:r>
            <w:r w:rsidR="00980D5D">
              <w:rPr>
                <w:rFonts w:hint="eastAsia"/>
              </w:rPr>
              <w:t>；</w:t>
            </w:r>
            <w:r>
              <w:rPr>
                <w:rFonts w:hint="eastAsia"/>
              </w:rPr>
              <w:t>默认值</w:t>
            </w:r>
            <w:r>
              <w:t>：请选择</w:t>
            </w:r>
          </w:p>
          <w:p w14:paraId="5081C6DF" w14:textId="6BFDBD67" w:rsidR="00871730" w:rsidRDefault="00534D61" w:rsidP="005605E3">
            <w:pPr>
              <w:spacing w:line="360" w:lineRule="auto"/>
            </w:pPr>
            <w:r>
              <w:rPr>
                <w:rFonts w:hint="eastAsia"/>
              </w:rPr>
              <w:t>下拉</w:t>
            </w:r>
            <w:r>
              <w:t>列表值：</w:t>
            </w:r>
            <w:r>
              <w:rPr>
                <w:rFonts w:hint="eastAsia"/>
              </w:rPr>
              <w:t>查询</w:t>
            </w:r>
            <w:r>
              <w:t>展示出新增的</w:t>
            </w:r>
            <w:r>
              <w:rPr>
                <w:rFonts w:hint="eastAsia"/>
              </w:rPr>
              <w:t>试卷规则</w:t>
            </w:r>
            <w:r>
              <w:t>名称，单选</w:t>
            </w:r>
            <w:r>
              <w:rPr>
                <w:rFonts w:hint="eastAsia"/>
              </w:rPr>
              <w:t>；</w:t>
            </w:r>
          </w:p>
          <w:p w14:paraId="270D2F26" w14:textId="77777777" w:rsidR="00871730" w:rsidRDefault="00871730" w:rsidP="005605E3">
            <w:pPr>
              <w:spacing w:line="360" w:lineRule="auto"/>
            </w:pPr>
            <w:r>
              <w:rPr>
                <w:rFonts w:hint="eastAsia"/>
              </w:rPr>
              <w:lastRenderedPageBreak/>
              <w:t>查看试卷</w:t>
            </w:r>
            <w:r>
              <w:t>：</w:t>
            </w:r>
          </w:p>
          <w:p w14:paraId="3FD68BB0" w14:textId="77777777" w:rsidR="00871730" w:rsidRDefault="00871730" w:rsidP="005605E3">
            <w:pPr>
              <w:spacing w:line="360" w:lineRule="auto"/>
            </w:pPr>
            <w:r>
              <w:rPr>
                <w:rFonts w:hint="eastAsia"/>
              </w:rPr>
              <w:t>查询</w:t>
            </w:r>
            <w:r>
              <w:t>带出最后一次保存的数据，且不</w:t>
            </w:r>
            <w:r>
              <w:rPr>
                <w:rFonts w:hint="eastAsia"/>
              </w:rPr>
              <w:t>支持</w:t>
            </w:r>
            <w:r>
              <w:t>修改；</w:t>
            </w:r>
          </w:p>
          <w:p w14:paraId="24B9B256" w14:textId="77777777" w:rsidR="00871730" w:rsidRDefault="00871730" w:rsidP="005605E3">
            <w:pPr>
              <w:spacing w:line="360" w:lineRule="auto"/>
            </w:pPr>
            <w:r>
              <w:rPr>
                <w:rFonts w:hint="eastAsia"/>
              </w:rPr>
              <w:t>修改</w:t>
            </w:r>
            <w:r>
              <w:t>试卷：</w:t>
            </w:r>
          </w:p>
          <w:p w14:paraId="5416B889" w14:textId="02FB4717" w:rsidR="00871730" w:rsidRDefault="00871730" w:rsidP="005605E3">
            <w:pPr>
              <w:spacing w:line="360" w:lineRule="auto"/>
            </w:pPr>
            <w:r>
              <w:rPr>
                <w:rFonts w:hint="eastAsia"/>
              </w:rPr>
              <w:t>查询</w:t>
            </w:r>
            <w:r>
              <w:t>带出最后一次保存的数据，且</w:t>
            </w:r>
            <w:r>
              <w:rPr>
                <w:rFonts w:hint="eastAsia"/>
              </w:rPr>
              <w:t>支持</w:t>
            </w:r>
            <w:r>
              <w:t>修改；</w:t>
            </w:r>
          </w:p>
        </w:tc>
      </w:tr>
      <w:tr w:rsidR="00D71610" w:rsidRPr="0045492E" w14:paraId="58FB36AE" w14:textId="77777777" w:rsidTr="00D03D46">
        <w:tc>
          <w:tcPr>
            <w:tcW w:w="704" w:type="dxa"/>
          </w:tcPr>
          <w:p w14:paraId="539F7F5F" w14:textId="77777777" w:rsidR="00D71610" w:rsidRPr="00355E1D" w:rsidRDefault="00D71610" w:rsidP="005605E3">
            <w:pPr>
              <w:pStyle w:val="ae"/>
              <w:numPr>
                <w:ilvl w:val="0"/>
                <w:numId w:val="92"/>
              </w:numPr>
              <w:spacing w:line="360" w:lineRule="auto"/>
              <w:ind w:firstLineChars="0"/>
            </w:pPr>
          </w:p>
        </w:tc>
        <w:tc>
          <w:tcPr>
            <w:tcW w:w="1701" w:type="dxa"/>
          </w:tcPr>
          <w:p w14:paraId="28E63C34" w14:textId="386D8E7F" w:rsidR="00D71610" w:rsidRDefault="00D71610" w:rsidP="005605E3">
            <w:pPr>
              <w:spacing w:line="360" w:lineRule="auto"/>
            </w:pPr>
            <w:r>
              <w:rPr>
                <w:rFonts w:hint="eastAsia"/>
              </w:rPr>
              <w:t>班级</w:t>
            </w:r>
          </w:p>
        </w:tc>
        <w:tc>
          <w:tcPr>
            <w:tcW w:w="6095" w:type="dxa"/>
          </w:tcPr>
          <w:p w14:paraId="4EABA007" w14:textId="77777777" w:rsidR="005608E2" w:rsidRDefault="005608E2" w:rsidP="005605E3">
            <w:pPr>
              <w:spacing w:line="360" w:lineRule="auto"/>
            </w:pPr>
            <w:r>
              <w:rPr>
                <w:rFonts w:hint="eastAsia"/>
              </w:rPr>
              <w:t>新增</w:t>
            </w:r>
            <w:r>
              <w:t>试卷：</w:t>
            </w:r>
          </w:p>
          <w:p w14:paraId="2926FB5F" w14:textId="77777777" w:rsidR="005608E2" w:rsidRDefault="005608E2" w:rsidP="005605E3">
            <w:pPr>
              <w:spacing w:line="360" w:lineRule="auto"/>
            </w:pPr>
            <w:r>
              <w:rPr>
                <w:rFonts w:hint="eastAsia"/>
              </w:rPr>
              <w:t>下拉</w:t>
            </w:r>
            <w:r>
              <w:t>列表</w:t>
            </w:r>
            <w:r>
              <w:rPr>
                <w:rFonts w:hint="eastAsia"/>
              </w:rPr>
              <w:t>，</w:t>
            </w:r>
            <w:r>
              <w:t>手动选择</w:t>
            </w:r>
            <w:r>
              <w:rPr>
                <w:rFonts w:hint="eastAsia"/>
              </w:rPr>
              <w:t>，</w:t>
            </w:r>
            <w:r>
              <w:t>必选项</w:t>
            </w:r>
            <w:r>
              <w:rPr>
                <w:rFonts w:hint="eastAsia"/>
              </w:rPr>
              <w:t>；默认值</w:t>
            </w:r>
            <w:r>
              <w:t>：请选择</w:t>
            </w:r>
          </w:p>
          <w:p w14:paraId="17BF70BC" w14:textId="51F1E3F7" w:rsidR="00871730" w:rsidRDefault="005608E2" w:rsidP="005605E3">
            <w:pPr>
              <w:spacing w:line="360" w:lineRule="auto"/>
            </w:pPr>
            <w:commentRangeStart w:id="378"/>
            <w:r>
              <w:rPr>
                <w:rFonts w:hint="eastAsia"/>
              </w:rPr>
              <w:t>下拉</w:t>
            </w:r>
            <w:r>
              <w:t>列表值：</w:t>
            </w:r>
            <w:commentRangeEnd w:id="378"/>
            <w:r>
              <w:rPr>
                <w:rStyle w:val="ac"/>
              </w:rPr>
              <w:commentReference w:id="378"/>
            </w:r>
          </w:p>
          <w:p w14:paraId="2A8B5E0E" w14:textId="77777777" w:rsidR="00871730" w:rsidRDefault="00871730" w:rsidP="005605E3">
            <w:pPr>
              <w:spacing w:line="360" w:lineRule="auto"/>
            </w:pPr>
            <w:r>
              <w:rPr>
                <w:rFonts w:hint="eastAsia"/>
              </w:rPr>
              <w:t>查看试卷</w:t>
            </w:r>
            <w:r>
              <w:t>：</w:t>
            </w:r>
          </w:p>
          <w:p w14:paraId="3FA3F782" w14:textId="77777777" w:rsidR="00871730" w:rsidRDefault="00871730" w:rsidP="005605E3">
            <w:pPr>
              <w:spacing w:line="360" w:lineRule="auto"/>
            </w:pPr>
            <w:r>
              <w:rPr>
                <w:rFonts w:hint="eastAsia"/>
              </w:rPr>
              <w:t>查询</w:t>
            </w:r>
            <w:r>
              <w:t>带出最后一次保存的数据，且不</w:t>
            </w:r>
            <w:r>
              <w:rPr>
                <w:rFonts w:hint="eastAsia"/>
              </w:rPr>
              <w:t>支持</w:t>
            </w:r>
            <w:r>
              <w:t>修改；</w:t>
            </w:r>
          </w:p>
          <w:p w14:paraId="105B0774" w14:textId="77777777" w:rsidR="00871730" w:rsidRDefault="00871730" w:rsidP="005605E3">
            <w:pPr>
              <w:spacing w:line="360" w:lineRule="auto"/>
            </w:pPr>
            <w:r>
              <w:rPr>
                <w:rFonts w:hint="eastAsia"/>
              </w:rPr>
              <w:t>修改</w:t>
            </w:r>
            <w:r>
              <w:t>试卷：</w:t>
            </w:r>
          </w:p>
          <w:p w14:paraId="23A05575" w14:textId="0F399CB9" w:rsidR="00871730" w:rsidRDefault="00871730" w:rsidP="005605E3">
            <w:pPr>
              <w:spacing w:line="360" w:lineRule="auto"/>
            </w:pPr>
            <w:r>
              <w:rPr>
                <w:rFonts w:hint="eastAsia"/>
              </w:rPr>
              <w:t>查询</w:t>
            </w:r>
            <w:r>
              <w:t>带出最后一次保存的数据，且</w:t>
            </w:r>
            <w:r>
              <w:rPr>
                <w:rFonts w:hint="eastAsia"/>
              </w:rPr>
              <w:t>支持</w:t>
            </w:r>
            <w:r>
              <w:t>修改；</w:t>
            </w:r>
          </w:p>
        </w:tc>
      </w:tr>
      <w:tr w:rsidR="00D71610" w:rsidRPr="0045492E" w14:paraId="6126AAEF" w14:textId="77777777" w:rsidTr="00D03D46">
        <w:tc>
          <w:tcPr>
            <w:tcW w:w="704" w:type="dxa"/>
          </w:tcPr>
          <w:p w14:paraId="15BBC24A" w14:textId="77777777" w:rsidR="00D71610" w:rsidRPr="00355E1D" w:rsidRDefault="00D71610" w:rsidP="005605E3">
            <w:pPr>
              <w:pStyle w:val="ae"/>
              <w:numPr>
                <w:ilvl w:val="0"/>
                <w:numId w:val="92"/>
              </w:numPr>
              <w:spacing w:line="360" w:lineRule="auto"/>
              <w:ind w:firstLineChars="0"/>
            </w:pPr>
          </w:p>
        </w:tc>
        <w:tc>
          <w:tcPr>
            <w:tcW w:w="1701" w:type="dxa"/>
          </w:tcPr>
          <w:p w14:paraId="5F1941BC" w14:textId="23787A4D" w:rsidR="00D71610" w:rsidRDefault="00D71610" w:rsidP="005605E3">
            <w:pPr>
              <w:spacing w:line="360" w:lineRule="auto"/>
            </w:pPr>
            <w:r>
              <w:rPr>
                <w:rFonts w:hint="eastAsia"/>
              </w:rPr>
              <w:t>是否默认</w:t>
            </w:r>
          </w:p>
        </w:tc>
        <w:tc>
          <w:tcPr>
            <w:tcW w:w="6095" w:type="dxa"/>
          </w:tcPr>
          <w:p w14:paraId="2A9D9085" w14:textId="77777777" w:rsidR="00925610" w:rsidRDefault="00925610" w:rsidP="005605E3">
            <w:pPr>
              <w:spacing w:line="360" w:lineRule="auto"/>
            </w:pPr>
            <w:r>
              <w:rPr>
                <w:rFonts w:hint="eastAsia"/>
              </w:rPr>
              <w:t>新增</w:t>
            </w:r>
            <w:r>
              <w:t>试卷：</w:t>
            </w:r>
          </w:p>
          <w:p w14:paraId="79BDF589" w14:textId="77777777" w:rsidR="00925610" w:rsidRDefault="00925610" w:rsidP="005605E3">
            <w:pPr>
              <w:spacing w:line="360" w:lineRule="auto"/>
            </w:pPr>
            <w:r>
              <w:rPr>
                <w:rFonts w:hint="eastAsia"/>
              </w:rPr>
              <w:t>下拉</w:t>
            </w:r>
            <w:r>
              <w:t>列表</w:t>
            </w:r>
            <w:r>
              <w:rPr>
                <w:rFonts w:hint="eastAsia"/>
              </w:rPr>
              <w:t>，</w:t>
            </w:r>
            <w:r>
              <w:t>手动选择</w:t>
            </w:r>
            <w:r>
              <w:rPr>
                <w:rFonts w:hint="eastAsia"/>
              </w:rPr>
              <w:t>，</w:t>
            </w:r>
            <w:r>
              <w:t>必选项</w:t>
            </w:r>
            <w:r>
              <w:rPr>
                <w:rFonts w:hint="eastAsia"/>
              </w:rPr>
              <w:t>；默认值</w:t>
            </w:r>
            <w:r>
              <w:t>：请选择</w:t>
            </w:r>
          </w:p>
          <w:p w14:paraId="77E739BF" w14:textId="50591CCB" w:rsidR="00871730" w:rsidRDefault="00925610" w:rsidP="005605E3">
            <w:pPr>
              <w:spacing w:line="360" w:lineRule="auto"/>
            </w:pPr>
            <w:r>
              <w:rPr>
                <w:rFonts w:hint="eastAsia"/>
              </w:rPr>
              <w:t>下拉</w:t>
            </w:r>
            <w:r>
              <w:t>列表值：</w:t>
            </w:r>
            <w:r>
              <w:rPr>
                <w:rFonts w:hint="eastAsia"/>
              </w:rPr>
              <w:t>是</w:t>
            </w:r>
            <w:r>
              <w:t>、否</w:t>
            </w:r>
          </w:p>
          <w:p w14:paraId="5B3CCC9D" w14:textId="77777777" w:rsidR="00871730" w:rsidRDefault="00871730" w:rsidP="005605E3">
            <w:pPr>
              <w:spacing w:line="360" w:lineRule="auto"/>
            </w:pPr>
            <w:r>
              <w:rPr>
                <w:rFonts w:hint="eastAsia"/>
              </w:rPr>
              <w:t>查看试卷</w:t>
            </w:r>
            <w:r>
              <w:t>：</w:t>
            </w:r>
          </w:p>
          <w:p w14:paraId="46828424" w14:textId="77777777" w:rsidR="00871730" w:rsidRDefault="00871730" w:rsidP="005605E3">
            <w:pPr>
              <w:spacing w:line="360" w:lineRule="auto"/>
            </w:pPr>
            <w:r>
              <w:rPr>
                <w:rFonts w:hint="eastAsia"/>
              </w:rPr>
              <w:t>查询</w:t>
            </w:r>
            <w:r>
              <w:t>带出最后一次保存的数据，且不</w:t>
            </w:r>
            <w:r>
              <w:rPr>
                <w:rFonts w:hint="eastAsia"/>
              </w:rPr>
              <w:t>支持</w:t>
            </w:r>
            <w:r>
              <w:t>修改；</w:t>
            </w:r>
          </w:p>
          <w:p w14:paraId="18144281" w14:textId="77777777" w:rsidR="00871730" w:rsidRDefault="00871730" w:rsidP="005605E3">
            <w:pPr>
              <w:spacing w:line="360" w:lineRule="auto"/>
            </w:pPr>
            <w:r>
              <w:rPr>
                <w:rFonts w:hint="eastAsia"/>
              </w:rPr>
              <w:t>修改</w:t>
            </w:r>
            <w:r>
              <w:t>试卷：</w:t>
            </w:r>
          </w:p>
          <w:p w14:paraId="66FBB39E" w14:textId="5C481824" w:rsidR="00871730" w:rsidRDefault="00871730" w:rsidP="005605E3">
            <w:pPr>
              <w:spacing w:line="360" w:lineRule="auto"/>
            </w:pPr>
            <w:r>
              <w:rPr>
                <w:rFonts w:hint="eastAsia"/>
              </w:rPr>
              <w:t>查询</w:t>
            </w:r>
            <w:r>
              <w:t>带出最后一次保存的数据，且</w:t>
            </w:r>
            <w:r>
              <w:rPr>
                <w:rFonts w:hint="eastAsia"/>
              </w:rPr>
              <w:t>支持</w:t>
            </w:r>
            <w:r>
              <w:t>修改；</w:t>
            </w:r>
          </w:p>
        </w:tc>
      </w:tr>
      <w:tr w:rsidR="00D71610" w:rsidRPr="0045492E" w14:paraId="46C4E73F" w14:textId="77777777" w:rsidTr="00D03D46">
        <w:tc>
          <w:tcPr>
            <w:tcW w:w="704" w:type="dxa"/>
          </w:tcPr>
          <w:p w14:paraId="19F688A6" w14:textId="77777777" w:rsidR="00D71610" w:rsidRPr="00355E1D" w:rsidRDefault="00D71610" w:rsidP="005605E3">
            <w:pPr>
              <w:pStyle w:val="ae"/>
              <w:numPr>
                <w:ilvl w:val="0"/>
                <w:numId w:val="92"/>
              </w:numPr>
              <w:spacing w:line="360" w:lineRule="auto"/>
              <w:ind w:firstLineChars="0"/>
            </w:pPr>
          </w:p>
        </w:tc>
        <w:tc>
          <w:tcPr>
            <w:tcW w:w="1701" w:type="dxa"/>
          </w:tcPr>
          <w:p w14:paraId="21E4F770" w14:textId="0A228995" w:rsidR="00D71610" w:rsidRDefault="00D71610" w:rsidP="005605E3">
            <w:pPr>
              <w:spacing w:line="360" w:lineRule="auto"/>
            </w:pPr>
            <w:r>
              <w:rPr>
                <w:rFonts w:hint="eastAsia"/>
              </w:rPr>
              <w:t>试卷</w:t>
            </w:r>
            <w:r>
              <w:t>名称</w:t>
            </w:r>
          </w:p>
        </w:tc>
        <w:tc>
          <w:tcPr>
            <w:tcW w:w="6095" w:type="dxa"/>
          </w:tcPr>
          <w:p w14:paraId="03BEB8D1" w14:textId="7346FB28" w:rsidR="00D71610" w:rsidRDefault="007153B3" w:rsidP="005605E3">
            <w:pPr>
              <w:spacing w:line="360" w:lineRule="auto"/>
            </w:pPr>
            <w:r>
              <w:rPr>
                <w:rFonts w:hint="eastAsia"/>
              </w:rPr>
              <w:t>新增</w:t>
            </w:r>
            <w:r>
              <w:t>试卷：</w:t>
            </w:r>
          </w:p>
          <w:p w14:paraId="46C4C98C" w14:textId="7117ECE7" w:rsidR="00871730" w:rsidRDefault="007153B3" w:rsidP="005605E3">
            <w:pPr>
              <w:spacing w:line="360" w:lineRule="auto"/>
            </w:pPr>
            <w:r>
              <w:rPr>
                <w:rFonts w:hint="eastAsia"/>
              </w:rPr>
              <w:t>单行</w:t>
            </w:r>
            <w:r>
              <w:t>文本框，可录入任意</w:t>
            </w:r>
            <w:r>
              <w:rPr>
                <w:rFonts w:hint="eastAsia"/>
              </w:rPr>
              <w:t>字符</w:t>
            </w:r>
            <w:r>
              <w:t>，最多可录入</w:t>
            </w:r>
            <w:r>
              <w:rPr>
                <w:rFonts w:hint="eastAsia"/>
              </w:rPr>
              <w:t>50</w:t>
            </w:r>
            <w:r>
              <w:rPr>
                <w:rFonts w:hint="eastAsia"/>
              </w:rPr>
              <w:t>个</w:t>
            </w:r>
            <w:r>
              <w:t>字，必录项，且不可重复，默认值：</w:t>
            </w:r>
            <w:r>
              <w:rPr>
                <w:rFonts w:hint="eastAsia"/>
              </w:rPr>
              <w:t>请输入</w:t>
            </w:r>
            <w:r>
              <w:t>…</w:t>
            </w:r>
          </w:p>
          <w:p w14:paraId="400BFC5E" w14:textId="77777777" w:rsidR="00871730" w:rsidRDefault="00871730" w:rsidP="005605E3">
            <w:pPr>
              <w:spacing w:line="360" w:lineRule="auto"/>
            </w:pPr>
            <w:r>
              <w:rPr>
                <w:rFonts w:hint="eastAsia"/>
              </w:rPr>
              <w:t>查看试卷</w:t>
            </w:r>
            <w:r>
              <w:t>：</w:t>
            </w:r>
          </w:p>
          <w:p w14:paraId="26DD6A4E" w14:textId="77777777" w:rsidR="00871730" w:rsidRDefault="00871730" w:rsidP="005605E3">
            <w:pPr>
              <w:spacing w:line="360" w:lineRule="auto"/>
            </w:pPr>
            <w:r>
              <w:rPr>
                <w:rFonts w:hint="eastAsia"/>
              </w:rPr>
              <w:t>查询</w:t>
            </w:r>
            <w:r>
              <w:t>带出最后一次保存的数据，且不</w:t>
            </w:r>
            <w:r>
              <w:rPr>
                <w:rFonts w:hint="eastAsia"/>
              </w:rPr>
              <w:t>支持</w:t>
            </w:r>
            <w:r>
              <w:t>修改；</w:t>
            </w:r>
          </w:p>
          <w:p w14:paraId="1744091B" w14:textId="77777777" w:rsidR="00871730" w:rsidRDefault="00871730" w:rsidP="005605E3">
            <w:pPr>
              <w:spacing w:line="360" w:lineRule="auto"/>
            </w:pPr>
            <w:r>
              <w:rPr>
                <w:rFonts w:hint="eastAsia"/>
              </w:rPr>
              <w:t>修改</w:t>
            </w:r>
            <w:r>
              <w:t>试卷：</w:t>
            </w:r>
          </w:p>
          <w:p w14:paraId="67F540D4" w14:textId="281E1153" w:rsidR="00871730" w:rsidRDefault="00871730" w:rsidP="005605E3">
            <w:pPr>
              <w:spacing w:line="360" w:lineRule="auto"/>
            </w:pPr>
            <w:r>
              <w:rPr>
                <w:rFonts w:hint="eastAsia"/>
              </w:rPr>
              <w:t>查询</w:t>
            </w:r>
            <w:r>
              <w:t>带出最后一次保存的数据，且</w:t>
            </w:r>
            <w:r>
              <w:rPr>
                <w:rFonts w:hint="eastAsia"/>
              </w:rPr>
              <w:t>支持</w:t>
            </w:r>
            <w:r>
              <w:t>修改；</w:t>
            </w:r>
          </w:p>
        </w:tc>
      </w:tr>
      <w:tr w:rsidR="00D71610" w:rsidRPr="0045492E" w14:paraId="4B63A2DB" w14:textId="77777777" w:rsidTr="00D03D46">
        <w:tc>
          <w:tcPr>
            <w:tcW w:w="704" w:type="dxa"/>
          </w:tcPr>
          <w:p w14:paraId="2EF9CCEF" w14:textId="77777777" w:rsidR="00D71610" w:rsidRPr="00355E1D" w:rsidRDefault="00D71610" w:rsidP="005605E3">
            <w:pPr>
              <w:pStyle w:val="ae"/>
              <w:numPr>
                <w:ilvl w:val="0"/>
                <w:numId w:val="92"/>
              </w:numPr>
              <w:spacing w:line="360" w:lineRule="auto"/>
              <w:ind w:firstLineChars="0"/>
            </w:pPr>
          </w:p>
        </w:tc>
        <w:tc>
          <w:tcPr>
            <w:tcW w:w="1701" w:type="dxa"/>
          </w:tcPr>
          <w:p w14:paraId="4037B1C2" w14:textId="5FC12D89" w:rsidR="00D71610" w:rsidRDefault="00D71610" w:rsidP="005605E3">
            <w:pPr>
              <w:spacing w:line="360" w:lineRule="auto"/>
            </w:pPr>
            <w:r>
              <w:rPr>
                <w:rFonts w:hint="eastAsia"/>
              </w:rPr>
              <w:t>试卷</w:t>
            </w:r>
            <w:r>
              <w:t>代码</w:t>
            </w:r>
          </w:p>
        </w:tc>
        <w:tc>
          <w:tcPr>
            <w:tcW w:w="6095" w:type="dxa"/>
          </w:tcPr>
          <w:p w14:paraId="25783BDE" w14:textId="77777777" w:rsidR="007153B3" w:rsidRDefault="007153B3" w:rsidP="005605E3">
            <w:pPr>
              <w:spacing w:line="360" w:lineRule="auto"/>
            </w:pPr>
            <w:r>
              <w:rPr>
                <w:rFonts w:hint="eastAsia"/>
              </w:rPr>
              <w:t>新增</w:t>
            </w:r>
            <w:r>
              <w:t>试卷：</w:t>
            </w:r>
          </w:p>
          <w:p w14:paraId="48029001" w14:textId="0D636991" w:rsidR="00871730" w:rsidRDefault="007153B3" w:rsidP="005605E3">
            <w:pPr>
              <w:spacing w:line="360" w:lineRule="auto"/>
            </w:pPr>
            <w:r>
              <w:rPr>
                <w:rFonts w:hint="eastAsia"/>
              </w:rPr>
              <w:t>单行</w:t>
            </w:r>
            <w:r>
              <w:t>文本框，可录入任意</w:t>
            </w:r>
            <w:r w:rsidR="006F36D1">
              <w:rPr>
                <w:rFonts w:hint="eastAsia"/>
              </w:rPr>
              <w:t>英文</w:t>
            </w:r>
            <w:r w:rsidR="006F36D1">
              <w:t>字母包含大小</w:t>
            </w:r>
            <w:r w:rsidR="006F36D1">
              <w:rPr>
                <w:rFonts w:hint="eastAsia"/>
              </w:rPr>
              <w:t>写</w:t>
            </w:r>
            <w:r w:rsidR="006F36D1">
              <w:t>特殊符号阿拉伯数字</w:t>
            </w:r>
            <w:r>
              <w:t>，最多可录入</w:t>
            </w:r>
            <w:r>
              <w:rPr>
                <w:rFonts w:hint="eastAsia"/>
              </w:rPr>
              <w:t>50</w:t>
            </w:r>
            <w:r>
              <w:rPr>
                <w:rFonts w:hint="eastAsia"/>
              </w:rPr>
              <w:t>个</w:t>
            </w:r>
            <w:r>
              <w:t>，必录项，且不可重复，默认值：</w:t>
            </w:r>
            <w:r>
              <w:rPr>
                <w:rFonts w:hint="eastAsia"/>
              </w:rPr>
              <w:t>请输入</w:t>
            </w:r>
            <w:r>
              <w:t>…</w:t>
            </w:r>
          </w:p>
          <w:p w14:paraId="11E2C82B" w14:textId="77777777" w:rsidR="00871730" w:rsidRDefault="00871730" w:rsidP="005605E3">
            <w:pPr>
              <w:spacing w:line="360" w:lineRule="auto"/>
            </w:pPr>
            <w:r>
              <w:rPr>
                <w:rFonts w:hint="eastAsia"/>
              </w:rPr>
              <w:t>查看试卷</w:t>
            </w:r>
            <w:r>
              <w:t>：</w:t>
            </w:r>
          </w:p>
          <w:p w14:paraId="4425DC4F" w14:textId="77777777" w:rsidR="00871730" w:rsidRDefault="00871730" w:rsidP="005605E3">
            <w:pPr>
              <w:spacing w:line="360" w:lineRule="auto"/>
            </w:pPr>
            <w:r>
              <w:rPr>
                <w:rFonts w:hint="eastAsia"/>
              </w:rPr>
              <w:lastRenderedPageBreak/>
              <w:t>查询</w:t>
            </w:r>
            <w:r>
              <w:t>带出最后一次保存的数据，且不</w:t>
            </w:r>
            <w:r>
              <w:rPr>
                <w:rFonts w:hint="eastAsia"/>
              </w:rPr>
              <w:t>支持</w:t>
            </w:r>
            <w:r>
              <w:t>修改；</w:t>
            </w:r>
          </w:p>
          <w:p w14:paraId="7B818F7F" w14:textId="77777777" w:rsidR="00871730" w:rsidRDefault="00871730" w:rsidP="005605E3">
            <w:pPr>
              <w:spacing w:line="360" w:lineRule="auto"/>
            </w:pPr>
            <w:r>
              <w:rPr>
                <w:rFonts w:hint="eastAsia"/>
              </w:rPr>
              <w:t>修改</w:t>
            </w:r>
            <w:r>
              <w:t>试卷：</w:t>
            </w:r>
          </w:p>
          <w:p w14:paraId="33AB3D83" w14:textId="346B024F" w:rsidR="00871730" w:rsidRDefault="00871730" w:rsidP="005605E3">
            <w:pPr>
              <w:spacing w:line="360" w:lineRule="auto"/>
            </w:pPr>
            <w:r>
              <w:rPr>
                <w:rFonts w:hint="eastAsia"/>
              </w:rPr>
              <w:t>查询</w:t>
            </w:r>
            <w:r>
              <w:t>带出最后一次保存的数据，且</w:t>
            </w:r>
            <w:r>
              <w:rPr>
                <w:rFonts w:hint="eastAsia"/>
              </w:rPr>
              <w:t>支持</w:t>
            </w:r>
            <w:r>
              <w:t>修改；</w:t>
            </w:r>
          </w:p>
        </w:tc>
      </w:tr>
      <w:tr w:rsidR="00D71610" w:rsidRPr="0045492E" w14:paraId="179C085A" w14:textId="77777777" w:rsidTr="00D03D46">
        <w:tc>
          <w:tcPr>
            <w:tcW w:w="704" w:type="dxa"/>
          </w:tcPr>
          <w:p w14:paraId="7A99B3BE" w14:textId="77777777" w:rsidR="00D71610" w:rsidRPr="00355E1D" w:rsidRDefault="00D71610" w:rsidP="005605E3">
            <w:pPr>
              <w:pStyle w:val="ae"/>
              <w:numPr>
                <w:ilvl w:val="0"/>
                <w:numId w:val="92"/>
              </w:numPr>
              <w:spacing w:line="360" w:lineRule="auto"/>
              <w:ind w:firstLineChars="0"/>
            </w:pPr>
          </w:p>
        </w:tc>
        <w:tc>
          <w:tcPr>
            <w:tcW w:w="1701" w:type="dxa"/>
          </w:tcPr>
          <w:p w14:paraId="75916D0B" w14:textId="0BB0AFAF" w:rsidR="00D71610" w:rsidRDefault="00D71610" w:rsidP="005605E3">
            <w:pPr>
              <w:spacing w:line="360" w:lineRule="auto"/>
            </w:pPr>
            <w:r>
              <w:rPr>
                <w:rFonts w:hint="eastAsia"/>
              </w:rPr>
              <w:t>所需</w:t>
            </w:r>
            <w:r>
              <w:t>金额</w:t>
            </w:r>
          </w:p>
        </w:tc>
        <w:tc>
          <w:tcPr>
            <w:tcW w:w="6095" w:type="dxa"/>
          </w:tcPr>
          <w:p w14:paraId="4485EB0D" w14:textId="77777777" w:rsidR="00B54D0A" w:rsidRDefault="00B54D0A" w:rsidP="005605E3">
            <w:pPr>
              <w:spacing w:line="360" w:lineRule="auto"/>
            </w:pPr>
            <w:r>
              <w:rPr>
                <w:rFonts w:hint="eastAsia"/>
              </w:rPr>
              <w:t>新增</w:t>
            </w:r>
            <w:r>
              <w:t>试卷：</w:t>
            </w:r>
          </w:p>
          <w:p w14:paraId="4AE6AA2F" w14:textId="7F61B743" w:rsidR="00871730" w:rsidRDefault="00B54D0A" w:rsidP="005605E3">
            <w:pPr>
              <w:spacing w:line="360" w:lineRule="auto"/>
            </w:pPr>
            <w:r>
              <w:rPr>
                <w:rFonts w:hint="eastAsia"/>
              </w:rPr>
              <w:t>单行</w:t>
            </w:r>
            <w:r>
              <w:t>文本框，</w:t>
            </w:r>
            <w:r w:rsidR="00292FFF">
              <w:rPr>
                <w:rFonts w:hint="eastAsia"/>
              </w:rPr>
              <w:t>只能录入正数</w:t>
            </w:r>
            <w:r w:rsidR="00292FFF">
              <w:t>和</w:t>
            </w:r>
            <w:r w:rsidR="00292FFF">
              <w:rPr>
                <w:rFonts w:hint="eastAsia"/>
              </w:rPr>
              <w:t>0</w:t>
            </w:r>
            <w:r w:rsidR="00925B85">
              <w:rPr>
                <w:rFonts w:hint="eastAsia"/>
              </w:rPr>
              <w:t>，小数点后</w:t>
            </w:r>
            <w:r w:rsidR="00925B85">
              <w:t>保留</w:t>
            </w:r>
            <w:r w:rsidR="00925B85">
              <w:rPr>
                <w:rFonts w:hint="eastAsia"/>
              </w:rPr>
              <w:t>2</w:t>
            </w:r>
            <w:r w:rsidR="00925B85">
              <w:rPr>
                <w:rFonts w:hint="eastAsia"/>
              </w:rPr>
              <w:t>位</w:t>
            </w:r>
            <w:r w:rsidR="00925B85">
              <w:t>小数</w:t>
            </w:r>
            <w:r>
              <w:t>，</w:t>
            </w:r>
            <w:r w:rsidR="00292FFF">
              <w:rPr>
                <w:rFonts w:hint="eastAsia"/>
              </w:rPr>
              <w:t>非</w:t>
            </w:r>
            <w:r>
              <w:t>必录项，</w:t>
            </w:r>
            <w:r w:rsidR="00292FFF">
              <w:rPr>
                <w:rFonts w:hint="eastAsia"/>
              </w:rPr>
              <w:t>单位</w:t>
            </w:r>
            <w:r w:rsidR="00292FFF">
              <w:t>：元，</w:t>
            </w:r>
            <w:r>
              <w:t>默认值：</w:t>
            </w:r>
            <w:r>
              <w:rPr>
                <w:rFonts w:hint="eastAsia"/>
              </w:rPr>
              <w:t>请输入</w:t>
            </w:r>
            <w:r>
              <w:t>…</w:t>
            </w:r>
          </w:p>
          <w:p w14:paraId="41E09704" w14:textId="77777777" w:rsidR="00871730" w:rsidRDefault="00871730" w:rsidP="005605E3">
            <w:pPr>
              <w:spacing w:line="360" w:lineRule="auto"/>
            </w:pPr>
            <w:r>
              <w:rPr>
                <w:rFonts w:hint="eastAsia"/>
              </w:rPr>
              <w:t>查看试卷</w:t>
            </w:r>
            <w:r>
              <w:t>：</w:t>
            </w:r>
          </w:p>
          <w:p w14:paraId="600E3F28" w14:textId="77777777" w:rsidR="00871730" w:rsidRDefault="00871730" w:rsidP="005605E3">
            <w:pPr>
              <w:spacing w:line="360" w:lineRule="auto"/>
            </w:pPr>
            <w:r>
              <w:rPr>
                <w:rFonts w:hint="eastAsia"/>
              </w:rPr>
              <w:t>查询</w:t>
            </w:r>
            <w:r>
              <w:t>带出最后一次保存的数据，且不</w:t>
            </w:r>
            <w:r>
              <w:rPr>
                <w:rFonts w:hint="eastAsia"/>
              </w:rPr>
              <w:t>支持</w:t>
            </w:r>
            <w:r>
              <w:t>修改；</w:t>
            </w:r>
          </w:p>
          <w:p w14:paraId="1D99BF0B" w14:textId="77777777" w:rsidR="00871730" w:rsidRDefault="00871730" w:rsidP="005605E3">
            <w:pPr>
              <w:spacing w:line="360" w:lineRule="auto"/>
            </w:pPr>
            <w:r>
              <w:rPr>
                <w:rFonts w:hint="eastAsia"/>
              </w:rPr>
              <w:t>修改</w:t>
            </w:r>
            <w:r>
              <w:t>试卷：</w:t>
            </w:r>
          </w:p>
          <w:p w14:paraId="671123EC" w14:textId="2E42D6D9" w:rsidR="00871730" w:rsidRDefault="00871730" w:rsidP="005605E3">
            <w:pPr>
              <w:spacing w:line="360" w:lineRule="auto"/>
            </w:pPr>
            <w:r>
              <w:rPr>
                <w:rFonts w:hint="eastAsia"/>
              </w:rPr>
              <w:t>查询</w:t>
            </w:r>
            <w:r>
              <w:t>带出最后一次保存的数据，且</w:t>
            </w:r>
            <w:r>
              <w:rPr>
                <w:rFonts w:hint="eastAsia"/>
              </w:rPr>
              <w:t>支持</w:t>
            </w:r>
            <w:r>
              <w:t>修改；</w:t>
            </w:r>
          </w:p>
        </w:tc>
      </w:tr>
      <w:tr w:rsidR="00D71610" w:rsidRPr="0045492E" w14:paraId="6C956591" w14:textId="77777777" w:rsidTr="00D03D46">
        <w:tc>
          <w:tcPr>
            <w:tcW w:w="704" w:type="dxa"/>
          </w:tcPr>
          <w:p w14:paraId="2625F9E3" w14:textId="77777777" w:rsidR="00D71610" w:rsidRPr="00355E1D" w:rsidRDefault="00D71610" w:rsidP="005605E3">
            <w:pPr>
              <w:pStyle w:val="ae"/>
              <w:numPr>
                <w:ilvl w:val="0"/>
                <w:numId w:val="92"/>
              </w:numPr>
              <w:spacing w:line="360" w:lineRule="auto"/>
              <w:ind w:firstLineChars="0"/>
            </w:pPr>
          </w:p>
        </w:tc>
        <w:tc>
          <w:tcPr>
            <w:tcW w:w="1701" w:type="dxa"/>
          </w:tcPr>
          <w:p w14:paraId="19F039C2" w14:textId="3A6661FD" w:rsidR="00D71610" w:rsidRDefault="00D71610" w:rsidP="005605E3">
            <w:pPr>
              <w:spacing w:line="360" w:lineRule="auto"/>
            </w:pPr>
            <w:r>
              <w:rPr>
                <w:rFonts w:hint="eastAsia"/>
              </w:rPr>
              <w:t>所需积分</w:t>
            </w:r>
          </w:p>
        </w:tc>
        <w:tc>
          <w:tcPr>
            <w:tcW w:w="6095" w:type="dxa"/>
          </w:tcPr>
          <w:p w14:paraId="6E1432CE" w14:textId="77777777" w:rsidR="00925B85" w:rsidRDefault="00925B85" w:rsidP="005605E3">
            <w:pPr>
              <w:spacing w:line="360" w:lineRule="auto"/>
            </w:pPr>
            <w:r>
              <w:rPr>
                <w:rFonts w:hint="eastAsia"/>
              </w:rPr>
              <w:t>新增</w:t>
            </w:r>
            <w:r>
              <w:t>试卷：</w:t>
            </w:r>
          </w:p>
          <w:p w14:paraId="0171B299" w14:textId="5EF21D8B" w:rsidR="00871730" w:rsidRDefault="00925B85" w:rsidP="005605E3">
            <w:pPr>
              <w:spacing w:line="360" w:lineRule="auto"/>
            </w:pPr>
            <w:r>
              <w:rPr>
                <w:rFonts w:hint="eastAsia"/>
              </w:rPr>
              <w:t>单行</w:t>
            </w:r>
            <w:r>
              <w:t>文本框，</w:t>
            </w:r>
            <w:r>
              <w:rPr>
                <w:rFonts w:hint="eastAsia"/>
              </w:rPr>
              <w:t>只能录入正整数</w:t>
            </w:r>
            <w:r>
              <w:t>和</w:t>
            </w:r>
            <w:r>
              <w:rPr>
                <w:rFonts w:hint="eastAsia"/>
              </w:rPr>
              <w:t>0</w:t>
            </w:r>
            <w:r>
              <w:t>，</w:t>
            </w:r>
            <w:r>
              <w:rPr>
                <w:rFonts w:hint="eastAsia"/>
              </w:rPr>
              <w:t>非</w:t>
            </w:r>
            <w:r>
              <w:t>必录项，</w:t>
            </w:r>
            <w:r>
              <w:rPr>
                <w:rFonts w:hint="eastAsia"/>
              </w:rPr>
              <w:t>单位</w:t>
            </w:r>
            <w:r>
              <w:t>：</w:t>
            </w:r>
            <w:r>
              <w:rPr>
                <w:rFonts w:hint="eastAsia"/>
              </w:rPr>
              <w:t>个</w:t>
            </w:r>
            <w:r>
              <w:t>，默认值：</w:t>
            </w:r>
            <w:r>
              <w:rPr>
                <w:rFonts w:hint="eastAsia"/>
              </w:rPr>
              <w:t>请输入</w:t>
            </w:r>
            <w:r>
              <w:t>…</w:t>
            </w:r>
          </w:p>
          <w:p w14:paraId="09787665" w14:textId="77777777" w:rsidR="00871730" w:rsidRDefault="00871730" w:rsidP="005605E3">
            <w:pPr>
              <w:spacing w:line="360" w:lineRule="auto"/>
            </w:pPr>
            <w:r>
              <w:rPr>
                <w:rFonts w:hint="eastAsia"/>
              </w:rPr>
              <w:t>查看试卷</w:t>
            </w:r>
            <w:r>
              <w:t>：</w:t>
            </w:r>
          </w:p>
          <w:p w14:paraId="6D62B956" w14:textId="77777777" w:rsidR="00871730" w:rsidRDefault="00871730" w:rsidP="005605E3">
            <w:pPr>
              <w:spacing w:line="360" w:lineRule="auto"/>
            </w:pPr>
            <w:r>
              <w:rPr>
                <w:rFonts w:hint="eastAsia"/>
              </w:rPr>
              <w:t>查询</w:t>
            </w:r>
            <w:r>
              <w:t>带出最后一次保存的数据，且不</w:t>
            </w:r>
            <w:r>
              <w:rPr>
                <w:rFonts w:hint="eastAsia"/>
              </w:rPr>
              <w:t>支持</w:t>
            </w:r>
            <w:r>
              <w:t>修改；</w:t>
            </w:r>
          </w:p>
          <w:p w14:paraId="7F6CFE5E" w14:textId="77777777" w:rsidR="00871730" w:rsidRDefault="00871730" w:rsidP="005605E3">
            <w:pPr>
              <w:spacing w:line="360" w:lineRule="auto"/>
            </w:pPr>
            <w:r>
              <w:rPr>
                <w:rFonts w:hint="eastAsia"/>
              </w:rPr>
              <w:t>修改</w:t>
            </w:r>
            <w:r>
              <w:t>试卷：</w:t>
            </w:r>
          </w:p>
          <w:p w14:paraId="2FE4837F" w14:textId="13674C2B" w:rsidR="00871730" w:rsidRDefault="00871730" w:rsidP="005605E3">
            <w:pPr>
              <w:spacing w:line="360" w:lineRule="auto"/>
            </w:pPr>
            <w:r>
              <w:rPr>
                <w:rFonts w:hint="eastAsia"/>
              </w:rPr>
              <w:t>查询</w:t>
            </w:r>
            <w:r>
              <w:t>带出最后一次保存的数据，且</w:t>
            </w:r>
            <w:r>
              <w:rPr>
                <w:rFonts w:hint="eastAsia"/>
              </w:rPr>
              <w:t>支持</w:t>
            </w:r>
            <w:r>
              <w:t>修改；</w:t>
            </w:r>
          </w:p>
        </w:tc>
      </w:tr>
      <w:tr w:rsidR="00D71610" w:rsidRPr="0045492E" w14:paraId="076061CE" w14:textId="77777777" w:rsidTr="00D03D46">
        <w:tc>
          <w:tcPr>
            <w:tcW w:w="704" w:type="dxa"/>
          </w:tcPr>
          <w:p w14:paraId="1319A838" w14:textId="77777777" w:rsidR="00D71610" w:rsidRPr="00355E1D" w:rsidRDefault="00D71610" w:rsidP="005605E3">
            <w:pPr>
              <w:pStyle w:val="ae"/>
              <w:numPr>
                <w:ilvl w:val="0"/>
                <w:numId w:val="92"/>
              </w:numPr>
              <w:spacing w:line="360" w:lineRule="auto"/>
              <w:ind w:firstLineChars="0"/>
            </w:pPr>
          </w:p>
        </w:tc>
        <w:tc>
          <w:tcPr>
            <w:tcW w:w="1701" w:type="dxa"/>
          </w:tcPr>
          <w:p w14:paraId="5A573925" w14:textId="0522F8CD" w:rsidR="00D71610" w:rsidRDefault="00D71610" w:rsidP="005605E3">
            <w:pPr>
              <w:spacing w:line="360" w:lineRule="auto"/>
            </w:pPr>
            <w:r>
              <w:rPr>
                <w:rFonts w:hint="eastAsia"/>
              </w:rPr>
              <w:t>时长</w:t>
            </w:r>
          </w:p>
        </w:tc>
        <w:tc>
          <w:tcPr>
            <w:tcW w:w="6095" w:type="dxa"/>
          </w:tcPr>
          <w:p w14:paraId="50629785" w14:textId="77777777" w:rsidR="00D03D46" w:rsidRDefault="00D03D46" w:rsidP="005605E3">
            <w:pPr>
              <w:spacing w:line="360" w:lineRule="auto"/>
            </w:pPr>
            <w:r>
              <w:rPr>
                <w:rFonts w:hint="eastAsia"/>
              </w:rPr>
              <w:t>新增</w:t>
            </w:r>
            <w:r>
              <w:t>试卷：</w:t>
            </w:r>
          </w:p>
          <w:p w14:paraId="7EEA0906" w14:textId="1A200312" w:rsidR="00871730" w:rsidRPr="00997776" w:rsidRDefault="00D03D46" w:rsidP="005605E3">
            <w:pPr>
              <w:spacing w:line="360" w:lineRule="auto"/>
            </w:pPr>
            <w:r>
              <w:rPr>
                <w:rFonts w:hint="eastAsia"/>
              </w:rPr>
              <w:t>单行</w:t>
            </w:r>
            <w:r>
              <w:t>文本框，</w:t>
            </w:r>
            <w:r>
              <w:rPr>
                <w:rFonts w:hint="eastAsia"/>
              </w:rPr>
              <w:t>只能录入正整数</w:t>
            </w:r>
            <w:r>
              <w:t>和</w:t>
            </w:r>
            <w:r>
              <w:rPr>
                <w:rFonts w:hint="eastAsia"/>
              </w:rPr>
              <w:t>0</w:t>
            </w:r>
            <w:r>
              <w:rPr>
                <w:rFonts w:hint="eastAsia"/>
              </w:rPr>
              <w:t>，非</w:t>
            </w:r>
            <w:r>
              <w:t>必录项，</w:t>
            </w:r>
            <w:r>
              <w:rPr>
                <w:rFonts w:hint="eastAsia"/>
              </w:rPr>
              <w:t>单位</w:t>
            </w:r>
            <w:r>
              <w:t>：</w:t>
            </w:r>
            <w:r w:rsidR="00997776">
              <w:rPr>
                <w:rFonts w:hint="eastAsia"/>
              </w:rPr>
              <w:t>分钟</w:t>
            </w:r>
            <w:r>
              <w:t>，默认值：</w:t>
            </w:r>
            <w:r>
              <w:rPr>
                <w:rFonts w:hint="eastAsia"/>
              </w:rPr>
              <w:t>请输入</w:t>
            </w:r>
            <w:r>
              <w:t>…</w:t>
            </w:r>
          </w:p>
          <w:p w14:paraId="73691799" w14:textId="77777777" w:rsidR="00871730" w:rsidRDefault="00871730" w:rsidP="005605E3">
            <w:pPr>
              <w:spacing w:line="360" w:lineRule="auto"/>
            </w:pPr>
            <w:r>
              <w:rPr>
                <w:rFonts w:hint="eastAsia"/>
              </w:rPr>
              <w:t>查看试卷</w:t>
            </w:r>
            <w:r>
              <w:t>：</w:t>
            </w:r>
          </w:p>
          <w:p w14:paraId="21BB427E" w14:textId="77777777" w:rsidR="00871730" w:rsidRDefault="00871730" w:rsidP="005605E3">
            <w:pPr>
              <w:spacing w:line="360" w:lineRule="auto"/>
            </w:pPr>
            <w:r>
              <w:rPr>
                <w:rFonts w:hint="eastAsia"/>
              </w:rPr>
              <w:t>查询</w:t>
            </w:r>
            <w:r>
              <w:t>带出最后一次保存的数据，且不</w:t>
            </w:r>
            <w:r>
              <w:rPr>
                <w:rFonts w:hint="eastAsia"/>
              </w:rPr>
              <w:t>支持</w:t>
            </w:r>
            <w:r>
              <w:t>修改；</w:t>
            </w:r>
          </w:p>
          <w:p w14:paraId="27F2A3A2" w14:textId="77777777" w:rsidR="00871730" w:rsidRDefault="00871730" w:rsidP="005605E3">
            <w:pPr>
              <w:spacing w:line="360" w:lineRule="auto"/>
            </w:pPr>
            <w:r>
              <w:rPr>
                <w:rFonts w:hint="eastAsia"/>
              </w:rPr>
              <w:t>修改</w:t>
            </w:r>
            <w:r>
              <w:t>试卷：</w:t>
            </w:r>
          </w:p>
          <w:p w14:paraId="5F38213F" w14:textId="227C38BF" w:rsidR="00871730" w:rsidRDefault="00871730" w:rsidP="005605E3">
            <w:pPr>
              <w:spacing w:line="360" w:lineRule="auto"/>
            </w:pPr>
            <w:r>
              <w:rPr>
                <w:rFonts w:hint="eastAsia"/>
              </w:rPr>
              <w:t>查询</w:t>
            </w:r>
            <w:r>
              <w:t>带出最后一次保存的数据，且</w:t>
            </w:r>
            <w:r>
              <w:rPr>
                <w:rFonts w:hint="eastAsia"/>
              </w:rPr>
              <w:t>支持</w:t>
            </w:r>
            <w:r>
              <w:t>修改；</w:t>
            </w:r>
          </w:p>
        </w:tc>
      </w:tr>
      <w:tr w:rsidR="00D71610" w:rsidRPr="0045492E" w14:paraId="00210C2C" w14:textId="77777777" w:rsidTr="00D03D46">
        <w:tc>
          <w:tcPr>
            <w:tcW w:w="704" w:type="dxa"/>
          </w:tcPr>
          <w:p w14:paraId="20572BE3" w14:textId="77777777" w:rsidR="00D71610" w:rsidRPr="00355E1D" w:rsidRDefault="00D71610" w:rsidP="005605E3">
            <w:pPr>
              <w:pStyle w:val="ae"/>
              <w:numPr>
                <w:ilvl w:val="0"/>
                <w:numId w:val="92"/>
              </w:numPr>
              <w:spacing w:line="360" w:lineRule="auto"/>
              <w:ind w:firstLineChars="0"/>
            </w:pPr>
          </w:p>
        </w:tc>
        <w:tc>
          <w:tcPr>
            <w:tcW w:w="1701" w:type="dxa"/>
          </w:tcPr>
          <w:p w14:paraId="4B3B6806" w14:textId="205CC1BA" w:rsidR="00D71610" w:rsidRDefault="00D71610" w:rsidP="005605E3">
            <w:pPr>
              <w:spacing w:line="360" w:lineRule="auto"/>
            </w:pPr>
            <w:r>
              <w:rPr>
                <w:rFonts w:hint="eastAsia"/>
              </w:rPr>
              <w:t>试卷总分</w:t>
            </w:r>
          </w:p>
        </w:tc>
        <w:tc>
          <w:tcPr>
            <w:tcW w:w="6095" w:type="dxa"/>
          </w:tcPr>
          <w:p w14:paraId="0AE090C6" w14:textId="77777777" w:rsidR="00997776" w:rsidRDefault="00997776" w:rsidP="005605E3">
            <w:pPr>
              <w:spacing w:line="360" w:lineRule="auto"/>
            </w:pPr>
            <w:r>
              <w:rPr>
                <w:rFonts w:hint="eastAsia"/>
              </w:rPr>
              <w:t>新增</w:t>
            </w:r>
            <w:r>
              <w:t>试卷：</w:t>
            </w:r>
          </w:p>
          <w:p w14:paraId="30A93F01" w14:textId="55EF7265" w:rsidR="00871730" w:rsidRPr="00BC6678" w:rsidRDefault="00997776" w:rsidP="005605E3">
            <w:pPr>
              <w:spacing w:line="360" w:lineRule="auto"/>
            </w:pPr>
            <w:r>
              <w:rPr>
                <w:rFonts w:hint="eastAsia"/>
              </w:rPr>
              <w:t>单行</w:t>
            </w:r>
            <w:r>
              <w:t>文本框，</w:t>
            </w:r>
            <w:r>
              <w:rPr>
                <w:rFonts w:hint="eastAsia"/>
              </w:rPr>
              <w:t>只能录入正数</w:t>
            </w:r>
            <w:r>
              <w:t>和</w:t>
            </w:r>
            <w:r>
              <w:rPr>
                <w:rFonts w:hint="eastAsia"/>
              </w:rPr>
              <w:t>0</w:t>
            </w:r>
            <w:r>
              <w:rPr>
                <w:rFonts w:hint="eastAsia"/>
              </w:rPr>
              <w:t>，小数点后</w:t>
            </w:r>
            <w:r>
              <w:t>保留</w:t>
            </w:r>
            <w:r>
              <w:rPr>
                <w:rFonts w:hint="eastAsia"/>
              </w:rPr>
              <w:t>2</w:t>
            </w:r>
            <w:r>
              <w:rPr>
                <w:rFonts w:hint="eastAsia"/>
              </w:rPr>
              <w:t>位</w:t>
            </w:r>
            <w:r>
              <w:t>小数，</w:t>
            </w:r>
            <w:r>
              <w:rPr>
                <w:rFonts w:hint="eastAsia"/>
              </w:rPr>
              <w:t>非</w:t>
            </w:r>
            <w:r>
              <w:t>必录项，</w:t>
            </w:r>
            <w:r>
              <w:rPr>
                <w:rFonts w:hint="eastAsia"/>
              </w:rPr>
              <w:t>单位</w:t>
            </w:r>
            <w:r>
              <w:t>：</w:t>
            </w:r>
            <w:r>
              <w:rPr>
                <w:rFonts w:hint="eastAsia"/>
              </w:rPr>
              <w:t>分</w:t>
            </w:r>
            <w:r>
              <w:t>，默认值：</w:t>
            </w:r>
            <w:r>
              <w:rPr>
                <w:rFonts w:hint="eastAsia"/>
              </w:rPr>
              <w:t>请输入</w:t>
            </w:r>
            <w:r>
              <w:t>…</w:t>
            </w:r>
          </w:p>
          <w:p w14:paraId="67E2D650" w14:textId="77777777" w:rsidR="00871730" w:rsidRDefault="00871730" w:rsidP="005605E3">
            <w:pPr>
              <w:spacing w:line="360" w:lineRule="auto"/>
            </w:pPr>
            <w:r>
              <w:rPr>
                <w:rFonts w:hint="eastAsia"/>
              </w:rPr>
              <w:t>查看试卷</w:t>
            </w:r>
            <w:r>
              <w:t>：</w:t>
            </w:r>
          </w:p>
          <w:p w14:paraId="0444A9CF" w14:textId="77777777" w:rsidR="00871730" w:rsidRDefault="00871730" w:rsidP="005605E3">
            <w:pPr>
              <w:spacing w:line="360" w:lineRule="auto"/>
            </w:pPr>
            <w:r>
              <w:rPr>
                <w:rFonts w:hint="eastAsia"/>
              </w:rPr>
              <w:t>查询</w:t>
            </w:r>
            <w:r>
              <w:t>带出最后一次保存的数据，且不</w:t>
            </w:r>
            <w:r>
              <w:rPr>
                <w:rFonts w:hint="eastAsia"/>
              </w:rPr>
              <w:t>支持</w:t>
            </w:r>
            <w:r>
              <w:t>修改；</w:t>
            </w:r>
          </w:p>
          <w:p w14:paraId="59332F82" w14:textId="77777777" w:rsidR="00871730" w:rsidRDefault="00871730" w:rsidP="005605E3">
            <w:pPr>
              <w:spacing w:line="360" w:lineRule="auto"/>
            </w:pPr>
            <w:r>
              <w:rPr>
                <w:rFonts w:hint="eastAsia"/>
              </w:rPr>
              <w:lastRenderedPageBreak/>
              <w:t>修改</w:t>
            </w:r>
            <w:r>
              <w:t>试卷：</w:t>
            </w:r>
          </w:p>
          <w:p w14:paraId="41128FBD" w14:textId="1BB268BE" w:rsidR="00871730" w:rsidRDefault="00871730" w:rsidP="005605E3">
            <w:pPr>
              <w:spacing w:line="360" w:lineRule="auto"/>
            </w:pPr>
            <w:r>
              <w:rPr>
                <w:rFonts w:hint="eastAsia"/>
              </w:rPr>
              <w:t>查询</w:t>
            </w:r>
            <w:r>
              <w:t>带出最后一次保存的数据，且</w:t>
            </w:r>
            <w:r>
              <w:rPr>
                <w:rFonts w:hint="eastAsia"/>
              </w:rPr>
              <w:t>支持</w:t>
            </w:r>
            <w:r>
              <w:t>修改；</w:t>
            </w:r>
          </w:p>
        </w:tc>
      </w:tr>
      <w:tr w:rsidR="00D71610" w:rsidRPr="0045492E" w14:paraId="69C1E9B7" w14:textId="77777777" w:rsidTr="00D03D46">
        <w:tc>
          <w:tcPr>
            <w:tcW w:w="704" w:type="dxa"/>
          </w:tcPr>
          <w:p w14:paraId="620F320B" w14:textId="77777777" w:rsidR="00D71610" w:rsidRPr="00355E1D" w:rsidRDefault="00D71610" w:rsidP="005605E3">
            <w:pPr>
              <w:pStyle w:val="ae"/>
              <w:numPr>
                <w:ilvl w:val="0"/>
                <w:numId w:val="92"/>
              </w:numPr>
              <w:spacing w:line="360" w:lineRule="auto"/>
              <w:ind w:firstLineChars="0"/>
            </w:pPr>
          </w:p>
        </w:tc>
        <w:tc>
          <w:tcPr>
            <w:tcW w:w="1701" w:type="dxa"/>
          </w:tcPr>
          <w:p w14:paraId="7BFFBFF0" w14:textId="2180C315" w:rsidR="00D71610" w:rsidRDefault="00D71610" w:rsidP="005605E3">
            <w:pPr>
              <w:spacing w:line="360" w:lineRule="auto"/>
            </w:pPr>
            <w:r>
              <w:rPr>
                <w:rFonts w:hint="eastAsia"/>
              </w:rPr>
              <w:t>排序</w:t>
            </w:r>
          </w:p>
        </w:tc>
        <w:tc>
          <w:tcPr>
            <w:tcW w:w="6095" w:type="dxa"/>
          </w:tcPr>
          <w:p w14:paraId="5ADD3EBF" w14:textId="77777777" w:rsidR="00BC6678" w:rsidRDefault="00BC6678" w:rsidP="005605E3">
            <w:pPr>
              <w:spacing w:line="360" w:lineRule="auto"/>
            </w:pPr>
            <w:r>
              <w:rPr>
                <w:rFonts w:hint="eastAsia"/>
              </w:rPr>
              <w:t>新增</w:t>
            </w:r>
            <w:r>
              <w:t>试卷：</w:t>
            </w:r>
          </w:p>
          <w:p w14:paraId="25E5883D" w14:textId="7036CFA8" w:rsidR="00871730" w:rsidRDefault="00BC6678" w:rsidP="005605E3">
            <w:pPr>
              <w:spacing w:line="360" w:lineRule="auto"/>
            </w:pPr>
            <w:r>
              <w:rPr>
                <w:rFonts w:hint="eastAsia"/>
              </w:rPr>
              <w:t>单行</w:t>
            </w:r>
            <w:r>
              <w:t>文本框，</w:t>
            </w:r>
            <w:r>
              <w:rPr>
                <w:rFonts w:hint="eastAsia"/>
              </w:rPr>
              <w:t>只能录入正整数，非</w:t>
            </w:r>
            <w:r>
              <w:t>必录项，默认值：</w:t>
            </w:r>
            <w:r>
              <w:rPr>
                <w:rFonts w:hint="eastAsia"/>
              </w:rPr>
              <w:t>请输入</w:t>
            </w:r>
            <w:r>
              <w:t>…</w:t>
            </w:r>
          </w:p>
          <w:p w14:paraId="01C95659" w14:textId="2DE2CEDA" w:rsidR="00BC6678" w:rsidRPr="00BC6678" w:rsidRDefault="00BC6678" w:rsidP="005605E3">
            <w:pPr>
              <w:spacing w:line="360" w:lineRule="auto"/>
            </w:pPr>
            <w:r>
              <w:rPr>
                <w:rFonts w:hint="eastAsia"/>
              </w:rPr>
              <w:t>可以</w:t>
            </w:r>
            <w:r>
              <w:t>重复</w:t>
            </w:r>
            <w:r>
              <w:rPr>
                <w:rFonts w:hint="eastAsia"/>
              </w:rPr>
              <w:t>，</w:t>
            </w:r>
            <w:r>
              <w:t>当排序重复</w:t>
            </w:r>
            <w:r>
              <w:rPr>
                <w:rFonts w:hint="eastAsia"/>
              </w:rPr>
              <w:t>时</w:t>
            </w:r>
            <w:r>
              <w:t>，最新保存到系统的</w:t>
            </w:r>
            <w:r w:rsidR="00756108">
              <w:rPr>
                <w:rFonts w:hint="eastAsia"/>
              </w:rPr>
              <w:t>数据</w:t>
            </w:r>
            <w:r w:rsidR="00756108">
              <w:t>的排序</w:t>
            </w:r>
            <w:r w:rsidR="00756108">
              <w:rPr>
                <w:rFonts w:hint="eastAsia"/>
              </w:rPr>
              <w:t>排在</w:t>
            </w:r>
            <w:r w:rsidR="00756108">
              <w:t>原有的相同的排序的后边</w:t>
            </w:r>
            <w:r w:rsidR="00756108">
              <w:rPr>
                <w:rFonts w:hint="eastAsia"/>
              </w:rPr>
              <w:t>；</w:t>
            </w:r>
          </w:p>
          <w:p w14:paraId="71A85DC1" w14:textId="77777777" w:rsidR="00871730" w:rsidRDefault="00871730" w:rsidP="005605E3">
            <w:pPr>
              <w:spacing w:line="360" w:lineRule="auto"/>
            </w:pPr>
            <w:r>
              <w:rPr>
                <w:rFonts w:hint="eastAsia"/>
              </w:rPr>
              <w:t>查看试卷</w:t>
            </w:r>
            <w:r>
              <w:t>：</w:t>
            </w:r>
          </w:p>
          <w:p w14:paraId="6321ADE5" w14:textId="77777777" w:rsidR="00871730" w:rsidRDefault="00871730" w:rsidP="005605E3">
            <w:pPr>
              <w:spacing w:line="360" w:lineRule="auto"/>
            </w:pPr>
            <w:r>
              <w:rPr>
                <w:rFonts w:hint="eastAsia"/>
              </w:rPr>
              <w:t>查询</w:t>
            </w:r>
            <w:r>
              <w:t>带出最后一次保存的数据，且不</w:t>
            </w:r>
            <w:r>
              <w:rPr>
                <w:rFonts w:hint="eastAsia"/>
              </w:rPr>
              <w:t>支持</w:t>
            </w:r>
            <w:r>
              <w:t>修改；</w:t>
            </w:r>
          </w:p>
          <w:p w14:paraId="1E1922E7" w14:textId="77777777" w:rsidR="00871730" w:rsidRDefault="00871730" w:rsidP="005605E3">
            <w:pPr>
              <w:spacing w:line="360" w:lineRule="auto"/>
            </w:pPr>
            <w:r>
              <w:rPr>
                <w:rFonts w:hint="eastAsia"/>
              </w:rPr>
              <w:t>修改</w:t>
            </w:r>
            <w:r>
              <w:t>试卷：</w:t>
            </w:r>
          </w:p>
          <w:p w14:paraId="1D734244" w14:textId="455CC34C" w:rsidR="00871730" w:rsidRDefault="00871730" w:rsidP="005605E3">
            <w:pPr>
              <w:spacing w:line="360" w:lineRule="auto"/>
            </w:pPr>
            <w:r>
              <w:rPr>
                <w:rFonts w:hint="eastAsia"/>
              </w:rPr>
              <w:t>查询</w:t>
            </w:r>
            <w:r>
              <w:t>带出最后一次保存的数据，且</w:t>
            </w:r>
            <w:r>
              <w:rPr>
                <w:rFonts w:hint="eastAsia"/>
              </w:rPr>
              <w:t>支持</w:t>
            </w:r>
            <w:r>
              <w:t>修改；</w:t>
            </w:r>
          </w:p>
        </w:tc>
      </w:tr>
      <w:tr w:rsidR="00D71610" w:rsidRPr="0045492E" w14:paraId="0BA18841" w14:textId="77777777" w:rsidTr="00D03D46">
        <w:tc>
          <w:tcPr>
            <w:tcW w:w="704" w:type="dxa"/>
          </w:tcPr>
          <w:p w14:paraId="36921348" w14:textId="77777777" w:rsidR="00D71610" w:rsidRPr="00355E1D" w:rsidRDefault="00D71610" w:rsidP="005605E3">
            <w:pPr>
              <w:pStyle w:val="ae"/>
              <w:numPr>
                <w:ilvl w:val="0"/>
                <w:numId w:val="92"/>
              </w:numPr>
              <w:spacing w:line="360" w:lineRule="auto"/>
              <w:ind w:firstLineChars="0"/>
            </w:pPr>
          </w:p>
        </w:tc>
        <w:tc>
          <w:tcPr>
            <w:tcW w:w="1701" w:type="dxa"/>
          </w:tcPr>
          <w:p w14:paraId="1CFA7A70" w14:textId="4EF4EDC5" w:rsidR="00D71610" w:rsidRDefault="00D71610" w:rsidP="005605E3">
            <w:pPr>
              <w:spacing w:line="360" w:lineRule="auto"/>
            </w:pPr>
            <w:r>
              <w:rPr>
                <w:rFonts w:hint="eastAsia"/>
              </w:rPr>
              <w:t>适用类别</w:t>
            </w:r>
          </w:p>
        </w:tc>
        <w:tc>
          <w:tcPr>
            <w:tcW w:w="6095" w:type="dxa"/>
          </w:tcPr>
          <w:p w14:paraId="6355DDAC" w14:textId="77777777" w:rsidR="0081193C" w:rsidRDefault="0081193C" w:rsidP="005605E3">
            <w:pPr>
              <w:spacing w:line="360" w:lineRule="auto"/>
            </w:pPr>
            <w:r>
              <w:rPr>
                <w:rFonts w:hint="eastAsia"/>
              </w:rPr>
              <w:t>新增</w:t>
            </w:r>
            <w:r>
              <w:t>试卷：</w:t>
            </w:r>
          </w:p>
          <w:p w14:paraId="7025F8AE" w14:textId="77777777" w:rsidR="0081193C" w:rsidRDefault="0081193C" w:rsidP="005605E3">
            <w:pPr>
              <w:spacing w:line="360" w:lineRule="auto"/>
            </w:pPr>
            <w:r>
              <w:rPr>
                <w:rFonts w:hint="eastAsia"/>
              </w:rPr>
              <w:t>下拉</w:t>
            </w:r>
            <w:r>
              <w:t>列表</w:t>
            </w:r>
            <w:r>
              <w:rPr>
                <w:rFonts w:hint="eastAsia"/>
              </w:rPr>
              <w:t>，</w:t>
            </w:r>
            <w:r>
              <w:t>手动选择</w:t>
            </w:r>
            <w:r>
              <w:rPr>
                <w:rFonts w:hint="eastAsia"/>
              </w:rPr>
              <w:t>，</w:t>
            </w:r>
            <w:r>
              <w:t>必选项</w:t>
            </w:r>
            <w:r>
              <w:rPr>
                <w:rFonts w:hint="eastAsia"/>
              </w:rPr>
              <w:t>；默认值</w:t>
            </w:r>
            <w:r>
              <w:t>：请选择</w:t>
            </w:r>
          </w:p>
          <w:p w14:paraId="4A15138E" w14:textId="77777777" w:rsidR="00545BED" w:rsidRDefault="00545BED" w:rsidP="005605E3">
            <w:pPr>
              <w:spacing w:line="360" w:lineRule="auto"/>
            </w:pPr>
            <w:r>
              <w:rPr>
                <w:rFonts w:hint="eastAsia"/>
              </w:rPr>
              <w:t>下拉列表值</w:t>
            </w:r>
            <w:r>
              <w:t>：</w:t>
            </w:r>
          </w:p>
          <w:p w14:paraId="7939A34B" w14:textId="6D91B40D" w:rsidR="00871730" w:rsidRPr="00545BED" w:rsidRDefault="00545BED" w:rsidP="005605E3">
            <w:pPr>
              <w:spacing w:line="360" w:lineRule="auto"/>
            </w:pPr>
            <w:r w:rsidRPr="00545BED">
              <w:rPr>
                <w:rFonts w:hint="eastAsia"/>
              </w:rPr>
              <w:t>风险</w:t>
            </w:r>
            <w:r w:rsidRPr="00545BED">
              <w:t>评估、</w:t>
            </w:r>
            <w:r w:rsidRPr="00545BED">
              <w:rPr>
                <w:rFonts w:hint="eastAsia"/>
              </w:rPr>
              <w:t>培训</w:t>
            </w:r>
            <w:r w:rsidRPr="00545BED">
              <w:t>考试、</w:t>
            </w:r>
            <w:r w:rsidRPr="00545BED">
              <w:rPr>
                <w:rFonts w:hint="eastAsia"/>
              </w:rPr>
              <w:t>性向</w:t>
            </w:r>
            <w:r w:rsidRPr="00545BED">
              <w:t>测试、</w:t>
            </w:r>
            <w:r w:rsidRPr="00545BED">
              <w:rPr>
                <w:rFonts w:hint="eastAsia"/>
              </w:rPr>
              <w:t>健康</w:t>
            </w:r>
            <w:r w:rsidRPr="00545BED">
              <w:t>申明、</w:t>
            </w:r>
            <w:r w:rsidRPr="00545BED">
              <w:rPr>
                <w:rFonts w:hint="eastAsia"/>
              </w:rPr>
              <w:t>财务</w:t>
            </w:r>
            <w:r w:rsidRPr="00545BED">
              <w:t>告知、</w:t>
            </w:r>
            <w:r w:rsidRPr="00545BED">
              <w:rPr>
                <w:rFonts w:hint="eastAsia"/>
              </w:rPr>
              <w:t>健康</w:t>
            </w:r>
            <w:r w:rsidRPr="00545BED">
              <w:t>告知</w:t>
            </w:r>
          </w:p>
          <w:p w14:paraId="333A6D42" w14:textId="77777777" w:rsidR="00871730" w:rsidRDefault="00871730" w:rsidP="005605E3">
            <w:pPr>
              <w:spacing w:line="360" w:lineRule="auto"/>
            </w:pPr>
            <w:r>
              <w:rPr>
                <w:rFonts w:hint="eastAsia"/>
              </w:rPr>
              <w:t>查看试卷</w:t>
            </w:r>
            <w:r>
              <w:t>：</w:t>
            </w:r>
          </w:p>
          <w:p w14:paraId="637E3DF0" w14:textId="77777777" w:rsidR="00871730" w:rsidRDefault="00871730" w:rsidP="005605E3">
            <w:pPr>
              <w:spacing w:line="360" w:lineRule="auto"/>
            </w:pPr>
            <w:r>
              <w:rPr>
                <w:rFonts w:hint="eastAsia"/>
              </w:rPr>
              <w:t>查询</w:t>
            </w:r>
            <w:r>
              <w:t>带出最后一次保存的数据，且不</w:t>
            </w:r>
            <w:r>
              <w:rPr>
                <w:rFonts w:hint="eastAsia"/>
              </w:rPr>
              <w:t>支持</w:t>
            </w:r>
            <w:r>
              <w:t>修改；</w:t>
            </w:r>
          </w:p>
          <w:p w14:paraId="7D1B0C88" w14:textId="77777777" w:rsidR="00871730" w:rsidRDefault="00871730" w:rsidP="005605E3">
            <w:pPr>
              <w:spacing w:line="360" w:lineRule="auto"/>
            </w:pPr>
            <w:r>
              <w:rPr>
                <w:rFonts w:hint="eastAsia"/>
              </w:rPr>
              <w:t>修改</w:t>
            </w:r>
            <w:r>
              <w:t>试卷：</w:t>
            </w:r>
          </w:p>
          <w:p w14:paraId="5037E6E4" w14:textId="11BCB046" w:rsidR="00871730" w:rsidRDefault="00871730" w:rsidP="005605E3">
            <w:pPr>
              <w:spacing w:line="360" w:lineRule="auto"/>
            </w:pPr>
            <w:r>
              <w:rPr>
                <w:rFonts w:hint="eastAsia"/>
              </w:rPr>
              <w:t>查询</w:t>
            </w:r>
            <w:r>
              <w:t>带出最后一次保存的数据，且</w:t>
            </w:r>
            <w:r>
              <w:rPr>
                <w:rFonts w:hint="eastAsia"/>
              </w:rPr>
              <w:t>支持</w:t>
            </w:r>
            <w:r>
              <w:t>修改；</w:t>
            </w:r>
          </w:p>
        </w:tc>
      </w:tr>
      <w:tr w:rsidR="00D71610" w:rsidRPr="0045492E" w14:paraId="0A6A8413" w14:textId="77777777" w:rsidTr="00D03D46">
        <w:tc>
          <w:tcPr>
            <w:tcW w:w="704" w:type="dxa"/>
          </w:tcPr>
          <w:p w14:paraId="1559FD52" w14:textId="77777777" w:rsidR="00D71610" w:rsidRPr="00355E1D" w:rsidRDefault="00D71610" w:rsidP="005605E3">
            <w:pPr>
              <w:pStyle w:val="ae"/>
              <w:numPr>
                <w:ilvl w:val="0"/>
                <w:numId w:val="92"/>
              </w:numPr>
              <w:spacing w:line="360" w:lineRule="auto"/>
              <w:ind w:firstLineChars="0"/>
            </w:pPr>
          </w:p>
        </w:tc>
        <w:tc>
          <w:tcPr>
            <w:tcW w:w="1701" w:type="dxa"/>
          </w:tcPr>
          <w:p w14:paraId="3857F57A" w14:textId="09C77020" w:rsidR="00D71610" w:rsidRDefault="00D71610" w:rsidP="005605E3">
            <w:pPr>
              <w:spacing w:line="360" w:lineRule="auto"/>
            </w:pPr>
            <w:r>
              <w:rPr>
                <w:rFonts w:hint="eastAsia"/>
              </w:rPr>
              <w:t>方案</w:t>
            </w:r>
            <w:r>
              <w:t>描述</w:t>
            </w:r>
          </w:p>
        </w:tc>
        <w:tc>
          <w:tcPr>
            <w:tcW w:w="6095" w:type="dxa"/>
          </w:tcPr>
          <w:p w14:paraId="0EC33271" w14:textId="0C9D7A71" w:rsidR="00D71610" w:rsidRDefault="00F778D1" w:rsidP="005605E3">
            <w:pPr>
              <w:spacing w:line="360" w:lineRule="auto"/>
            </w:pPr>
            <w:r>
              <w:rPr>
                <w:rFonts w:hint="eastAsia"/>
              </w:rPr>
              <w:t>新增</w:t>
            </w:r>
            <w:r>
              <w:t>试卷：</w:t>
            </w:r>
          </w:p>
          <w:p w14:paraId="7172D7B0" w14:textId="3141F17F" w:rsidR="00871730" w:rsidRDefault="00F778D1" w:rsidP="005605E3">
            <w:pPr>
              <w:spacing w:line="360" w:lineRule="auto"/>
            </w:pPr>
            <w:r>
              <w:rPr>
                <w:rFonts w:hint="eastAsia"/>
              </w:rPr>
              <w:t>多行文本框</w:t>
            </w:r>
            <w:r>
              <w:t>，手动录入，</w:t>
            </w:r>
            <w:r>
              <w:rPr>
                <w:rFonts w:hint="eastAsia"/>
              </w:rPr>
              <w:t>必录项</w:t>
            </w:r>
            <w:r>
              <w:t>，可录入任意字符，不限制录入的长度，默认值：</w:t>
            </w:r>
            <w:r>
              <w:rPr>
                <w:rFonts w:hint="eastAsia"/>
              </w:rPr>
              <w:t>请输入</w:t>
            </w:r>
            <w:r>
              <w:t>…</w:t>
            </w:r>
          </w:p>
          <w:p w14:paraId="49DA5760" w14:textId="4BBC0C87" w:rsidR="00F778D1" w:rsidRDefault="00F778D1" w:rsidP="005605E3">
            <w:pPr>
              <w:spacing w:line="360" w:lineRule="auto"/>
            </w:pPr>
            <w:r>
              <w:rPr>
                <w:rFonts w:hint="eastAsia"/>
              </w:rPr>
              <w:t>当输入</w:t>
            </w:r>
            <w:r>
              <w:t>的内容过长时，</w:t>
            </w:r>
            <w:r>
              <w:rPr>
                <w:rFonts w:hint="eastAsia"/>
              </w:rPr>
              <w:t>同</w:t>
            </w:r>
            <w:r>
              <w:t>其他功能模块的多行文本框的样式相同，此处不不再赘述；</w:t>
            </w:r>
          </w:p>
          <w:p w14:paraId="5DC97572" w14:textId="77777777" w:rsidR="00871730" w:rsidRDefault="00871730" w:rsidP="005605E3">
            <w:pPr>
              <w:spacing w:line="360" w:lineRule="auto"/>
            </w:pPr>
            <w:r>
              <w:rPr>
                <w:rFonts w:hint="eastAsia"/>
              </w:rPr>
              <w:t>查看试卷</w:t>
            </w:r>
            <w:r>
              <w:t>：</w:t>
            </w:r>
          </w:p>
          <w:p w14:paraId="14AB6FA8" w14:textId="77777777" w:rsidR="00871730" w:rsidRDefault="00871730" w:rsidP="005605E3">
            <w:pPr>
              <w:spacing w:line="360" w:lineRule="auto"/>
            </w:pPr>
            <w:r>
              <w:rPr>
                <w:rFonts w:hint="eastAsia"/>
              </w:rPr>
              <w:t>查询</w:t>
            </w:r>
            <w:r>
              <w:t>带出最后一次保存的数据，且不</w:t>
            </w:r>
            <w:r>
              <w:rPr>
                <w:rFonts w:hint="eastAsia"/>
              </w:rPr>
              <w:t>支持</w:t>
            </w:r>
            <w:r>
              <w:t>修改；</w:t>
            </w:r>
          </w:p>
          <w:p w14:paraId="0FE74053" w14:textId="77777777" w:rsidR="00871730" w:rsidRDefault="00871730" w:rsidP="005605E3">
            <w:pPr>
              <w:spacing w:line="360" w:lineRule="auto"/>
            </w:pPr>
            <w:r>
              <w:rPr>
                <w:rFonts w:hint="eastAsia"/>
              </w:rPr>
              <w:t>修改</w:t>
            </w:r>
            <w:r>
              <w:t>试卷：</w:t>
            </w:r>
          </w:p>
          <w:p w14:paraId="21711620" w14:textId="359B5DC9" w:rsidR="00871730" w:rsidRDefault="00871730" w:rsidP="005605E3">
            <w:pPr>
              <w:spacing w:line="360" w:lineRule="auto"/>
            </w:pPr>
            <w:r>
              <w:rPr>
                <w:rFonts w:hint="eastAsia"/>
              </w:rPr>
              <w:t>查询</w:t>
            </w:r>
            <w:r>
              <w:t>带出最后一次保存的数据，且</w:t>
            </w:r>
            <w:r>
              <w:rPr>
                <w:rFonts w:hint="eastAsia"/>
              </w:rPr>
              <w:t>支持</w:t>
            </w:r>
            <w:r>
              <w:t>修改；</w:t>
            </w:r>
          </w:p>
        </w:tc>
      </w:tr>
      <w:tr w:rsidR="00D71610" w:rsidRPr="0045492E" w14:paraId="414D1F05" w14:textId="77777777" w:rsidTr="00D03D46">
        <w:tc>
          <w:tcPr>
            <w:tcW w:w="704" w:type="dxa"/>
          </w:tcPr>
          <w:p w14:paraId="22EA2E27" w14:textId="77777777" w:rsidR="00D71610" w:rsidRPr="00355E1D" w:rsidRDefault="00D71610" w:rsidP="005605E3">
            <w:pPr>
              <w:pStyle w:val="ae"/>
              <w:numPr>
                <w:ilvl w:val="0"/>
                <w:numId w:val="92"/>
              </w:numPr>
              <w:spacing w:line="360" w:lineRule="auto"/>
              <w:ind w:firstLineChars="0"/>
            </w:pPr>
          </w:p>
        </w:tc>
        <w:tc>
          <w:tcPr>
            <w:tcW w:w="1701" w:type="dxa"/>
          </w:tcPr>
          <w:p w14:paraId="0CF95F65" w14:textId="47CA46E5" w:rsidR="00D71610" w:rsidRDefault="00D71610" w:rsidP="005605E3">
            <w:pPr>
              <w:spacing w:line="360" w:lineRule="auto"/>
            </w:pPr>
            <w:r>
              <w:rPr>
                <w:rFonts w:hint="eastAsia"/>
              </w:rPr>
              <w:t>具体</w:t>
            </w:r>
            <w:r>
              <w:t>实现类</w:t>
            </w:r>
          </w:p>
        </w:tc>
        <w:tc>
          <w:tcPr>
            <w:tcW w:w="6095" w:type="dxa"/>
          </w:tcPr>
          <w:p w14:paraId="2469B340" w14:textId="2D241330" w:rsidR="00D71610" w:rsidRDefault="00E97843" w:rsidP="005605E3">
            <w:pPr>
              <w:spacing w:line="360" w:lineRule="auto"/>
            </w:pPr>
            <w:r>
              <w:rPr>
                <w:rFonts w:hint="eastAsia"/>
              </w:rPr>
              <w:t>新增</w:t>
            </w:r>
            <w:r>
              <w:t>试卷：</w:t>
            </w:r>
          </w:p>
          <w:p w14:paraId="060E5FD1" w14:textId="23FC50C1" w:rsidR="00871730" w:rsidRDefault="00E97843" w:rsidP="005605E3">
            <w:pPr>
              <w:spacing w:line="360" w:lineRule="auto"/>
            </w:pPr>
            <w:r>
              <w:rPr>
                <w:rFonts w:hint="eastAsia"/>
              </w:rPr>
              <w:lastRenderedPageBreak/>
              <w:t>单行文本框</w:t>
            </w:r>
            <w:r>
              <w:t>，</w:t>
            </w:r>
            <w:r>
              <w:rPr>
                <w:rFonts w:hint="eastAsia"/>
              </w:rPr>
              <w:t>手动录入</w:t>
            </w:r>
            <w:r>
              <w:t>，非必填项，可录入任意字符，</w:t>
            </w:r>
            <w:r>
              <w:rPr>
                <w:rFonts w:hint="eastAsia"/>
              </w:rPr>
              <w:t>无</w:t>
            </w:r>
            <w:r>
              <w:t>长度的限制</w:t>
            </w:r>
            <w:r>
              <w:rPr>
                <w:rFonts w:hint="eastAsia"/>
              </w:rPr>
              <w:t>，</w:t>
            </w:r>
            <w:r>
              <w:t>默认值：请输入</w:t>
            </w:r>
            <w:r>
              <w:t>…</w:t>
            </w:r>
          </w:p>
          <w:p w14:paraId="707E85ED" w14:textId="77777777" w:rsidR="00871730" w:rsidRDefault="00871730" w:rsidP="005605E3">
            <w:pPr>
              <w:spacing w:line="360" w:lineRule="auto"/>
            </w:pPr>
            <w:r>
              <w:rPr>
                <w:rFonts w:hint="eastAsia"/>
              </w:rPr>
              <w:t>查看试卷</w:t>
            </w:r>
            <w:r>
              <w:t>：</w:t>
            </w:r>
          </w:p>
          <w:p w14:paraId="40E4CD5C" w14:textId="77777777" w:rsidR="00871730" w:rsidRDefault="00871730" w:rsidP="005605E3">
            <w:pPr>
              <w:spacing w:line="360" w:lineRule="auto"/>
            </w:pPr>
            <w:r>
              <w:rPr>
                <w:rFonts w:hint="eastAsia"/>
              </w:rPr>
              <w:t>查询</w:t>
            </w:r>
            <w:r>
              <w:t>带出最后一次保存的数据，且不</w:t>
            </w:r>
            <w:r>
              <w:rPr>
                <w:rFonts w:hint="eastAsia"/>
              </w:rPr>
              <w:t>支持</w:t>
            </w:r>
            <w:r>
              <w:t>修改；</w:t>
            </w:r>
          </w:p>
          <w:p w14:paraId="24A70A6E" w14:textId="77777777" w:rsidR="00871730" w:rsidRDefault="00871730" w:rsidP="005605E3">
            <w:pPr>
              <w:spacing w:line="360" w:lineRule="auto"/>
            </w:pPr>
            <w:r>
              <w:rPr>
                <w:rFonts w:hint="eastAsia"/>
              </w:rPr>
              <w:t>修改</w:t>
            </w:r>
            <w:r>
              <w:t>试卷：</w:t>
            </w:r>
          </w:p>
          <w:p w14:paraId="55CD5545" w14:textId="3747E6CB" w:rsidR="00871730" w:rsidRDefault="00871730" w:rsidP="005605E3">
            <w:pPr>
              <w:spacing w:line="360" w:lineRule="auto"/>
            </w:pPr>
            <w:r>
              <w:rPr>
                <w:rFonts w:hint="eastAsia"/>
              </w:rPr>
              <w:t>查询</w:t>
            </w:r>
            <w:r>
              <w:t>带出最后一次保存的数据，且</w:t>
            </w:r>
            <w:r>
              <w:rPr>
                <w:rFonts w:hint="eastAsia"/>
              </w:rPr>
              <w:t>支持</w:t>
            </w:r>
            <w:r>
              <w:t>修改；</w:t>
            </w:r>
          </w:p>
        </w:tc>
      </w:tr>
      <w:tr w:rsidR="00D71610" w:rsidRPr="0045492E" w14:paraId="2330341F" w14:textId="77777777" w:rsidTr="00D03D46">
        <w:tc>
          <w:tcPr>
            <w:tcW w:w="704" w:type="dxa"/>
          </w:tcPr>
          <w:p w14:paraId="7B9DA301" w14:textId="77777777" w:rsidR="00D71610" w:rsidRPr="00355E1D" w:rsidRDefault="00D71610" w:rsidP="005605E3">
            <w:pPr>
              <w:pStyle w:val="ae"/>
              <w:numPr>
                <w:ilvl w:val="0"/>
                <w:numId w:val="92"/>
              </w:numPr>
              <w:spacing w:line="360" w:lineRule="auto"/>
              <w:ind w:firstLineChars="0"/>
            </w:pPr>
          </w:p>
        </w:tc>
        <w:tc>
          <w:tcPr>
            <w:tcW w:w="1701" w:type="dxa"/>
          </w:tcPr>
          <w:p w14:paraId="698352EC" w14:textId="4C25CAE6" w:rsidR="00D71610" w:rsidRDefault="00D71610" w:rsidP="005605E3">
            <w:pPr>
              <w:spacing w:line="360" w:lineRule="auto"/>
            </w:pPr>
            <w:r>
              <w:rPr>
                <w:rFonts w:hint="eastAsia"/>
              </w:rPr>
              <w:t>执行方法</w:t>
            </w:r>
          </w:p>
        </w:tc>
        <w:tc>
          <w:tcPr>
            <w:tcW w:w="6095" w:type="dxa"/>
          </w:tcPr>
          <w:p w14:paraId="4D6BFF8F" w14:textId="77777777" w:rsidR="00E97843" w:rsidRDefault="00E97843" w:rsidP="005605E3">
            <w:pPr>
              <w:spacing w:line="360" w:lineRule="auto"/>
            </w:pPr>
            <w:r>
              <w:rPr>
                <w:rFonts w:hint="eastAsia"/>
              </w:rPr>
              <w:t>新增</w:t>
            </w:r>
            <w:r>
              <w:t>试卷：</w:t>
            </w:r>
          </w:p>
          <w:p w14:paraId="79CB90A6" w14:textId="537C15F3" w:rsidR="00871730" w:rsidRPr="00E97843" w:rsidRDefault="00E97843" w:rsidP="005605E3">
            <w:pPr>
              <w:spacing w:line="360" w:lineRule="auto"/>
            </w:pPr>
            <w:r>
              <w:rPr>
                <w:rFonts w:hint="eastAsia"/>
              </w:rPr>
              <w:t>单行文本框</w:t>
            </w:r>
            <w:r>
              <w:t>，</w:t>
            </w:r>
            <w:r>
              <w:rPr>
                <w:rFonts w:hint="eastAsia"/>
              </w:rPr>
              <w:t>手动录入</w:t>
            </w:r>
            <w:r>
              <w:t>，非必填项，可录入任意字符，</w:t>
            </w:r>
            <w:r>
              <w:rPr>
                <w:rFonts w:hint="eastAsia"/>
              </w:rPr>
              <w:t>无</w:t>
            </w:r>
            <w:r>
              <w:t>长度的限制</w:t>
            </w:r>
            <w:r>
              <w:rPr>
                <w:rFonts w:hint="eastAsia"/>
              </w:rPr>
              <w:t>，</w:t>
            </w:r>
            <w:r>
              <w:t>默认值：请输入</w:t>
            </w:r>
            <w:r>
              <w:t>…</w:t>
            </w:r>
          </w:p>
          <w:p w14:paraId="11791C94" w14:textId="77777777" w:rsidR="00871730" w:rsidRDefault="00871730" w:rsidP="005605E3">
            <w:pPr>
              <w:spacing w:line="360" w:lineRule="auto"/>
            </w:pPr>
            <w:r>
              <w:rPr>
                <w:rFonts w:hint="eastAsia"/>
              </w:rPr>
              <w:t>查看试卷</w:t>
            </w:r>
            <w:r>
              <w:t>：</w:t>
            </w:r>
          </w:p>
          <w:p w14:paraId="6E4A1F5F" w14:textId="77777777" w:rsidR="00871730" w:rsidRDefault="00871730" w:rsidP="005605E3">
            <w:pPr>
              <w:spacing w:line="360" w:lineRule="auto"/>
            </w:pPr>
            <w:r>
              <w:rPr>
                <w:rFonts w:hint="eastAsia"/>
              </w:rPr>
              <w:t>查询</w:t>
            </w:r>
            <w:r>
              <w:t>带出最后一次保存的数据，且不</w:t>
            </w:r>
            <w:r>
              <w:rPr>
                <w:rFonts w:hint="eastAsia"/>
              </w:rPr>
              <w:t>支持</w:t>
            </w:r>
            <w:r>
              <w:t>修改；</w:t>
            </w:r>
          </w:p>
          <w:p w14:paraId="2CA275E6" w14:textId="77777777" w:rsidR="00871730" w:rsidRDefault="00871730" w:rsidP="005605E3">
            <w:pPr>
              <w:spacing w:line="360" w:lineRule="auto"/>
            </w:pPr>
            <w:r>
              <w:rPr>
                <w:rFonts w:hint="eastAsia"/>
              </w:rPr>
              <w:t>修改</w:t>
            </w:r>
            <w:r>
              <w:t>试卷：</w:t>
            </w:r>
          </w:p>
          <w:p w14:paraId="6E1127C9" w14:textId="6F91D217" w:rsidR="00871730" w:rsidRDefault="00871730" w:rsidP="005605E3">
            <w:pPr>
              <w:spacing w:line="360" w:lineRule="auto"/>
            </w:pPr>
            <w:r>
              <w:rPr>
                <w:rFonts w:hint="eastAsia"/>
              </w:rPr>
              <w:t>查询</w:t>
            </w:r>
            <w:r>
              <w:t>带出最后一次保存的数据，且</w:t>
            </w:r>
            <w:r>
              <w:rPr>
                <w:rFonts w:hint="eastAsia"/>
              </w:rPr>
              <w:t>支持</w:t>
            </w:r>
            <w:r>
              <w:t>修改；</w:t>
            </w:r>
          </w:p>
        </w:tc>
      </w:tr>
      <w:tr w:rsidR="00D71610" w:rsidRPr="0045492E" w14:paraId="34D8B04C" w14:textId="77777777" w:rsidTr="00D03D46">
        <w:tc>
          <w:tcPr>
            <w:tcW w:w="704" w:type="dxa"/>
          </w:tcPr>
          <w:p w14:paraId="623D96C4" w14:textId="77777777" w:rsidR="00D71610" w:rsidRPr="00355E1D" w:rsidRDefault="00D71610" w:rsidP="005605E3">
            <w:pPr>
              <w:pStyle w:val="ae"/>
              <w:numPr>
                <w:ilvl w:val="0"/>
                <w:numId w:val="92"/>
              </w:numPr>
              <w:spacing w:line="360" w:lineRule="auto"/>
              <w:ind w:firstLineChars="0"/>
            </w:pPr>
          </w:p>
        </w:tc>
        <w:tc>
          <w:tcPr>
            <w:tcW w:w="1701" w:type="dxa"/>
          </w:tcPr>
          <w:p w14:paraId="6FCDBBFC" w14:textId="5043B208" w:rsidR="00D71610" w:rsidRDefault="00D71610" w:rsidP="005605E3">
            <w:pPr>
              <w:spacing w:line="360" w:lineRule="auto"/>
            </w:pPr>
            <w:r>
              <w:rPr>
                <w:rFonts w:hint="eastAsia"/>
              </w:rPr>
              <w:t>开始</w:t>
            </w:r>
            <w:r>
              <w:t>时间</w:t>
            </w:r>
          </w:p>
        </w:tc>
        <w:tc>
          <w:tcPr>
            <w:tcW w:w="6095" w:type="dxa"/>
          </w:tcPr>
          <w:p w14:paraId="4835BEE1" w14:textId="4DC67478" w:rsidR="00D71610" w:rsidRDefault="00E97843" w:rsidP="005605E3">
            <w:pPr>
              <w:spacing w:line="360" w:lineRule="auto"/>
            </w:pPr>
            <w:r>
              <w:rPr>
                <w:rFonts w:hint="eastAsia"/>
              </w:rPr>
              <w:t>新增</w:t>
            </w:r>
            <w:r>
              <w:t>试卷：</w:t>
            </w:r>
          </w:p>
          <w:p w14:paraId="66D87EB8" w14:textId="6E851A61" w:rsidR="00E97843" w:rsidRDefault="00E97843" w:rsidP="005605E3">
            <w:pPr>
              <w:spacing w:line="360" w:lineRule="auto"/>
            </w:pPr>
            <w:r>
              <w:rPr>
                <w:rFonts w:hint="eastAsia"/>
              </w:rPr>
              <w:t>日期</w:t>
            </w:r>
            <w:r>
              <w:t>控件，精确选择到秒，格式：</w:t>
            </w:r>
            <w:r>
              <w:t>yyyy-mm-dd hh:mm:ss</w:t>
            </w:r>
            <w:r w:rsidR="00E77246">
              <w:rPr>
                <w:rFonts w:hint="eastAsia"/>
              </w:rPr>
              <w:t>，</w:t>
            </w:r>
            <w:r w:rsidR="00E77246">
              <w:t>必</w:t>
            </w:r>
            <w:r w:rsidR="00E77246">
              <w:rPr>
                <w:rFonts w:hint="eastAsia"/>
              </w:rPr>
              <w:t>选</w:t>
            </w:r>
            <w:r w:rsidR="00E77246">
              <w:t>项</w:t>
            </w:r>
          </w:p>
          <w:p w14:paraId="4E979431" w14:textId="0E1FE513" w:rsidR="000A22E4" w:rsidRDefault="000A22E4" w:rsidP="005605E3">
            <w:pPr>
              <w:spacing w:line="360" w:lineRule="auto"/>
            </w:pPr>
            <w:r>
              <w:rPr>
                <w:rFonts w:hint="eastAsia"/>
              </w:rPr>
              <w:t>如果先</w:t>
            </w:r>
            <w:r>
              <w:t>选择结束时间，那么只能选择结束时间之前的时间</w:t>
            </w:r>
            <w:r>
              <w:rPr>
                <w:rFonts w:hint="eastAsia"/>
              </w:rPr>
              <w:t>或者</w:t>
            </w:r>
            <w:r>
              <w:t>等于结束时间</w:t>
            </w:r>
          </w:p>
          <w:p w14:paraId="771EEE69" w14:textId="777C3253" w:rsidR="00974BB1" w:rsidRDefault="00974BB1" w:rsidP="005605E3">
            <w:pPr>
              <w:spacing w:line="360" w:lineRule="auto"/>
            </w:pPr>
            <w:r>
              <w:rPr>
                <w:rFonts w:hint="eastAsia"/>
              </w:rPr>
              <w:t>如果先</w:t>
            </w:r>
            <w:r>
              <w:t>选择开始时间，那么</w:t>
            </w:r>
            <w:r>
              <w:rPr>
                <w:rFonts w:hint="eastAsia"/>
              </w:rPr>
              <w:t>只能</w:t>
            </w:r>
            <w:r>
              <w:t>选择当前时间之后的时间</w:t>
            </w:r>
          </w:p>
          <w:p w14:paraId="0878BE82" w14:textId="77777777" w:rsidR="00871730" w:rsidRDefault="00871730" w:rsidP="005605E3">
            <w:pPr>
              <w:spacing w:line="360" w:lineRule="auto"/>
            </w:pPr>
            <w:r>
              <w:rPr>
                <w:rFonts w:hint="eastAsia"/>
              </w:rPr>
              <w:t>查看试卷</w:t>
            </w:r>
            <w:r>
              <w:t>：</w:t>
            </w:r>
          </w:p>
          <w:p w14:paraId="1B312C76" w14:textId="77777777" w:rsidR="00871730" w:rsidRDefault="00871730" w:rsidP="005605E3">
            <w:pPr>
              <w:spacing w:line="360" w:lineRule="auto"/>
            </w:pPr>
            <w:r>
              <w:rPr>
                <w:rFonts w:hint="eastAsia"/>
              </w:rPr>
              <w:t>查询</w:t>
            </w:r>
            <w:r>
              <w:t>带出最后一次保存的数据，且不</w:t>
            </w:r>
            <w:r>
              <w:rPr>
                <w:rFonts w:hint="eastAsia"/>
              </w:rPr>
              <w:t>支持</w:t>
            </w:r>
            <w:r>
              <w:t>修改；</w:t>
            </w:r>
          </w:p>
          <w:p w14:paraId="48837D4A" w14:textId="77777777" w:rsidR="00871730" w:rsidRDefault="00871730" w:rsidP="005605E3">
            <w:pPr>
              <w:spacing w:line="360" w:lineRule="auto"/>
            </w:pPr>
            <w:r>
              <w:rPr>
                <w:rFonts w:hint="eastAsia"/>
              </w:rPr>
              <w:t>修改</w:t>
            </w:r>
            <w:r>
              <w:t>试卷：</w:t>
            </w:r>
          </w:p>
          <w:p w14:paraId="42B1AA22" w14:textId="776A523A" w:rsidR="00871730" w:rsidRDefault="00871730" w:rsidP="005605E3">
            <w:pPr>
              <w:spacing w:line="360" w:lineRule="auto"/>
            </w:pPr>
            <w:r>
              <w:rPr>
                <w:rFonts w:hint="eastAsia"/>
              </w:rPr>
              <w:t>查询</w:t>
            </w:r>
            <w:r>
              <w:t>带出最后一次保存的数据，且</w:t>
            </w:r>
            <w:r>
              <w:rPr>
                <w:rFonts w:hint="eastAsia"/>
              </w:rPr>
              <w:t>支持</w:t>
            </w:r>
            <w:r>
              <w:t>修改；</w:t>
            </w:r>
          </w:p>
        </w:tc>
      </w:tr>
      <w:tr w:rsidR="00D71610" w:rsidRPr="0045492E" w14:paraId="2535A009" w14:textId="77777777" w:rsidTr="00D03D46">
        <w:tc>
          <w:tcPr>
            <w:tcW w:w="704" w:type="dxa"/>
          </w:tcPr>
          <w:p w14:paraId="13EEB934" w14:textId="1A82408C" w:rsidR="00D71610" w:rsidRPr="00355E1D" w:rsidRDefault="00D71610" w:rsidP="005605E3">
            <w:pPr>
              <w:pStyle w:val="ae"/>
              <w:numPr>
                <w:ilvl w:val="0"/>
                <w:numId w:val="92"/>
              </w:numPr>
              <w:spacing w:line="360" w:lineRule="auto"/>
              <w:ind w:firstLineChars="0"/>
            </w:pPr>
          </w:p>
        </w:tc>
        <w:tc>
          <w:tcPr>
            <w:tcW w:w="1701" w:type="dxa"/>
          </w:tcPr>
          <w:p w14:paraId="4843CBCB" w14:textId="3859B29B" w:rsidR="00D71610" w:rsidRDefault="00D71610" w:rsidP="005605E3">
            <w:pPr>
              <w:spacing w:line="360" w:lineRule="auto"/>
            </w:pPr>
            <w:r>
              <w:rPr>
                <w:rFonts w:hint="eastAsia"/>
              </w:rPr>
              <w:t>结束</w:t>
            </w:r>
            <w:r>
              <w:t>时间</w:t>
            </w:r>
          </w:p>
        </w:tc>
        <w:tc>
          <w:tcPr>
            <w:tcW w:w="6095" w:type="dxa"/>
          </w:tcPr>
          <w:p w14:paraId="2AF3C52A" w14:textId="77777777" w:rsidR="004B502C" w:rsidRDefault="004B502C" w:rsidP="005605E3">
            <w:pPr>
              <w:spacing w:line="360" w:lineRule="auto"/>
            </w:pPr>
            <w:r>
              <w:rPr>
                <w:rFonts w:hint="eastAsia"/>
              </w:rPr>
              <w:t>新增</w:t>
            </w:r>
            <w:r>
              <w:t>试卷：</w:t>
            </w:r>
          </w:p>
          <w:p w14:paraId="44E16CD0" w14:textId="3C82D42C" w:rsidR="00D71610" w:rsidRDefault="004B502C" w:rsidP="005605E3">
            <w:pPr>
              <w:spacing w:line="360" w:lineRule="auto"/>
            </w:pPr>
            <w:r>
              <w:rPr>
                <w:rFonts w:hint="eastAsia"/>
              </w:rPr>
              <w:t>日期</w:t>
            </w:r>
            <w:r>
              <w:t>控件，精确选择到秒，格式：</w:t>
            </w:r>
            <w:r>
              <w:t>yyyy-mm-dd hh:mm:ss</w:t>
            </w:r>
            <w:r w:rsidR="00E77246">
              <w:rPr>
                <w:rFonts w:hint="eastAsia"/>
              </w:rPr>
              <w:t>，</w:t>
            </w:r>
            <w:r w:rsidR="00E77246">
              <w:t>必</w:t>
            </w:r>
            <w:r w:rsidR="00E77246">
              <w:rPr>
                <w:rFonts w:hint="eastAsia"/>
              </w:rPr>
              <w:t>选</w:t>
            </w:r>
            <w:r w:rsidR="00E77246">
              <w:t>项</w:t>
            </w:r>
          </w:p>
          <w:p w14:paraId="17183737" w14:textId="26BFDD51" w:rsidR="00871730" w:rsidRDefault="000A22E4" w:rsidP="005605E3">
            <w:pPr>
              <w:spacing w:line="360" w:lineRule="auto"/>
            </w:pPr>
            <w:r>
              <w:rPr>
                <w:rFonts w:hint="eastAsia"/>
              </w:rPr>
              <w:t>如果先</w:t>
            </w:r>
            <w:r>
              <w:t>选择</w:t>
            </w:r>
            <w:r>
              <w:rPr>
                <w:rFonts w:hint="eastAsia"/>
              </w:rPr>
              <w:t>开始</w:t>
            </w:r>
            <w:r>
              <w:t>时间，那么只能选择</w:t>
            </w:r>
            <w:r>
              <w:rPr>
                <w:rFonts w:hint="eastAsia"/>
              </w:rPr>
              <w:t>开始</w:t>
            </w:r>
            <w:r>
              <w:t>时间之</w:t>
            </w:r>
            <w:r>
              <w:rPr>
                <w:rFonts w:hint="eastAsia"/>
              </w:rPr>
              <w:t>后</w:t>
            </w:r>
            <w:r>
              <w:t>的时间</w:t>
            </w:r>
            <w:r>
              <w:rPr>
                <w:rFonts w:hint="eastAsia"/>
              </w:rPr>
              <w:t>或者</w:t>
            </w:r>
            <w:r>
              <w:t>等于</w:t>
            </w:r>
            <w:r>
              <w:rPr>
                <w:rFonts w:hint="eastAsia"/>
              </w:rPr>
              <w:t>开始</w:t>
            </w:r>
            <w:r>
              <w:t>时间；</w:t>
            </w:r>
          </w:p>
          <w:p w14:paraId="299A36D5" w14:textId="08AE0B64" w:rsidR="000A22E4" w:rsidRPr="000A22E4" w:rsidRDefault="000A22E4" w:rsidP="005605E3">
            <w:pPr>
              <w:spacing w:line="360" w:lineRule="auto"/>
            </w:pPr>
            <w:r>
              <w:rPr>
                <w:rFonts w:hint="eastAsia"/>
              </w:rPr>
              <w:t>如果</w:t>
            </w:r>
            <w:r>
              <w:t>先选择结束时间，那么结束时间只能选择当前时间之后的时间</w:t>
            </w:r>
          </w:p>
          <w:p w14:paraId="170AEFAE" w14:textId="77777777" w:rsidR="00871730" w:rsidRDefault="00871730" w:rsidP="005605E3">
            <w:pPr>
              <w:spacing w:line="360" w:lineRule="auto"/>
            </w:pPr>
            <w:r>
              <w:rPr>
                <w:rFonts w:hint="eastAsia"/>
              </w:rPr>
              <w:t>查看试卷</w:t>
            </w:r>
            <w:r>
              <w:t>：</w:t>
            </w:r>
          </w:p>
          <w:p w14:paraId="1999B09E" w14:textId="77777777" w:rsidR="00871730" w:rsidRDefault="00871730" w:rsidP="005605E3">
            <w:pPr>
              <w:spacing w:line="360" w:lineRule="auto"/>
            </w:pPr>
            <w:r>
              <w:rPr>
                <w:rFonts w:hint="eastAsia"/>
              </w:rPr>
              <w:lastRenderedPageBreak/>
              <w:t>查询</w:t>
            </w:r>
            <w:r>
              <w:t>带出最后一次保存的数据，且不</w:t>
            </w:r>
            <w:r>
              <w:rPr>
                <w:rFonts w:hint="eastAsia"/>
              </w:rPr>
              <w:t>支持</w:t>
            </w:r>
            <w:r>
              <w:t>修改；</w:t>
            </w:r>
          </w:p>
          <w:p w14:paraId="38195F09" w14:textId="77777777" w:rsidR="00871730" w:rsidRDefault="00871730" w:rsidP="005605E3">
            <w:pPr>
              <w:spacing w:line="360" w:lineRule="auto"/>
            </w:pPr>
            <w:r>
              <w:rPr>
                <w:rFonts w:hint="eastAsia"/>
              </w:rPr>
              <w:t>修改</w:t>
            </w:r>
            <w:r>
              <w:t>试卷：</w:t>
            </w:r>
          </w:p>
          <w:p w14:paraId="6BEE04A8" w14:textId="405FBA9B" w:rsidR="00871730" w:rsidRDefault="00871730" w:rsidP="005605E3">
            <w:pPr>
              <w:spacing w:line="360" w:lineRule="auto"/>
            </w:pPr>
            <w:r>
              <w:rPr>
                <w:rFonts w:hint="eastAsia"/>
              </w:rPr>
              <w:t>查询</w:t>
            </w:r>
            <w:r>
              <w:t>带出最后一次保存的数据，且</w:t>
            </w:r>
            <w:r>
              <w:rPr>
                <w:rFonts w:hint="eastAsia"/>
              </w:rPr>
              <w:t>支持</w:t>
            </w:r>
            <w:r>
              <w:t>修改；</w:t>
            </w:r>
          </w:p>
        </w:tc>
      </w:tr>
      <w:tr w:rsidR="00D71610" w:rsidRPr="0045492E" w14:paraId="423DCD2A" w14:textId="77777777" w:rsidTr="00D03D46">
        <w:tc>
          <w:tcPr>
            <w:tcW w:w="704" w:type="dxa"/>
          </w:tcPr>
          <w:p w14:paraId="0C56C78B" w14:textId="77777777" w:rsidR="00D71610" w:rsidRPr="00355E1D" w:rsidRDefault="00D71610" w:rsidP="005605E3">
            <w:pPr>
              <w:pStyle w:val="ae"/>
              <w:numPr>
                <w:ilvl w:val="0"/>
                <w:numId w:val="92"/>
              </w:numPr>
              <w:spacing w:line="360" w:lineRule="auto"/>
              <w:ind w:firstLineChars="0"/>
            </w:pPr>
          </w:p>
        </w:tc>
        <w:tc>
          <w:tcPr>
            <w:tcW w:w="1701" w:type="dxa"/>
          </w:tcPr>
          <w:p w14:paraId="7831DCB6" w14:textId="57F49CD2" w:rsidR="00D71610" w:rsidRDefault="00D71610" w:rsidP="005605E3">
            <w:pPr>
              <w:spacing w:line="360" w:lineRule="auto"/>
            </w:pPr>
            <w:r>
              <w:rPr>
                <w:rFonts w:hint="eastAsia"/>
              </w:rPr>
              <w:t>备注</w:t>
            </w:r>
          </w:p>
        </w:tc>
        <w:tc>
          <w:tcPr>
            <w:tcW w:w="6095" w:type="dxa"/>
          </w:tcPr>
          <w:p w14:paraId="2159F0C9" w14:textId="77777777" w:rsidR="003B401F" w:rsidRDefault="003B401F" w:rsidP="005605E3">
            <w:pPr>
              <w:spacing w:line="360" w:lineRule="auto"/>
            </w:pPr>
            <w:r>
              <w:rPr>
                <w:rFonts w:hint="eastAsia"/>
              </w:rPr>
              <w:t>新增</w:t>
            </w:r>
            <w:r>
              <w:t>试卷：</w:t>
            </w:r>
          </w:p>
          <w:p w14:paraId="127700C6" w14:textId="1CECF5B6" w:rsidR="003B401F" w:rsidRDefault="003B401F" w:rsidP="005605E3">
            <w:pPr>
              <w:spacing w:line="360" w:lineRule="auto"/>
            </w:pPr>
            <w:r>
              <w:rPr>
                <w:rFonts w:hint="eastAsia"/>
              </w:rPr>
              <w:t>多行文本框</w:t>
            </w:r>
            <w:r>
              <w:t>，手动录入，</w:t>
            </w:r>
            <w:r w:rsidR="00952A79">
              <w:rPr>
                <w:rFonts w:hint="eastAsia"/>
              </w:rPr>
              <w:t>非</w:t>
            </w:r>
            <w:r>
              <w:rPr>
                <w:rFonts w:hint="eastAsia"/>
              </w:rPr>
              <w:t>必录项</w:t>
            </w:r>
            <w:r>
              <w:t>，可录入任意字符，不限制录入的长度，默认值：</w:t>
            </w:r>
            <w:r>
              <w:rPr>
                <w:rFonts w:hint="eastAsia"/>
              </w:rPr>
              <w:t>请输入</w:t>
            </w:r>
            <w:r>
              <w:t>…</w:t>
            </w:r>
          </w:p>
          <w:p w14:paraId="4DD2064C" w14:textId="499B08C1" w:rsidR="00871730" w:rsidRDefault="003B401F" w:rsidP="005605E3">
            <w:pPr>
              <w:spacing w:line="360" w:lineRule="auto"/>
            </w:pPr>
            <w:r>
              <w:rPr>
                <w:rFonts w:hint="eastAsia"/>
              </w:rPr>
              <w:t>当输入</w:t>
            </w:r>
            <w:r>
              <w:t>的内容过长时，</w:t>
            </w:r>
            <w:r>
              <w:rPr>
                <w:rFonts w:hint="eastAsia"/>
              </w:rPr>
              <w:t>同</w:t>
            </w:r>
            <w:r>
              <w:t>其他功能模块的多行文本框的样式相同，此处不不再赘述；</w:t>
            </w:r>
          </w:p>
          <w:p w14:paraId="0D487651" w14:textId="77777777" w:rsidR="00871730" w:rsidRDefault="00871730" w:rsidP="005605E3">
            <w:pPr>
              <w:spacing w:line="360" w:lineRule="auto"/>
            </w:pPr>
            <w:r>
              <w:rPr>
                <w:rFonts w:hint="eastAsia"/>
              </w:rPr>
              <w:t>查看试卷</w:t>
            </w:r>
            <w:r>
              <w:t>：</w:t>
            </w:r>
          </w:p>
          <w:p w14:paraId="2FEFB9B3" w14:textId="77777777" w:rsidR="00871730" w:rsidRDefault="00871730" w:rsidP="005605E3">
            <w:pPr>
              <w:spacing w:line="360" w:lineRule="auto"/>
            </w:pPr>
            <w:r>
              <w:rPr>
                <w:rFonts w:hint="eastAsia"/>
              </w:rPr>
              <w:t>查询</w:t>
            </w:r>
            <w:r>
              <w:t>带出最后一次保存的数据，且不</w:t>
            </w:r>
            <w:r>
              <w:rPr>
                <w:rFonts w:hint="eastAsia"/>
              </w:rPr>
              <w:t>支持</w:t>
            </w:r>
            <w:r>
              <w:t>修改；</w:t>
            </w:r>
          </w:p>
          <w:p w14:paraId="1AB3CB51" w14:textId="77777777" w:rsidR="00871730" w:rsidRDefault="00871730" w:rsidP="005605E3">
            <w:pPr>
              <w:spacing w:line="360" w:lineRule="auto"/>
            </w:pPr>
            <w:r>
              <w:rPr>
                <w:rFonts w:hint="eastAsia"/>
              </w:rPr>
              <w:t>修改</w:t>
            </w:r>
            <w:r>
              <w:t>试卷：</w:t>
            </w:r>
          </w:p>
          <w:p w14:paraId="2BED1B51" w14:textId="7E8B9A3E" w:rsidR="00871730" w:rsidRDefault="00871730" w:rsidP="005605E3">
            <w:pPr>
              <w:spacing w:line="360" w:lineRule="auto"/>
            </w:pPr>
            <w:r>
              <w:rPr>
                <w:rFonts w:hint="eastAsia"/>
              </w:rPr>
              <w:t>查询</w:t>
            </w:r>
            <w:r>
              <w:t>带出最后一次保存的数据，且</w:t>
            </w:r>
            <w:r>
              <w:rPr>
                <w:rFonts w:hint="eastAsia"/>
              </w:rPr>
              <w:t>支持</w:t>
            </w:r>
            <w:r>
              <w:t>修改；</w:t>
            </w:r>
          </w:p>
        </w:tc>
      </w:tr>
    </w:tbl>
    <w:p w14:paraId="0A53DE99" w14:textId="77777777" w:rsidR="009764BC" w:rsidRPr="009764BC" w:rsidRDefault="009764BC" w:rsidP="005605E3">
      <w:pPr>
        <w:pStyle w:val="21"/>
        <w:spacing w:line="360" w:lineRule="auto"/>
        <w:ind w:firstLineChars="0" w:firstLine="0"/>
        <w:rPr>
          <w:rFonts w:hAnsi="宋体"/>
          <w:color w:val="000000"/>
          <w:sz w:val="24"/>
          <w:szCs w:val="24"/>
        </w:rPr>
      </w:pPr>
    </w:p>
    <w:p w14:paraId="231DE094" w14:textId="58574E2B" w:rsidR="00E7145D" w:rsidRDefault="00E7145D" w:rsidP="005605E3">
      <w:pPr>
        <w:pStyle w:val="21"/>
        <w:numPr>
          <w:ilvl w:val="0"/>
          <w:numId w:val="82"/>
        </w:numPr>
        <w:spacing w:line="360" w:lineRule="auto"/>
        <w:ind w:left="0" w:firstLineChars="0" w:firstLine="0"/>
        <w:rPr>
          <w:rFonts w:hAnsi="宋体"/>
          <w:color w:val="000000"/>
          <w:sz w:val="24"/>
          <w:szCs w:val="24"/>
        </w:rPr>
      </w:pPr>
      <w:r>
        <w:rPr>
          <w:rFonts w:hAnsi="宋体" w:hint="eastAsia"/>
          <w:color w:val="000000"/>
          <w:sz w:val="24"/>
          <w:szCs w:val="24"/>
        </w:rPr>
        <w:t>“</w:t>
      </w:r>
      <w:r w:rsidR="000C1845">
        <w:rPr>
          <w:rFonts w:hAnsi="宋体" w:hint="eastAsia"/>
          <w:color w:val="000000"/>
          <w:sz w:val="24"/>
          <w:szCs w:val="24"/>
        </w:rPr>
        <w:t>试卷内容设置</w:t>
      </w:r>
      <w:r>
        <w:rPr>
          <w:rFonts w:hAnsi="宋体" w:hint="eastAsia"/>
          <w:color w:val="000000"/>
          <w:sz w:val="24"/>
          <w:szCs w:val="24"/>
        </w:rPr>
        <w:t>”</w:t>
      </w:r>
      <w:r>
        <w:rPr>
          <w:rFonts w:hAnsi="宋体"/>
          <w:color w:val="000000"/>
          <w:sz w:val="24"/>
          <w:szCs w:val="24"/>
        </w:rPr>
        <w:t>数据</w:t>
      </w:r>
      <w:r>
        <w:rPr>
          <w:rFonts w:hAnsi="宋体" w:hint="eastAsia"/>
          <w:color w:val="000000"/>
          <w:sz w:val="24"/>
          <w:szCs w:val="24"/>
        </w:rPr>
        <w:t>输入</w:t>
      </w:r>
      <w:r>
        <w:rPr>
          <w:rFonts w:hAnsi="宋体"/>
          <w:color w:val="000000"/>
          <w:sz w:val="24"/>
          <w:szCs w:val="24"/>
        </w:rPr>
        <w:t>输出项</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01"/>
        <w:gridCol w:w="6095"/>
      </w:tblGrid>
      <w:tr w:rsidR="00E7145D" w14:paraId="6A436A87" w14:textId="77777777" w:rsidTr="002050E7">
        <w:tc>
          <w:tcPr>
            <w:tcW w:w="704" w:type="dxa"/>
          </w:tcPr>
          <w:p w14:paraId="4C3D4476" w14:textId="77777777" w:rsidR="00E7145D" w:rsidRDefault="00E7145D" w:rsidP="005605E3">
            <w:pPr>
              <w:spacing w:line="360" w:lineRule="auto"/>
            </w:pPr>
            <w:r>
              <w:rPr>
                <w:rFonts w:hint="eastAsia"/>
              </w:rPr>
              <w:t>序号</w:t>
            </w:r>
          </w:p>
        </w:tc>
        <w:tc>
          <w:tcPr>
            <w:tcW w:w="1701" w:type="dxa"/>
          </w:tcPr>
          <w:p w14:paraId="657853A2" w14:textId="77777777" w:rsidR="00E7145D" w:rsidRDefault="00E7145D" w:rsidP="005605E3">
            <w:pPr>
              <w:spacing w:line="360" w:lineRule="auto"/>
            </w:pPr>
            <w:r>
              <w:rPr>
                <w:rFonts w:hint="eastAsia"/>
              </w:rPr>
              <w:t>字段</w:t>
            </w:r>
          </w:p>
        </w:tc>
        <w:tc>
          <w:tcPr>
            <w:tcW w:w="6095" w:type="dxa"/>
          </w:tcPr>
          <w:p w14:paraId="542D55DA" w14:textId="77777777" w:rsidR="00E7145D" w:rsidRDefault="00E7145D" w:rsidP="005605E3">
            <w:pPr>
              <w:spacing w:line="360" w:lineRule="auto"/>
            </w:pPr>
            <w:r>
              <w:rPr>
                <w:rFonts w:hint="eastAsia"/>
              </w:rPr>
              <w:t>规则</w:t>
            </w:r>
          </w:p>
        </w:tc>
      </w:tr>
      <w:tr w:rsidR="002050E7" w14:paraId="26DD80C0" w14:textId="77777777" w:rsidTr="002050E7">
        <w:tc>
          <w:tcPr>
            <w:tcW w:w="8500" w:type="dxa"/>
            <w:gridSpan w:val="3"/>
            <w:shd w:val="clear" w:color="auto" w:fill="FBE4D5" w:themeFill="accent2" w:themeFillTint="33"/>
          </w:tcPr>
          <w:p w14:paraId="6BEE0FB5" w14:textId="1C5E642B" w:rsidR="002050E7" w:rsidRDefault="002050E7" w:rsidP="005605E3">
            <w:pPr>
              <w:spacing w:line="360" w:lineRule="auto"/>
            </w:pPr>
            <w:r>
              <w:rPr>
                <w:rFonts w:hint="eastAsia"/>
              </w:rPr>
              <w:t>未</w:t>
            </w:r>
            <w:r w:rsidR="00614D92">
              <w:rPr>
                <w:rFonts w:hint="eastAsia"/>
              </w:rPr>
              <w:t>/</w:t>
            </w:r>
            <w:r w:rsidR="00614D92">
              <w:rPr>
                <w:rFonts w:hint="eastAsia"/>
              </w:rPr>
              <w:t>已</w:t>
            </w:r>
            <w:r>
              <w:rPr>
                <w:rFonts w:hint="eastAsia"/>
              </w:rPr>
              <w:t>分配</w:t>
            </w:r>
            <w:r>
              <w:t>题目</w:t>
            </w:r>
            <w:r w:rsidR="00614D92">
              <w:rPr>
                <w:rFonts w:hint="eastAsia"/>
              </w:rPr>
              <w:t>——</w:t>
            </w:r>
            <w:r w:rsidR="00614D92">
              <w:t>查询条件</w:t>
            </w:r>
          </w:p>
        </w:tc>
      </w:tr>
      <w:tr w:rsidR="00E7145D" w14:paraId="04E1CB4E" w14:textId="77777777" w:rsidTr="002050E7">
        <w:tc>
          <w:tcPr>
            <w:tcW w:w="704" w:type="dxa"/>
          </w:tcPr>
          <w:p w14:paraId="375AB12F" w14:textId="77777777" w:rsidR="00E7145D" w:rsidRPr="00355E1D" w:rsidRDefault="00E7145D" w:rsidP="005605E3">
            <w:pPr>
              <w:pStyle w:val="ae"/>
              <w:numPr>
                <w:ilvl w:val="0"/>
                <w:numId w:val="93"/>
              </w:numPr>
              <w:spacing w:line="360" w:lineRule="auto"/>
              <w:ind w:firstLineChars="0"/>
            </w:pPr>
          </w:p>
        </w:tc>
        <w:tc>
          <w:tcPr>
            <w:tcW w:w="1701" w:type="dxa"/>
          </w:tcPr>
          <w:p w14:paraId="2D4C2062" w14:textId="05B985D3" w:rsidR="00E7145D" w:rsidRPr="00601CC9" w:rsidRDefault="000A5885" w:rsidP="005605E3">
            <w:pPr>
              <w:spacing w:line="360" w:lineRule="auto"/>
            </w:pPr>
            <w:commentRangeStart w:id="379"/>
            <w:r>
              <w:rPr>
                <w:rFonts w:hint="eastAsia"/>
              </w:rPr>
              <w:t>请选择题目来源</w:t>
            </w:r>
            <w:commentRangeEnd w:id="379"/>
            <w:r w:rsidR="006257DD">
              <w:rPr>
                <w:rStyle w:val="ac"/>
              </w:rPr>
              <w:commentReference w:id="379"/>
            </w:r>
          </w:p>
        </w:tc>
        <w:tc>
          <w:tcPr>
            <w:tcW w:w="6095" w:type="dxa"/>
          </w:tcPr>
          <w:p w14:paraId="39E4F908" w14:textId="77777777" w:rsidR="00E7145D" w:rsidRDefault="006257DD" w:rsidP="005605E3">
            <w:pPr>
              <w:spacing w:line="360" w:lineRule="auto"/>
            </w:pPr>
            <w:r>
              <w:rPr>
                <w:rFonts w:hint="eastAsia"/>
              </w:rPr>
              <w:t>下拉</w:t>
            </w:r>
            <w:r>
              <w:t>列表</w:t>
            </w:r>
            <w:r>
              <w:rPr>
                <w:rFonts w:hint="eastAsia"/>
              </w:rPr>
              <w:t>，</w:t>
            </w:r>
            <w:r>
              <w:t>手动选择</w:t>
            </w:r>
            <w:r>
              <w:rPr>
                <w:rFonts w:hint="eastAsia"/>
              </w:rPr>
              <w:t>，</w:t>
            </w:r>
            <w:r>
              <w:t>非必选项</w:t>
            </w:r>
          </w:p>
          <w:p w14:paraId="5B91D694" w14:textId="5D986198" w:rsidR="006257DD" w:rsidRPr="0045492E" w:rsidRDefault="006257DD" w:rsidP="005605E3">
            <w:pPr>
              <w:spacing w:line="360" w:lineRule="auto"/>
            </w:pPr>
          </w:p>
        </w:tc>
      </w:tr>
      <w:tr w:rsidR="000A5885" w14:paraId="0A36EECF" w14:textId="77777777" w:rsidTr="002050E7">
        <w:tc>
          <w:tcPr>
            <w:tcW w:w="704" w:type="dxa"/>
          </w:tcPr>
          <w:p w14:paraId="0D260A4A" w14:textId="77777777" w:rsidR="000A5885" w:rsidRPr="00355E1D" w:rsidRDefault="000A5885" w:rsidP="005605E3">
            <w:pPr>
              <w:pStyle w:val="ae"/>
              <w:numPr>
                <w:ilvl w:val="0"/>
                <w:numId w:val="93"/>
              </w:numPr>
              <w:spacing w:line="360" w:lineRule="auto"/>
              <w:ind w:firstLineChars="0"/>
            </w:pPr>
          </w:p>
        </w:tc>
        <w:tc>
          <w:tcPr>
            <w:tcW w:w="1701" w:type="dxa"/>
          </w:tcPr>
          <w:p w14:paraId="07657BA6" w14:textId="0EEB5BDB" w:rsidR="000A5885" w:rsidRDefault="000A5885" w:rsidP="005605E3">
            <w:pPr>
              <w:spacing w:line="360" w:lineRule="auto"/>
            </w:pPr>
            <w:r>
              <w:rPr>
                <w:rFonts w:hint="eastAsia"/>
              </w:rPr>
              <w:t>请选择</w:t>
            </w:r>
            <w:r>
              <w:t>题目类型</w:t>
            </w:r>
          </w:p>
        </w:tc>
        <w:tc>
          <w:tcPr>
            <w:tcW w:w="6095" w:type="dxa"/>
          </w:tcPr>
          <w:p w14:paraId="5BF8AA90" w14:textId="77777777" w:rsidR="000A5885" w:rsidRDefault="00812673" w:rsidP="005605E3">
            <w:pPr>
              <w:spacing w:line="360" w:lineRule="auto"/>
            </w:pPr>
            <w:r>
              <w:rPr>
                <w:rFonts w:hint="eastAsia"/>
              </w:rPr>
              <w:t>下拉</w:t>
            </w:r>
            <w:r>
              <w:t>列表</w:t>
            </w:r>
            <w:r>
              <w:rPr>
                <w:rFonts w:hint="eastAsia"/>
              </w:rPr>
              <w:t>，</w:t>
            </w:r>
            <w:r>
              <w:t>手动选择</w:t>
            </w:r>
            <w:r>
              <w:rPr>
                <w:rFonts w:hint="eastAsia"/>
              </w:rPr>
              <w:t>，</w:t>
            </w:r>
            <w:r>
              <w:t>非必选项</w:t>
            </w:r>
            <w:r>
              <w:rPr>
                <w:rFonts w:hint="eastAsia"/>
              </w:rPr>
              <w:t>，</w:t>
            </w:r>
            <w:r>
              <w:t>默认值：</w:t>
            </w:r>
            <w:r w:rsidRPr="00812673">
              <w:rPr>
                <w:rFonts w:hint="eastAsia"/>
                <w:color w:val="00B050"/>
              </w:rPr>
              <w:t>请选择</w:t>
            </w:r>
            <w:r w:rsidRPr="00812673">
              <w:rPr>
                <w:color w:val="00B050"/>
              </w:rPr>
              <w:t>题目类型</w:t>
            </w:r>
          </w:p>
          <w:p w14:paraId="5B453CB6" w14:textId="6EE15DD2" w:rsidR="00812673" w:rsidRPr="0045492E" w:rsidRDefault="00812673" w:rsidP="005605E3">
            <w:pPr>
              <w:spacing w:line="360" w:lineRule="auto"/>
            </w:pPr>
            <w:r>
              <w:rPr>
                <w:rFonts w:hint="eastAsia"/>
              </w:rPr>
              <w:t>下拉</w:t>
            </w:r>
            <w:r>
              <w:t>列表值同上所描述保持</w:t>
            </w:r>
            <w:r>
              <w:rPr>
                <w:rFonts w:hint="eastAsia"/>
              </w:rPr>
              <w:t>一致</w:t>
            </w:r>
          </w:p>
        </w:tc>
      </w:tr>
      <w:tr w:rsidR="000A5885" w14:paraId="0C111E7C" w14:textId="77777777" w:rsidTr="002050E7">
        <w:tc>
          <w:tcPr>
            <w:tcW w:w="704" w:type="dxa"/>
          </w:tcPr>
          <w:p w14:paraId="1967B5CA" w14:textId="77777777" w:rsidR="000A5885" w:rsidRPr="00355E1D" w:rsidRDefault="000A5885" w:rsidP="005605E3">
            <w:pPr>
              <w:pStyle w:val="ae"/>
              <w:numPr>
                <w:ilvl w:val="0"/>
                <w:numId w:val="93"/>
              </w:numPr>
              <w:spacing w:line="360" w:lineRule="auto"/>
              <w:ind w:firstLineChars="0"/>
            </w:pPr>
          </w:p>
        </w:tc>
        <w:tc>
          <w:tcPr>
            <w:tcW w:w="1701" w:type="dxa"/>
          </w:tcPr>
          <w:p w14:paraId="3AB5B477" w14:textId="7EDBC469" w:rsidR="000A5885" w:rsidRDefault="000A5885" w:rsidP="005605E3">
            <w:pPr>
              <w:spacing w:line="360" w:lineRule="auto"/>
            </w:pPr>
            <w:r>
              <w:rPr>
                <w:rFonts w:hint="eastAsia"/>
              </w:rPr>
              <w:t>请输入</w:t>
            </w:r>
            <w:r>
              <w:t>题目名称</w:t>
            </w:r>
          </w:p>
        </w:tc>
        <w:tc>
          <w:tcPr>
            <w:tcW w:w="6095" w:type="dxa"/>
          </w:tcPr>
          <w:p w14:paraId="67D907E7" w14:textId="2637BBAC" w:rsidR="000A5885" w:rsidRPr="0045492E" w:rsidRDefault="000F0C13" w:rsidP="005605E3">
            <w:pPr>
              <w:spacing w:line="360" w:lineRule="auto"/>
            </w:pPr>
            <w:r>
              <w:rPr>
                <w:rFonts w:hint="eastAsia"/>
              </w:rPr>
              <w:t>单行文本框</w:t>
            </w:r>
            <w:r>
              <w:t>，可录入任意字符，以输入的内容为词语进行模糊查询</w:t>
            </w:r>
            <w:r>
              <w:rPr>
                <w:rFonts w:hint="eastAsia"/>
              </w:rPr>
              <w:t>，</w:t>
            </w:r>
            <w:r>
              <w:t>非必录项</w:t>
            </w:r>
          </w:p>
        </w:tc>
      </w:tr>
      <w:tr w:rsidR="00614D92" w14:paraId="15673B11" w14:textId="77777777" w:rsidTr="00614D92">
        <w:tc>
          <w:tcPr>
            <w:tcW w:w="8500" w:type="dxa"/>
            <w:gridSpan w:val="3"/>
            <w:shd w:val="clear" w:color="auto" w:fill="FBE4D5" w:themeFill="accent2" w:themeFillTint="33"/>
          </w:tcPr>
          <w:p w14:paraId="75A6A725" w14:textId="27F4AA30" w:rsidR="00614D92" w:rsidRPr="0045492E" w:rsidRDefault="00614D92" w:rsidP="005605E3">
            <w:pPr>
              <w:spacing w:line="360" w:lineRule="auto"/>
            </w:pPr>
            <w:r>
              <w:rPr>
                <w:rFonts w:hint="eastAsia"/>
              </w:rPr>
              <w:t>未</w:t>
            </w:r>
            <w:r>
              <w:rPr>
                <w:rFonts w:hint="eastAsia"/>
              </w:rPr>
              <w:t>/</w:t>
            </w:r>
            <w:r>
              <w:rPr>
                <w:rFonts w:hint="eastAsia"/>
              </w:rPr>
              <w:t>已分配</w:t>
            </w:r>
            <w:r>
              <w:t>题目</w:t>
            </w:r>
            <w:r>
              <w:rPr>
                <w:rFonts w:hint="eastAsia"/>
              </w:rPr>
              <w:t>——查询</w:t>
            </w:r>
            <w:r>
              <w:t>列表</w:t>
            </w:r>
          </w:p>
        </w:tc>
      </w:tr>
      <w:tr w:rsidR="00614D92" w14:paraId="43AAF994" w14:textId="77777777" w:rsidTr="002050E7">
        <w:tc>
          <w:tcPr>
            <w:tcW w:w="704" w:type="dxa"/>
          </w:tcPr>
          <w:p w14:paraId="41AC9889" w14:textId="77777777" w:rsidR="00614D92" w:rsidRPr="00355E1D" w:rsidRDefault="00614D92" w:rsidP="005605E3">
            <w:pPr>
              <w:pStyle w:val="ae"/>
              <w:numPr>
                <w:ilvl w:val="0"/>
                <w:numId w:val="84"/>
              </w:numPr>
              <w:spacing w:line="360" w:lineRule="auto"/>
              <w:ind w:firstLineChars="0"/>
            </w:pPr>
          </w:p>
        </w:tc>
        <w:tc>
          <w:tcPr>
            <w:tcW w:w="1701" w:type="dxa"/>
          </w:tcPr>
          <w:p w14:paraId="15649E42" w14:textId="3DFE0AC7" w:rsidR="00614D92" w:rsidRDefault="00F83AEF" w:rsidP="005605E3">
            <w:pPr>
              <w:spacing w:line="360" w:lineRule="auto"/>
            </w:pPr>
            <w:r>
              <w:rPr>
                <w:rFonts w:hint="eastAsia"/>
              </w:rPr>
              <w:t>复选框</w:t>
            </w:r>
          </w:p>
        </w:tc>
        <w:tc>
          <w:tcPr>
            <w:tcW w:w="6095" w:type="dxa"/>
          </w:tcPr>
          <w:p w14:paraId="216771CC" w14:textId="77777777" w:rsidR="00614D92" w:rsidRDefault="00F83AEF" w:rsidP="005605E3">
            <w:pPr>
              <w:spacing w:line="360" w:lineRule="auto"/>
            </w:pPr>
            <w:r>
              <w:rPr>
                <w:rFonts w:hint="eastAsia"/>
              </w:rPr>
              <w:t>复选框</w:t>
            </w:r>
            <w:r>
              <w:t>，表头的复选框代表全选</w:t>
            </w:r>
            <w:r>
              <w:rPr>
                <w:rFonts w:hint="eastAsia"/>
              </w:rPr>
              <w:t>/</w:t>
            </w:r>
            <w:r>
              <w:rPr>
                <w:rFonts w:hint="eastAsia"/>
              </w:rPr>
              <w:t>全部</w:t>
            </w:r>
            <w:r>
              <w:t>取消</w:t>
            </w:r>
          </w:p>
          <w:p w14:paraId="5017FF53" w14:textId="47706418" w:rsidR="003634F4" w:rsidRPr="0045492E" w:rsidRDefault="003634F4" w:rsidP="005605E3">
            <w:pPr>
              <w:spacing w:line="360" w:lineRule="auto"/>
            </w:pPr>
            <w:r>
              <w:rPr>
                <w:rFonts w:hint="eastAsia"/>
              </w:rPr>
              <w:t>查询的数据前的</w:t>
            </w:r>
            <w:r>
              <w:t>复选框代表单</w:t>
            </w:r>
            <w:r>
              <w:rPr>
                <w:rFonts w:hint="eastAsia"/>
              </w:rPr>
              <w:t>选</w:t>
            </w:r>
            <w:r>
              <w:t>/</w:t>
            </w:r>
            <w:r>
              <w:rPr>
                <w:rFonts w:hint="eastAsia"/>
              </w:rPr>
              <w:t>多选</w:t>
            </w:r>
          </w:p>
        </w:tc>
      </w:tr>
      <w:tr w:rsidR="00F83AEF" w14:paraId="7CFAA502" w14:textId="77777777" w:rsidTr="002050E7">
        <w:tc>
          <w:tcPr>
            <w:tcW w:w="704" w:type="dxa"/>
          </w:tcPr>
          <w:p w14:paraId="2E468897" w14:textId="77777777" w:rsidR="00F83AEF" w:rsidRPr="00355E1D" w:rsidRDefault="00F83AEF" w:rsidP="005605E3">
            <w:pPr>
              <w:pStyle w:val="ae"/>
              <w:numPr>
                <w:ilvl w:val="0"/>
                <w:numId w:val="84"/>
              </w:numPr>
              <w:spacing w:line="360" w:lineRule="auto"/>
              <w:ind w:firstLineChars="0"/>
            </w:pPr>
          </w:p>
        </w:tc>
        <w:tc>
          <w:tcPr>
            <w:tcW w:w="1701" w:type="dxa"/>
          </w:tcPr>
          <w:p w14:paraId="62F2D2B2" w14:textId="311497C2" w:rsidR="00F83AEF" w:rsidRDefault="00F83AEF" w:rsidP="005605E3">
            <w:pPr>
              <w:spacing w:line="360" w:lineRule="auto"/>
            </w:pPr>
            <w:r>
              <w:rPr>
                <w:rFonts w:hint="eastAsia"/>
              </w:rPr>
              <w:t>题目</w:t>
            </w:r>
            <w:r>
              <w:t>描述</w:t>
            </w:r>
          </w:p>
        </w:tc>
        <w:tc>
          <w:tcPr>
            <w:tcW w:w="6095" w:type="dxa"/>
          </w:tcPr>
          <w:p w14:paraId="1889E3F3" w14:textId="6CFAB1DD" w:rsidR="00F83AEF" w:rsidRPr="0045492E" w:rsidRDefault="00855FF5" w:rsidP="005605E3">
            <w:pPr>
              <w:spacing w:line="360" w:lineRule="auto"/>
            </w:pPr>
            <w:r>
              <w:rPr>
                <w:rFonts w:hint="eastAsia"/>
              </w:rPr>
              <w:t>系统默认</w:t>
            </w:r>
            <w:r>
              <w:t>查询展示，不可修改</w:t>
            </w:r>
          </w:p>
        </w:tc>
      </w:tr>
      <w:tr w:rsidR="00F83AEF" w14:paraId="21D7665F" w14:textId="77777777" w:rsidTr="002050E7">
        <w:tc>
          <w:tcPr>
            <w:tcW w:w="704" w:type="dxa"/>
          </w:tcPr>
          <w:p w14:paraId="68A7F7D9" w14:textId="77777777" w:rsidR="00F83AEF" w:rsidRPr="00355E1D" w:rsidRDefault="00F83AEF" w:rsidP="005605E3">
            <w:pPr>
              <w:pStyle w:val="ae"/>
              <w:numPr>
                <w:ilvl w:val="0"/>
                <w:numId w:val="84"/>
              </w:numPr>
              <w:spacing w:line="360" w:lineRule="auto"/>
              <w:ind w:firstLineChars="0"/>
            </w:pPr>
          </w:p>
        </w:tc>
        <w:tc>
          <w:tcPr>
            <w:tcW w:w="1701" w:type="dxa"/>
          </w:tcPr>
          <w:p w14:paraId="0EDC315A" w14:textId="5F7F1C08" w:rsidR="00F83AEF" w:rsidRDefault="00F83AEF" w:rsidP="005605E3">
            <w:pPr>
              <w:spacing w:line="360" w:lineRule="auto"/>
            </w:pPr>
            <w:r>
              <w:rPr>
                <w:rFonts w:hint="eastAsia"/>
              </w:rPr>
              <w:t>难度</w:t>
            </w:r>
          </w:p>
        </w:tc>
        <w:tc>
          <w:tcPr>
            <w:tcW w:w="6095" w:type="dxa"/>
          </w:tcPr>
          <w:p w14:paraId="305E044A" w14:textId="4DD6C40F" w:rsidR="00F83AEF" w:rsidRPr="0045492E" w:rsidRDefault="00855FF5" w:rsidP="005605E3">
            <w:pPr>
              <w:spacing w:line="360" w:lineRule="auto"/>
            </w:pPr>
            <w:r>
              <w:rPr>
                <w:rFonts w:hint="eastAsia"/>
              </w:rPr>
              <w:t>系统默认</w:t>
            </w:r>
            <w:r>
              <w:t>查询展示，不可修改</w:t>
            </w:r>
          </w:p>
        </w:tc>
      </w:tr>
      <w:tr w:rsidR="00F83AEF" w14:paraId="76C9F452" w14:textId="77777777" w:rsidTr="002050E7">
        <w:tc>
          <w:tcPr>
            <w:tcW w:w="704" w:type="dxa"/>
          </w:tcPr>
          <w:p w14:paraId="0743D038" w14:textId="77777777" w:rsidR="00F83AEF" w:rsidRPr="00355E1D" w:rsidRDefault="00F83AEF" w:rsidP="005605E3">
            <w:pPr>
              <w:pStyle w:val="ae"/>
              <w:numPr>
                <w:ilvl w:val="0"/>
                <w:numId w:val="84"/>
              </w:numPr>
              <w:spacing w:line="360" w:lineRule="auto"/>
              <w:ind w:firstLineChars="0"/>
            </w:pPr>
          </w:p>
        </w:tc>
        <w:tc>
          <w:tcPr>
            <w:tcW w:w="1701" w:type="dxa"/>
          </w:tcPr>
          <w:p w14:paraId="4F97B1B6" w14:textId="3CAEED78" w:rsidR="00F83AEF" w:rsidRDefault="00F83AEF" w:rsidP="005605E3">
            <w:pPr>
              <w:spacing w:line="360" w:lineRule="auto"/>
            </w:pPr>
            <w:r>
              <w:rPr>
                <w:rFonts w:hint="eastAsia"/>
              </w:rPr>
              <w:t>分值</w:t>
            </w:r>
          </w:p>
        </w:tc>
        <w:tc>
          <w:tcPr>
            <w:tcW w:w="6095" w:type="dxa"/>
          </w:tcPr>
          <w:p w14:paraId="098963E5" w14:textId="432C498B" w:rsidR="00F83AEF" w:rsidRPr="0045492E" w:rsidRDefault="00855FF5" w:rsidP="005605E3">
            <w:pPr>
              <w:spacing w:line="360" w:lineRule="auto"/>
            </w:pPr>
            <w:r>
              <w:rPr>
                <w:rFonts w:hint="eastAsia"/>
              </w:rPr>
              <w:t>系统默认</w:t>
            </w:r>
            <w:r>
              <w:t>查询展示，不可修改</w:t>
            </w:r>
          </w:p>
        </w:tc>
      </w:tr>
      <w:tr w:rsidR="00F83AEF" w14:paraId="6F503AA6" w14:textId="77777777" w:rsidTr="002050E7">
        <w:tc>
          <w:tcPr>
            <w:tcW w:w="704" w:type="dxa"/>
          </w:tcPr>
          <w:p w14:paraId="6D3FE97B" w14:textId="77777777" w:rsidR="00F83AEF" w:rsidRPr="00355E1D" w:rsidRDefault="00F83AEF" w:rsidP="005605E3">
            <w:pPr>
              <w:pStyle w:val="ae"/>
              <w:numPr>
                <w:ilvl w:val="0"/>
                <w:numId w:val="84"/>
              </w:numPr>
              <w:spacing w:line="360" w:lineRule="auto"/>
              <w:ind w:firstLineChars="0"/>
            </w:pPr>
          </w:p>
        </w:tc>
        <w:tc>
          <w:tcPr>
            <w:tcW w:w="1701" w:type="dxa"/>
          </w:tcPr>
          <w:p w14:paraId="47ECFCCF" w14:textId="73E6E278" w:rsidR="00F83AEF" w:rsidRDefault="00F83AEF" w:rsidP="005605E3">
            <w:pPr>
              <w:spacing w:line="360" w:lineRule="auto"/>
            </w:pPr>
            <w:commentRangeStart w:id="380"/>
            <w:r>
              <w:rPr>
                <w:rFonts w:hint="eastAsia"/>
              </w:rPr>
              <w:t>来源</w:t>
            </w:r>
            <w:commentRangeEnd w:id="380"/>
            <w:r w:rsidR="00855FF5">
              <w:rPr>
                <w:rStyle w:val="ac"/>
              </w:rPr>
              <w:commentReference w:id="380"/>
            </w:r>
          </w:p>
        </w:tc>
        <w:tc>
          <w:tcPr>
            <w:tcW w:w="6095" w:type="dxa"/>
          </w:tcPr>
          <w:p w14:paraId="69AB650B" w14:textId="77777777" w:rsidR="00F83AEF" w:rsidRPr="0045492E" w:rsidRDefault="00F83AEF" w:rsidP="005605E3">
            <w:pPr>
              <w:spacing w:line="360" w:lineRule="auto"/>
            </w:pPr>
          </w:p>
        </w:tc>
      </w:tr>
      <w:tr w:rsidR="00F83AEF" w14:paraId="3EB97CF5" w14:textId="77777777" w:rsidTr="002050E7">
        <w:tc>
          <w:tcPr>
            <w:tcW w:w="704" w:type="dxa"/>
          </w:tcPr>
          <w:p w14:paraId="53D429D4" w14:textId="77777777" w:rsidR="00F83AEF" w:rsidRPr="00355E1D" w:rsidRDefault="00F83AEF" w:rsidP="005605E3">
            <w:pPr>
              <w:pStyle w:val="ae"/>
              <w:numPr>
                <w:ilvl w:val="0"/>
                <w:numId w:val="84"/>
              </w:numPr>
              <w:spacing w:line="360" w:lineRule="auto"/>
              <w:ind w:firstLineChars="0"/>
            </w:pPr>
          </w:p>
        </w:tc>
        <w:tc>
          <w:tcPr>
            <w:tcW w:w="1701" w:type="dxa"/>
          </w:tcPr>
          <w:p w14:paraId="0D5592D8" w14:textId="6CFB8F6E" w:rsidR="00F83AEF" w:rsidRDefault="00F83AEF" w:rsidP="005605E3">
            <w:pPr>
              <w:spacing w:line="360" w:lineRule="auto"/>
            </w:pPr>
            <w:r>
              <w:rPr>
                <w:rFonts w:hint="eastAsia"/>
              </w:rPr>
              <w:t>选项</w:t>
            </w:r>
          </w:p>
        </w:tc>
        <w:tc>
          <w:tcPr>
            <w:tcW w:w="6095" w:type="dxa"/>
          </w:tcPr>
          <w:p w14:paraId="5B222F71" w14:textId="77777777" w:rsidR="00F83AEF" w:rsidRDefault="00855FF5" w:rsidP="005605E3">
            <w:pPr>
              <w:spacing w:line="360" w:lineRule="auto"/>
            </w:pPr>
            <w:r>
              <w:rPr>
                <w:rFonts w:hint="eastAsia"/>
              </w:rPr>
              <w:t>系统默认</w:t>
            </w:r>
            <w:r>
              <w:t>查询展示，不可修改</w:t>
            </w:r>
          </w:p>
          <w:p w14:paraId="0B64120B" w14:textId="77777777" w:rsidR="00855FF5" w:rsidRDefault="00855FF5" w:rsidP="005605E3">
            <w:pPr>
              <w:spacing w:line="360" w:lineRule="auto"/>
            </w:pPr>
            <w:r>
              <w:rPr>
                <w:rFonts w:hint="eastAsia"/>
              </w:rPr>
              <w:t>若一行</w:t>
            </w:r>
            <w:r>
              <w:t>展示不完整，可换行</w:t>
            </w:r>
          </w:p>
          <w:p w14:paraId="26EF205E" w14:textId="5E48784F" w:rsidR="00855FF5" w:rsidRPr="00855FF5" w:rsidRDefault="00855FF5" w:rsidP="005605E3">
            <w:pPr>
              <w:spacing w:line="360" w:lineRule="auto"/>
            </w:pPr>
            <w:r>
              <w:rPr>
                <w:rFonts w:hint="eastAsia"/>
              </w:rPr>
              <w:t>在</w:t>
            </w:r>
            <w:r>
              <w:t>“</w:t>
            </w:r>
            <w:r>
              <w:rPr>
                <w:rFonts w:hint="eastAsia"/>
              </w:rPr>
              <w:t>已分配</w:t>
            </w:r>
            <w:r>
              <w:t>题目</w:t>
            </w:r>
            <w:r>
              <w:t>”</w:t>
            </w:r>
            <w:r>
              <w:rPr>
                <w:rFonts w:hint="eastAsia"/>
              </w:rPr>
              <w:t>中选项</w:t>
            </w:r>
            <w:r>
              <w:t>的值是超链接，可点击</w:t>
            </w:r>
          </w:p>
        </w:tc>
      </w:tr>
    </w:tbl>
    <w:p w14:paraId="1AAFF126" w14:textId="77777777" w:rsidR="0021340E" w:rsidRDefault="0021340E" w:rsidP="005605E3">
      <w:pPr>
        <w:spacing w:line="360" w:lineRule="auto"/>
      </w:pPr>
    </w:p>
    <w:p w14:paraId="33F081AA" w14:textId="3FDE8E5A" w:rsidR="00473520" w:rsidRDefault="00473520" w:rsidP="005605E3">
      <w:pPr>
        <w:pStyle w:val="21"/>
        <w:numPr>
          <w:ilvl w:val="0"/>
          <w:numId w:val="82"/>
        </w:numPr>
        <w:spacing w:line="360" w:lineRule="auto"/>
        <w:ind w:left="0" w:firstLineChars="0" w:firstLine="0"/>
        <w:rPr>
          <w:rFonts w:hAnsi="宋体"/>
          <w:color w:val="000000"/>
          <w:sz w:val="24"/>
          <w:szCs w:val="24"/>
        </w:rPr>
      </w:pPr>
      <w:r>
        <w:rPr>
          <w:rFonts w:hAnsi="宋体" w:hint="eastAsia"/>
          <w:color w:val="000000"/>
          <w:sz w:val="24"/>
          <w:szCs w:val="24"/>
        </w:rPr>
        <w:t>“为</w:t>
      </w:r>
      <w:r>
        <w:rPr>
          <w:rFonts w:hAnsi="宋体"/>
          <w:color w:val="000000"/>
          <w:sz w:val="24"/>
          <w:szCs w:val="24"/>
        </w:rPr>
        <w:t>选项</w:t>
      </w:r>
      <w:r>
        <w:rPr>
          <w:rFonts w:hAnsi="宋体" w:hint="eastAsia"/>
          <w:color w:val="000000"/>
          <w:sz w:val="24"/>
          <w:szCs w:val="24"/>
        </w:rPr>
        <w:t>值设置</w:t>
      </w:r>
      <w:r>
        <w:rPr>
          <w:rFonts w:hAnsi="宋体"/>
          <w:color w:val="000000"/>
          <w:sz w:val="24"/>
          <w:szCs w:val="24"/>
        </w:rPr>
        <w:t>子题目</w:t>
      </w:r>
      <w:r>
        <w:rPr>
          <w:rFonts w:hAnsi="宋体" w:hint="eastAsia"/>
          <w:color w:val="000000"/>
          <w:sz w:val="24"/>
          <w:szCs w:val="24"/>
        </w:rPr>
        <w:t>”</w:t>
      </w:r>
      <w:r>
        <w:rPr>
          <w:rFonts w:hAnsi="宋体"/>
          <w:color w:val="000000"/>
          <w:sz w:val="24"/>
          <w:szCs w:val="24"/>
        </w:rPr>
        <w:t>弹框</w:t>
      </w:r>
      <w:r>
        <w:rPr>
          <w:rFonts w:hAnsi="宋体" w:hint="eastAsia"/>
          <w:color w:val="000000"/>
          <w:sz w:val="24"/>
          <w:szCs w:val="24"/>
        </w:rPr>
        <w:t>的</w:t>
      </w:r>
      <w:r>
        <w:rPr>
          <w:rFonts w:hAnsi="宋体"/>
          <w:color w:val="000000"/>
          <w:sz w:val="24"/>
          <w:szCs w:val="24"/>
        </w:rPr>
        <w:t>数据</w:t>
      </w:r>
      <w:r>
        <w:rPr>
          <w:rFonts w:hAnsi="宋体" w:hint="eastAsia"/>
          <w:color w:val="000000"/>
          <w:sz w:val="24"/>
          <w:szCs w:val="24"/>
        </w:rPr>
        <w:t>输入</w:t>
      </w:r>
      <w:r>
        <w:rPr>
          <w:rFonts w:hAnsi="宋体"/>
          <w:color w:val="000000"/>
          <w:sz w:val="24"/>
          <w:szCs w:val="24"/>
        </w:rPr>
        <w:t>输出项</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9"/>
        <w:gridCol w:w="1701"/>
        <w:gridCol w:w="6095"/>
      </w:tblGrid>
      <w:tr w:rsidR="00473520" w14:paraId="0D3CCC79" w14:textId="77777777" w:rsidTr="00F32594">
        <w:tc>
          <w:tcPr>
            <w:tcW w:w="675" w:type="dxa"/>
          </w:tcPr>
          <w:p w14:paraId="2CAB32C5" w14:textId="77777777" w:rsidR="00473520" w:rsidRDefault="00473520" w:rsidP="005605E3">
            <w:pPr>
              <w:spacing w:line="360" w:lineRule="auto"/>
            </w:pPr>
            <w:r>
              <w:rPr>
                <w:rFonts w:hint="eastAsia"/>
              </w:rPr>
              <w:t>序号</w:t>
            </w:r>
          </w:p>
        </w:tc>
        <w:tc>
          <w:tcPr>
            <w:tcW w:w="1730" w:type="dxa"/>
            <w:gridSpan w:val="2"/>
          </w:tcPr>
          <w:p w14:paraId="3EC78B81" w14:textId="77777777" w:rsidR="00473520" w:rsidRDefault="00473520" w:rsidP="005605E3">
            <w:pPr>
              <w:spacing w:line="360" w:lineRule="auto"/>
            </w:pPr>
            <w:r>
              <w:rPr>
                <w:rFonts w:hint="eastAsia"/>
              </w:rPr>
              <w:t>字段</w:t>
            </w:r>
          </w:p>
        </w:tc>
        <w:tc>
          <w:tcPr>
            <w:tcW w:w="6095" w:type="dxa"/>
          </w:tcPr>
          <w:p w14:paraId="083FA8D6" w14:textId="77777777" w:rsidR="00473520" w:rsidRDefault="00473520" w:rsidP="005605E3">
            <w:pPr>
              <w:spacing w:line="360" w:lineRule="auto"/>
            </w:pPr>
            <w:r>
              <w:rPr>
                <w:rFonts w:hint="eastAsia"/>
              </w:rPr>
              <w:t>规则</w:t>
            </w:r>
          </w:p>
        </w:tc>
      </w:tr>
      <w:tr w:rsidR="00473520" w14:paraId="041BE2F1" w14:textId="77777777" w:rsidTr="00F32594">
        <w:tc>
          <w:tcPr>
            <w:tcW w:w="8500" w:type="dxa"/>
            <w:gridSpan w:val="4"/>
            <w:shd w:val="clear" w:color="auto" w:fill="FBE4D5" w:themeFill="accent2" w:themeFillTint="33"/>
          </w:tcPr>
          <w:p w14:paraId="707CF04E" w14:textId="77777777" w:rsidR="00473520" w:rsidRDefault="00473520" w:rsidP="005605E3">
            <w:pPr>
              <w:spacing w:line="360" w:lineRule="auto"/>
            </w:pPr>
            <w:r>
              <w:rPr>
                <w:rFonts w:hint="eastAsia"/>
              </w:rPr>
              <w:t>查询</w:t>
            </w:r>
            <w:r>
              <w:t>条件</w:t>
            </w:r>
          </w:p>
        </w:tc>
      </w:tr>
      <w:tr w:rsidR="00473520" w14:paraId="068E8C6C" w14:textId="77777777" w:rsidTr="00F32594">
        <w:tc>
          <w:tcPr>
            <w:tcW w:w="704" w:type="dxa"/>
            <w:gridSpan w:val="2"/>
          </w:tcPr>
          <w:p w14:paraId="3CDDDBBE" w14:textId="77777777" w:rsidR="00473520" w:rsidRPr="00355E1D" w:rsidRDefault="00473520" w:rsidP="005605E3">
            <w:pPr>
              <w:pStyle w:val="ae"/>
              <w:numPr>
                <w:ilvl w:val="0"/>
                <w:numId w:val="85"/>
              </w:numPr>
              <w:spacing w:line="360" w:lineRule="auto"/>
              <w:ind w:firstLineChars="0"/>
            </w:pPr>
          </w:p>
        </w:tc>
        <w:tc>
          <w:tcPr>
            <w:tcW w:w="1701" w:type="dxa"/>
          </w:tcPr>
          <w:p w14:paraId="2643D799" w14:textId="77777777" w:rsidR="00473520" w:rsidRPr="00601CC9" w:rsidRDefault="00473520" w:rsidP="005605E3">
            <w:pPr>
              <w:spacing w:line="360" w:lineRule="auto"/>
            </w:pPr>
            <w:r>
              <w:rPr>
                <w:rFonts w:hint="eastAsia"/>
              </w:rPr>
              <w:t>题目类型</w:t>
            </w:r>
          </w:p>
        </w:tc>
        <w:tc>
          <w:tcPr>
            <w:tcW w:w="6095" w:type="dxa"/>
          </w:tcPr>
          <w:p w14:paraId="13B2DEAD" w14:textId="77777777" w:rsidR="00473520" w:rsidRDefault="00473520" w:rsidP="005605E3">
            <w:pPr>
              <w:spacing w:line="360" w:lineRule="auto"/>
            </w:pPr>
            <w:r>
              <w:rPr>
                <w:rFonts w:hint="eastAsia"/>
              </w:rPr>
              <w:t>下拉</w:t>
            </w:r>
            <w:r>
              <w:t>列表，</w:t>
            </w:r>
            <w:r>
              <w:rPr>
                <w:rFonts w:hint="eastAsia"/>
              </w:rPr>
              <w:t>非</w:t>
            </w:r>
            <w:r>
              <w:t>必选项</w:t>
            </w:r>
            <w:r>
              <w:rPr>
                <w:rFonts w:hint="eastAsia"/>
              </w:rPr>
              <w:t>，</w:t>
            </w:r>
            <w:r>
              <w:t>手动选择</w:t>
            </w:r>
          </w:p>
          <w:p w14:paraId="5015615F" w14:textId="77777777" w:rsidR="00473520" w:rsidRDefault="00473520" w:rsidP="005605E3">
            <w:pPr>
              <w:spacing w:line="360" w:lineRule="auto"/>
            </w:pPr>
            <w:r>
              <w:t>默认值：</w:t>
            </w:r>
            <w:r w:rsidRPr="00353273">
              <w:rPr>
                <w:color w:val="00B050"/>
              </w:rPr>
              <w:t>请选择</w:t>
            </w:r>
          </w:p>
          <w:p w14:paraId="5F456123" w14:textId="77777777" w:rsidR="00473520" w:rsidRDefault="00473520" w:rsidP="005605E3">
            <w:pPr>
              <w:spacing w:line="360" w:lineRule="auto"/>
            </w:pPr>
            <w:r>
              <w:rPr>
                <w:rFonts w:hint="eastAsia"/>
              </w:rPr>
              <w:t>下拉列表值</w:t>
            </w:r>
            <w:r>
              <w:t>：</w:t>
            </w:r>
          </w:p>
          <w:p w14:paraId="03AC5D93" w14:textId="77777777" w:rsidR="00473520" w:rsidRPr="00613928" w:rsidRDefault="00473520" w:rsidP="005605E3">
            <w:pPr>
              <w:spacing w:line="360" w:lineRule="auto"/>
              <w:rPr>
                <w:color w:val="00B050"/>
              </w:rPr>
            </w:pPr>
            <w:r w:rsidRPr="00353273">
              <w:rPr>
                <w:rFonts w:hint="eastAsia"/>
                <w:color w:val="00B050"/>
              </w:rPr>
              <w:t>单选</w:t>
            </w:r>
            <w:r w:rsidRPr="00353273">
              <w:rPr>
                <w:color w:val="00B050"/>
              </w:rPr>
              <w:t>、</w:t>
            </w:r>
            <w:r w:rsidRPr="00353273">
              <w:rPr>
                <w:rFonts w:hint="eastAsia"/>
                <w:color w:val="00B050"/>
              </w:rPr>
              <w:t>复选</w:t>
            </w:r>
            <w:r w:rsidRPr="00353273">
              <w:rPr>
                <w:color w:val="00B050"/>
              </w:rPr>
              <w:t>、</w:t>
            </w:r>
            <w:r w:rsidRPr="00353273">
              <w:rPr>
                <w:rFonts w:hint="eastAsia"/>
                <w:color w:val="00B050"/>
              </w:rPr>
              <w:t>判断题</w:t>
            </w:r>
            <w:r w:rsidRPr="00353273">
              <w:rPr>
                <w:color w:val="00B050"/>
              </w:rPr>
              <w:t>、填空题</w:t>
            </w:r>
          </w:p>
        </w:tc>
      </w:tr>
      <w:tr w:rsidR="00473520" w14:paraId="49FD6874" w14:textId="77777777" w:rsidTr="00F32594">
        <w:tc>
          <w:tcPr>
            <w:tcW w:w="704" w:type="dxa"/>
            <w:gridSpan w:val="2"/>
          </w:tcPr>
          <w:p w14:paraId="25ADD1AB" w14:textId="77777777" w:rsidR="00473520" w:rsidRPr="00355E1D" w:rsidRDefault="00473520" w:rsidP="005605E3">
            <w:pPr>
              <w:pStyle w:val="ae"/>
              <w:numPr>
                <w:ilvl w:val="0"/>
                <w:numId w:val="85"/>
              </w:numPr>
              <w:spacing w:line="360" w:lineRule="auto"/>
              <w:ind w:firstLineChars="0"/>
            </w:pPr>
          </w:p>
        </w:tc>
        <w:tc>
          <w:tcPr>
            <w:tcW w:w="1701" w:type="dxa"/>
          </w:tcPr>
          <w:p w14:paraId="18515D13" w14:textId="77777777" w:rsidR="00473520" w:rsidRDefault="00473520" w:rsidP="005605E3">
            <w:pPr>
              <w:spacing w:line="360" w:lineRule="auto"/>
            </w:pPr>
            <w:r>
              <w:rPr>
                <w:rFonts w:hint="eastAsia"/>
              </w:rPr>
              <w:t>题目名称</w:t>
            </w:r>
          </w:p>
        </w:tc>
        <w:tc>
          <w:tcPr>
            <w:tcW w:w="6095" w:type="dxa"/>
          </w:tcPr>
          <w:p w14:paraId="046C4E1D" w14:textId="77777777" w:rsidR="00473520" w:rsidRPr="00613928" w:rsidRDefault="00473520" w:rsidP="005605E3">
            <w:pPr>
              <w:spacing w:line="360" w:lineRule="auto"/>
            </w:pPr>
            <w:r>
              <w:rPr>
                <w:rFonts w:hint="eastAsia"/>
              </w:rPr>
              <w:t>单行文本框</w:t>
            </w:r>
            <w:r>
              <w:t>，可录入任意字符，以输入的内容为词语进行模糊查询</w:t>
            </w:r>
            <w:r>
              <w:rPr>
                <w:rFonts w:hint="eastAsia"/>
              </w:rPr>
              <w:t>，</w:t>
            </w:r>
            <w:r>
              <w:t>非必录项</w:t>
            </w:r>
          </w:p>
        </w:tc>
      </w:tr>
    </w:tbl>
    <w:p w14:paraId="37CFA4C2" w14:textId="77777777" w:rsidR="00473520" w:rsidRPr="00E7145D" w:rsidRDefault="00473520" w:rsidP="005605E3">
      <w:pPr>
        <w:spacing w:line="360" w:lineRule="auto"/>
      </w:pPr>
    </w:p>
    <w:p w14:paraId="6253D752" w14:textId="7BA11EA2" w:rsidR="0021340E" w:rsidRDefault="00C51789" w:rsidP="005605E3">
      <w:pPr>
        <w:pStyle w:val="2"/>
        <w:spacing w:line="360" w:lineRule="auto"/>
        <w:ind w:left="567"/>
      </w:pPr>
      <w:bookmarkStart w:id="381" w:name="_Toc522191595"/>
      <w:r>
        <w:rPr>
          <w:rFonts w:hint="eastAsia"/>
        </w:rPr>
        <w:t>题库</w:t>
      </w:r>
      <w:r>
        <w:t>管理</w:t>
      </w:r>
      <w:r>
        <w:t>—</w:t>
      </w:r>
      <w:r>
        <w:rPr>
          <w:rFonts w:hint="eastAsia"/>
        </w:rPr>
        <w:t>试卷</w:t>
      </w:r>
      <w:r>
        <w:t>规则</w:t>
      </w:r>
      <w:bookmarkEnd w:id="381"/>
    </w:p>
    <w:p w14:paraId="4578576E" w14:textId="77777777" w:rsidR="0021340E" w:rsidRPr="00921DF4" w:rsidRDefault="0021340E" w:rsidP="005605E3">
      <w:pPr>
        <w:pStyle w:val="ae"/>
        <w:keepNext/>
        <w:keepLines/>
        <w:numPr>
          <w:ilvl w:val="1"/>
          <w:numId w:val="79"/>
        </w:numPr>
        <w:tabs>
          <w:tab w:val="left" w:pos="0"/>
        </w:tabs>
        <w:adjustRightInd w:val="0"/>
        <w:snapToGrid w:val="0"/>
        <w:spacing w:before="240" w:after="240" w:line="360" w:lineRule="auto"/>
        <w:ind w:firstLineChars="0"/>
        <w:outlineLvl w:val="2"/>
        <w:rPr>
          <w:rFonts w:ascii="Tahoma" w:eastAsia="黑体" w:hAnsi="Tahoma"/>
          <w:b/>
          <w:bCs/>
          <w:vanish/>
          <w:sz w:val="28"/>
          <w:szCs w:val="32"/>
        </w:rPr>
      </w:pPr>
      <w:bookmarkStart w:id="382" w:name="_Toc520798644"/>
      <w:bookmarkStart w:id="383" w:name="_Toc521087698"/>
      <w:bookmarkStart w:id="384" w:name="_Toc522191596"/>
      <w:bookmarkEnd w:id="382"/>
      <w:bookmarkEnd w:id="383"/>
      <w:bookmarkEnd w:id="384"/>
    </w:p>
    <w:p w14:paraId="37ADB43D" w14:textId="77777777" w:rsidR="00A72431" w:rsidRPr="00A72431" w:rsidRDefault="00A72431" w:rsidP="005605E3">
      <w:pPr>
        <w:pStyle w:val="ae"/>
        <w:keepNext/>
        <w:keepLines/>
        <w:numPr>
          <w:ilvl w:val="1"/>
          <w:numId w:val="6"/>
        </w:numPr>
        <w:tabs>
          <w:tab w:val="left" w:pos="0"/>
        </w:tabs>
        <w:adjustRightInd w:val="0"/>
        <w:snapToGrid w:val="0"/>
        <w:spacing w:before="240" w:after="240" w:line="360" w:lineRule="auto"/>
        <w:ind w:firstLineChars="0"/>
        <w:outlineLvl w:val="2"/>
        <w:rPr>
          <w:rFonts w:ascii="Tahoma" w:eastAsia="黑体" w:hAnsi="Tahoma"/>
          <w:b/>
          <w:bCs/>
          <w:vanish/>
          <w:sz w:val="28"/>
          <w:szCs w:val="32"/>
        </w:rPr>
      </w:pPr>
      <w:bookmarkStart w:id="385" w:name="_Toc521087699"/>
      <w:bookmarkStart w:id="386" w:name="_Toc522191597"/>
      <w:bookmarkEnd w:id="385"/>
      <w:bookmarkEnd w:id="386"/>
    </w:p>
    <w:p w14:paraId="34BEED5B" w14:textId="46C124FA" w:rsidR="0021340E" w:rsidRDefault="0021340E" w:rsidP="005605E3">
      <w:pPr>
        <w:pStyle w:val="3"/>
        <w:numPr>
          <w:ilvl w:val="2"/>
          <w:numId w:val="6"/>
        </w:numPr>
        <w:tabs>
          <w:tab w:val="clear" w:pos="425"/>
          <w:tab w:val="clear" w:pos="709"/>
          <w:tab w:val="left" w:pos="0"/>
        </w:tabs>
        <w:spacing w:line="360" w:lineRule="auto"/>
        <w:ind w:left="567"/>
      </w:pPr>
      <w:bookmarkStart w:id="387" w:name="_Toc522191598"/>
      <w:r>
        <w:rPr>
          <w:rFonts w:hint="eastAsia"/>
        </w:rPr>
        <w:t>功能介绍</w:t>
      </w:r>
      <w:bookmarkEnd w:id="387"/>
    </w:p>
    <w:p w14:paraId="7AB46B2D" w14:textId="296E78B7" w:rsidR="00764748" w:rsidRPr="00764748" w:rsidRDefault="00764748" w:rsidP="005605E3">
      <w:pPr>
        <w:spacing w:line="360" w:lineRule="auto"/>
      </w:pPr>
      <w:r>
        <w:rPr>
          <w:rFonts w:hint="eastAsia"/>
        </w:rPr>
        <w:t>试卷规则是在创建试卷之前</w:t>
      </w:r>
      <w:r w:rsidR="00926930">
        <w:rPr>
          <w:rFonts w:hint="eastAsia"/>
        </w:rPr>
        <w:t>进行</w:t>
      </w:r>
      <w:r>
        <w:rPr>
          <w:rFonts w:hint="eastAsia"/>
        </w:rPr>
        <w:t>设置，用于</w:t>
      </w:r>
      <w:r w:rsidR="00926930">
        <w:rPr>
          <w:rFonts w:hint="eastAsia"/>
        </w:rPr>
        <w:t>为试卷设置</w:t>
      </w:r>
      <w:r w:rsidR="00F51A73">
        <w:rPr>
          <w:rFonts w:hint="eastAsia"/>
        </w:rPr>
        <w:t>它的出题</w:t>
      </w:r>
      <w:r w:rsidR="00926930">
        <w:rPr>
          <w:rFonts w:hint="eastAsia"/>
        </w:rPr>
        <w:t>规则。</w:t>
      </w:r>
    </w:p>
    <w:p w14:paraId="1BA48019" w14:textId="2D50A36F" w:rsidR="0021340E" w:rsidRDefault="0021340E" w:rsidP="005605E3">
      <w:pPr>
        <w:pStyle w:val="3"/>
        <w:numPr>
          <w:ilvl w:val="2"/>
          <w:numId w:val="6"/>
        </w:numPr>
        <w:tabs>
          <w:tab w:val="clear" w:pos="425"/>
          <w:tab w:val="clear" w:pos="709"/>
          <w:tab w:val="left" w:pos="0"/>
        </w:tabs>
        <w:spacing w:line="360" w:lineRule="auto"/>
        <w:ind w:left="567"/>
      </w:pPr>
      <w:bookmarkStart w:id="388" w:name="_Toc522191599"/>
      <w:r>
        <w:rPr>
          <w:rFonts w:hint="eastAsia"/>
        </w:rPr>
        <w:t>路径</w:t>
      </w:r>
      <w:bookmarkEnd w:id="388"/>
    </w:p>
    <w:p w14:paraId="099AB20B" w14:textId="7B4F4F30" w:rsidR="0003647B" w:rsidRPr="0003647B" w:rsidRDefault="0003647B" w:rsidP="005605E3">
      <w:pPr>
        <w:spacing w:line="360" w:lineRule="auto"/>
      </w:pPr>
      <w:r>
        <w:rPr>
          <w:rFonts w:hint="eastAsia"/>
        </w:rPr>
        <w:t>题库</w:t>
      </w:r>
      <w:r>
        <w:t>管理</w:t>
      </w:r>
      <w:r>
        <w:t>——&gt;</w:t>
      </w:r>
      <w:r>
        <w:rPr>
          <w:rFonts w:hint="eastAsia"/>
        </w:rPr>
        <w:t>试卷</w:t>
      </w:r>
      <w:r w:rsidR="00F436A3">
        <w:rPr>
          <w:rFonts w:hint="eastAsia"/>
        </w:rPr>
        <w:t>规则</w:t>
      </w:r>
    </w:p>
    <w:p w14:paraId="10D2EFDD" w14:textId="54F22AD9" w:rsidR="0021340E" w:rsidRDefault="0021340E" w:rsidP="005605E3">
      <w:pPr>
        <w:pStyle w:val="3"/>
        <w:numPr>
          <w:ilvl w:val="2"/>
          <w:numId w:val="6"/>
        </w:numPr>
        <w:tabs>
          <w:tab w:val="clear" w:pos="425"/>
          <w:tab w:val="clear" w:pos="709"/>
          <w:tab w:val="left" w:pos="0"/>
        </w:tabs>
        <w:spacing w:line="360" w:lineRule="auto"/>
        <w:ind w:left="567"/>
      </w:pPr>
      <w:bookmarkStart w:id="389" w:name="_Toc522191600"/>
      <w:r>
        <w:rPr>
          <w:rFonts w:hint="eastAsia"/>
        </w:rPr>
        <w:t>规则</w:t>
      </w:r>
      <w:bookmarkEnd w:id="389"/>
    </w:p>
    <w:p w14:paraId="3A18E024" w14:textId="04759ED2" w:rsidR="0021340E" w:rsidRDefault="0021340E" w:rsidP="005605E3">
      <w:pPr>
        <w:pStyle w:val="3"/>
        <w:numPr>
          <w:ilvl w:val="2"/>
          <w:numId w:val="6"/>
        </w:numPr>
        <w:tabs>
          <w:tab w:val="clear" w:pos="425"/>
          <w:tab w:val="clear" w:pos="709"/>
          <w:tab w:val="left" w:pos="0"/>
        </w:tabs>
        <w:spacing w:line="360" w:lineRule="auto"/>
        <w:ind w:left="567"/>
      </w:pPr>
      <w:bookmarkStart w:id="390" w:name="_Toc522191601"/>
      <w:r>
        <w:rPr>
          <w:rFonts w:hint="eastAsia"/>
        </w:rPr>
        <w:t>提示语</w:t>
      </w:r>
      <w:bookmarkEnd w:id="390"/>
    </w:p>
    <w:p w14:paraId="0836B3F4" w14:textId="5A26AC0A" w:rsidR="004806C2" w:rsidRPr="001324F8" w:rsidRDefault="004806C2" w:rsidP="005605E3">
      <w:pPr>
        <w:pStyle w:val="ae"/>
        <w:numPr>
          <w:ilvl w:val="0"/>
          <w:numId w:val="97"/>
        </w:numPr>
        <w:spacing w:line="360" w:lineRule="auto"/>
        <w:ind w:firstLineChars="0"/>
      </w:pPr>
      <w:r>
        <w:rPr>
          <w:rFonts w:hAnsi="宋体" w:hint="eastAsia"/>
          <w:color w:val="000000"/>
          <w:sz w:val="24"/>
          <w:szCs w:val="24"/>
        </w:rPr>
        <w:t>“新增</w:t>
      </w:r>
      <w:r>
        <w:rPr>
          <w:rFonts w:hAnsi="宋体" w:hint="eastAsia"/>
          <w:color w:val="000000"/>
          <w:sz w:val="24"/>
          <w:szCs w:val="24"/>
        </w:rPr>
        <w:t>/</w:t>
      </w:r>
      <w:r>
        <w:rPr>
          <w:rFonts w:hAnsi="宋体" w:hint="eastAsia"/>
          <w:color w:val="000000"/>
          <w:sz w:val="24"/>
          <w:szCs w:val="24"/>
        </w:rPr>
        <w:t>修改</w:t>
      </w:r>
      <w:r w:rsidR="007E2542">
        <w:rPr>
          <w:rFonts w:hAnsi="宋体" w:hint="eastAsia"/>
          <w:color w:val="000000"/>
          <w:sz w:val="24"/>
          <w:szCs w:val="24"/>
        </w:rPr>
        <w:t>规则</w:t>
      </w:r>
      <w:r>
        <w:rPr>
          <w:rFonts w:hAnsi="宋体" w:hint="eastAsia"/>
          <w:color w:val="000000"/>
          <w:sz w:val="24"/>
          <w:szCs w:val="24"/>
        </w:rPr>
        <w:t>”页面提示语</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127"/>
        <w:gridCol w:w="5720"/>
      </w:tblGrid>
      <w:tr w:rsidR="004806C2" w14:paraId="0323AA8C" w14:textId="77777777" w:rsidTr="00153DCE">
        <w:trPr>
          <w:trHeight w:val="482"/>
        </w:trPr>
        <w:tc>
          <w:tcPr>
            <w:tcW w:w="675" w:type="dxa"/>
            <w:shd w:val="clear" w:color="auto" w:fill="B4C6E7"/>
          </w:tcPr>
          <w:p w14:paraId="35A25F93" w14:textId="77777777" w:rsidR="004806C2" w:rsidRDefault="004806C2" w:rsidP="005605E3">
            <w:pPr>
              <w:spacing w:line="360" w:lineRule="auto"/>
              <w:jc w:val="center"/>
              <w:rPr>
                <w:b/>
              </w:rPr>
            </w:pPr>
            <w:r>
              <w:rPr>
                <w:rFonts w:hint="eastAsia"/>
                <w:b/>
              </w:rPr>
              <w:t>序号</w:t>
            </w:r>
          </w:p>
        </w:tc>
        <w:tc>
          <w:tcPr>
            <w:tcW w:w="2127" w:type="dxa"/>
            <w:shd w:val="clear" w:color="auto" w:fill="B4C6E7"/>
          </w:tcPr>
          <w:p w14:paraId="31394C44" w14:textId="77777777" w:rsidR="004806C2" w:rsidRDefault="004806C2" w:rsidP="005605E3">
            <w:pPr>
              <w:spacing w:line="360" w:lineRule="auto"/>
              <w:jc w:val="center"/>
              <w:rPr>
                <w:b/>
              </w:rPr>
            </w:pPr>
            <w:r>
              <w:rPr>
                <w:rFonts w:hint="eastAsia"/>
                <w:b/>
              </w:rPr>
              <w:t>提示类型</w:t>
            </w:r>
          </w:p>
        </w:tc>
        <w:tc>
          <w:tcPr>
            <w:tcW w:w="5720" w:type="dxa"/>
            <w:shd w:val="clear" w:color="auto" w:fill="B4C6E7"/>
          </w:tcPr>
          <w:p w14:paraId="7E2F9993" w14:textId="77777777" w:rsidR="004806C2" w:rsidRDefault="004806C2" w:rsidP="005605E3">
            <w:pPr>
              <w:spacing w:line="360" w:lineRule="auto"/>
              <w:jc w:val="center"/>
              <w:rPr>
                <w:b/>
              </w:rPr>
            </w:pPr>
            <w:r>
              <w:rPr>
                <w:rFonts w:hint="eastAsia"/>
                <w:b/>
              </w:rPr>
              <w:t>提示语</w:t>
            </w:r>
          </w:p>
        </w:tc>
      </w:tr>
      <w:tr w:rsidR="007E2542" w14:paraId="3A998901" w14:textId="77777777" w:rsidTr="00153DCE">
        <w:tc>
          <w:tcPr>
            <w:tcW w:w="675" w:type="dxa"/>
          </w:tcPr>
          <w:p w14:paraId="26117E65" w14:textId="77777777" w:rsidR="007E2542" w:rsidRDefault="007E2542" w:rsidP="005605E3">
            <w:pPr>
              <w:pStyle w:val="21"/>
              <w:numPr>
                <w:ilvl w:val="0"/>
                <w:numId w:val="107"/>
              </w:numPr>
              <w:spacing w:line="360" w:lineRule="auto"/>
              <w:ind w:firstLineChars="0"/>
            </w:pPr>
          </w:p>
        </w:tc>
        <w:tc>
          <w:tcPr>
            <w:tcW w:w="2127" w:type="dxa"/>
          </w:tcPr>
          <w:p w14:paraId="597F6ED0" w14:textId="23700396" w:rsidR="007E2542" w:rsidRDefault="007E2542" w:rsidP="005605E3">
            <w:pPr>
              <w:spacing w:line="360" w:lineRule="auto"/>
            </w:pPr>
            <w:r>
              <w:rPr>
                <w:rFonts w:hint="eastAsia"/>
              </w:rPr>
              <w:t>当“</w:t>
            </w:r>
            <w:r>
              <w:rPr>
                <w:rFonts w:ascii="Arial" w:hAnsi="Arial" w:cs="Arial"/>
                <w:color w:val="333333"/>
                <w:sz w:val="20"/>
              </w:rPr>
              <w:t>规则名称</w:t>
            </w:r>
            <w:r>
              <w:rPr>
                <w:rFonts w:hint="eastAsia"/>
              </w:rPr>
              <w:t>”为空时，</w:t>
            </w:r>
          </w:p>
          <w:p w14:paraId="082AABAE" w14:textId="11BBB267" w:rsidR="007E2542" w:rsidRDefault="007E2542" w:rsidP="005605E3">
            <w:pPr>
              <w:spacing w:line="360" w:lineRule="auto"/>
              <w:rPr>
                <w:rFonts w:ascii="Arial" w:hAnsi="Arial" w:cs="Arial"/>
                <w:color w:val="333333"/>
                <w:sz w:val="20"/>
              </w:rPr>
            </w:pPr>
            <w:r>
              <w:rPr>
                <w:rFonts w:hint="eastAsia"/>
              </w:rPr>
              <w:lastRenderedPageBreak/>
              <w:t>点击【</w:t>
            </w:r>
            <w:r w:rsidR="00EA5B8F">
              <w:rPr>
                <w:rFonts w:hint="eastAsia"/>
              </w:rPr>
              <w:t>保存</w:t>
            </w:r>
            <w:r>
              <w:rPr>
                <w:rFonts w:hint="eastAsia"/>
              </w:rPr>
              <w:t>】按钮时，进行错误提示</w:t>
            </w:r>
          </w:p>
        </w:tc>
        <w:tc>
          <w:tcPr>
            <w:tcW w:w="5720" w:type="dxa"/>
          </w:tcPr>
          <w:p w14:paraId="6D329A90" w14:textId="77777777" w:rsidR="007E2542" w:rsidRDefault="007E2542" w:rsidP="005605E3">
            <w:pPr>
              <w:spacing w:line="360" w:lineRule="auto"/>
            </w:pPr>
            <w:r>
              <w:rPr>
                <w:rFonts w:hint="eastAsia"/>
              </w:rPr>
              <w:lastRenderedPageBreak/>
              <w:t>同现在</w:t>
            </w:r>
            <w:r>
              <w:t>的提示样式</w:t>
            </w:r>
            <w:r>
              <w:rPr>
                <w:rFonts w:hint="eastAsia"/>
              </w:rPr>
              <w:t>进行</w:t>
            </w:r>
            <w:r>
              <w:t>提示，错误</w:t>
            </w:r>
            <w:r>
              <w:rPr>
                <w:rFonts w:hint="eastAsia"/>
              </w:rPr>
              <w:t>信息</w:t>
            </w:r>
            <w:r>
              <w:t>是：</w:t>
            </w:r>
          </w:p>
          <w:p w14:paraId="6808F485" w14:textId="7E76273E" w:rsidR="007E2542" w:rsidRDefault="007E2542" w:rsidP="005605E3">
            <w:pPr>
              <w:spacing w:line="360" w:lineRule="auto"/>
            </w:pPr>
            <w:r w:rsidRPr="007E2542">
              <w:rPr>
                <w:rFonts w:ascii="Arial" w:hAnsi="Arial" w:cs="Arial"/>
                <w:color w:val="00B050"/>
                <w:sz w:val="20"/>
              </w:rPr>
              <w:t>规则名称</w:t>
            </w:r>
            <w:r w:rsidRPr="007E2542">
              <w:rPr>
                <w:color w:val="00B050"/>
              </w:rPr>
              <w:t>不能为空</w:t>
            </w:r>
          </w:p>
        </w:tc>
      </w:tr>
      <w:tr w:rsidR="007E2542" w14:paraId="6303E85C" w14:textId="77777777" w:rsidTr="00153DCE">
        <w:tc>
          <w:tcPr>
            <w:tcW w:w="675" w:type="dxa"/>
          </w:tcPr>
          <w:p w14:paraId="72DABC62" w14:textId="77777777" w:rsidR="007E2542" w:rsidRDefault="007E2542" w:rsidP="005605E3">
            <w:pPr>
              <w:pStyle w:val="21"/>
              <w:numPr>
                <w:ilvl w:val="0"/>
                <w:numId w:val="107"/>
              </w:numPr>
              <w:spacing w:line="360" w:lineRule="auto"/>
              <w:ind w:firstLineChars="0"/>
            </w:pPr>
          </w:p>
        </w:tc>
        <w:tc>
          <w:tcPr>
            <w:tcW w:w="2127" w:type="dxa"/>
          </w:tcPr>
          <w:p w14:paraId="154C3C31" w14:textId="76657AFF" w:rsidR="007E2542" w:rsidRDefault="007E2542" w:rsidP="005605E3">
            <w:pPr>
              <w:spacing w:line="360" w:lineRule="auto"/>
            </w:pPr>
            <w:r>
              <w:rPr>
                <w:rFonts w:hint="eastAsia"/>
              </w:rPr>
              <w:t>当“</w:t>
            </w:r>
            <w:r>
              <w:rPr>
                <w:rFonts w:ascii="Arial" w:hAnsi="Arial" w:cs="Arial"/>
                <w:color w:val="333333"/>
                <w:sz w:val="20"/>
              </w:rPr>
              <w:t>规则名称</w:t>
            </w:r>
            <w:r>
              <w:rPr>
                <w:rFonts w:hint="eastAsia"/>
              </w:rPr>
              <w:t>”已存在时，</w:t>
            </w:r>
          </w:p>
          <w:p w14:paraId="4C79FB34" w14:textId="4D714001" w:rsidR="007E2542" w:rsidRDefault="007E2542" w:rsidP="005605E3">
            <w:pPr>
              <w:spacing w:line="360" w:lineRule="auto"/>
              <w:rPr>
                <w:rFonts w:ascii="Arial" w:hAnsi="Arial" w:cs="Arial"/>
                <w:color w:val="333333"/>
                <w:sz w:val="20"/>
              </w:rPr>
            </w:pPr>
            <w:r>
              <w:rPr>
                <w:rFonts w:hint="eastAsia"/>
              </w:rPr>
              <w:t>点击【</w:t>
            </w:r>
            <w:r w:rsidR="00EA5B8F">
              <w:rPr>
                <w:rFonts w:hint="eastAsia"/>
              </w:rPr>
              <w:t>保存</w:t>
            </w:r>
            <w:r>
              <w:rPr>
                <w:rFonts w:hint="eastAsia"/>
              </w:rPr>
              <w:t>】按钮时，进行错误提示</w:t>
            </w:r>
          </w:p>
        </w:tc>
        <w:tc>
          <w:tcPr>
            <w:tcW w:w="5720" w:type="dxa"/>
          </w:tcPr>
          <w:p w14:paraId="308D2BF1" w14:textId="77777777" w:rsidR="007E2542" w:rsidRDefault="007E2542"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7EA6E09D" w14:textId="61E0FA51" w:rsidR="007E2542" w:rsidRDefault="007E2542" w:rsidP="005605E3">
            <w:pPr>
              <w:spacing w:line="360" w:lineRule="auto"/>
            </w:pPr>
            <w:r w:rsidRPr="007E2542">
              <w:rPr>
                <w:rFonts w:ascii="Arial" w:hAnsi="Arial" w:cs="Arial"/>
                <w:color w:val="00B050"/>
                <w:sz w:val="20"/>
              </w:rPr>
              <w:t>规则名称</w:t>
            </w:r>
            <w:r w:rsidRPr="007E2542">
              <w:rPr>
                <w:rFonts w:hint="eastAsia"/>
                <w:color w:val="00B050"/>
              </w:rPr>
              <w:t>已存在</w:t>
            </w:r>
          </w:p>
        </w:tc>
      </w:tr>
      <w:tr w:rsidR="009324A6" w14:paraId="03886CBE" w14:textId="77777777" w:rsidTr="00153DCE">
        <w:tc>
          <w:tcPr>
            <w:tcW w:w="675" w:type="dxa"/>
          </w:tcPr>
          <w:p w14:paraId="5C0356F2" w14:textId="77777777" w:rsidR="009324A6" w:rsidRDefault="009324A6" w:rsidP="005605E3">
            <w:pPr>
              <w:pStyle w:val="21"/>
              <w:numPr>
                <w:ilvl w:val="0"/>
                <w:numId w:val="107"/>
              </w:numPr>
              <w:spacing w:line="360" w:lineRule="auto"/>
              <w:ind w:firstLineChars="0"/>
            </w:pPr>
          </w:p>
        </w:tc>
        <w:tc>
          <w:tcPr>
            <w:tcW w:w="2127" w:type="dxa"/>
          </w:tcPr>
          <w:p w14:paraId="6A2CB29F" w14:textId="41AEA7A1" w:rsidR="009324A6" w:rsidRDefault="009324A6" w:rsidP="005605E3">
            <w:pPr>
              <w:spacing w:line="360" w:lineRule="auto"/>
            </w:pPr>
            <w:r>
              <w:rPr>
                <w:rFonts w:hint="eastAsia"/>
              </w:rPr>
              <w:t>当“</w:t>
            </w:r>
            <w:r>
              <w:rPr>
                <w:rFonts w:ascii="Arial" w:hAnsi="Arial" w:cs="Arial"/>
                <w:color w:val="333333"/>
                <w:sz w:val="20"/>
              </w:rPr>
              <w:t>规则</w:t>
            </w:r>
            <w:r>
              <w:rPr>
                <w:rFonts w:ascii="Arial" w:hAnsi="Arial" w:cs="Arial" w:hint="eastAsia"/>
                <w:color w:val="333333"/>
                <w:sz w:val="20"/>
              </w:rPr>
              <w:t>代码</w:t>
            </w:r>
            <w:r>
              <w:rPr>
                <w:rFonts w:hint="eastAsia"/>
              </w:rPr>
              <w:t>”为空时，</w:t>
            </w:r>
          </w:p>
          <w:p w14:paraId="072B7C6D" w14:textId="4FCD780B" w:rsidR="009324A6" w:rsidRDefault="009324A6" w:rsidP="005605E3">
            <w:pPr>
              <w:spacing w:line="360" w:lineRule="auto"/>
              <w:rPr>
                <w:rFonts w:ascii="Arial" w:hAnsi="Arial" w:cs="Arial"/>
                <w:color w:val="333333"/>
                <w:sz w:val="20"/>
              </w:rPr>
            </w:pPr>
            <w:r>
              <w:rPr>
                <w:rFonts w:hint="eastAsia"/>
              </w:rPr>
              <w:t>点击【保存】按钮时，进行错误提示</w:t>
            </w:r>
          </w:p>
        </w:tc>
        <w:tc>
          <w:tcPr>
            <w:tcW w:w="5720" w:type="dxa"/>
          </w:tcPr>
          <w:p w14:paraId="1883289F" w14:textId="77777777" w:rsidR="009324A6" w:rsidRDefault="009324A6"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2A511467" w14:textId="1C2ABEEF" w:rsidR="009324A6" w:rsidRDefault="009324A6" w:rsidP="005605E3">
            <w:pPr>
              <w:spacing w:line="360" w:lineRule="auto"/>
            </w:pPr>
            <w:r w:rsidRPr="007E2542">
              <w:rPr>
                <w:rFonts w:ascii="Arial" w:hAnsi="Arial" w:cs="Arial"/>
                <w:color w:val="00B050"/>
                <w:sz w:val="20"/>
              </w:rPr>
              <w:t>规则</w:t>
            </w:r>
            <w:r>
              <w:rPr>
                <w:rFonts w:ascii="Arial" w:hAnsi="Arial" w:cs="Arial" w:hint="eastAsia"/>
                <w:color w:val="00B050"/>
                <w:sz w:val="20"/>
              </w:rPr>
              <w:t>代码</w:t>
            </w:r>
            <w:r w:rsidRPr="007E2542">
              <w:rPr>
                <w:color w:val="00B050"/>
              </w:rPr>
              <w:t>不能为空</w:t>
            </w:r>
          </w:p>
        </w:tc>
      </w:tr>
      <w:tr w:rsidR="009324A6" w14:paraId="59940908" w14:textId="77777777" w:rsidTr="00153DCE">
        <w:tc>
          <w:tcPr>
            <w:tcW w:w="675" w:type="dxa"/>
          </w:tcPr>
          <w:p w14:paraId="20B824CD" w14:textId="77777777" w:rsidR="009324A6" w:rsidRDefault="009324A6" w:rsidP="005605E3">
            <w:pPr>
              <w:pStyle w:val="21"/>
              <w:numPr>
                <w:ilvl w:val="0"/>
                <w:numId w:val="107"/>
              </w:numPr>
              <w:spacing w:line="360" w:lineRule="auto"/>
              <w:ind w:firstLineChars="0"/>
            </w:pPr>
          </w:p>
        </w:tc>
        <w:tc>
          <w:tcPr>
            <w:tcW w:w="2127" w:type="dxa"/>
          </w:tcPr>
          <w:p w14:paraId="51A1E968" w14:textId="44BCD425" w:rsidR="009324A6" w:rsidRDefault="009324A6" w:rsidP="005605E3">
            <w:pPr>
              <w:spacing w:line="360" w:lineRule="auto"/>
            </w:pPr>
            <w:r>
              <w:rPr>
                <w:rFonts w:hint="eastAsia"/>
              </w:rPr>
              <w:t>当“</w:t>
            </w:r>
            <w:r>
              <w:rPr>
                <w:rFonts w:ascii="Arial" w:hAnsi="Arial" w:cs="Arial"/>
                <w:color w:val="333333"/>
                <w:sz w:val="20"/>
              </w:rPr>
              <w:t>规则</w:t>
            </w:r>
            <w:r>
              <w:rPr>
                <w:rFonts w:ascii="Arial" w:hAnsi="Arial" w:cs="Arial" w:hint="eastAsia"/>
                <w:color w:val="333333"/>
                <w:sz w:val="20"/>
              </w:rPr>
              <w:t>代码</w:t>
            </w:r>
            <w:r>
              <w:rPr>
                <w:rFonts w:hint="eastAsia"/>
              </w:rPr>
              <w:t>”已存在时，</w:t>
            </w:r>
          </w:p>
          <w:p w14:paraId="53688F75" w14:textId="4B841046" w:rsidR="009324A6" w:rsidRDefault="009324A6" w:rsidP="005605E3">
            <w:pPr>
              <w:spacing w:line="360" w:lineRule="auto"/>
              <w:rPr>
                <w:rFonts w:ascii="Arial" w:hAnsi="Arial" w:cs="Arial"/>
                <w:color w:val="333333"/>
                <w:sz w:val="20"/>
              </w:rPr>
            </w:pPr>
            <w:r>
              <w:rPr>
                <w:rFonts w:hint="eastAsia"/>
              </w:rPr>
              <w:t>点击【保存】按钮时，进行错误提示</w:t>
            </w:r>
          </w:p>
        </w:tc>
        <w:tc>
          <w:tcPr>
            <w:tcW w:w="5720" w:type="dxa"/>
          </w:tcPr>
          <w:p w14:paraId="247130F0" w14:textId="77777777" w:rsidR="009324A6" w:rsidRDefault="009324A6"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6D54642D" w14:textId="3A7831DD" w:rsidR="009324A6" w:rsidRDefault="009324A6" w:rsidP="005605E3">
            <w:pPr>
              <w:spacing w:line="360" w:lineRule="auto"/>
            </w:pPr>
            <w:r w:rsidRPr="007E2542">
              <w:rPr>
                <w:rFonts w:ascii="Arial" w:hAnsi="Arial" w:cs="Arial"/>
                <w:color w:val="00B050"/>
                <w:sz w:val="20"/>
              </w:rPr>
              <w:t>规则</w:t>
            </w:r>
            <w:r>
              <w:rPr>
                <w:rFonts w:ascii="Arial" w:hAnsi="Arial" w:cs="Arial" w:hint="eastAsia"/>
                <w:color w:val="00B050"/>
                <w:sz w:val="20"/>
              </w:rPr>
              <w:t>代码</w:t>
            </w:r>
            <w:r w:rsidRPr="007E2542">
              <w:rPr>
                <w:rFonts w:hint="eastAsia"/>
                <w:color w:val="00B050"/>
              </w:rPr>
              <w:t>已存在</w:t>
            </w:r>
          </w:p>
        </w:tc>
      </w:tr>
      <w:tr w:rsidR="002A7DBF" w14:paraId="097710F7" w14:textId="77777777" w:rsidTr="00153DCE">
        <w:tc>
          <w:tcPr>
            <w:tcW w:w="675" w:type="dxa"/>
          </w:tcPr>
          <w:p w14:paraId="37DFFB8C" w14:textId="77777777" w:rsidR="002A7DBF" w:rsidRDefault="002A7DBF" w:rsidP="005605E3">
            <w:pPr>
              <w:pStyle w:val="21"/>
              <w:numPr>
                <w:ilvl w:val="0"/>
                <w:numId w:val="107"/>
              </w:numPr>
              <w:spacing w:line="360" w:lineRule="auto"/>
              <w:ind w:firstLineChars="0"/>
            </w:pPr>
          </w:p>
        </w:tc>
        <w:tc>
          <w:tcPr>
            <w:tcW w:w="2127" w:type="dxa"/>
          </w:tcPr>
          <w:p w14:paraId="4FE3C751" w14:textId="77DCFD99" w:rsidR="002A7DBF" w:rsidRDefault="002A7DBF" w:rsidP="005605E3">
            <w:pPr>
              <w:spacing w:line="360" w:lineRule="auto"/>
            </w:pPr>
            <w:r>
              <w:rPr>
                <w:rFonts w:hint="eastAsia"/>
              </w:rPr>
              <w:t>当“</w:t>
            </w:r>
            <w:r>
              <w:rPr>
                <w:rFonts w:ascii="Arial" w:hAnsi="Arial" w:cs="Arial"/>
                <w:color w:val="333333"/>
                <w:sz w:val="20"/>
              </w:rPr>
              <w:t>可做试卷次数</w:t>
            </w:r>
            <w:r>
              <w:rPr>
                <w:rFonts w:hint="eastAsia"/>
              </w:rPr>
              <w:t>”为空时，</w:t>
            </w:r>
          </w:p>
          <w:p w14:paraId="26C1FE88" w14:textId="70624710" w:rsidR="002A7DBF" w:rsidRDefault="002A7DBF" w:rsidP="005605E3">
            <w:pPr>
              <w:spacing w:line="360" w:lineRule="auto"/>
              <w:rPr>
                <w:rFonts w:ascii="Arial" w:hAnsi="Arial" w:cs="Arial"/>
                <w:color w:val="333333"/>
                <w:sz w:val="20"/>
              </w:rPr>
            </w:pPr>
            <w:r>
              <w:rPr>
                <w:rFonts w:hint="eastAsia"/>
              </w:rPr>
              <w:t>点击【保存】按钮时，进行错误提示</w:t>
            </w:r>
          </w:p>
        </w:tc>
        <w:tc>
          <w:tcPr>
            <w:tcW w:w="5720" w:type="dxa"/>
          </w:tcPr>
          <w:p w14:paraId="054D2C73" w14:textId="77777777" w:rsidR="002A7DBF" w:rsidRDefault="002A7DBF"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7B4E649F" w14:textId="52B76E82" w:rsidR="002A7DBF" w:rsidRDefault="002A7DBF" w:rsidP="005605E3">
            <w:pPr>
              <w:spacing w:line="360" w:lineRule="auto"/>
            </w:pPr>
            <w:r w:rsidRPr="002A7DBF">
              <w:rPr>
                <w:rFonts w:ascii="Arial" w:hAnsi="Arial" w:cs="Arial"/>
                <w:color w:val="00B050"/>
                <w:sz w:val="20"/>
              </w:rPr>
              <w:t>可做试卷次数</w:t>
            </w:r>
            <w:r w:rsidRPr="002A7DBF">
              <w:rPr>
                <w:color w:val="00B050"/>
              </w:rPr>
              <w:t>不能为空</w:t>
            </w:r>
          </w:p>
        </w:tc>
      </w:tr>
      <w:tr w:rsidR="002A7DBF" w14:paraId="55F49290" w14:textId="77777777" w:rsidTr="00153DCE">
        <w:tc>
          <w:tcPr>
            <w:tcW w:w="675" w:type="dxa"/>
          </w:tcPr>
          <w:p w14:paraId="65D12FCD" w14:textId="77777777" w:rsidR="002A7DBF" w:rsidRDefault="002A7DBF" w:rsidP="005605E3">
            <w:pPr>
              <w:pStyle w:val="21"/>
              <w:numPr>
                <w:ilvl w:val="0"/>
                <w:numId w:val="107"/>
              </w:numPr>
              <w:spacing w:line="360" w:lineRule="auto"/>
              <w:ind w:firstLineChars="0"/>
            </w:pPr>
          </w:p>
        </w:tc>
        <w:tc>
          <w:tcPr>
            <w:tcW w:w="2127" w:type="dxa"/>
          </w:tcPr>
          <w:p w14:paraId="17EA7B24" w14:textId="2C4ECAC1" w:rsidR="002A7DBF" w:rsidRDefault="002A7DBF" w:rsidP="005605E3">
            <w:pPr>
              <w:spacing w:line="360" w:lineRule="auto"/>
            </w:pPr>
            <w:r>
              <w:rPr>
                <w:rFonts w:hint="eastAsia"/>
              </w:rPr>
              <w:t>当“</w:t>
            </w:r>
            <w:r>
              <w:rPr>
                <w:rFonts w:ascii="Arial" w:hAnsi="Arial" w:cs="Arial"/>
                <w:color w:val="333333"/>
                <w:sz w:val="20"/>
              </w:rPr>
              <w:t>可做试卷次数</w:t>
            </w:r>
            <w:r>
              <w:rPr>
                <w:rFonts w:hint="eastAsia"/>
              </w:rPr>
              <w:t>”≠</w:t>
            </w:r>
            <w:r>
              <w:rPr>
                <w:rFonts w:hint="eastAsia"/>
              </w:rPr>
              <w:t>1</w:t>
            </w:r>
            <w:r>
              <w:rPr>
                <w:rFonts w:hint="eastAsia"/>
              </w:rPr>
              <w:t>时，而“</w:t>
            </w:r>
            <w:r>
              <w:rPr>
                <w:rFonts w:ascii="Arial" w:hAnsi="Arial" w:cs="Arial"/>
                <w:color w:val="333333"/>
                <w:sz w:val="20"/>
              </w:rPr>
              <w:t>重复试卷是否相同题目</w:t>
            </w:r>
            <w:r>
              <w:rPr>
                <w:rFonts w:hint="eastAsia"/>
              </w:rPr>
              <w:t>”为空时，</w:t>
            </w:r>
          </w:p>
          <w:p w14:paraId="2523A982" w14:textId="1982BFD7" w:rsidR="002A7DBF" w:rsidRDefault="002A7DBF" w:rsidP="005605E3">
            <w:pPr>
              <w:spacing w:line="360" w:lineRule="auto"/>
              <w:rPr>
                <w:rFonts w:ascii="Arial" w:hAnsi="Arial" w:cs="Arial"/>
                <w:color w:val="333333"/>
                <w:sz w:val="20"/>
              </w:rPr>
            </w:pPr>
            <w:r>
              <w:rPr>
                <w:rFonts w:hint="eastAsia"/>
              </w:rPr>
              <w:t>点击【保存】按钮时，进行错误提示</w:t>
            </w:r>
          </w:p>
        </w:tc>
        <w:tc>
          <w:tcPr>
            <w:tcW w:w="5720" w:type="dxa"/>
          </w:tcPr>
          <w:p w14:paraId="48065194" w14:textId="77777777" w:rsidR="002A7DBF" w:rsidRDefault="002A7DBF"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642AB87D" w14:textId="066BF115" w:rsidR="002A7DBF" w:rsidRDefault="002A7DBF" w:rsidP="005605E3">
            <w:pPr>
              <w:spacing w:line="360" w:lineRule="auto"/>
            </w:pPr>
            <w:r w:rsidRPr="002A7DBF">
              <w:rPr>
                <w:rFonts w:ascii="Arial" w:hAnsi="Arial" w:cs="Arial"/>
                <w:color w:val="00B050"/>
                <w:sz w:val="20"/>
              </w:rPr>
              <w:t>重复试卷是否相同题目</w:t>
            </w:r>
            <w:r w:rsidRPr="002A7DBF">
              <w:rPr>
                <w:color w:val="00B050"/>
              </w:rPr>
              <w:t>不能为空</w:t>
            </w:r>
          </w:p>
        </w:tc>
      </w:tr>
      <w:tr w:rsidR="00BA016B" w14:paraId="4691629F" w14:textId="77777777" w:rsidTr="00153DCE">
        <w:tc>
          <w:tcPr>
            <w:tcW w:w="675" w:type="dxa"/>
          </w:tcPr>
          <w:p w14:paraId="3B424152" w14:textId="77777777" w:rsidR="00BA016B" w:rsidRDefault="00BA016B" w:rsidP="005605E3">
            <w:pPr>
              <w:pStyle w:val="21"/>
              <w:numPr>
                <w:ilvl w:val="0"/>
                <w:numId w:val="107"/>
              </w:numPr>
              <w:spacing w:line="360" w:lineRule="auto"/>
              <w:ind w:firstLineChars="0"/>
            </w:pPr>
          </w:p>
        </w:tc>
        <w:tc>
          <w:tcPr>
            <w:tcW w:w="2127" w:type="dxa"/>
          </w:tcPr>
          <w:p w14:paraId="60467F22" w14:textId="77777777" w:rsidR="00BA016B" w:rsidRDefault="00BA016B" w:rsidP="005605E3">
            <w:pPr>
              <w:spacing w:line="360" w:lineRule="auto"/>
            </w:pPr>
            <w:r>
              <w:rPr>
                <w:rFonts w:hint="eastAsia"/>
              </w:rPr>
              <w:t>当“</w:t>
            </w:r>
            <w:r>
              <w:rPr>
                <w:rFonts w:ascii="Arial" w:hAnsi="Arial" w:cs="Arial"/>
                <w:color w:val="333333"/>
                <w:sz w:val="20"/>
              </w:rPr>
              <w:t>正确答案及解析</w:t>
            </w:r>
            <w:r>
              <w:rPr>
                <w:rFonts w:hint="eastAsia"/>
              </w:rPr>
              <w:t>”为空时，</w:t>
            </w:r>
          </w:p>
          <w:p w14:paraId="77D0BF20" w14:textId="0B8820F5" w:rsidR="00BA016B" w:rsidRDefault="00BA016B" w:rsidP="005605E3">
            <w:pPr>
              <w:spacing w:line="360" w:lineRule="auto"/>
              <w:rPr>
                <w:rFonts w:ascii="Arial" w:hAnsi="Arial" w:cs="Arial"/>
                <w:color w:val="333333"/>
                <w:sz w:val="20"/>
              </w:rPr>
            </w:pPr>
            <w:r>
              <w:rPr>
                <w:rFonts w:hint="eastAsia"/>
              </w:rPr>
              <w:t>点击【保存】按钮时，进行错误提示</w:t>
            </w:r>
          </w:p>
        </w:tc>
        <w:tc>
          <w:tcPr>
            <w:tcW w:w="5720" w:type="dxa"/>
          </w:tcPr>
          <w:p w14:paraId="41104E2E" w14:textId="77777777" w:rsidR="00BA016B" w:rsidRDefault="00BA016B"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1E4134C0" w14:textId="29941D65" w:rsidR="00BA016B" w:rsidRDefault="00BA016B" w:rsidP="005605E3">
            <w:pPr>
              <w:spacing w:line="360" w:lineRule="auto"/>
            </w:pPr>
            <w:r w:rsidRPr="002A7DBF">
              <w:rPr>
                <w:rFonts w:ascii="Arial" w:hAnsi="Arial" w:cs="Arial"/>
                <w:color w:val="00B050"/>
                <w:sz w:val="20"/>
              </w:rPr>
              <w:t>正确答案及解析</w:t>
            </w:r>
            <w:r w:rsidRPr="002A7DBF">
              <w:rPr>
                <w:color w:val="00B050"/>
              </w:rPr>
              <w:t>不能为空</w:t>
            </w:r>
          </w:p>
        </w:tc>
      </w:tr>
      <w:tr w:rsidR="00BA016B" w14:paraId="4A7C81E6" w14:textId="77777777" w:rsidTr="00153DCE">
        <w:tc>
          <w:tcPr>
            <w:tcW w:w="675" w:type="dxa"/>
          </w:tcPr>
          <w:p w14:paraId="0C1A792A" w14:textId="77777777" w:rsidR="00BA016B" w:rsidRDefault="00BA016B" w:rsidP="005605E3">
            <w:pPr>
              <w:pStyle w:val="21"/>
              <w:numPr>
                <w:ilvl w:val="0"/>
                <w:numId w:val="107"/>
              </w:numPr>
              <w:spacing w:line="360" w:lineRule="auto"/>
              <w:ind w:firstLineChars="0"/>
            </w:pPr>
          </w:p>
        </w:tc>
        <w:tc>
          <w:tcPr>
            <w:tcW w:w="2127" w:type="dxa"/>
          </w:tcPr>
          <w:p w14:paraId="3724E559" w14:textId="6ACD2F58" w:rsidR="00BA016B" w:rsidRDefault="00BA016B" w:rsidP="005605E3">
            <w:pPr>
              <w:spacing w:line="360" w:lineRule="auto"/>
            </w:pPr>
            <w:r>
              <w:rPr>
                <w:rFonts w:hint="eastAsia"/>
              </w:rPr>
              <w:t>当“</w:t>
            </w:r>
            <w:r>
              <w:rPr>
                <w:rFonts w:ascii="Arial" w:hAnsi="Arial" w:cs="Arial"/>
                <w:color w:val="333333"/>
                <w:sz w:val="20"/>
              </w:rPr>
              <w:t>收藏试题标识</w:t>
            </w:r>
            <w:r>
              <w:rPr>
                <w:rFonts w:hint="eastAsia"/>
              </w:rPr>
              <w:t>”为空时，</w:t>
            </w:r>
          </w:p>
          <w:p w14:paraId="6EA70544" w14:textId="1D7F5A48" w:rsidR="00BA016B" w:rsidRDefault="00BA016B" w:rsidP="005605E3">
            <w:pPr>
              <w:spacing w:line="360" w:lineRule="auto"/>
              <w:rPr>
                <w:rFonts w:ascii="Arial" w:hAnsi="Arial" w:cs="Arial"/>
                <w:color w:val="333333"/>
                <w:sz w:val="20"/>
              </w:rPr>
            </w:pPr>
            <w:r>
              <w:rPr>
                <w:rFonts w:hint="eastAsia"/>
              </w:rPr>
              <w:lastRenderedPageBreak/>
              <w:t>点击【保存】按钮时，进行错误提示</w:t>
            </w:r>
          </w:p>
        </w:tc>
        <w:tc>
          <w:tcPr>
            <w:tcW w:w="5720" w:type="dxa"/>
          </w:tcPr>
          <w:p w14:paraId="39B7328E" w14:textId="77777777" w:rsidR="00BA016B" w:rsidRDefault="00BA016B" w:rsidP="005605E3">
            <w:pPr>
              <w:spacing w:line="360" w:lineRule="auto"/>
            </w:pPr>
            <w:r>
              <w:rPr>
                <w:rFonts w:hint="eastAsia"/>
              </w:rPr>
              <w:lastRenderedPageBreak/>
              <w:t>同现在</w:t>
            </w:r>
            <w:r>
              <w:t>的提示样式</w:t>
            </w:r>
            <w:r>
              <w:rPr>
                <w:rFonts w:hint="eastAsia"/>
              </w:rPr>
              <w:t>进行</w:t>
            </w:r>
            <w:r>
              <w:t>提示，错误</w:t>
            </w:r>
            <w:r>
              <w:rPr>
                <w:rFonts w:hint="eastAsia"/>
              </w:rPr>
              <w:t>信息</w:t>
            </w:r>
            <w:r>
              <w:t>是：</w:t>
            </w:r>
          </w:p>
          <w:p w14:paraId="1881E6B6" w14:textId="3CC354E8" w:rsidR="00BA016B" w:rsidRDefault="00BA016B" w:rsidP="005605E3">
            <w:pPr>
              <w:spacing w:line="360" w:lineRule="auto"/>
            </w:pPr>
            <w:r w:rsidRPr="00BA016B">
              <w:rPr>
                <w:rFonts w:ascii="Arial" w:hAnsi="Arial" w:cs="Arial"/>
                <w:color w:val="00B050"/>
                <w:sz w:val="20"/>
              </w:rPr>
              <w:t>收藏试题标识</w:t>
            </w:r>
            <w:r w:rsidRPr="00BA016B">
              <w:rPr>
                <w:color w:val="00B050"/>
              </w:rPr>
              <w:t>不能为空</w:t>
            </w:r>
          </w:p>
        </w:tc>
      </w:tr>
      <w:tr w:rsidR="00BA016B" w14:paraId="382DD2D0" w14:textId="77777777" w:rsidTr="00153DCE">
        <w:tc>
          <w:tcPr>
            <w:tcW w:w="675" w:type="dxa"/>
          </w:tcPr>
          <w:p w14:paraId="4EAB09E4" w14:textId="77777777" w:rsidR="00BA016B" w:rsidRDefault="00BA016B" w:rsidP="005605E3">
            <w:pPr>
              <w:pStyle w:val="21"/>
              <w:numPr>
                <w:ilvl w:val="0"/>
                <w:numId w:val="107"/>
              </w:numPr>
              <w:spacing w:line="360" w:lineRule="auto"/>
              <w:ind w:firstLineChars="0"/>
            </w:pPr>
          </w:p>
        </w:tc>
        <w:tc>
          <w:tcPr>
            <w:tcW w:w="2127" w:type="dxa"/>
          </w:tcPr>
          <w:p w14:paraId="12A7537C" w14:textId="5204E2D9" w:rsidR="00BA016B" w:rsidRDefault="00BA016B" w:rsidP="005605E3">
            <w:pPr>
              <w:spacing w:line="360" w:lineRule="auto"/>
            </w:pPr>
            <w:r>
              <w:rPr>
                <w:rFonts w:ascii="Arial" w:hAnsi="Arial" w:cs="Arial"/>
                <w:color w:val="333333"/>
                <w:sz w:val="20"/>
              </w:rPr>
              <w:t>题目是否随机</w:t>
            </w:r>
          </w:p>
        </w:tc>
        <w:tc>
          <w:tcPr>
            <w:tcW w:w="5720" w:type="dxa"/>
          </w:tcPr>
          <w:p w14:paraId="207F844A" w14:textId="77777777" w:rsidR="00BA016B" w:rsidRDefault="00BA016B" w:rsidP="005605E3">
            <w:pPr>
              <w:spacing w:line="360" w:lineRule="auto"/>
            </w:pPr>
            <w:r>
              <w:rPr>
                <w:rFonts w:hint="eastAsia"/>
              </w:rPr>
              <w:t>新增</w:t>
            </w:r>
            <w:r>
              <w:t>：</w:t>
            </w:r>
          </w:p>
          <w:p w14:paraId="5702BC1C" w14:textId="77777777" w:rsidR="00BA016B" w:rsidRDefault="00BA016B" w:rsidP="005605E3">
            <w:pPr>
              <w:spacing w:line="360" w:lineRule="auto"/>
            </w:pPr>
            <w:r>
              <w:rPr>
                <w:rFonts w:hint="eastAsia"/>
              </w:rPr>
              <w:t>下拉列表，手动选择</w:t>
            </w:r>
            <w:r>
              <w:t>，</w:t>
            </w:r>
            <w:r>
              <w:rPr>
                <w:rFonts w:hint="eastAsia"/>
              </w:rPr>
              <w:t>必选项，</w:t>
            </w:r>
            <w:r>
              <w:t>默认值：</w:t>
            </w:r>
            <w:r>
              <w:rPr>
                <w:rFonts w:hint="eastAsia"/>
              </w:rPr>
              <w:t>请选择</w:t>
            </w:r>
          </w:p>
          <w:p w14:paraId="1EF764FA" w14:textId="77777777" w:rsidR="00BA016B" w:rsidRDefault="00BA016B" w:rsidP="005605E3">
            <w:pPr>
              <w:spacing w:line="360" w:lineRule="auto"/>
            </w:pPr>
            <w:r>
              <w:rPr>
                <w:rFonts w:hint="eastAsia"/>
              </w:rPr>
              <w:t>下拉列表值：固定、随机；</w:t>
            </w:r>
          </w:p>
          <w:p w14:paraId="13E98664" w14:textId="77777777" w:rsidR="00BA016B" w:rsidRDefault="00BA016B" w:rsidP="005605E3">
            <w:pPr>
              <w:spacing w:line="360" w:lineRule="auto"/>
            </w:pPr>
            <w:r>
              <w:rPr>
                <w:rFonts w:hint="eastAsia"/>
              </w:rPr>
              <w:t>修改</w:t>
            </w:r>
            <w:r>
              <w:t>：</w:t>
            </w:r>
          </w:p>
          <w:p w14:paraId="383A85DA" w14:textId="00D56D51" w:rsidR="00BA016B" w:rsidRDefault="00BA016B" w:rsidP="005605E3">
            <w:pPr>
              <w:spacing w:line="360" w:lineRule="auto"/>
            </w:pPr>
            <w:r>
              <w:rPr>
                <w:rFonts w:hint="eastAsia"/>
              </w:rPr>
              <w:t>查询</w:t>
            </w:r>
            <w:r>
              <w:t>带出最后一次保存的数据，且</w:t>
            </w:r>
            <w:r>
              <w:rPr>
                <w:rFonts w:hint="eastAsia"/>
              </w:rPr>
              <w:t>支持</w:t>
            </w:r>
            <w:r>
              <w:t>修改；</w:t>
            </w:r>
          </w:p>
        </w:tc>
      </w:tr>
      <w:tr w:rsidR="00BA016B" w14:paraId="30A202C5" w14:textId="77777777" w:rsidTr="00153DCE">
        <w:tc>
          <w:tcPr>
            <w:tcW w:w="675" w:type="dxa"/>
          </w:tcPr>
          <w:p w14:paraId="2930840A" w14:textId="77777777" w:rsidR="00BA016B" w:rsidRDefault="00BA016B" w:rsidP="005605E3">
            <w:pPr>
              <w:pStyle w:val="21"/>
              <w:numPr>
                <w:ilvl w:val="0"/>
                <w:numId w:val="107"/>
              </w:numPr>
              <w:spacing w:line="360" w:lineRule="auto"/>
              <w:ind w:firstLineChars="0"/>
            </w:pPr>
          </w:p>
        </w:tc>
        <w:tc>
          <w:tcPr>
            <w:tcW w:w="2127" w:type="dxa"/>
          </w:tcPr>
          <w:p w14:paraId="572FBA3D" w14:textId="2F71186B" w:rsidR="00BA016B" w:rsidRDefault="00BA016B" w:rsidP="005605E3">
            <w:pPr>
              <w:spacing w:line="360" w:lineRule="auto"/>
            </w:pPr>
            <w:r>
              <w:rPr>
                <w:rFonts w:hint="eastAsia"/>
              </w:rPr>
              <w:t>当“</w:t>
            </w:r>
            <w:r>
              <w:rPr>
                <w:rFonts w:ascii="Arial" w:hAnsi="Arial" w:cs="Arial"/>
                <w:color w:val="333333"/>
                <w:sz w:val="20"/>
              </w:rPr>
              <w:t>题目是否随机</w:t>
            </w:r>
            <w:r>
              <w:rPr>
                <w:rFonts w:hint="eastAsia"/>
              </w:rPr>
              <w:t>”为空时，</w:t>
            </w:r>
          </w:p>
          <w:p w14:paraId="45463173" w14:textId="5D08AAE6" w:rsidR="00BA016B" w:rsidRPr="00BA016B" w:rsidRDefault="00BA016B" w:rsidP="005605E3">
            <w:pPr>
              <w:spacing w:line="360" w:lineRule="auto"/>
              <w:rPr>
                <w:rFonts w:ascii="Arial" w:hAnsi="Arial" w:cs="Arial"/>
                <w:b/>
                <w:color w:val="333333"/>
                <w:sz w:val="20"/>
              </w:rPr>
            </w:pPr>
            <w:r>
              <w:rPr>
                <w:rFonts w:hint="eastAsia"/>
              </w:rPr>
              <w:t>点击【保存】按钮时，进行错误提示</w:t>
            </w:r>
          </w:p>
        </w:tc>
        <w:tc>
          <w:tcPr>
            <w:tcW w:w="5720" w:type="dxa"/>
          </w:tcPr>
          <w:p w14:paraId="3091133F" w14:textId="77777777" w:rsidR="00BA016B" w:rsidRDefault="00BA016B"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30E3DCFF" w14:textId="630F7CCC" w:rsidR="00BA016B" w:rsidRDefault="00BA016B" w:rsidP="005605E3">
            <w:pPr>
              <w:spacing w:line="360" w:lineRule="auto"/>
            </w:pPr>
            <w:r w:rsidRPr="00BA016B">
              <w:rPr>
                <w:rFonts w:ascii="Arial" w:hAnsi="Arial" w:cs="Arial"/>
                <w:color w:val="00B050"/>
                <w:sz w:val="20"/>
              </w:rPr>
              <w:t>题目是否随机</w:t>
            </w:r>
            <w:r w:rsidRPr="00BA016B">
              <w:rPr>
                <w:color w:val="00B050"/>
              </w:rPr>
              <w:t>不能为空</w:t>
            </w:r>
          </w:p>
        </w:tc>
      </w:tr>
      <w:tr w:rsidR="00BA016B" w14:paraId="78E36594" w14:textId="77777777" w:rsidTr="00153DCE">
        <w:tc>
          <w:tcPr>
            <w:tcW w:w="675" w:type="dxa"/>
          </w:tcPr>
          <w:p w14:paraId="7EA4BCA3" w14:textId="77777777" w:rsidR="00BA016B" w:rsidRDefault="00BA016B" w:rsidP="005605E3">
            <w:pPr>
              <w:pStyle w:val="21"/>
              <w:numPr>
                <w:ilvl w:val="0"/>
                <w:numId w:val="107"/>
              </w:numPr>
              <w:spacing w:line="360" w:lineRule="auto"/>
              <w:ind w:firstLineChars="0"/>
            </w:pPr>
          </w:p>
        </w:tc>
        <w:tc>
          <w:tcPr>
            <w:tcW w:w="2127" w:type="dxa"/>
          </w:tcPr>
          <w:p w14:paraId="03282098" w14:textId="2376F887" w:rsidR="00BA016B" w:rsidRDefault="00BA016B" w:rsidP="005605E3">
            <w:pPr>
              <w:spacing w:line="360" w:lineRule="auto"/>
            </w:pPr>
            <w:r>
              <w:rPr>
                <w:rFonts w:hint="eastAsia"/>
              </w:rPr>
              <w:t>当“</w:t>
            </w:r>
            <w:r>
              <w:rPr>
                <w:rFonts w:ascii="Arial" w:hAnsi="Arial" w:cs="Arial"/>
                <w:color w:val="333333"/>
                <w:sz w:val="20"/>
              </w:rPr>
              <w:t>题目类型</w:t>
            </w:r>
            <w:r>
              <w:rPr>
                <w:rFonts w:hint="eastAsia"/>
              </w:rPr>
              <w:t>”为空时，</w:t>
            </w:r>
          </w:p>
          <w:p w14:paraId="10E5AC9C" w14:textId="357707E3" w:rsidR="00BA016B" w:rsidRDefault="00BA016B" w:rsidP="005605E3">
            <w:pPr>
              <w:spacing w:line="360" w:lineRule="auto"/>
              <w:rPr>
                <w:rFonts w:ascii="Arial" w:hAnsi="Arial" w:cs="Arial"/>
                <w:color w:val="333333"/>
                <w:sz w:val="20"/>
              </w:rPr>
            </w:pPr>
            <w:r>
              <w:rPr>
                <w:rFonts w:hint="eastAsia"/>
              </w:rPr>
              <w:t>点击【保存】按钮时，进行错误提示</w:t>
            </w:r>
          </w:p>
        </w:tc>
        <w:tc>
          <w:tcPr>
            <w:tcW w:w="5720" w:type="dxa"/>
          </w:tcPr>
          <w:p w14:paraId="327670CD" w14:textId="77777777" w:rsidR="00BA016B" w:rsidRDefault="00BA016B"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561B85A8" w14:textId="1335FC97" w:rsidR="00BA016B" w:rsidRDefault="00BA016B" w:rsidP="005605E3">
            <w:pPr>
              <w:spacing w:line="360" w:lineRule="auto"/>
            </w:pPr>
            <w:r w:rsidRPr="00BA016B">
              <w:rPr>
                <w:rFonts w:ascii="Arial" w:hAnsi="Arial" w:cs="Arial"/>
                <w:color w:val="00B050"/>
                <w:sz w:val="20"/>
              </w:rPr>
              <w:t>题目类型</w:t>
            </w:r>
            <w:r w:rsidRPr="00BA016B">
              <w:rPr>
                <w:color w:val="00B050"/>
              </w:rPr>
              <w:t>不能为空</w:t>
            </w:r>
          </w:p>
        </w:tc>
      </w:tr>
      <w:tr w:rsidR="002C3709" w14:paraId="564BE5A7" w14:textId="77777777" w:rsidTr="00153DCE">
        <w:tc>
          <w:tcPr>
            <w:tcW w:w="675" w:type="dxa"/>
          </w:tcPr>
          <w:p w14:paraId="41578D6C" w14:textId="77777777" w:rsidR="002C3709" w:rsidRDefault="002C3709" w:rsidP="005605E3">
            <w:pPr>
              <w:pStyle w:val="21"/>
              <w:numPr>
                <w:ilvl w:val="0"/>
                <w:numId w:val="107"/>
              </w:numPr>
              <w:spacing w:line="360" w:lineRule="auto"/>
              <w:ind w:firstLineChars="0"/>
            </w:pPr>
          </w:p>
        </w:tc>
        <w:tc>
          <w:tcPr>
            <w:tcW w:w="2127" w:type="dxa"/>
          </w:tcPr>
          <w:p w14:paraId="51A14A86" w14:textId="76BD8A24" w:rsidR="002C3709" w:rsidRDefault="002C3709" w:rsidP="005605E3">
            <w:pPr>
              <w:spacing w:line="360" w:lineRule="auto"/>
            </w:pPr>
            <w:r>
              <w:rPr>
                <w:rFonts w:hint="eastAsia"/>
              </w:rPr>
              <w:t>当“</w:t>
            </w:r>
            <w:r>
              <w:rPr>
                <w:rFonts w:ascii="Arial" w:hAnsi="Arial" w:cs="Arial"/>
                <w:color w:val="333333"/>
                <w:sz w:val="20"/>
              </w:rPr>
              <w:t>题目难度</w:t>
            </w:r>
            <w:r>
              <w:rPr>
                <w:rFonts w:hint="eastAsia"/>
              </w:rPr>
              <w:t>”为空时，</w:t>
            </w:r>
          </w:p>
          <w:p w14:paraId="56D94598" w14:textId="33B4D1A2" w:rsidR="002C3709" w:rsidRDefault="002C3709" w:rsidP="005605E3">
            <w:pPr>
              <w:spacing w:line="360" w:lineRule="auto"/>
              <w:rPr>
                <w:rFonts w:ascii="Arial" w:hAnsi="Arial" w:cs="Arial"/>
                <w:color w:val="333333"/>
                <w:sz w:val="20"/>
              </w:rPr>
            </w:pPr>
            <w:r>
              <w:rPr>
                <w:rFonts w:hint="eastAsia"/>
              </w:rPr>
              <w:t>点击【保存】按钮时，进行错误提示</w:t>
            </w:r>
          </w:p>
        </w:tc>
        <w:tc>
          <w:tcPr>
            <w:tcW w:w="5720" w:type="dxa"/>
          </w:tcPr>
          <w:p w14:paraId="3ADB1209" w14:textId="77777777" w:rsidR="002C3709" w:rsidRDefault="002C3709"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684FBE7E" w14:textId="485E4A99" w:rsidR="002C3709" w:rsidRDefault="002C3709" w:rsidP="005605E3">
            <w:pPr>
              <w:spacing w:line="360" w:lineRule="auto"/>
            </w:pPr>
            <w:r w:rsidRPr="00BA016B">
              <w:rPr>
                <w:rFonts w:ascii="Arial" w:hAnsi="Arial" w:cs="Arial"/>
                <w:color w:val="00B050"/>
                <w:sz w:val="20"/>
              </w:rPr>
              <w:t>题目</w:t>
            </w:r>
            <w:r>
              <w:rPr>
                <w:rFonts w:ascii="Arial" w:hAnsi="Arial" w:cs="Arial" w:hint="eastAsia"/>
                <w:color w:val="00B050"/>
                <w:sz w:val="20"/>
              </w:rPr>
              <w:t>难度</w:t>
            </w:r>
            <w:r w:rsidRPr="00BA016B">
              <w:rPr>
                <w:color w:val="00B050"/>
              </w:rPr>
              <w:t>不能为空</w:t>
            </w:r>
          </w:p>
        </w:tc>
      </w:tr>
      <w:tr w:rsidR="002C3709" w14:paraId="4535CD84" w14:textId="77777777" w:rsidTr="00153DCE">
        <w:tc>
          <w:tcPr>
            <w:tcW w:w="675" w:type="dxa"/>
          </w:tcPr>
          <w:p w14:paraId="0D88AF90" w14:textId="77777777" w:rsidR="002C3709" w:rsidRDefault="002C3709" w:rsidP="005605E3">
            <w:pPr>
              <w:pStyle w:val="21"/>
              <w:numPr>
                <w:ilvl w:val="0"/>
                <w:numId w:val="107"/>
              </w:numPr>
              <w:spacing w:line="360" w:lineRule="auto"/>
              <w:ind w:firstLineChars="0"/>
            </w:pPr>
          </w:p>
        </w:tc>
        <w:tc>
          <w:tcPr>
            <w:tcW w:w="2127" w:type="dxa"/>
          </w:tcPr>
          <w:p w14:paraId="75B1C1AA" w14:textId="2A4EAE37" w:rsidR="002C3709" w:rsidRDefault="002C3709" w:rsidP="005605E3">
            <w:pPr>
              <w:spacing w:line="360" w:lineRule="auto"/>
            </w:pPr>
            <w:r>
              <w:rPr>
                <w:rFonts w:hint="eastAsia"/>
              </w:rPr>
              <w:t>当“</w:t>
            </w:r>
            <w:r>
              <w:rPr>
                <w:rFonts w:ascii="Arial" w:hAnsi="Arial" w:cs="Arial"/>
                <w:color w:val="333333"/>
                <w:sz w:val="20"/>
              </w:rPr>
              <w:t>题目数量</w:t>
            </w:r>
            <w:r>
              <w:rPr>
                <w:rFonts w:hint="eastAsia"/>
              </w:rPr>
              <w:t>”为空时，</w:t>
            </w:r>
          </w:p>
          <w:p w14:paraId="4FC3EF51" w14:textId="3F5F7CF6" w:rsidR="002C3709" w:rsidRDefault="002C3709" w:rsidP="005605E3">
            <w:pPr>
              <w:spacing w:line="360" w:lineRule="auto"/>
              <w:rPr>
                <w:rFonts w:ascii="Arial" w:hAnsi="Arial" w:cs="Arial"/>
                <w:color w:val="333333"/>
                <w:sz w:val="20"/>
              </w:rPr>
            </w:pPr>
            <w:r>
              <w:rPr>
                <w:rFonts w:hint="eastAsia"/>
              </w:rPr>
              <w:t>点击【保存】按钮时，进行错误提示</w:t>
            </w:r>
          </w:p>
        </w:tc>
        <w:tc>
          <w:tcPr>
            <w:tcW w:w="5720" w:type="dxa"/>
          </w:tcPr>
          <w:p w14:paraId="4D49B9EA" w14:textId="77777777" w:rsidR="002C3709" w:rsidRDefault="002C3709"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2AC0E59F" w14:textId="2F1E1545" w:rsidR="002C3709" w:rsidRDefault="002C3709" w:rsidP="005605E3">
            <w:pPr>
              <w:spacing w:line="360" w:lineRule="auto"/>
            </w:pPr>
            <w:r w:rsidRPr="002C3709">
              <w:rPr>
                <w:rFonts w:ascii="Arial" w:hAnsi="Arial" w:cs="Arial"/>
                <w:color w:val="00B050"/>
                <w:sz w:val="20"/>
              </w:rPr>
              <w:t>题目数量</w:t>
            </w:r>
            <w:r w:rsidRPr="002C3709">
              <w:rPr>
                <w:color w:val="00B050"/>
              </w:rPr>
              <w:t>不能为空</w:t>
            </w:r>
          </w:p>
        </w:tc>
      </w:tr>
      <w:tr w:rsidR="002C3709" w14:paraId="441CB363" w14:textId="77777777" w:rsidTr="00153DCE">
        <w:tc>
          <w:tcPr>
            <w:tcW w:w="675" w:type="dxa"/>
          </w:tcPr>
          <w:p w14:paraId="76DF304A" w14:textId="77777777" w:rsidR="002C3709" w:rsidRDefault="002C3709" w:rsidP="005605E3">
            <w:pPr>
              <w:pStyle w:val="21"/>
              <w:numPr>
                <w:ilvl w:val="0"/>
                <w:numId w:val="107"/>
              </w:numPr>
              <w:spacing w:line="360" w:lineRule="auto"/>
              <w:ind w:firstLineChars="0"/>
            </w:pPr>
          </w:p>
        </w:tc>
        <w:tc>
          <w:tcPr>
            <w:tcW w:w="2127" w:type="dxa"/>
          </w:tcPr>
          <w:p w14:paraId="3A2B2A75" w14:textId="3723A970" w:rsidR="002C3709" w:rsidRDefault="002C3709" w:rsidP="005605E3">
            <w:pPr>
              <w:spacing w:line="360" w:lineRule="auto"/>
            </w:pPr>
            <w:r>
              <w:rPr>
                <w:rFonts w:hint="eastAsia"/>
              </w:rPr>
              <w:t>当“</w:t>
            </w:r>
            <w:r>
              <w:rPr>
                <w:rFonts w:ascii="Arial" w:hAnsi="Arial" w:cs="Arial"/>
                <w:color w:val="333333"/>
                <w:sz w:val="20"/>
              </w:rPr>
              <w:t>题目数量</w:t>
            </w:r>
            <w:r>
              <w:rPr>
                <w:rFonts w:hint="eastAsia"/>
              </w:rPr>
              <w:t>”不满足录入规则时，</w:t>
            </w:r>
          </w:p>
          <w:p w14:paraId="6B4C8AE7" w14:textId="25088F4A" w:rsidR="002C3709" w:rsidRPr="002C3709" w:rsidRDefault="002C3709" w:rsidP="005605E3">
            <w:pPr>
              <w:spacing w:line="360" w:lineRule="auto"/>
              <w:rPr>
                <w:rFonts w:ascii="Arial" w:hAnsi="Arial" w:cs="Arial"/>
                <w:b/>
                <w:color w:val="333333"/>
                <w:sz w:val="20"/>
              </w:rPr>
            </w:pPr>
            <w:r>
              <w:rPr>
                <w:rFonts w:hint="eastAsia"/>
              </w:rPr>
              <w:t>点击【保存】按钮时，进行错误提示</w:t>
            </w:r>
          </w:p>
        </w:tc>
        <w:tc>
          <w:tcPr>
            <w:tcW w:w="5720" w:type="dxa"/>
          </w:tcPr>
          <w:p w14:paraId="546DD9FB" w14:textId="77777777" w:rsidR="002C3709" w:rsidRDefault="002C3709"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7279C237" w14:textId="361747F2" w:rsidR="002C3709" w:rsidRDefault="002C3709" w:rsidP="005605E3">
            <w:pPr>
              <w:spacing w:line="360" w:lineRule="auto"/>
            </w:pPr>
            <w:r w:rsidRPr="002C3709">
              <w:rPr>
                <w:rFonts w:ascii="Arial" w:hAnsi="Arial" w:cs="Arial"/>
                <w:color w:val="00B050"/>
                <w:sz w:val="20"/>
              </w:rPr>
              <w:t>题目数量</w:t>
            </w:r>
            <w:r w:rsidRPr="002C3709">
              <w:rPr>
                <w:rFonts w:ascii="Arial" w:hAnsi="Arial" w:cs="Arial" w:hint="eastAsia"/>
                <w:color w:val="00B050"/>
                <w:sz w:val="20"/>
              </w:rPr>
              <w:t>只能录入正整数</w:t>
            </w:r>
          </w:p>
        </w:tc>
      </w:tr>
    </w:tbl>
    <w:p w14:paraId="2F5A8960" w14:textId="77777777" w:rsidR="004806C2" w:rsidRPr="004806C2" w:rsidRDefault="004806C2" w:rsidP="005605E3">
      <w:pPr>
        <w:spacing w:line="360" w:lineRule="auto"/>
      </w:pPr>
    </w:p>
    <w:p w14:paraId="675B897C" w14:textId="77777777" w:rsidR="0021340E" w:rsidRDefault="0021340E" w:rsidP="005605E3">
      <w:pPr>
        <w:pStyle w:val="3"/>
        <w:numPr>
          <w:ilvl w:val="2"/>
          <w:numId w:val="6"/>
        </w:numPr>
        <w:tabs>
          <w:tab w:val="clear" w:pos="425"/>
          <w:tab w:val="clear" w:pos="709"/>
          <w:tab w:val="left" w:pos="0"/>
        </w:tabs>
        <w:spacing w:line="360" w:lineRule="auto"/>
        <w:ind w:left="567"/>
      </w:pPr>
      <w:bookmarkStart w:id="391" w:name="_Toc522191602"/>
      <w:r>
        <w:rPr>
          <w:rFonts w:hint="eastAsia"/>
        </w:rPr>
        <w:lastRenderedPageBreak/>
        <w:t>流程图</w:t>
      </w:r>
      <w:bookmarkEnd w:id="391"/>
    </w:p>
    <w:p w14:paraId="3DB65408" w14:textId="25A773AB" w:rsidR="0021340E" w:rsidRDefault="0021340E" w:rsidP="005605E3">
      <w:pPr>
        <w:pStyle w:val="3"/>
        <w:numPr>
          <w:ilvl w:val="2"/>
          <w:numId w:val="6"/>
        </w:numPr>
        <w:tabs>
          <w:tab w:val="clear" w:pos="425"/>
          <w:tab w:val="clear" w:pos="709"/>
          <w:tab w:val="left" w:pos="0"/>
        </w:tabs>
        <w:spacing w:line="360" w:lineRule="auto"/>
        <w:ind w:left="567"/>
      </w:pPr>
      <w:bookmarkStart w:id="392" w:name="_Toc522191603"/>
      <w:r>
        <w:rPr>
          <w:rFonts w:hint="eastAsia"/>
        </w:rPr>
        <w:t>界面原型</w:t>
      </w:r>
      <w:bookmarkEnd w:id="392"/>
    </w:p>
    <w:p w14:paraId="6CCE5C20" w14:textId="5270928D" w:rsidR="00E44A00" w:rsidRDefault="00E44A00" w:rsidP="005605E3">
      <w:pPr>
        <w:pStyle w:val="ae"/>
        <w:numPr>
          <w:ilvl w:val="0"/>
          <w:numId w:val="95"/>
        </w:numPr>
        <w:spacing w:line="360" w:lineRule="auto"/>
        <w:ind w:firstLineChars="0"/>
      </w:pPr>
      <w:r>
        <w:rPr>
          <w:rFonts w:hint="eastAsia"/>
        </w:rPr>
        <w:t>点击“题库</w:t>
      </w:r>
      <w:r>
        <w:t>管理</w:t>
      </w:r>
      <w:r>
        <w:t>——&gt;</w:t>
      </w:r>
      <w:r>
        <w:rPr>
          <w:rFonts w:hint="eastAsia"/>
        </w:rPr>
        <w:t>试卷规则”</w:t>
      </w:r>
      <w:r>
        <w:t>菜单</w:t>
      </w:r>
      <w:r>
        <w:rPr>
          <w:rFonts w:hint="eastAsia"/>
        </w:rPr>
        <w:t>进入</w:t>
      </w:r>
      <w:r>
        <w:t>到试卷</w:t>
      </w:r>
      <w:r w:rsidR="000074C3">
        <w:rPr>
          <w:rFonts w:hint="eastAsia"/>
        </w:rPr>
        <w:t>规则</w:t>
      </w:r>
      <w:r>
        <w:rPr>
          <w:rFonts w:hint="eastAsia"/>
        </w:rPr>
        <w:t>列表</w:t>
      </w:r>
      <w:r>
        <w:t>页面</w:t>
      </w:r>
      <w:r>
        <w:rPr>
          <w:rFonts w:hint="eastAsia"/>
        </w:rPr>
        <w:t>，</w:t>
      </w:r>
      <w:r>
        <w:t>页面如下所示：</w:t>
      </w:r>
    </w:p>
    <w:p w14:paraId="43B11B6E" w14:textId="5C067648" w:rsidR="00E44A00" w:rsidRDefault="00872CC8" w:rsidP="005605E3">
      <w:pPr>
        <w:pStyle w:val="ae"/>
        <w:spacing w:line="360" w:lineRule="auto"/>
        <w:ind w:firstLineChars="0" w:firstLine="0"/>
      </w:pPr>
      <w:r>
        <w:rPr>
          <w:noProof/>
        </w:rPr>
        <w:drawing>
          <wp:inline distT="0" distB="0" distL="0" distR="0" wp14:anchorId="7EF49EB0" wp14:editId="2A5DAA1F">
            <wp:extent cx="6336063" cy="3152775"/>
            <wp:effectExtent l="0" t="0" r="762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342317" cy="3155887"/>
                    </a:xfrm>
                    <a:prstGeom prst="rect">
                      <a:avLst/>
                    </a:prstGeom>
                  </pic:spPr>
                </pic:pic>
              </a:graphicData>
            </a:graphic>
          </wp:inline>
        </w:drawing>
      </w:r>
    </w:p>
    <w:p w14:paraId="7C7622B3" w14:textId="24781A99" w:rsidR="00E44A00" w:rsidRDefault="00E44A00" w:rsidP="005605E3">
      <w:pPr>
        <w:pStyle w:val="ae"/>
        <w:spacing w:line="360" w:lineRule="auto"/>
        <w:ind w:firstLineChars="0" w:firstLine="0"/>
        <w:rPr>
          <w:color w:val="FF0000"/>
        </w:rPr>
      </w:pPr>
      <w:r w:rsidRPr="00511FCE">
        <w:rPr>
          <w:rFonts w:hint="eastAsia"/>
          <w:color w:val="FF0000"/>
        </w:rPr>
        <w:t>注</w:t>
      </w:r>
      <w:r w:rsidRPr="00511FCE">
        <w:rPr>
          <w:color w:val="FF0000"/>
        </w:rPr>
        <w:t>：（</w:t>
      </w:r>
      <w:r w:rsidRPr="00511FCE">
        <w:rPr>
          <w:rFonts w:hint="eastAsia"/>
          <w:color w:val="FF0000"/>
        </w:rPr>
        <w:t>1</w:t>
      </w:r>
      <w:r w:rsidRPr="00511FCE">
        <w:rPr>
          <w:color w:val="FF0000"/>
        </w:rPr>
        <w:t>）</w:t>
      </w:r>
      <w:r>
        <w:rPr>
          <w:rFonts w:hint="eastAsia"/>
          <w:color w:val="FF0000"/>
        </w:rPr>
        <w:t>查询列表</w:t>
      </w:r>
      <w:r>
        <w:rPr>
          <w:color w:val="FF0000"/>
        </w:rPr>
        <w:t>的数据以新增</w:t>
      </w:r>
      <w:r>
        <w:rPr>
          <w:rFonts w:hint="eastAsia"/>
          <w:color w:val="FF0000"/>
        </w:rPr>
        <w:t>试卷</w:t>
      </w:r>
      <w:r w:rsidR="00A361D6">
        <w:rPr>
          <w:rFonts w:hint="eastAsia"/>
          <w:color w:val="FF0000"/>
        </w:rPr>
        <w:t>规则</w:t>
      </w:r>
      <w:r>
        <w:rPr>
          <w:color w:val="FF0000"/>
        </w:rPr>
        <w:t>的系统时间进行倒叙排序；</w:t>
      </w:r>
    </w:p>
    <w:p w14:paraId="5B1E21C4" w14:textId="0CB26AE5" w:rsidR="00E44A00" w:rsidRPr="00511FCE" w:rsidRDefault="00E44A00" w:rsidP="005605E3">
      <w:pPr>
        <w:pStyle w:val="ae"/>
        <w:spacing w:line="360" w:lineRule="auto"/>
        <w:ind w:firstLineChars="0" w:firstLine="0"/>
        <w:rPr>
          <w:color w:val="FF0000"/>
        </w:rPr>
      </w:pPr>
      <w:r>
        <w:rPr>
          <w:rFonts w:hint="eastAsia"/>
          <w:color w:val="FF0000"/>
        </w:rPr>
        <w:t xml:space="preserve">    </w:t>
      </w:r>
      <w:r>
        <w:rPr>
          <w:rFonts w:hint="eastAsia"/>
          <w:color w:val="FF0000"/>
        </w:rPr>
        <w:t>（</w:t>
      </w:r>
      <w:r>
        <w:rPr>
          <w:rFonts w:hint="eastAsia"/>
          <w:color w:val="FF0000"/>
        </w:rPr>
        <w:t>2</w:t>
      </w:r>
      <w:r>
        <w:rPr>
          <w:rFonts w:hint="eastAsia"/>
          <w:color w:val="FF0000"/>
        </w:rPr>
        <w:t>）查询</w:t>
      </w:r>
      <w:r>
        <w:rPr>
          <w:color w:val="FF0000"/>
        </w:rPr>
        <w:t>列表页面</w:t>
      </w:r>
      <w:r w:rsidR="007E214C">
        <w:rPr>
          <w:rFonts w:hint="eastAsia"/>
          <w:color w:val="FF0000"/>
        </w:rPr>
        <w:t>最下方</w:t>
      </w:r>
      <w:r>
        <w:rPr>
          <w:rFonts w:hint="eastAsia"/>
          <w:color w:val="FF0000"/>
        </w:rPr>
        <w:t>进行</w:t>
      </w:r>
      <w:r>
        <w:rPr>
          <w:color w:val="FF0000"/>
        </w:rPr>
        <w:t>分页查询</w:t>
      </w:r>
      <w:r>
        <w:rPr>
          <w:rFonts w:hint="eastAsia"/>
          <w:color w:val="FF0000"/>
        </w:rPr>
        <w:t>展示</w:t>
      </w:r>
      <w:r>
        <w:rPr>
          <w:color w:val="FF0000"/>
        </w:rPr>
        <w:t>，</w:t>
      </w:r>
      <w:r>
        <w:rPr>
          <w:rFonts w:hint="eastAsia"/>
          <w:color w:val="FF0000"/>
        </w:rPr>
        <w:t>同</w:t>
      </w:r>
      <w:r>
        <w:rPr>
          <w:color w:val="FF0000"/>
        </w:rPr>
        <w:t>现有框架</w:t>
      </w:r>
      <w:r>
        <w:rPr>
          <w:rFonts w:hint="eastAsia"/>
          <w:color w:val="FF0000"/>
        </w:rPr>
        <w:t>的</w:t>
      </w:r>
      <w:r>
        <w:rPr>
          <w:color w:val="FF0000"/>
        </w:rPr>
        <w:t>分页查询，此处</w:t>
      </w:r>
      <w:r>
        <w:rPr>
          <w:rFonts w:hint="eastAsia"/>
          <w:color w:val="FF0000"/>
        </w:rPr>
        <w:t>不再赘述</w:t>
      </w:r>
      <w:r w:rsidR="00F846DA">
        <w:rPr>
          <w:rFonts w:hint="eastAsia"/>
          <w:color w:val="FF0000"/>
        </w:rPr>
        <w:t>，如上图所示</w:t>
      </w:r>
      <w:r>
        <w:rPr>
          <w:color w:val="FF0000"/>
        </w:rPr>
        <w:t>；</w:t>
      </w:r>
    </w:p>
    <w:tbl>
      <w:tblPr>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7230"/>
      </w:tblGrid>
      <w:tr w:rsidR="00E44A00" w14:paraId="20AC1A83" w14:textId="77777777" w:rsidTr="00AE4AD2">
        <w:tc>
          <w:tcPr>
            <w:tcW w:w="1134" w:type="dxa"/>
          </w:tcPr>
          <w:p w14:paraId="2E02360B" w14:textId="77777777" w:rsidR="00E44A00" w:rsidRDefault="00E44A00" w:rsidP="005605E3">
            <w:pPr>
              <w:spacing w:line="360" w:lineRule="auto"/>
            </w:pPr>
            <w:r>
              <w:rPr>
                <w:rFonts w:hint="eastAsia"/>
              </w:rPr>
              <w:t>按钮</w:t>
            </w:r>
            <w:r>
              <w:rPr>
                <w:rFonts w:hint="eastAsia"/>
              </w:rPr>
              <w:t>/</w:t>
            </w:r>
            <w:r>
              <w:rPr>
                <w:rFonts w:hint="eastAsia"/>
              </w:rPr>
              <w:t>入口</w:t>
            </w:r>
          </w:p>
        </w:tc>
        <w:tc>
          <w:tcPr>
            <w:tcW w:w="7230" w:type="dxa"/>
          </w:tcPr>
          <w:p w14:paraId="25E015AB" w14:textId="77777777" w:rsidR="00E44A00" w:rsidRDefault="00E44A00" w:rsidP="005605E3">
            <w:pPr>
              <w:spacing w:line="360" w:lineRule="auto"/>
            </w:pPr>
            <w:r>
              <w:rPr>
                <w:rFonts w:hint="eastAsia"/>
              </w:rPr>
              <w:t>事件</w:t>
            </w:r>
          </w:p>
        </w:tc>
      </w:tr>
      <w:tr w:rsidR="00E44A00" w:rsidRPr="0037382C" w14:paraId="4DAA3F52" w14:textId="77777777" w:rsidTr="00AE4AD2">
        <w:tc>
          <w:tcPr>
            <w:tcW w:w="1134" w:type="dxa"/>
          </w:tcPr>
          <w:p w14:paraId="0581E1D2" w14:textId="77777777" w:rsidR="00E44A00" w:rsidRDefault="00E44A00" w:rsidP="005605E3">
            <w:pPr>
              <w:spacing w:line="360" w:lineRule="auto"/>
            </w:pPr>
            <w:r>
              <w:rPr>
                <w:rFonts w:hint="eastAsia"/>
              </w:rPr>
              <w:t>【重置】</w:t>
            </w:r>
          </w:p>
        </w:tc>
        <w:tc>
          <w:tcPr>
            <w:tcW w:w="7230" w:type="dxa"/>
          </w:tcPr>
          <w:p w14:paraId="62C0DAAD" w14:textId="77777777" w:rsidR="00E44A00" w:rsidRDefault="00E44A00" w:rsidP="005605E3">
            <w:pPr>
              <w:spacing w:line="360" w:lineRule="auto"/>
            </w:pPr>
            <w:r>
              <w:rPr>
                <w:rFonts w:hint="eastAsia"/>
              </w:rPr>
              <w:t>1.</w:t>
            </w:r>
            <w:r>
              <w:rPr>
                <w:rFonts w:hint="eastAsia"/>
              </w:rPr>
              <w:t>如果查询</w:t>
            </w:r>
            <w:r>
              <w:t>条件上的字段为空，那么该按钮为灰色不可点击；</w:t>
            </w:r>
          </w:p>
          <w:p w14:paraId="1B921131" w14:textId="77777777" w:rsidR="00E44A00" w:rsidRPr="0037382C" w:rsidRDefault="00E44A00" w:rsidP="005605E3">
            <w:pPr>
              <w:spacing w:line="360" w:lineRule="auto"/>
            </w:pPr>
            <w:r>
              <w:rPr>
                <w:rFonts w:hint="eastAsia"/>
              </w:rPr>
              <w:t>2.</w:t>
            </w:r>
            <w:r>
              <w:rPr>
                <w:rFonts w:hint="eastAsia"/>
              </w:rPr>
              <w:t>如果</w:t>
            </w:r>
            <w:r>
              <w:t>查询条件的字段不为空，那么该按钮为高亮可点击，</w:t>
            </w:r>
            <w:r w:rsidRPr="0037382C">
              <w:rPr>
                <w:rFonts w:hint="eastAsia"/>
              </w:rPr>
              <w:t>点击</w:t>
            </w:r>
            <w:r>
              <w:rPr>
                <w:rFonts w:hint="eastAsia"/>
              </w:rPr>
              <w:t>，输入</w:t>
            </w:r>
            <w:r>
              <w:t>的信息</w:t>
            </w:r>
            <w:r>
              <w:rPr>
                <w:rFonts w:hint="eastAsia"/>
              </w:rPr>
              <w:t>被</w:t>
            </w:r>
            <w:r>
              <w:t>清空，恢复到初始状态；</w:t>
            </w:r>
          </w:p>
        </w:tc>
      </w:tr>
      <w:tr w:rsidR="00E44A00" w:rsidRPr="0037382C" w14:paraId="485FE659" w14:textId="77777777" w:rsidTr="00AE4AD2">
        <w:tc>
          <w:tcPr>
            <w:tcW w:w="1134" w:type="dxa"/>
          </w:tcPr>
          <w:p w14:paraId="174C0150" w14:textId="77777777" w:rsidR="00E44A00" w:rsidRDefault="00E44A00" w:rsidP="005605E3">
            <w:pPr>
              <w:spacing w:line="360" w:lineRule="auto"/>
            </w:pPr>
            <w:r>
              <w:rPr>
                <w:rFonts w:hint="eastAsia"/>
              </w:rPr>
              <w:t>【查询】</w:t>
            </w:r>
          </w:p>
        </w:tc>
        <w:tc>
          <w:tcPr>
            <w:tcW w:w="7230" w:type="dxa"/>
          </w:tcPr>
          <w:p w14:paraId="59DB0957" w14:textId="601B05C5" w:rsidR="00E44A00" w:rsidRDefault="00E44A00" w:rsidP="005605E3">
            <w:pPr>
              <w:spacing w:line="360" w:lineRule="auto"/>
            </w:pPr>
            <w:r>
              <w:rPr>
                <w:rFonts w:hint="eastAsia"/>
              </w:rPr>
              <w:t>1.</w:t>
            </w:r>
            <w:r>
              <w:rPr>
                <w:rFonts w:hint="eastAsia"/>
              </w:rPr>
              <w:t>点击</w:t>
            </w:r>
            <w:r>
              <w:t>该按钮，</w:t>
            </w:r>
            <w:r>
              <w:rPr>
                <w:rFonts w:hint="eastAsia"/>
              </w:rPr>
              <w:t>如果</w:t>
            </w:r>
            <w:r>
              <w:t>未</w:t>
            </w:r>
            <w:r>
              <w:rPr>
                <w:rFonts w:hint="eastAsia"/>
              </w:rPr>
              <w:t>对</w:t>
            </w:r>
            <w:r>
              <w:t>查询</w:t>
            </w:r>
            <w:r>
              <w:rPr>
                <w:rFonts w:hint="eastAsia"/>
              </w:rPr>
              <w:t>条件</w:t>
            </w:r>
            <w:r>
              <w:t>录入</w:t>
            </w:r>
            <w:r>
              <w:rPr>
                <w:rFonts w:hint="eastAsia"/>
              </w:rPr>
              <w:t>信息</w:t>
            </w:r>
            <w:r>
              <w:t>，那么则查询出所有</w:t>
            </w:r>
            <w:r w:rsidR="00032E29">
              <w:rPr>
                <w:rFonts w:hint="eastAsia"/>
              </w:rPr>
              <w:t>数据</w:t>
            </w:r>
            <w:r>
              <w:t>；</w:t>
            </w:r>
          </w:p>
          <w:p w14:paraId="4302400C" w14:textId="68A2F291" w:rsidR="00E44A00" w:rsidRPr="00C33EB8" w:rsidRDefault="00E44A00" w:rsidP="005605E3">
            <w:pPr>
              <w:spacing w:line="360" w:lineRule="auto"/>
            </w:pPr>
            <w:r>
              <w:t>2</w:t>
            </w:r>
            <w:r>
              <w:rPr>
                <w:rFonts w:hint="eastAsia"/>
              </w:rPr>
              <w:t>.</w:t>
            </w:r>
            <w:r>
              <w:rPr>
                <w:rFonts w:hint="eastAsia"/>
              </w:rPr>
              <w:t>点击</w:t>
            </w:r>
            <w:r>
              <w:t>该按钮，</w:t>
            </w:r>
            <w:r>
              <w:rPr>
                <w:rFonts w:hint="eastAsia"/>
              </w:rPr>
              <w:t>如果对</w:t>
            </w:r>
            <w:r>
              <w:t>查询</w:t>
            </w:r>
            <w:r>
              <w:rPr>
                <w:rFonts w:hint="eastAsia"/>
              </w:rPr>
              <w:t>条件</w:t>
            </w:r>
            <w:r>
              <w:t>录入</w:t>
            </w:r>
            <w:r>
              <w:rPr>
                <w:rFonts w:hint="eastAsia"/>
              </w:rPr>
              <w:t>信息</w:t>
            </w:r>
            <w:r>
              <w:t>，那么则查询出</w:t>
            </w:r>
            <w:r>
              <w:rPr>
                <w:rFonts w:hint="eastAsia"/>
              </w:rPr>
              <w:t>匹配条件</w:t>
            </w:r>
            <w:r>
              <w:t>的</w:t>
            </w:r>
            <w:r w:rsidR="007B1FBF">
              <w:rPr>
                <w:rFonts w:hint="eastAsia"/>
              </w:rPr>
              <w:t>数据</w:t>
            </w:r>
            <w:r>
              <w:t>；</w:t>
            </w:r>
          </w:p>
        </w:tc>
      </w:tr>
      <w:tr w:rsidR="00E44A00" w:rsidRPr="0037382C" w14:paraId="52863300" w14:textId="77777777" w:rsidTr="00AE4AD2">
        <w:tc>
          <w:tcPr>
            <w:tcW w:w="1134" w:type="dxa"/>
          </w:tcPr>
          <w:p w14:paraId="2214C3F1" w14:textId="77777777" w:rsidR="00E44A00" w:rsidRDefault="00E44A00" w:rsidP="005605E3">
            <w:pPr>
              <w:spacing w:line="360" w:lineRule="auto"/>
            </w:pPr>
            <w:r>
              <w:rPr>
                <w:rFonts w:hint="eastAsia"/>
              </w:rPr>
              <w:t>【刷新】</w:t>
            </w:r>
          </w:p>
        </w:tc>
        <w:tc>
          <w:tcPr>
            <w:tcW w:w="7230" w:type="dxa"/>
          </w:tcPr>
          <w:p w14:paraId="11ADC5B4" w14:textId="77777777" w:rsidR="00E44A00" w:rsidRDefault="00E44A00" w:rsidP="005605E3">
            <w:pPr>
              <w:spacing w:line="360" w:lineRule="auto"/>
            </w:pPr>
            <w:r>
              <w:rPr>
                <w:rFonts w:hint="eastAsia"/>
              </w:rPr>
              <w:t>点击</w:t>
            </w:r>
            <w:r>
              <w:t>，根据查询</w:t>
            </w:r>
            <w:r>
              <w:rPr>
                <w:rFonts w:hint="eastAsia"/>
              </w:rPr>
              <w:t>条件</w:t>
            </w:r>
            <w:r>
              <w:t>重新查询刷新数据</w:t>
            </w:r>
          </w:p>
        </w:tc>
      </w:tr>
      <w:tr w:rsidR="00E44A00" w:rsidRPr="0037382C" w14:paraId="5AE27389" w14:textId="77777777" w:rsidTr="00AE4AD2">
        <w:tc>
          <w:tcPr>
            <w:tcW w:w="1134" w:type="dxa"/>
          </w:tcPr>
          <w:p w14:paraId="015F7214" w14:textId="77777777" w:rsidR="00E44A00" w:rsidRDefault="00E44A00" w:rsidP="005605E3">
            <w:pPr>
              <w:spacing w:line="360" w:lineRule="auto"/>
            </w:pPr>
            <w:r>
              <w:rPr>
                <w:rFonts w:hint="eastAsia"/>
              </w:rPr>
              <w:t>【新增】</w:t>
            </w:r>
          </w:p>
        </w:tc>
        <w:tc>
          <w:tcPr>
            <w:tcW w:w="7230" w:type="dxa"/>
          </w:tcPr>
          <w:p w14:paraId="45A80C08" w14:textId="747B4367" w:rsidR="00E44A00" w:rsidRPr="0037382C" w:rsidRDefault="00E44A00" w:rsidP="005605E3">
            <w:pPr>
              <w:spacing w:line="360" w:lineRule="auto"/>
            </w:pPr>
            <w:r>
              <w:rPr>
                <w:rFonts w:hint="eastAsia"/>
              </w:rPr>
              <w:t>点击</w:t>
            </w:r>
            <w:r>
              <w:t>，</w:t>
            </w:r>
            <w:r>
              <w:rPr>
                <w:rFonts w:hint="eastAsia"/>
              </w:rPr>
              <w:t>当前</w:t>
            </w:r>
            <w:r>
              <w:t>页面进行弹</w:t>
            </w:r>
            <w:r>
              <w:rPr>
                <w:rFonts w:hint="eastAsia"/>
              </w:rPr>
              <w:t>出</w:t>
            </w:r>
            <w:r>
              <w:t>新增</w:t>
            </w:r>
            <w:r>
              <w:rPr>
                <w:rFonts w:hint="eastAsia"/>
              </w:rPr>
              <w:t>试卷</w:t>
            </w:r>
            <w:r w:rsidR="009A57D9">
              <w:rPr>
                <w:rFonts w:hint="eastAsia"/>
              </w:rPr>
              <w:t>规则</w:t>
            </w:r>
            <w:r>
              <w:rPr>
                <w:rFonts w:hint="eastAsia"/>
              </w:rPr>
              <w:t>弹框</w:t>
            </w:r>
          </w:p>
        </w:tc>
      </w:tr>
      <w:tr w:rsidR="00E44A00" w:rsidRPr="0037382C" w14:paraId="49388B0A" w14:textId="77777777" w:rsidTr="00AE4AD2">
        <w:tc>
          <w:tcPr>
            <w:tcW w:w="1134" w:type="dxa"/>
          </w:tcPr>
          <w:p w14:paraId="3C7731E6" w14:textId="77777777" w:rsidR="00E44A00" w:rsidRDefault="00E44A00" w:rsidP="005605E3">
            <w:pPr>
              <w:spacing w:line="360" w:lineRule="auto"/>
            </w:pPr>
            <w:r>
              <w:rPr>
                <w:rFonts w:hint="eastAsia"/>
              </w:rPr>
              <w:t>【</w:t>
            </w:r>
            <w:r>
              <w:t>修改</w:t>
            </w:r>
            <w:r>
              <w:rPr>
                <w:rFonts w:hint="eastAsia"/>
              </w:rPr>
              <w:t>】</w:t>
            </w:r>
          </w:p>
        </w:tc>
        <w:tc>
          <w:tcPr>
            <w:tcW w:w="7230" w:type="dxa"/>
          </w:tcPr>
          <w:p w14:paraId="43C22A4F" w14:textId="77777777" w:rsidR="00E44A00" w:rsidRDefault="00E44A00" w:rsidP="005605E3">
            <w:pPr>
              <w:pStyle w:val="21"/>
              <w:spacing w:line="360" w:lineRule="auto"/>
              <w:ind w:firstLineChars="0" w:firstLine="0"/>
              <w:rPr>
                <w:rFonts w:ascii="宋体"/>
                <w:szCs w:val="21"/>
              </w:rPr>
            </w:pPr>
            <w:r>
              <w:rPr>
                <w:rFonts w:ascii="宋体" w:hint="eastAsia"/>
                <w:szCs w:val="21"/>
              </w:rPr>
              <w:t>点击</w:t>
            </w:r>
            <w:r>
              <w:rPr>
                <w:rFonts w:ascii="宋体"/>
                <w:szCs w:val="21"/>
              </w:rPr>
              <w:t>，进行校验：</w:t>
            </w:r>
          </w:p>
          <w:p w14:paraId="0ADDE5CE" w14:textId="77777777" w:rsidR="00E44A00" w:rsidRPr="00E3216A" w:rsidRDefault="00E44A00" w:rsidP="005605E3">
            <w:pPr>
              <w:pStyle w:val="21"/>
              <w:spacing w:line="360" w:lineRule="auto"/>
              <w:ind w:firstLineChars="0" w:firstLine="0"/>
              <w:rPr>
                <w:rFonts w:ascii="宋体"/>
                <w:szCs w:val="21"/>
              </w:rPr>
            </w:pPr>
            <w:r>
              <w:rPr>
                <w:rFonts w:ascii="宋体" w:hint="eastAsia"/>
                <w:szCs w:val="21"/>
              </w:rPr>
              <w:t>1.未</w:t>
            </w:r>
            <w:r>
              <w:rPr>
                <w:rFonts w:ascii="宋体"/>
                <w:szCs w:val="21"/>
              </w:rPr>
              <w:t>选中</w:t>
            </w:r>
            <w:r>
              <w:rPr>
                <w:rFonts w:ascii="宋体" w:hint="eastAsia"/>
                <w:szCs w:val="21"/>
              </w:rPr>
              <w:t>查询</w:t>
            </w:r>
            <w:r>
              <w:rPr>
                <w:rFonts w:ascii="宋体"/>
                <w:szCs w:val="21"/>
              </w:rPr>
              <w:t>列表的数据</w:t>
            </w:r>
            <w:r>
              <w:rPr>
                <w:rFonts w:ascii="宋体" w:hint="eastAsia"/>
                <w:szCs w:val="21"/>
              </w:rPr>
              <w:t>，</w:t>
            </w:r>
            <w:r>
              <w:rPr>
                <w:rFonts w:ascii="宋体"/>
                <w:szCs w:val="21"/>
              </w:rPr>
              <w:t>点击该按钮则进行弹框提示</w:t>
            </w:r>
            <w:r>
              <w:rPr>
                <w:rFonts w:ascii="宋体" w:hint="eastAsia"/>
                <w:szCs w:val="21"/>
              </w:rPr>
              <w:t>，</w:t>
            </w:r>
            <w:r>
              <w:rPr>
                <w:rFonts w:ascii="宋体"/>
                <w:szCs w:val="21"/>
              </w:rPr>
              <w:t>如下图所示：</w:t>
            </w:r>
            <w:r>
              <w:rPr>
                <w:noProof/>
              </w:rPr>
              <w:lastRenderedPageBreak/>
              <w:drawing>
                <wp:inline distT="0" distB="0" distL="0" distR="0" wp14:anchorId="172F13C6" wp14:editId="04164237">
                  <wp:extent cx="1695450" cy="132384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97017" cy="1325068"/>
                          </a:xfrm>
                          <a:prstGeom prst="rect">
                            <a:avLst/>
                          </a:prstGeom>
                        </pic:spPr>
                      </pic:pic>
                    </a:graphicData>
                  </a:graphic>
                </wp:inline>
              </w:drawing>
            </w:r>
          </w:p>
          <w:p w14:paraId="7DC5BFC9" w14:textId="77777777" w:rsidR="00E44A00" w:rsidRDefault="00E44A00" w:rsidP="005605E3">
            <w:pPr>
              <w:pStyle w:val="21"/>
              <w:numPr>
                <w:ilvl w:val="0"/>
                <w:numId w:val="31"/>
              </w:numPr>
              <w:spacing w:line="360" w:lineRule="auto"/>
              <w:ind w:firstLineChars="0"/>
              <w:rPr>
                <w:rFonts w:ascii="宋体"/>
                <w:szCs w:val="21"/>
              </w:rPr>
            </w:pPr>
            <w:r>
              <w:rPr>
                <w:rFonts w:ascii="宋体" w:hint="eastAsia"/>
                <w:szCs w:val="21"/>
              </w:rPr>
              <w:t>弹框文案</w:t>
            </w:r>
            <w:r>
              <w:rPr>
                <w:rFonts w:ascii="宋体"/>
                <w:szCs w:val="21"/>
              </w:rPr>
              <w:t>描述：</w:t>
            </w:r>
            <w:r w:rsidRPr="00E3216A">
              <w:rPr>
                <w:rFonts w:ascii="宋体"/>
                <w:color w:val="00B050"/>
                <w:szCs w:val="21"/>
              </w:rPr>
              <w:t>请选择一条数据修改！</w:t>
            </w:r>
          </w:p>
          <w:p w14:paraId="265B8BD1" w14:textId="77777777" w:rsidR="00E44A00" w:rsidRPr="00E3216A" w:rsidRDefault="00E44A00" w:rsidP="005605E3">
            <w:pPr>
              <w:pStyle w:val="21"/>
              <w:numPr>
                <w:ilvl w:val="0"/>
                <w:numId w:val="31"/>
              </w:numPr>
              <w:spacing w:line="360" w:lineRule="auto"/>
              <w:ind w:firstLineChars="0"/>
              <w:rPr>
                <w:rFonts w:ascii="宋体"/>
                <w:szCs w:val="21"/>
              </w:rPr>
            </w:pPr>
            <w:r>
              <w:rPr>
                <w:rFonts w:ascii="宋体" w:hint="eastAsia"/>
                <w:szCs w:val="21"/>
              </w:rPr>
              <w:t>【确定】按钮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p w14:paraId="210F85E7" w14:textId="77777777" w:rsidR="00E44A00" w:rsidRPr="009909E3" w:rsidRDefault="00E44A00" w:rsidP="005605E3">
            <w:pPr>
              <w:pStyle w:val="21"/>
              <w:spacing w:line="360" w:lineRule="auto"/>
              <w:ind w:firstLineChars="0" w:firstLine="0"/>
              <w:rPr>
                <w:rFonts w:ascii="宋体"/>
                <w:szCs w:val="21"/>
              </w:rPr>
            </w:pPr>
            <w:r>
              <w:rPr>
                <w:rFonts w:ascii="宋体"/>
                <w:szCs w:val="21"/>
              </w:rPr>
              <w:t>2.</w:t>
            </w:r>
            <w:r>
              <w:rPr>
                <w:rFonts w:ascii="宋体" w:hint="eastAsia"/>
                <w:szCs w:val="21"/>
              </w:rPr>
              <w:t>选中</w:t>
            </w:r>
            <w:r>
              <w:rPr>
                <w:rFonts w:ascii="宋体"/>
                <w:szCs w:val="21"/>
              </w:rPr>
              <w:t>多条</w:t>
            </w:r>
            <w:r>
              <w:rPr>
                <w:rFonts w:ascii="宋体" w:hint="eastAsia"/>
                <w:szCs w:val="21"/>
              </w:rPr>
              <w:t>查询</w:t>
            </w:r>
            <w:r>
              <w:rPr>
                <w:rFonts w:ascii="宋体"/>
                <w:szCs w:val="21"/>
              </w:rPr>
              <w:t>列表的数据</w:t>
            </w:r>
            <w:r>
              <w:rPr>
                <w:rFonts w:ascii="宋体" w:hint="eastAsia"/>
                <w:szCs w:val="21"/>
              </w:rPr>
              <w:t>，</w:t>
            </w:r>
            <w:r>
              <w:rPr>
                <w:rFonts w:ascii="宋体"/>
                <w:szCs w:val="21"/>
              </w:rPr>
              <w:t>点击该按钮则进行弹框提示</w:t>
            </w:r>
            <w:r>
              <w:rPr>
                <w:rFonts w:ascii="宋体" w:hint="eastAsia"/>
                <w:szCs w:val="21"/>
              </w:rPr>
              <w:t>，</w:t>
            </w:r>
            <w:r>
              <w:rPr>
                <w:rFonts w:ascii="宋体"/>
                <w:szCs w:val="21"/>
              </w:rPr>
              <w:t>如下图</w:t>
            </w:r>
            <w:r>
              <w:rPr>
                <w:rFonts w:ascii="宋体" w:hint="eastAsia"/>
                <w:szCs w:val="21"/>
              </w:rPr>
              <w:t>所示</w:t>
            </w:r>
            <w:r>
              <w:rPr>
                <w:rFonts w:ascii="宋体"/>
                <w:szCs w:val="21"/>
              </w:rPr>
              <w:t>：</w:t>
            </w:r>
            <w:r>
              <w:rPr>
                <w:noProof/>
              </w:rPr>
              <w:drawing>
                <wp:inline distT="0" distB="0" distL="0" distR="0" wp14:anchorId="64F6DCB2" wp14:editId="6D7D72A7">
                  <wp:extent cx="1975006" cy="1247775"/>
                  <wp:effectExtent l="0" t="0" r="635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82238" cy="1252344"/>
                          </a:xfrm>
                          <a:prstGeom prst="rect">
                            <a:avLst/>
                          </a:prstGeom>
                        </pic:spPr>
                      </pic:pic>
                    </a:graphicData>
                  </a:graphic>
                </wp:inline>
              </w:drawing>
            </w:r>
          </w:p>
          <w:p w14:paraId="6B90B280" w14:textId="77777777" w:rsidR="00E44A00" w:rsidRDefault="00E44A00" w:rsidP="005605E3">
            <w:pPr>
              <w:pStyle w:val="21"/>
              <w:numPr>
                <w:ilvl w:val="0"/>
                <w:numId w:val="31"/>
              </w:numPr>
              <w:spacing w:line="360" w:lineRule="auto"/>
              <w:ind w:firstLineChars="0"/>
              <w:rPr>
                <w:rFonts w:ascii="宋体"/>
                <w:szCs w:val="21"/>
              </w:rPr>
            </w:pPr>
            <w:r>
              <w:rPr>
                <w:rFonts w:ascii="宋体" w:hint="eastAsia"/>
                <w:szCs w:val="21"/>
              </w:rPr>
              <w:t>弹框文案</w:t>
            </w:r>
            <w:r>
              <w:rPr>
                <w:rFonts w:ascii="宋体"/>
                <w:szCs w:val="21"/>
              </w:rPr>
              <w:t>描述：</w:t>
            </w:r>
            <w:r>
              <w:rPr>
                <w:rFonts w:ascii="宋体" w:hint="eastAsia"/>
                <w:color w:val="00B050"/>
                <w:szCs w:val="21"/>
              </w:rPr>
              <w:t>每次只能</w:t>
            </w:r>
            <w:r>
              <w:rPr>
                <w:rFonts w:ascii="宋体"/>
                <w:color w:val="00B050"/>
                <w:szCs w:val="21"/>
              </w:rPr>
              <w:t>选择一条数据修改！</w:t>
            </w:r>
          </w:p>
          <w:p w14:paraId="291CD28F" w14:textId="77777777" w:rsidR="00E44A00" w:rsidRPr="009909E3" w:rsidRDefault="00E44A00" w:rsidP="005605E3">
            <w:pPr>
              <w:pStyle w:val="21"/>
              <w:numPr>
                <w:ilvl w:val="0"/>
                <w:numId w:val="31"/>
              </w:numPr>
              <w:spacing w:line="360" w:lineRule="auto"/>
              <w:ind w:firstLineChars="0"/>
              <w:rPr>
                <w:rFonts w:ascii="宋体"/>
                <w:szCs w:val="21"/>
              </w:rPr>
            </w:pPr>
            <w:r>
              <w:rPr>
                <w:rFonts w:ascii="宋体" w:hint="eastAsia"/>
                <w:szCs w:val="21"/>
              </w:rPr>
              <w:t>【确定】按钮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p w14:paraId="5D352E76" w14:textId="30D3923B" w:rsidR="0074135D" w:rsidRDefault="00E44A00" w:rsidP="005605E3">
            <w:pPr>
              <w:pStyle w:val="21"/>
              <w:spacing w:line="360" w:lineRule="auto"/>
              <w:ind w:firstLineChars="0" w:firstLine="0"/>
            </w:pPr>
            <w:r>
              <w:rPr>
                <w:rFonts w:ascii="宋体"/>
                <w:szCs w:val="21"/>
              </w:rPr>
              <w:t>3.</w:t>
            </w:r>
            <w:r w:rsidR="0074135D">
              <w:rPr>
                <w:rFonts w:ascii="宋体" w:hint="eastAsia"/>
                <w:szCs w:val="21"/>
              </w:rPr>
              <w:t xml:space="preserve"> 选中</w:t>
            </w:r>
            <w:r w:rsidR="0074135D">
              <w:rPr>
                <w:rFonts w:ascii="宋体"/>
                <w:szCs w:val="21"/>
              </w:rPr>
              <w:t>一条查询列表的数据</w:t>
            </w:r>
            <w:r w:rsidR="0074135D">
              <w:rPr>
                <w:rFonts w:ascii="宋体" w:hint="eastAsia"/>
                <w:szCs w:val="21"/>
              </w:rPr>
              <w:t>，</w:t>
            </w:r>
            <w:r w:rsidR="0074135D">
              <w:t>点击，</w:t>
            </w:r>
            <w:r w:rsidR="0074135D">
              <w:rPr>
                <w:rFonts w:hint="eastAsia"/>
              </w:rPr>
              <w:t>如果</w:t>
            </w:r>
            <w:r w:rsidR="0074135D" w:rsidRPr="0074135D">
              <w:rPr>
                <w:rFonts w:hint="eastAsia"/>
                <w:highlight w:val="yellow"/>
              </w:rPr>
              <w:t>该条规则已经应用到试卷且试卷已经手动设置了题目</w:t>
            </w:r>
            <w:r w:rsidR="0074135D">
              <w:rPr>
                <w:rFonts w:hint="eastAsia"/>
              </w:rPr>
              <w:t>，</w:t>
            </w:r>
            <w:r w:rsidR="0074135D">
              <w:t>那么</w:t>
            </w:r>
            <w:r w:rsidR="004E1FEB">
              <w:rPr>
                <w:rFonts w:hint="eastAsia"/>
              </w:rPr>
              <w:t>该数据不支持修改</w:t>
            </w:r>
            <w:r w:rsidR="0074135D">
              <w:t>，</w:t>
            </w:r>
            <w:r w:rsidR="004E1FEB">
              <w:rPr>
                <w:rFonts w:hint="eastAsia"/>
              </w:rPr>
              <w:t>当前页面进行弹框提示：</w:t>
            </w:r>
          </w:p>
          <w:p w14:paraId="77DB345F" w14:textId="2BFDEE0C" w:rsidR="004E1FEB" w:rsidRDefault="004E1FEB" w:rsidP="005605E3">
            <w:pPr>
              <w:pStyle w:val="21"/>
              <w:numPr>
                <w:ilvl w:val="0"/>
                <w:numId w:val="31"/>
              </w:numPr>
              <w:spacing w:line="360" w:lineRule="auto"/>
              <w:ind w:firstLineChars="0"/>
              <w:rPr>
                <w:rFonts w:ascii="宋体"/>
                <w:szCs w:val="21"/>
              </w:rPr>
            </w:pPr>
            <w:r>
              <w:rPr>
                <w:rFonts w:ascii="宋体" w:hint="eastAsia"/>
                <w:szCs w:val="21"/>
              </w:rPr>
              <w:t>弹框文案</w:t>
            </w:r>
            <w:r>
              <w:rPr>
                <w:rFonts w:ascii="宋体"/>
                <w:szCs w:val="21"/>
              </w:rPr>
              <w:t>描述：</w:t>
            </w:r>
            <w:r>
              <w:rPr>
                <w:rFonts w:ascii="宋体" w:hint="eastAsia"/>
                <w:color w:val="00B050"/>
                <w:szCs w:val="21"/>
              </w:rPr>
              <w:t>该规则已应用到手动设置题目的试卷中，不支持修改！</w:t>
            </w:r>
          </w:p>
          <w:p w14:paraId="6B5A5DE8" w14:textId="2F750B96" w:rsidR="004E1FEB" w:rsidRPr="004E1FEB" w:rsidRDefault="004E1FEB" w:rsidP="005605E3">
            <w:pPr>
              <w:pStyle w:val="21"/>
              <w:numPr>
                <w:ilvl w:val="0"/>
                <w:numId w:val="31"/>
              </w:numPr>
              <w:spacing w:line="360" w:lineRule="auto"/>
              <w:ind w:firstLineChars="0"/>
              <w:rPr>
                <w:rFonts w:ascii="宋体"/>
                <w:szCs w:val="21"/>
              </w:rPr>
            </w:pPr>
            <w:r>
              <w:rPr>
                <w:rFonts w:ascii="宋体" w:hint="eastAsia"/>
                <w:szCs w:val="21"/>
              </w:rPr>
              <w:t>【确定】按钮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p w14:paraId="51C68DBE" w14:textId="59D4C7FF" w:rsidR="00E44A00" w:rsidRPr="00047B71" w:rsidRDefault="0074135D" w:rsidP="005605E3">
            <w:pPr>
              <w:pStyle w:val="21"/>
              <w:spacing w:line="360" w:lineRule="auto"/>
              <w:ind w:firstLineChars="0" w:firstLine="0"/>
              <w:rPr>
                <w:rFonts w:ascii="宋体"/>
                <w:szCs w:val="21"/>
              </w:rPr>
            </w:pPr>
            <w:r>
              <w:rPr>
                <w:rFonts w:ascii="宋体"/>
                <w:szCs w:val="21"/>
              </w:rPr>
              <w:t>4.</w:t>
            </w:r>
            <w:r w:rsidR="00E44A00">
              <w:rPr>
                <w:rFonts w:ascii="宋体" w:hint="eastAsia"/>
                <w:szCs w:val="21"/>
              </w:rPr>
              <w:t>选中</w:t>
            </w:r>
            <w:r w:rsidR="00E44A00">
              <w:rPr>
                <w:rFonts w:ascii="宋体"/>
                <w:szCs w:val="21"/>
              </w:rPr>
              <w:t>一条查询列表的数据</w:t>
            </w:r>
            <w:r w:rsidR="00E44A00">
              <w:rPr>
                <w:rFonts w:ascii="宋体" w:hint="eastAsia"/>
                <w:szCs w:val="21"/>
              </w:rPr>
              <w:t>，</w:t>
            </w:r>
            <w:r w:rsidR="00E44A00">
              <w:t>点击，</w:t>
            </w:r>
            <w:r w:rsidR="00A24310">
              <w:rPr>
                <w:rFonts w:hint="eastAsia"/>
              </w:rPr>
              <w:t>如果</w:t>
            </w:r>
            <w:r w:rsidR="00A24310" w:rsidRPr="0074135D">
              <w:rPr>
                <w:rFonts w:hint="eastAsia"/>
                <w:highlight w:val="yellow"/>
              </w:rPr>
              <w:t>该条规则</w:t>
            </w:r>
            <w:r w:rsidR="00A24310">
              <w:rPr>
                <w:rFonts w:hint="eastAsia"/>
                <w:highlight w:val="yellow"/>
              </w:rPr>
              <w:t>未应用到试卷中或者</w:t>
            </w:r>
            <w:r w:rsidR="00A24310" w:rsidRPr="0074135D">
              <w:rPr>
                <w:rFonts w:hint="eastAsia"/>
                <w:highlight w:val="yellow"/>
              </w:rPr>
              <w:t>已经应用到试卷且试卷</w:t>
            </w:r>
            <w:r w:rsidR="00A24310">
              <w:rPr>
                <w:rFonts w:hint="eastAsia"/>
                <w:highlight w:val="yellow"/>
              </w:rPr>
              <w:t>不是</w:t>
            </w:r>
            <w:r w:rsidR="00A24310" w:rsidRPr="0074135D">
              <w:rPr>
                <w:rFonts w:hint="eastAsia"/>
                <w:highlight w:val="yellow"/>
              </w:rPr>
              <w:t>手动设置题目</w:t>
            </w:r>
            <w:r w:rsidR="00A24310">
              <w:rPr>
                <w:rFonts w:hint="eastAsia"/>
              </w:rPr>
              <w:t>，</w:t>
            </w:r>
            <w:r w:rsidR="00E44A00">
              <w:t>那么</w:t>
            </w:r>
            <w:r w:rsidR="00E44A00">
              <w:rPr>
                <w:rFonts w:hint="eastAsia"/>
              </w:rPr>
              <w:t>当前</w:t>
            </w:r>
            <w:r w:rsidR="00E44A00">
              <w:t>页面进行弹框，进入到对应的该条数据的编辑</w:t>
            </w:r>
            <w:r w:rsidR="00E44A00">
              <w:rPr>
                <w:rFonts w:hint="eastAsia"/>
              </w:rPr>
              <w:t>弹框</w:t>
            </w:r>
            <w:r w:rsidR="00E44A00">
              <w:t>，带出该数据最后</w:t>
            </w:r>
            <w:r w:rsidR="00E44A00">
              <w:rPr>
                <w:rFonts w:hint="eastAsia"/>
              </w:rPr>
              <w:t>一次</w:t>
            </w:r>
            <w:r w:rsidR="00E44A00">
              <w:t>保存的数据进行编辑操作；</w:t>
            </w:r>
          </w:p>
        </w:tc>
      </w:tr>
      <w:tr w:rsidR="00E44A00" w:rsidRPr="0037382C" w14:paraId="26E18499" w14:textId="77777777" w:rsidTr="00AE4AD2">
        <w:tc>
          <w:tcPr>
            <w:tcW w:w="1134" w:type="dxa"/>
          </w:tcPr>
          <w:p w14:paraId="193AD062" w14:textId="77777777" w:rsidR="00E44A00" w:rsidRDefault="00E44A00" w:rsidP="005605E3">
            <w:pPr>
              <w:spacing w:line="360" w:lineRule="auto"/>
            </w:pPr>
            <w:r>
              <w:rPr>
                <w:rFonts w:hint="eastAsia"/>
              </w:rPr>
              <w:lastRenderedPageBreak/>
              <w:t>【</w:t>
            </w:r>
            <w:r>
              <w:t>删除</w:t>
            </w:r>
            <w:r>
              <w:rPr>
                <w:rFonts w:hint="eastAsia"/>
              </w:rPr>
              <w:t>】</w:t>
            </w:r>
          </w:p>
        </w:tc>
        <w:tc>
          <w:tcPr>
            <w:tcW w:w="7230" w:type="dxa"/>
          </w:tcPr>
          <w:p w14:paraId="0058F99A" w14:textId="77777777" w:rsidR="00E44A00" w:rsidRDefault="00E44A00" w:rsidP="005605E3">
            <w:pPr>
              <w:pStyle w:val="21"/>
              <w:spacing w:line="360" w:lineRule="auto"/>
              <w:ind w:firstLineChars="0" w:firstLine="0"/>
              <w:rPr>
                <w:rFonts w:ascii="宋体"/>
                <w:szCs w:val="21"/>
              </w:rPr>
            </w:pPr>
            <w:r>
              <w:rPr>
                <w:rFonts w:ascii="宋体" w:hint="eastAsia"/>
                <w:szCs w:val="21"/>
              </w:rPr>
              <w:t>点击</w:t>
            </w:r>
            <w:r>
              <w:rPr>
                <w:rFonts w:ascii="宋体"/>
                <w:szCs w:val="21"/>
              </w:rPr>
              <w:t>，进行校验：</w:t>
            </w:r>
          </w:p>
          <w:p w14:paraId="706C2CAF" w14:textId="77777777" w:rsidR="00E44A00" w:rsidRPr="008B3EBE" w:rsidRDefault="00E44A00" w:rsidP="005605E3">
            <w:pPr>
              <w:pStyle w:val="21"/>
              <w:spacing w:line="360" w:lineRule="auto"/>
              <w:ind w:firstLineChars="0" w:firstLine="0"/>
              <w:rPr>
                <w:rFonts w:ascii="宋体"/>
                <w:szCs w:val="21"/>
              </w:rPr>
            </w:pPr>
            <w:r>
              <w:rPr>
                <w:rFonts w:ascii="宋体" w:hint="eastAsia"/>
                <w:szCs w:val="21"/>
              </w:rPr>
              <w:t>1.未</w:t>
            </w:r>
            <w:r>
              <w:rPr>
                <w:rFonts w:ascii="宋体"/>
                <w:szCs w:val="21"/>
              </w:rPr>
              <w:t>选中</w:t>
            </w:r>
            <w:r>
              <w:rPr>
                <w:rFonts w:ascii="宋体" w:hint="eastAsia"/>
                <w:szCs w:val="21"/>
              </w:rPr>
              <w:t>查询</w:t>
            </w:r>
            <w:r>
              <w:rPr>
                <w:rFonts w:ascii="宋体"/>
                <w:szCs w:val="21"/>
              </w:rPr>
              <w:t>列表的数据</w:t>
            </w:r>
            <w:r>
              <w:rPr>
                <w:rFonts w:ascii="宋体" w:hint="eastAsia"/>
                <w:szCs w:val="21"/>
              </w:rPr>
              <w:t>，</w:t>
            </w:r>
            <w:r>
              <w:rPr>
                <w:rFonts w:ascii="宋体"/>
                <w:szCs w:val="21"/>
              </w:rPr>
              <w:t>点击该按钮则进行弹框提示</w:t>
            </w:r>
            <w:r>
              <w:rPr>
                <w:rFonts w:ascii="宋体" w:hint="eastAsia"/>
                <w:szCs w:val="21"/>
              </w:rPr>
              <w:t>，</w:t>
            </w:r>
            <w:r>
              <w:rPr>
                <w:rFonts w:ascii="宋体"/>
                <w:szCs w:val="21"/>
              </w:rPr>
              <w:t>如下图所示：</w:t>
            </w:r>
            <w:r>
              <w:rPr>
                <w:noProof/>
              </w:rPr>
              <w:drawing>
                <wp:inline distT="0" distB="0" distL="0" distR="0" wp14:anchorId="00A45048" wp14:editId="3AA884F1">
                  <wp:extent cx="1685925" cy="1316407"/>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90221" cy="1319761"/>
                          </a:xfrm>
                          <a:prstGeom prst="rect">
                            <a:avLst/>
                          </a:prstGeom>
                        </pic:spPr>
                      </pic:pic>
                    </a:graphicData>
                  </a:graphic>
                </wp:inline>
              </w:drawing>
            </w:r>
          </w:p>
          <w:p w14:paraId="00FB2812" w14:textId="77777777" w:rsidR="00E44A00" w:rsidRDefault="00E44A00" w:rsidP="005605E3">
            <w:pPr>
              <w:pStyle w:val="21"/>
              <w:numPr>
                <w:ilvl w:val="0"/>
                <w:numId w:val="31"/>
              </w:numPr>
              <w:spacing w:line="360" w:lineRule="auto"/>
              <w:ind w:firstLineChars="0"/>
              <w:rPr>
                <w:rFonts w:ascii="宋体"/>
                <w:szCs w:val="21"/>
              </w:rPr>
            </w:pPr>
            <w:r>
              <w:rPr>
                <w:rFonts w:ascii="宋体" w:hint="eastAsia"/>
                <w:szCs w:val="21"/>
              </w:rPr>
              <w:t>弹框文案</w:t>
            </w:r>
            <w:r>
              <w:rPr>
                <w:rFonts w:ascii="宋体"/>
                <w:szCs w:val="21"/>
              </w:rPr>
              <w:t>描述：</w:t>
            </w:r>
            <w:r w:rsidRPr="00E3216A">
              <w:rPr>
                <w:rFonts w:ascii="宋体"/>
                <w:color w:val="00B050"/>
                <w:szCs w:val="21"/>
              </w:rPr>
              <w:t>请选择一条数据</w:t>
            </w:r>
            <w:r>
              <w:rPr>
                <w:rFonts w:ascii="宋体" w:hint="eastAsia"/>
                <w:color w:val="00B050"/>
                <w:szCs w:val="21"/>
              </w:rPr>
              <w:t>删除</w:t>
            </w:r>
            <w:r w:rsidRPr="00E3216A">
              <w:rPr>
                <w:rFonts w:ascii="宋体"/>
                <w:color w:val="00B050"/>
                <w:szCs w:val="21"/>
              </w:rPr>
              <w:t>！</w:t>
            </w:r>
          </w:p>
          <w:p w14:paraId="3E3CEB05" w14:textId="77777777" w:rsidR="00E44A00" w:rsidRPr="00E3216A" w:rsidRDefault="00E44A00" w:rsidP="005605E3">
            <w:pPr>
              <w:pStyle w:val="21"/>
              <w:numPr>
                <w:ilvl w:val="0"/>
                <w:numId w:val="31"/>
              </w:numPr>
              <w:spacing w:line="360" w:lineRule="auto"/>
              <w:ind w:firstLineChars="0"/>
              <w:rPr>
                <w:rFonts w:ascii="宋体"/>
                <w:szCs w:val="21"/>
              </w:rPr>
            </w:pPr>
            <w:r>
              <w:rPr>
                <w:rFonts w:ascii="宋体" w:hint="eastAsia"/>
                <w:szCs w:val="21"/>
              </w:rPr>
              <w:lastRenderedPageBreak/>
              <w:t>【确定】按钮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p w14:paraId="4210E64D" w14:textId="77777777" w:rsidR="00E44A00" w:rsidRPr="002E18E1" w:rsidRDefault="00E44A00" w:rsidP="005605E3">
            <w:pPr>
              <w:pStyle w:val="21"/>
              <w:spacing w:line="360" w:lineRule="auto"/>
              <w:ind w:firstLineChars="0" w:firstLine="0"/>
              <w:rPr>
                <w:rFonts w:ascii="宋体"/>
                <w:szCs w:val="21"/>
              </w:rPr>
            </w:pPr>
            <w:r>
              <w:rPr>
                <w:rFonts w:ascii="宋体"/>
                <w:szCs w:val="21"/>
              </w:rPr>
              <w:t>2.</w:t>
            </w:r>
            <w:r>
              <w:rPr>
                <w:rFonts w:ascii="宋体" w:hint="eastAsia"/>
                <w:szCs w:val="21"/>
              </w:rPr>
              <w:t>选中</w:t>
            </w:r>
            <w:r>
              <w:rPr>
                <w:rFonts w:ascii="宋体"/>
                <w:szCs w:val="21"/>
              </w:rPr>
              <w:t>多条</w:t>
            </w:r>
            <w:r>
              <w:rPr>
                <w:rFonts w:ascii="宋体" w:hint="eastAsia"/>
                <w:szCs w:val="21"/>
              </w:rPr>
              <w:t>查询</w:t>
            </w:r>
            <w:r>
              <w:rPr>
                <w:rFonts w:ascii="宋体"/>
                <w:szCs w:val="21"/>
              </w:rPr>
              <w:t>列表的数据</w:t>
            </w:r>
            <w:r>
              <w:rPr>
                <w:rFonts w:ascii="宋体" w:hint="eastAsia"/>
                <w:szCs w:val="21"/>
              </w:rPr>
              <w:t>，</w:t>
            </w:r>
            <w:r>
              <w:rPr>
                <w:rFonts w:ascii="宋体"/>
                <w:szCs w:val="21"/>
              </w:rPr>
              <w:t>点击该按钮则进行弹框提示</w:t>
            </w:r>
            <w:r>
              <w:rPr>
                <w:rFonts w:ascii="宋体" w:hint="eastAsia"/>
                <w:szCs w:val="21"/>
              </w:rPr>
              <w:t>，</w:t>
            </w:r>
            <w:r>
              <w:rPr>
                <w:rFonts w:ascii="宋体"/>
                <w:szCs w:val="21"/>
              </w:rPr>
              <w:t>如下图</w:t>
            </w:r>
            <w:r>
              <w:rPr>
                <w:rFonts w:ascii="宋体" w:hint="eastAsia"/>
                <w:szCs w:val="21"/>
              </w:rPr>
              <w:t>所示</w:t>
            </w:r>
            <w:r>
              <w:rPr>
                <w:rFonts w:ascii="宋体"/>
                <w:szCs w:val="21"/>
              </w:rPr>
              <w:t>：</w:t>
            </w:r>
            <w:r>
              <w:rPr>
                <w:noProof/>
              </w:rPr>
              <w:drawing>
                <wp:inline distT="0" distB="0" distL="0" distR="0" wp14:anchorId="6E00E086" wp14:editId="32B26B38">
                  <wp:extent cx="2476500" cy="15144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76500" cy="1514475"/>
                          </a:xfrm>
                          <a:prstGeom prst="rect">
                            <a:avLst/>
                          </a:prstGeom>
                        </pic:spPr>
                      </pic:pic>
                    </a:graphicData>
                  </a:graphic>
                </wp:inline>
              </w:drawing>
            </w:r>
          </w:p>
          <w:p w14:paraId="1D5FE1DB" w14:textId="77777777" w:rsidR="00E44A00" w:rsidRDefault="00E44A00" w:rsidP="005605E3">
            <w:pPr>
              <w:pStyle w:val="21"/>
              <w:numPr>
                <w:ilvl w:val="0"/>
                <w:numId w:val="31"/>
              </w:numPr>
              <w:spacing w:line="360" w:lineRule="auto"/>
              <w:ind w:firstLineChars="0"/>
              <w:rPr>
                <w:rFonts w:ascii="宋体"/>
                <w:szCs w:val="21"/>
              </w:rPr>
            </w:pPr>
            <w:r>
              <w:rPr>
                <w:rFonts w:ascii="宋体" w:hint="eastAsia"/>
                <w:szCs w:val="21"/>
              </w:rPr>
              <w:t>弹框文案</w:t>
            </w:r>
            <w:r>
              <w:rPr>
                <w:rFonts w:ascii="宋体"/>
                <w:szCs w:val="21"/>
              </w:rPr>
              <w:t>描述：</w:t>
            </w:r>
            <w:r>
              <w:rPr>
                <w:rFonts w:ascii="宋体" w:hint="eastAsia"/>
                <w:color w:val="00B050"/>
                <w:szCs w:val="21"/>
              </w:rPr>
              <w:t>每次只能</w:t>
            </w:r>
            <w:r>
              <w:rPr>
                <w:rFonts w:ascii="宋体"/>
                <w:color w:val="00B050"/>
                <w:szCs w:val="21"/>
              </w:rPr>
              <w:t>选择一条数据</w:t>
            </w:r>
            <w:r>
              <w:rPr>
                <w:rFonts w:ascii="宋体" w:hint="eastAsia"/>
                <w:color w:val="00B050"/>
                <w:szCs w:val="21"/>
              </w:rPr>
              <w:t>删除</w:t>
            </w:r>
            <w:r>
              <w:rPr>
                <w:rFonts w:ascii="宋体"/>
                <w:color w:val="00B050"/>
                <w:szCs w:val="21"/>
              </w:rPr>
              <w:t>！</w:t>
            </w:r>
          </w:p>
          <w:p w14:paraId="026845C9" w14:textId="77777777" w:rsidR="00E44A00" w:rsidRPr="009909E3" w:rsidRDefault="00E44A00" w:rsidP="005605E3">
            <w:pPr>
              <w:pStyle w:val="21"/>
              <w:numPr>
                <w:ilvl w:val="0"/>
                <w:numId w:val="31"/>
              </w:numPr>
              <w:spacing w:line="360" w:lineRule="auto"/>
              <w:ind w:firstLineChars="0"/>
              <w:rPr>
                <w:rFonts w:ascii="宋体"/>
                <w:szCs w:val="21"/>
              </w:rPr>
            </w:pPr>
            <w:r>
              <w:rPr>
                <w:rFonts w:ascii="宋体" w:hint="eastAsia"/>
                <w:szCs w:val="21"/>
              </w:rPr>
              <w:t>【确定】按钮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p w14:paraId="60999EB2" w14:textId="19F84AE7" w:rsidR="000942C0" w:rsidRDefault="00E44A00" w:rsidP="005605E3">
            <w:pPr>
              <w:pStyle w:val="21"/>
              <w:spacing w:line="360" w:lineRule="auto"/>
              <w:ind w:firstLineChars="0" w:firstLine="0"/>
            </w:pPr>
            <w:r>
              <w:rPr>
                <w:rFonts w:ascii="宋体"/>
                <w:szCs w:val="21"/>
              </w:rPr>
              <w:t>3.</w:t>
            </w:r>
            <w:r>
              <w:rPr>
                <w:rFonts w:ascii="宋体" w:hint="eastAsia"/>
                <w:szCs w:val="21"/>
              </w:rPr>
              <w:t>选中</w:t>
            </w:r>
            <w:r>
              <w:rPr>
                <w:rFonts w:ascii="宋体"/>
                <w:szCs w:val="21"/>
              </w:rPr>
              <w:t>一条查询列表的数据</w:t>
            </w:r>
            <w:r>
              <w:rPr>
                <w:rFonts w:ascii="宋体" w:hint="eastAsia"/>
                <w:szCs w:val="21"/>
              </w:rPr>
              <w:t>，</w:t>
            </w:r>
            <w:r w:rsidR="000942C0">
              <w:rPr>
                <w:rFonts w:ascii="宋体" w:hint="eastAsia"/>
                <w:szCs w:val="21"/>
              </w:rPr>
              <w:t>点</w:t>
            </w:r>
            <w:r w:rsidR="000942C0">
              <w:t>击，</w:t>
            </w:r>
            <w:r w:rsidR="000942C0">
              <w:rPr>
                <w:rFonts w:hint="eastAsia"/>
              </w:rPr>
              <w:t>如果</w:t>
            </w:r>
            <w:r w:rsidR="000942C0" w:rsidRPr="0074135D">
              <w:rPr>
                <w:rFonts w:hint="eastAsia"/>
                <w:highlight w:val="yellow"/>
              </w:rPr>
              <w:t>该条规则已经应用到试卷</w:t>
            </w:r>
            <w:r w:rsidR="00D8704D">
              <w:rPr>
                <w:rFonts w:hint="eastAsia"/>
                <w:highlight w:val="yellow"/>
              </w:rPr>
              <w:t>中（无论是否已经设置了</w:t>
            </w:r>
            <w:r w:rsidR="00915DF4">
              <w:rPr>
                <w:rFonts w:hint="eastAsia"/>
                <w:highlight w:val="yellow"/>
              </w:rPr>
              <w:t>题目</w:t>
            </w:r>
            <w:r w:rsidR="00D8704D">
              <w:rPr>
                <w:rFonts w:hint="eastAsia"/>
                <w:highlight w:val="yellow"/>
              </w:rPr>
              <w:t>）</w:t>
            </w:r>
            <w:r w:rsidR="000942C0">
              <w:rPr>
                <w:rFonts w:hint="eastAsia"/>
              </w:rPr>
              <w:t>，</w:t>
            </w:r>
            <w:r w:rsidR="000942C0">
              <w:t>那么</w:t>
            </w:r>
            <w:r w:rsidR="000942C0">
              <w:rPr>
                <w:rFonts w:hint="eastAsia"/>
              </w:rPr>
              <w:t>该数据不支持删除</w:t>
            </w:r>
            <w:r w:rsidR="000942C0">
              <w:t>，</w:t>
            </w:r>
            <w:r w:rsidR="000942C0">
              <w:rPr>
                <w:rFonts w:hint="eastAsia"/>
              </w:rPr>
              <w:t>当前页面进行弹框提示：</w:t>
            </w:r>
          </w:p>
          <w:p w14:paraId="0069EB89" w14:textId="655E2F45" w:rsidR="000942C0" w:rsidRDefault="000942C0" w:rsidP="005605E3">
            <w:pPr>
              <w:pStyle w:val="21"/>
              <w:numPr>
                <w:ilvl w:val="0"/>
                <w:numId w:val="31"/>
              </w:numPr>
              <w:spacing w:line="360" w:lineRule="auto"/>
              <w:ind w:firstLineChars="0"/>
              <w:rPr>
                <w:rFonts w:ascii="宋体"/>
                <w:szCs w:val="21"/>
              </w:rPr>
            </w:pPr>
            <w:r>
              <w:rPr>
                <w:rFonts w:ascii="宋体" w:hint="eastAsia"/>
                <w:szCs w:val="21"/>
              </w:rPr>
              <w:t>弹框文案</w:t>
            </w:r>
            <w:r>
              <w:rPr>
                <w:rFonts w:ascii="宋体"/>
                <w:szCs w:val="21"/>
              </w:rPr>
              <w:t>描述：</w:t>
            </w:r>
            <w:r>
              <w:rPr>
                <w:rFonts w:ascii="宋体" w:hint="eastAsia"/>
                <w:color w:val="00B050"/>
                <w:szCs w:val="21"/>
              </w:rPr>
              <w:t>该规则已应用到试卷中，不支持删除！</w:t>
            </w:r>
          </w:p>
          <w:p w14:paraId="7549DE79" w14:textId="7A7D8437" w:rsidR="00E44A00" w:rsidRDefault="000942C0" w:rsidP="005605E3">
            <w:pPr>
              <w:pStyle w:val="21"/>
              <w:numPr>
                <w:ilvl w:val="0"/>
                <w:numId w:val="31"/>
              </w:numPr>
              <w:spacing w:line="360" w:lineRule="auto"/>
              <w:ind w:firstLineChars="0"/>
            </w:pPr>
            <w:r>
              <w:rPr>
                <w:rFonts w:ascii="宋体" w:hint="eastAsia"/>
                <w:szCs w:val="21"/>
              </w:rPr>
              <w:t>【确定】按钮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p w14:paraId="2DE8B97A" w14:textId="1CC72326" w:rsidR="00E44A00" w:rsidRPr="002E18E1" w:rsidRDefault="00D8704D" w:rsidP="005605E3">
            <w:pPr>
              <w:pStyle w:val="21"/>
              <w:spacing w:line="360" w:lineRule="auto"/>
              <w:ind w:firstLineChars="0" w:firstLine="0"/>
              <w:rPr>
                <w:rFonts w:ascii="宋体"/>
                <w:szCs w:val="21"/>
              </w:rPr>
            </w:pPr>
            <w:r>
              <w:rPr>
                <w:rFonts w:ascii="宋体"/>
                <w:szCs w:val="21"/>
              </w:rPr>
              <w:t>4.</w:t>
            </w:r>
            <w:r>
              <w:rPr>
                <w:rFonts w:ascii="宋体" w:hint="eastAsia"/>
                <w:szCs w:val="21"/>
              </w:rPr>
              <w:t xml:space="preserve"> 选中</w:t>
            </w:r>
            <w:r>
              <w:rPr>
                <w:rFonts w:ascii="宋体"/>
                <w:szCs w:val="21"/>
              </w:rPr>
              <w:t>一条查询列表的数据</w:t>
            </w:r>
            <w:r>
              <w:rPr>
                <w:rFonts w:ascii="宋体" w:hint="eastAsia"/>
                <w:szCs w:val="21"/>
              </w:rPr>
              <w:t>，</w:t>
            </w:r>
            <w:r>
              <w:t>点击，</w:t>
            </w:r>
            <w:r>
              <w:rPr>
                <w:rFonts w:hint="eastAsia"/>
              </w:rPr>
              <w:t>如果</w:t>
            </w:r>
            <w:r w:rsidRPr="0074135D">
              <w:rPr>
                <w:rFonts w:hint="eastAsia"/>
                <w:highlight w:val="yellow"/>
              </w:rPr>
              <w:t>该条规则</w:t>
            </w:r>
            <w:r>
              <w:rPr>
                <w:rFonts w:hint="eastAsia"/>
                <w:highlight w:val="yellow"/>
              </w:rPr>
              <w:t>未应用到试卷中，</w:t>
            </w:r>
            <w:r w:rsidR="00E44A00">
              <w:rPr>
                <w:rFonts w:hint="eastAsia"/>
              </w:rPr>
              <w:t>那么</w:t>
            </w:r>
            <w:r w:rsidR="00E44A00">
              <w:t>当前弹框进行提示</w:t>
            </w:r>
            <w:r w:rsidR="00E44A00">
              <w:rPr>
                <w:rFonts w:hint="eastAsia"/>
              </w:rPr>
              <w:t>，</w:t>
            </w:r>
            <w:r w:rsidR="00E44A00">
              <w:t>页面如下图所示：</w:t>
            </w:r>
            <w:r w:rsidR="00E44A00">
              <w:rPr>
                <w:noProof/>
              </w:rPr>
              <w:drawing>
                <wp:inline distT="0" distB="0" distL="0" distR="0" wp14:anchorId="01C8049C" wp14:editId="7165902A">
                  <wp:extent cx="2190750" cy="1425726"/>
                  <wp:effectExtent l="0" t="0" r="0" b="317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93983" cy="1427830"/>
                          </a:xfrm>
                          <a:prstGeom prst="rect">
                            <a:avLst/>
                          </a:prstGeom>
                        </pic:spPr>
                      </pic:pic>
                    </a:graphicData>
                  </a:graphic>
                </wp:inline>
              </w:drawing>
            </w:r>
          </w:p>
          <w:p w14:paraId="54204EEB" w14:textId="77777777" w:rsidR="00E44A00" w:rsidRDefault="00E44A00" w:rsidP="005605E3">
            <w:pPr>
              <w:pStyle w:val="21"/>
              <w:numPr>
                <w:ilvl w:val="0"/>
                <w:numId w:val="96"/>
              </w:numPr>
              <w:spacing w:line="360" w:lineRule="auto"/>
              <w:ind w:firstLineChars="0"/>
            </w:pPr>
            <w:r>
              <w:rPr>
                <w:rFonts w:hint="eastAsia"/>
              </w:rPr>
              <w:t>弹框文案</w:t>
            </w:r>
            <w:r>
              <w:t>描述：</w:t>
            </w:r>
            <w:r w:rsidRPr="002E18E1">
              <w:rPr>
                <w:rFonts w:hint="eastAsia"/>
                <w:color w:val="00B050"/>
              </w:rPr>
              <w:t>您确认需要删除选中的数据吗？</w:t>
            </w:r>
          </w:p>
          <w:p w14:paraId="76805FCA" w14:textId="77777777" w:rsidR="00E44A00" w:rsidRDefault="00E44A00" w:rsidP="005605E3">
            <w:pPr>
              <w:pStyle w:val="21"/>
              <w:numPr>
                <w:ilvl w:val="0"/>
                <w:numId w:val="96"/>
              </w:numPr>
              <w:spacing w:line="360" w:lineRule="auto"/>
              <w:ind w:firstLineChars="0"/>
              <w:rPr>
                <w:rFonts w:ascii="宋体"/>
                <w:szCs w:val="21"/>
              </w:rPr>
            </w:pPr>
            <w:r>
              <w:rPr>
                <w:rFonts w:ascii="宋体" w:hint="eastAsia"/>
                <w:szCs w:val="21"/>
              </w:rPr>
              <w:t>【取消】按钮</w:t>
            </w:r>
            <w:r>
              <w:rPr>
                <w:rFonts w:ascii="宋体"/>
                <w:szCs w:val="21"/>
              </w:rPr>
              <w:t>：点击，关闭该弹框；</w:t>
            </w:r>
          </w:p>
          <w:p w14:paraId="59CBD4B0" w14:textId="77777777" w:rsidR="00915DF4" w:rsidRDefault="00E44A00" w:rsidP="005605E3">
            <w:pPr>
              <w:pStyle w:val="21"/>
              <w:numPr>
                <w:ilvl w:val="0"/>
                <w:numId w:val="96"/>
              </w:numPr>
              <w:spacing w:line="360" w:lineRule="auto"/>
              <w:ind w:firstLineChars="0"/>
              <w:rPr>
                <w:rFonts w:ascii="宋体"/>
                <w:color w:val="00B050"/>
                <w:szCs w:val="21"/>
              </w:rPr>
            </w:pPr>
            <w:r>
              <w:rPr>
                <w:rFonts w:ascii="宋体" w:hint="eastAsia"/>
                <w:szCs w:val="21"/>
              </w:rPr>
              <w:t>【确定】按钮</w:t>
            </w:r>
            <w:r>
              <w:rPr>
                <w:rFonts w:ascii="宋体"/>
                <w:szCs w:val="21"/>
              </w:rPr>
              <w:t>：点击进行删除数据，</w:t>
            </w:r>
            <w:r>
              <w:rPr>
                <w:rFonts w:ascii="宋体" w:hint="eastAsia"/>
                <w:szCs w:val="21"/>
              </w:rPr>
              <w:t>（1）</w:t>
            </w:r>
            <w:r>
              <w:rPr>
                <w:rFonts w:ascii="宋体"/>
                <w:szCs w:val="21"/>
              </w:rPr>
              <w:t>若删除成功</w:t>
            </w:r>
            <w:r>
              <w:rPr>
                <w:rFonts w:ascii="宋体" w:hint="eastAsia"/>
                <w:szCs w:val="21"/>
              </w:rPr>
              <w:t>，</w:t>
            </w:r>
            <w:r>
              <w:rPr>
                <w:rFonts w:ascii="宋体"/>
                <w:szCs w:val="21"/>
              </w:rPr>
              <w:t>则</w:t>
            </w:r>
            <w:r>
              <w:rPr>
                <w:rFonts w:ascii="宋体" w:hint="eastAsia"/>
                <w:szCs w:val="21"/>
              </w:rPr>
              <w:t>当前</w:t>
            </w:r>
            <w:r>
              <w:rPr>
                <w:rFonts w:ascii="宋体"/>
                <w:szCs w:val="21"/>
              </w:rPr>
              <w:t>页面进行toast提醒</w:t>
            </w:r>
            <w:r>
              <w:rPr>
                <w:rFonts w:ascii="宋体" w:hint="eastAsia"/>
                <w:szCs w:val="21"/>
              </w:rPr>
              <w:t>2</w:t>
            </w:r>
            <w:r>
              <w:rPr>
                <w:rFonts w:ascii="宋体"/>
                <w:szCs w:val="21"/>
              </w:rPr>
              <w:t>s后消失，提示语：</w:t>
            </w:r>
            <w:r>
              <w:rPr>
                <w:rFonts w:ascii="宋体"/>
                <w:color w:val="00B050"/>
                <w:szCs w:val="21"/>
              </w:rPr>
              <w:t>删除成功</w:t>
            </w:r>
          </w:p>
          <w:p w14:paraId="28CBC720" w14:textId="77777777" w:rsidR="00915DF4" w:rsidRDefault="00E44A00" w:rsidP="005605E3">
            <w:pPr>
              <w:pStyle w:val="21"/>
              <w:spacing w:line="360" w:lineRule="auto"/>
              <w:ind w:firstLineChars="0" w:firstLine="0"/>
              <w:rPr>
                <w:rFonts w:ascii="宋体"/>
                <w:szCs w:val="21"/>
              </w:rPr>
            </w:pPr>
            <w:r w:rsidRPr="00AF253B">
              <w:rPr>
                <w:rFonts w:ascii="宋体" w:hint="eastAsia"/>
                <w:szCs w:val="21"/>
              </w:rPr>
              <w:t>样式如图</w:t>
            </w:r>
            <w:r>
              <w:rPr>
                <w:rFonts w:ascii="宋体" w:hint="eastAsia"/>
                <w:szCs w:val="21"/>
              </w:rPr>
              <w:t>所示</w:t>
            </w:r>
            <w:r>
              <w:rPr>
                <w:rFonts w:ascii="宋体"/>
                <w:szCs w:val="21"/>
              </w:rPr>
              <w:t>：</w:t>
            </w:r>
            <w:r>
              <w:rPr>
                <w:noProof/>
              </w:rPr>
              <w:drawing>
                <wp:inline distT="0" distB="0" distL="0" distR="0" wp14:anchorId="60587DA4" wp14:editId="3DD8DA04">
                  <wp:extent cx="1209301" cy="6667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8127" cy="688157"/>
                          </a:xfrm>
                          <a:prstGeom prst="rect">
                            <a:avLst/>
                          </a:prstGeom>
                        </pic:spPr>
                      </pic:pic>
                    </a:graphicData>
                  </a:graphic>
                </wp:inline>
              </w:drawing>
            </w:r>
          </w:p>
          <w:p w14:paraId="35E7C118" w14:textId="751459F3" w:rsidR="00E44A00" w:rsidRPr="003C55B6" w:rsidRDefault="00E44A00" w:rsidP="005605E3">
            <w:pPr>
              <w:pStyle w:val="21"/>
              <w:spacing w:line="360" w:lineRule="auto"/>
              <w:ind w:firstLineChars="0" w:firstLine="0"/>
              <w:rPr>
                <w:rFonts w:ascii="宋体"/>
                <w:szCs w:val="21"/>
              </w:rPr>
            </w:pPr>
            <w:r>
              <w:rPr>
                <w:rFonts w:ascii="宋体"/>
                <w:szCs w:val="21"/>
              </w:rPr>
              <w:t>同时</w:t>
            </w:r>
            <w:r>
              <w:rPr>
                <w:rFonts w:ascii="宋体" w:hint="eastAsia"/>
                <w:szCs w:val="21"/>
              </w:rPr>
              <w:t>当前</w:t>
            </w:r>
            <w:r>
              <w:rPr>
                <w:rFonts w:ascii="宋体"/>
                <w:szCs w:val="21"/>
              </w:rPr>
              <w:t>列表页面进行</w:t>
            </w:r>
            <w:r>
              <w:rPr>
                <w:rFonts w:ascii="宋体" w:hint="eastAsia"/>
                <w:szCs w:val="21"/>
              </w:rPr>
              <w:t>小</w:t>
            </w:r>
            <w:r>
              <w:rPr>
                <w:rFonts w:ascii="宋体"/>
                <w:szCs w:val="21"/>
              </w:rPr>
              <w:t>动效</w:t>
            </w:r>
            <w:r>
              <w:rPr>
                <w:rFonts w:ascii="宋体" w:hint="eastAsia"/>
                <w:szCs w:val="21"/>
              </w:rPr>
              <w:t>展示</w:t>
            </w:r>
            <w:r>
              <w:rPr>
                <w:rFonts w:ascii="宋体"/>
                <w:szCs w:val="21"/>
              </w:rPr>
              <w:t>，数据整体往上移，如果</w:t>
            </w:r>
            <w:r>
              <w:rPr>
                <w:rFonts w:ascii="宋体" w:hint="eastAsia"/>
                <w:szCs w:val="21"/>
              </w:rPr>
              <w:t>分页</w:t>
            </w:r>
            <w:r>
              <w:rPr>
                <w:rFonts w:ascii="宋体"/>
                <w:szCs w:val="21"/>
              </w:rPr>
              <w:t>查询还有数据，则补充数据到当前页面保持</w:t>
            </w:r>
            <w:r>
              <w:rPr>
                <w:rFonts w:ascii="宋体" w:hint="eastAsia"/>
                <w:szCs w:val="21"/>
              </w:rPr>
              <w:t>当前</w:t>
            </w:r>
            <w:r>
              <w:rPr>
                <w:rFonts w:ascii="宋体"/>
                <w:szCs w:val="21"/>
              </w:rPr>
              <w:t>查询列表</w:t>
            </w:r>
            <w:r>
              <w:rPr>
                <w:rFonts w:ascii="宋体" w:hint="eastAsia"/>
                <w:szCs w:val="21"/>
              </w:rPr>
              <w:t>个数</w:t>
            </w:r>
            <w:r>
              <w:rPr>
                <w:rFonts w:ascii="宋体"/>
                <w:szCs w:val="21"/>
              </w:rPr>
              <w:t>依旧不变；</w:t>
            </w:r>
            <w:r>
              <w:rPr>
                <w:rFonts w:ascii="宋体" w:hint="eastAsia"/>
                <w:szCs w:val="21"/>
              </w:rPr>
              <w:t>（2）若</w:t>
            </w:r>
            <w:r>
              <w:rPr>
                <w:rFonts w:ascii="宋体"/>
                <w:szCs w:val="21"/>
              </w:rPr>
              <w:t>删除失败，当前页面进行toast提示</w:t>
            </w:r>
            <w:r>
              <w:rPr>
                <w:rFonts w:ascii="宋体" w:hint="eastAsia"/>
                <w:szCs w:val="21"/>
              </w:rPr>
              <w:t>2</w:t>
            </w:r>
            <w:r>
              <w:rPr>
                <w:rFonts w:ascii="宋体"/>
                <w:szCs w:val="21"/>
              </w:rPr>
              <w:t>s</w:t>
            </w:r>
            <w:r>
              <w:rPr>
                <w:rFonts w:ascii="宋体" w:hint="eastAsia"/>
                <w:szCs w:val="21"/>
              </w:rPr>
              <w:t>后</w:t>
            </w:r>
            <w:r>
              <w:rPr>
                <w:rFonts w:ascii="宋体"/>
                <w:szCs w:val="21"/>
              </w:rPr>
              <w:t>消失，文案：</w:t>
            </w:r>
            <w:r w:rsidRPr="007C3C4A">
              <w:rPr>
                <w:rFonts w:ascii="宋体"/>
                <w:color w:val="00B050"/>
                <w:szCs w:val="21"/>
              </w:rPr>
              <w:t>删除</w:t>
            </w:r>
            <w:r w:rsidRPr="007C3C4A">
              <w:rPr>
                <w:rFonts w:ascii="宋体" w:hint="eastAsia"/>
                <w:color w:val="00B050"/>
                <w:szCs w:val="21"/>
              </w:rPr>
              <w:t>失败</w:t>
            </w:r>
            <w:r>
              <w:rPr>
                <w:rFonts w:ascii="宋体" w:hint="eastAsia"/>
                <w:color w:val="00B050"/>
                <w:szCs w:val="21"/>
              </w:rPr>
              <w:t>，如有问题</w:t>
            </w:r>
            <w:r>
              <w:rPr>
                <w:rFonts w:ascii="宋体"/>
                <w:color w:val="00B050"/>
                <w:szCs w:val="21"/>
              </w:rPr>
              <w:t>请联系</w:t>
            </w:r>
            <w:r>
              <w:rPr>
                <w:rFonts w:ascii="宋体"/>
                <w:color w:val="00B050"/>
                <w:szCs w:val="21"/>
              </w:rPr>
              <w:lastRenderedPageBreak/>
              <w:t>管理员。</w:t>
            </w:r>
          </w:p>
          <w:p w14:paraId="3E7B9A76" w14:textId="06F52325" w:rsidR="00E44A00" w:rsidRPr="000942C0" w:rsidRDefault="00E44A00" w:rsidP="005605E3">
            <w:pPr>
              <w:pStyle w:val="21"/>
              <w:spacing w:line="360" w:lineRule="auto"/>
              <w:ind w:left="420" w:firstLineChars="0" w:firstLine="0"/>
              <w:rPr>
                <w:rFonts w:ascii="宋体"/>
                <w:szCs w:val="21"/>
              </w:rPr>
            </w:pPr>
            <w:r>
              <w:rPr>
                <w:rFonts w:ascii="宋体" w:hint="eastAsia"/>
                <w:szCs w:val="21"/>
              </w:rPr>
              <w:t>如图</w:t>
            </w:r>
            <w:r>
              <w:rPr>
                <w:rFonts w:ascii="宋体"/>
                <w:szCs w:val="21"/>
              </w:rPr>
              <w:t>所示：</w:t>
            </w:r>
            <w:r>
              <w:rPr>
                <w:noProof/>
              </w:rPr>
              <w:drawing>
                <wp:inline distT="0" distB="0" distL="0" distR="0" wp14:anchorId="43309256" wp14:editId="396AC0A3">
                  <wp:extent cx="2419350" cy="715148"/>
                  <wp:effectExtent l="0" t="0" r="0" b="889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2641" cy="719077"/>
                          </a:xfrm>
                          <a:prstGeom prst="rect">
                            <a:avLst/>
                          </a:prstGeom>
                        </pic:spPr>
                      </pic:pic>
                    </a:graphicData>
                  </a:graphic>
                </wp:inline>
              </w:drawing>
            </w:r>
            <w:r>
              <w:rPr>
                <w:rFonts w:ascii="宋体" w:hint="eastAsia"/>
                <w:szCs w:val="21"/>
              </w:rPr>
              <w:t>。</w:t>
            </w:r>
          </w:p>
        </w:tc>
      </w:tr>
    </w:tbl>
    <w:p w14:paraId="2D30BD16" w14:textId="77777777" w:rsidR="00E44A00" w:rsidRPr="00511FCE" w:rsidRDefault="00E44A00" w:rsidP="005605E3">
      <w:pPr>
        <w:pStyle w:val="ae"/>
        <w:spacing w:line="360" w:lineRule="auto"/>
        <w:ind w:firstLineChars="0" w:firstLine="0"/>
      </w:pPr>
    </w:p>
    <w:p w14:paraId="41D2B967" w14:textId="1F2E5E48" w:rsidR="00E44A00" w:rsidRDefault="00E44A00" w:rsidP="005605E3">
      <w:pPr>
        <w:pStyle w:val="ae"/>
        <w:numPr>
          <w:ilvl w:val="0"/>
          <w:numId w:val="95"/>
        </w:numPr>
        <w:spacing w:line="360" w:lineRule="auto"/>
        <w:ind w:left="0" w:firstLineChars="0" w:firstLine="0"/>
      </w:pPr>
      <w:r>
        <w:rPr>
          <w:rFonts w:hint="eastAsia"/>
        </w:rPr>
        <w:t>点击</w:t>
      </w:r>
      <w:r>
        <w:t>【</w:t>
      </w:r>
      <w:r>
        <w:rPr>
          <w:rFonts w:hint="eastAsia"/>
        </w:rPr>
        <w:t>新增</w:t>
      </w:r>
      <w:r>
        <w:t>】</w:t>
      </w:r>
      <w:r w:rsidR="00404148">
        <w:rPr>
          <w:rFonts w:hint="eastAsia"/>
        </w:rPr>
        <w:t>/</w:t>
      </w:r>
      <w:r w:rsidR="00404148">
        <w:rPr>
          <w:rFonts w:hint="eastAsia"/>
        </w:rPr>
        <w:t>【修改】</w:t>
      </w:r>
      <w:r>
        <w:rPr>
          <w:rFonts w:hint="eastAsia"/>
        </w:rPr>
        <w:t>，则</w:t>
      </w:r>
      <w:r>
        <w:t>在</w:t>
      </w:r>
      <w:r>
        <w:rPr>
          <w:rFonts w:hint="eastAsia"/>
        </w:rPr>
        <w:t>当前</w:t>
      </w:r>
      <w:r>
        <w:t>页面进行弹</w:t>
      </w:r>
      <w:r>
        <w:rPr>
          <w:rFonts w:hint="eastAsia"/>
        </w:rPr>
        <w:t>出</w:t>
      </w:r>
      <w:r>
        <w:t>新增</w:t>
      </w:r>
      <w:r w:rsidR="00404148">
        <w:rPr>
          <w:rFonts w:hint="eastAsia"/>
        </w:rPr>
        <w:t>/</w:t>
      </w:r>
      <w:r w:rsidR="00404148">
        <w:rPr>
          <w:rFonts w:hint="eastAsia"/>
        </w:rPr>
        <w:t>修改</w:t>
      </w:r>
      <w:r>
        <w:rPr>
          <w:rFonts w:hint="eastAsia"/>
        </w:rPr>
        <w:t>试卷</w:t>
      </w:r>
      <w:r w:rsidR="00404148">
        <w:rPr>
          <w:rFonts w:hint="eastAsia"/>
        </w:rPr>
        <w:t>规则</w:t>
      </w:r>
      <w:r>
        <w:rPr>
          <w:rFonts w:hint="eastAsia"/>
        </w:rPr>
        <w:t>弹框，</w:t>
      </w:r>
      <w:r>
        <w:t>页面如下所示：</w:t>
      </w:r>
    </w:p>
    <w:p w14:paraId="50E3B70A" w14:textId="6260373F" w:rsidR="00404148" w:rsidRDefault="00D24624" w:rsidP="005605E3">
      <w:pPr>
        <w:pStyle w:val="ae"/>
        <w:spacing w:line="360" w:lineRule="auto"/>
        <w:ind w:firstLineChars="0" w:firstLine="0"/>
      </w:pPr>
      <w:r>
        <w:rPr>
          <w:noProof/>
        </w:rPr>
        <w:drawing>
          <wp:inline distT="0" distB="0" distL="0" distR="0" wp14:anchorId="20344ECB" wp14:editId="1954DD47">
            <wp:extent cx="5274310" cy="388937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3889375"/>
                    </a:xfrm>
                    <a:prstGeom prst="rect">
                      <a:avLst/>
                    </a:prstGeom>
                  </pic:spPr>
                </pic:pic>
              </a:graphicData>
            </a:graphic>
          </wp:inline>
        </w:drawing>
      </w:r>
    </w:p>
    <w:p w14:paraId="158897A4" w14:textId="55D0C0D4" w:rsidR="00C17E1C" w:rsidRDefault="00C17E1C" w:rsidP="005605E3">
      <w:pPr>
        <w:pStyle w:val="21"/>
        <w:spacing w:line="360" w:lineRule="auto"/>
        <w:ind w:firstLineChars="0" w:firstLine="0"/>
        <w:rPr>
          <w:rFonts w:ascii="宋体"/>
          <w:color w:val="00B050"/>
          <w:szCs w:val="21"/>
        </w:rPr>
      </w:pPr>
      <w:r w:rsidRPr="009D2429">
        <w:rPr>
          <w:rFonts w:hint="eastAsia"/>
          <w:color w:val="FF0000"/>
        </w:rPr>
        <w:t>注</w:t>
      </w:r>
      <w:r>
        <w:rPr>
          <w:rFonts w:hint="eastAsia"/>
          <w:color w:val="FF0000"/>
        </w:rPr>
        <w:t>：</w:t>
      </w:r>
      <w:r w:rsidRPr="009D2429">
        <w:rPr>
          <w:color w:val="FF0000"/>
        </w:rPr>
        <w:t>（</w:t>
      </w:r>
      <w:r w:rsidRPr="009D2429">
        <w:rPr>
          <w:rFonts w:hint="eastAsia"/>
          <w:color w:val="FF0000"/>
        </w:rPr>
        <w:t>1</w:t>
      </w:r>
      <w:r w:rsidRPr="009D2429">
        <w:rPr>
          <w:color w:val="FF0000"/>
        </w:rPr>
        <w:t>）</w:t>
      </w:r>
      <w:r>
        <w:rPr>
          <w:rFonts w:hint="eastAsia"/>
          <w:color w:val="FF0000"/>
        </w:rPr>
        <w:t>新增数据时，</w:t>
      </w:r>
      <w:r w:rsidRPr="00455887">
        <w:rPr>
          <w:rFonts w:ascii="宋体" w:hint="eastAsia"/>
          <w:color w:val="FF0000"/>
          <w:szCs w:val="21"/>
        </w:rPr>
        <w:t>弹框</w:t>
      </w:r>
      <w:r w:rsidRPr="00455887">
        <w:rPr>
          <w:rFonts w:ascii="宋体"/>
          <w:color w:val="FF0000"/>
          <w:szCs w:val="21"/>
        </w:rPr>
        <w:t>小标题：</w:t>
      </w:r>
      <w:r>
        <w:rPr>
          <w:rFonts w:ascii="宋体" w:hint="eastAsia"/>
          <w:color w:val="00B050"/>
          <w:szCs w:val="21"/>
        </w:rPr>
        <w:t>新增规则</w:t>
      </w:r>
    </w:p>
    <w:p w14:paraId="342E3922" w14:textId="575FE5CE" w:rsidR="00C17E1C" w:rsidRDefault="00C17E1C" w:rsidP="005605E3">
      <w:pPr>
        <w:pStyle w:val="21"/>
        <w:spacing w:line="360" w:lineRule="auto"/>
        <w:ind w:firstLineChars="0"/>
        <w:rPr>
          <w:rFonts w:ascii="宋体"/>
          <w:color w:val="00B050"/>
          <w:szCs w:val="21"/>
        </w:rPr>
      </w:pPr>
      <w:r w:rsidRPr="007F4397">
        <w:rPr>
          <w:rFonts w:ascii="宋体" w:hint="eastAsia"/>
          <w:color w:val="FF0000"/>
          <w:szCs w:val="21"/>
        </w:rPr>
        <w:t>（2）修改数据时，弹</w:t>
      </w:r>
      <w:r w:rsidRPr="00455887">
        <w:rPr>
          <w:rFonts w:ascii="宋体" w:hint="eastAsia"/>
          <w:color w:val="FF0000"/>
          <w:szCs w:val="21"/>
        </w:rPr>
        <w:t>框</w:t>
      </w:r>
      <w:r w:rsidRPr="00455887">
        <w:rPr>
          <w:rFonts w:ascii="宋体"/>
          <w:color w:val="FF0000"/>
          <w:szCs w:val="21"/>
        </w:rPr>
        <w:t>小标题：</w:t>
      </w:r>
      <w:r>
        <w:rPr>
          <w:rFonts w:ascii="宋体" w:hint="eastAsia"/>
          <w:color w:val="00B050"/>
          <w:szCs w:val="21"/>
        </w:rPr>
        <w:t>修改规则</w:t>
      </w:r>
    </w:p>
    <w:p w14:paraId="407804E0" w14:textId="166D2860" w:rsidR="008F57FE" w:rsidRDefault="008F57FE" w:rsidP="005605E3">
      <w:pPr>
        <w:pStyle w:val="21"/>
        <w:spacing w:line="360" w:lineRule="auto"/>
        <w:ind w:firstLineChars="0"/>
        <w:rPr>
          <w:rFonts w:ascii="宋体"/>
          <w:color w:val="FF0000"/>
          <w:szCs w:val="21"/>
        </w:rPr>
      </w:pPr>
      <w:r w:rsidRPr="008F57FE">
        <w:rPr>
          <w:rFonts w:ascii="宋体" w:hint="eastAsia"/>
          <w:color w:val="FF0000"/>
          <w:szCs w:val="21"/>
        </w:rPr>
        <w:t>（3）</w:t>
      </w:r>
      <w:r w:rsidR="00E61905">
        <w:rPr>
          <w:rFonts w:ascii="宋体" w:hint="eastAsia"/>
          <w:color w:val="FF0000"/>
          <w:szCs w:val="21"/>
        </w:rPr>
        <w:t>在新增/修改规则的页面上会默认展示</w:t>
      </w:r>
      <w:r w:rsidR="00BA7A84">
        <w:rPr>
          <w:rFonts w:ascii="宋体" w:hint="eastAsia"/>
          <w:color w:val="FF0000"/>
          <w:szCs w:val="21"/>
        </w:rPr>
        <w:t>“考试规则明细”</w:t>
      </w:r>
      <w:r w:rsidR="00E61905">
        <w:rPr>
          <w:rFonts w:ascii="宋体" w:hint="eastAsia"/>
          <w:color w:val="FF0000"/>
          <w:szCs w:val="21"/>
        </w:rPr>
        <w:t>，或者带出多个设置的“考试规则明细”</w:t>
      </w:r>
      <w:r w:rsidR="00BA7A84">
        <w:rPr>
          <w:rFonts w:ascii="宋体" w:hint="eastAsia"/>
          <w:color w:val="FF0000"/>
          <w:szCs w:val="21"/>
        </w:rPr>
        <w:t>：</w:t>
      </w:r>
    </w:p>
    <w:p w14:paraId="547010E6" w14:textId="62A467C0" w:rsidR="00E61905" w:rsidRDefault="00E61905" w:rsidP="005605E3">
      <w:pPr>
        <w:pStyle w:val="21"/>
        <w:numPr>
          <w:ilvl w:val="0"/>
          <w:numId w:val="108"/>
        </w:numPr>
        <w:spacing w:line="360" w:lineRule="auto"/>
        <w:ind w:firstLineChars="0"/>
        <w:rPr>
          <w:color w:val="FF0000"/>
        </w:rPr>
      </w:pPr>
      <w:r>
        <w:rPr>
          <w:color w:val="FF0000"/>
        </w:rPr>
        <w:t>默认</w:t>
      </w:r>
      <w:r>
        <w:rPr>
          <w:rFonts w:hint="eastAsia"/>
          <w:color w:val="FF0000"/>
        </w:rPr>
        <w:t>的一个“考试规则明细”不可</w:t>
      </w:r>
      <w:r>
        <w:rPr>
          <w:color w:val="FF0000"/>
        </w:rPr>
        <w:t>进行删除</w:t>
      </w:r>
      <w:r>
        <w:rPr>
          <w:rFonts w:hint="eastAsia"/>
          <w:color w:val="FF0000"/>
        </w:rPr>
        <w:t>该灰色</w:t>
      </w:r>
      <w:r>
        <w:rPr>
          <w:color w:val="FF0000"/>
        </w:rPr>
        <w:t>的区域，</w:t>
      </w:r>
      <w:r>
        <w:rPr>
          <w:rFonts w:hint="eastAsia"/>
          <w:color w:val="FF0000"/>
        </w:rPr>
        <w:t>同时</w:t>
      </w:r>
      <w:r>
        <w:rPr>
          <w:color w:val="FF0000"/>
        </w:rPr>
        <w:t>右边有</w:t>
      </w:r>
      <w:r>
        <w:rPr>
          <w:noProof/>
        </w:rPr>
        <w:drawing>
          <wp:inline distT="0" distB="0" distL="0" distR="0" wp14:anchorId="3A09113E" wp14:editId="08E753EA">
            <wp:extent cx="276190" cy="152381"/>
            <wp:effectExtent l="0" t="0" r="0" b="63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190" cy="152381"/>
                    </a:xfrm>
                    <a:prstGeom prst="rect">
                      <a:avLst/>
                    </a:prstGeom>
                  </pic:spPr>
                </pic:pic>
              </a:graphicData>
            </a:graphic>
          </wp:inline>
        </w:drawing>
      </w:r>
      <w:r>
        <w:rPr>
          <w:rFonts w:hint="eastAsia"/>
          <w:color w:val="FF0000"/>
        </w:rPr>
        <w:t>的按钮</w:t>
      </w:r>
      <w:r>
        <w:rPr>
          <w:color w:val="FF0000"/>
        </w:rPr>
        <w:t>，提供新增</w:t>
      </w:r>
      <w:r>
        <w:rPr>
          <w:rFonts w:hint="eastAsia"/>
          <w:color w:val="FF0000"/>
        </w:rPr>
        <w:t>多个“考试规则明细”</w:t>
      </w:r>
      <w:r>
        <w:rPr>
          <w:color w:val="FF0000"/>
        </w:rPr>
        <w:t>数据，不限制新增的个数，当</w:t>
      </w:r>
      <w:r>
        <w:rPr>
          <w:rFonts w:hint="eastAsia"/>
          <w:color w:val="FF0000"/>
        </w:rPr>
        <w:t>点击</w:t>
      </w:r>
      <w:r>
        <w:rPr>
          <w:noProof/>
        </w:rPr>
        <w:drawing>
          <wp:inline distT="0" distB="0" distL="0" distR="0" wp14:anchorId="2D8AEA10" wp14:editId="4542282D">
            <wp:extent cx="276190" cy="152381"/>
            <wp:effectExtent l="0" t="0" r="0" b="63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190" cy="152381"/>
                    </a:xfrm>
                    <a:prstGeom prst="rect">
                      <a:avLst/>
                    </a:prstGeom>
                  </pic:spPr>
                </pic:pic>
              </a:graphicData>
            </a:graphic>
          </wp:inline>
        </w:drawing>
      </w:r>
      <w:r>
        <w:rPr>
          <w:rFonts w:hint="eastAsia"/>
          <w:color w:val="FF0000"/>
        </w:rPr>
        <w:t>后</w:t>
      </w:r>
      <w:r>
        <w:rPr>
          <w:color w:val="FF0000"/>
        </w:rPr>
        <w:t>，在下方</w:t>
      </w:r>
      <w:r>
        <w:rPr>
          <w:rFonts w:hint="eastAsia"/>
          <w:color w:val="FF0000"/>
        </w:rPr>
        <w:t>新</w:t>
      </w:r>
      <w:r>
        <w:rPr>
          <w:color w:val="FF0000"/>
        </w:rPr>
        <w:t>添加</w:t>
      </w:r>
      <w:r w:rsidR="005A7857">
        <w:rPr>
          <w:rFonts w:hint="eastAsia"/>
          <w:color w:val="FF0000"/>
        </w:rPr>
        <w:t>对应的“考试规则明细”灰色区域</w:t>
      </w:r>
      <w:r>
        <w:rPr>
          <w:rFonts w:hint="eastAsia"/>
          <w:color w:val="FF0000"/>
        </w:rPr>
        <w:t>，</w:t>
      </w:r>
      <w:r>
        <w:rPr>
          <w:color w:val="FF0000"/>
        </w:rPr>
        <w:t>如图所示：</w:t>
      </w:r>
      <w:r w:rsidR="0050397C">
        <w:rPr>
          <w:noProof/>
        </w:rPr>
        <w:lastRenderedPageBreak/>
        <w:drawing>
          <wp:inline distT="0" distB="0" distL="0" distR="0" wp14:anchorId="4F46D010" wp14:editId="209E9F5E">
            <wp:extent cx="4533900" cy="2521866"/>
            <wp:effectExtent l="19050" t="19050" r="19050" b="1206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42676" cy="2526747"/>
                    </a:xfrm>
                    <a:prstGeom prst="rect">
                      <a:avLst/>
                    </a:prstGeom>
                    <a:ln>
                      <a:solidFill>
                        <a:schemeClr val="accent1"/>
                      </a:solidFill>
                    </a:ln>
                  </pic:spPr>
                </pic:pic>
              </a:graphicData>
            </a:graphic>
          </wp:inline>
        </w:drawing>
      </w:r>
      <w:r>
        <w:rPr>
          <w:rFonts w:hint="eastAsia"/>
          <w:color w:val="FF0000"/>
        </w:rPr>
        <w:t>，原有</w:t>
      </w:r>
      <w:r>
        <w:rPr>
          <w:color w:val="FF0000"/>
        </w:rPr>
        <w:t>默认的</w:t>
      </w:r>
      <w:r>
        <w:rPr>
          <w:rFonts w:hint="eastAsia"/>
          <w:color w:val="FF0000"/>
        </w:rPr>
        <w:t>区域右边只有</w:t>
      </w:r>
      <w:r>
        <w:rPr>
          <w:noProof/>
        </w:rPr>
        <w:drawing>
          <wp:inline distT="0" distB="0" distL="0" distR="0" wp14:anchorId="030D76ED" wp14:editId="36980F94">
            <wp:extent cx="276190" cy="152381"/>
            <wp:effectExtent l="0" t="0" r="0" b="63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190" cy="152381"/>
                    </a:xfrm>
                    <a:prstGeom prst="rect">
                      <a:avLst/>
                    </a:prstGeom>
                  </pic:spPr>
                </pic:pic>
              </a:graphicData>
            </a:graphic>
          </wp:inline>
        </w:drawing>
      </w:r>
      <w:r>
        <w:rPr>
          <w:rFonts w:hint="eastAsia"/>
          <w:color w:val="FF0000"/>
        </w:rPr>
        <w:t>操作</w:t>
      </w:r>
      <w:r>
        <w:rPr>
          <w:color w:val="FF0000"/>
        </w:rPr>
        <w:t>，而新增的</w:t>
      </w:r>
      <w:r>
        <w:rPr>
          <w:rFonts w:hint="eastAsia"/>
          <w:color w:val="FF0000"/>
        </w:rPr>
        <w:t>区域右边有</w:t>
      </w:r>
      <w:r>
        <w:rPr>
          <w:noProof/>
        </w:rPr>
        <w:drawing>
          <wp:inline distT="0" distB="0" distL="0" distR="0" wp14:anchorId="029A846D" wp14:editId="7CD7040A">
            <wp:extent cx="276190" cy="152381"/>
            <wp:effectExtent l="0" t="0" r="0" b="63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190" cy="152381"/>
                    </a:xfrm>
                    <a:prstGeom prst="rect">
                      <a:avLst/>
                    </a:prstGeom>
                  </pic:spPr>
                </pic:pic>
              </a:graphicData>
            </a:graphic>
          </wp:inline>
        </w:drawing>
      </w:r>
      <w:r>
        <w:rPr>
          <w:rFonts w:hint="eastAsia"/>
          <w:color w:val="FF0000"/>
        </w:rPr>
        <w:t>、</w:t>
      </w:r>
      <w:r>
        <w:rPr>
          <w:noProof/>
        </w:rPr>
        <w:drawing>
          <wp:inline distT="0" distB="0" distL="0" distR="0" wp14:anchorId="5FC2E78C" wp14:editId="5339D6A0">
            <wp:extent cx="276190" cy="152381"/>
            <wp:effectExtent l="0" t="0" r="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190" cy="152381"/>
                    </a:xfrm>
                    <a:prstGeom prst="rect">
                      <a:avLst/>
                    </a:prstGeom>
                  </pic:spPr>
                </pic:pic>
              </a:graphicData>
            </a:graphic>
          </wp:inline>
        </w:drawing>
      </w:r>
      <w:r>
        <w:rPr>
          <w:rFonts w:hint="eastAsia"/>
          <w:color w:val="FF0000"/>
        </w:rPr>
        <w:t>操作</w:t>
      </w:r>
      <w:r>
        <w:rPr>
          <w:color w:val="FF0000"/>
        </w:rPr>
        <w:t>，以此类推（</w:t>
      </w:r>
      <w:r>
        <w:rPr>
          <w:rFonts w:hint="eastAsia"/>
          <w:color w:val="FF0000"/>
        </w:rPr>
        <w:t>即，</w:t>
      </w:r>
      <w:r>
        <w:rPr>
          <w:noProof/>
        </w:rPr>
        <w:drawing>
          <wp:inline distT="0" distB="0" distL="0" distR="0" wp14:anchorId="6CEBA020" wp14:editId="266AC9F6">
            <wp:extent cx="276190" cy="152381"/>
            <wp:effectExtent l="0" t="0" r="0" b="63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190" cy="152381"/>
                    </a:xfrm>
                    <a:prstGeom prst="rect">
                      <a:avLst/>
                    </a:prstGeom>
                  </pic:spPr>
                </pic:pic>
              </a:graphicData>
            </a:graphic>
          </wp:inline>
        </w:drawing>
      </w:r>
      <w:r>
        <w:rPr>
          <w:rFonts w:hint="eastAsia"/>
          <w:color w:val="FF0000"/>
        </w:rPr>
        <w:t>操作</w:t>
      </w:r>
      <w:r>
        <w:rPr>
          <w:color w:val="FF0000"/>
        </w:rPr>
        <w:t>只展示</w:t>
      </w:r>
      <w:r>
        <w:rPr>
          <w:rFonts w:hint="eastAsia"/>
          <w:color w:val="FF0000"/>
        </w:rPr>
        <w:t>在</w:t>
      </w:r>
      <w:r>
        <w:rPr>
          <w:color w:val="FF0000"/>
        </w:rPr>
        <w:t>最</w:t>
      </w:r>
      <w:r>
        <w:rPr>
          <w:rFonts w:hint="eastAsia"/>
          <w:color w:val="FF0000"/>
        </w:rPr>
        <w:t>后</w:t>
      </w:r>
      <w:r>
        <w:rPr>
          <w:color w:val="FF0000"/>
        </w:rPr>
        <w:t>新增的</w:t>
      </w:r>
      <w:r w:rsidR="00C643B5">
        <w:rPr>
          <w:rFonts w:hint="eastAsia"/>
          <w:color w:val="FF0000"/>
        </w:rPr>
        <w:t>区域</w:t>
      </w:r>
      <w:r>
        <w:rPr>
          <w:color w:val="FF0000"/>
        </w:rPr>
        <w:t>后边）</w:t>
      </w:r>
      <w:r>
        <w:rPr>
          <w:rFonts w:hint="eastAsia"/>
          <w:color w:val="FF0000"/>
        </w:rPr>
        <w:t>；</w:t>
      </w:r>
    </w:p>
    <w:p w14:paraId="6A4537F2" w14:textId="06367BF6" w:rsidR="00E61905" w:rsidRDefault="00E61905" w:rsidP="005605E3">
      <w:pPr>
        <w:pStyle w:val="21"/>
        <w:numPr>
          <w:ilvl w:val="0"/>
          <w:numId w:val="108"/>
        </w:numPr>
        <w:spacing w:line="360" w:lineRule="auto"/>
        <w:ind w:firstLineChars="0"/>
        <w:rPr>
          <w:color w:val="FF0000"/>
        </w:rPr>
      </w:pPr>
      <w:r w:rsidRPr="00B80ED2">
        <w:rPr>
          <w:noProof/>
          <w:color w:val="FF0000"/>
        </w:rPr>
        <w:drawing>
          <wp:inline distT="0" distB="0" distL="0" distR="0" wp14:anchorId="69D2B037" wp14:editId="52BF239E">
            <wp:extent cx="276190" cy="152381"/>
            <wp:effectExtent l="0" t="0" r="0" b="63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190" cy="152381"/>
                    </a:xfrm>
                    <a:prstGeom prst="rect">
                      <a:avLst/>
                    </a:prstGeom>
                  </pic:spPr>
                </pic:pic>
              </a:graphicData>
            </a:graphic>
          </wp:inline>
        </w:drawing>
      </w:r>
      <w:r>
        <w:rPr>
          <w:rFonts w:hint="eastAsia"/>
          <w:color w:val="FF0000"/>
        </w:rPr>
        <w:t>操作</w:t>
      </w:r>
      <w:r>
        <w:rPr>
          <w:color w:val="FF0000"/>
        </w:rPr>
        <w:t>的逻辑：</w:t>
      </w:r>
    </w:p>
    <w:p w14:paraId="7C802A6F" w14:textId="18FBC3E1" w:rsidR="00E61905" w:rsidRDefault="00E61905" w:rsidP="005605E3">
      <w:pPr>
        <w:pStyle w:val="21"/>
        <w:spacing w:line="360" w:lineRule="auto"/>
        <w:ind w:leftChars="607" w:left="1276" w:firstLineChars="0" w:hanging="1"/>
        <w:rPr>
          <w:color w:val="FF0000"/>
        </w:rPr>
      </w:pPr>
      <w:r>
        <w:rPr>
          <w:color w:val="FF0000"/>
        </w:rPr>
        <w:t>a</w:t>
      </w:r>
      <w:r>
        <w:rPr>
          <w:rFonts w:hint="eastAsia"/>
          <w:color w:val="FF0000"/>
        </w:rPr>
        <w:t>．当</w:t>
      </w:r>
      <w:r w:rsidR="00B20EEE">
        <w:rPr>
          <w:rFonts w:hint="eastAsia"/>
          <w:color w:val="FF0000"/>
        </w:rPr>
        <w:t>“考试规则明细”</w:t>
      </w:r>
      <w:r>
        <w:rPr>
          <w:color w:val="FF0000"/>
        </w:rPr>
        <w:t>只有一条时（</w:t>
      </w:r>
      <w:r>
        <w:rPr>
          <w:rFonts w:hint="eastAsia"/>
          <w:color w:val="FF0000"/>
        </w:rPr>
        <w:t>无论是</w:t>
      </w:r>
      <w:r>
        <w:rPr>
          <w:color w:val="FF0000"/>
        </w:rPr>
        <w:t>默认的一条还是原有多条通过删除操作</w:t>
      </w:r>
      <w:r>
        <w:rPr>
          <w:rFonts w:hint="eastAsia"/>
          <w:color w:val="FF0000"/>
        </w:rPr>
        <w:t>剩余</w:t>
      </w:r>
      <w:r>
        <w:rPr>
          <w:color w:val="FF0000"/>
        </w:rPr>
        <w:t>一条数据）</w:t>
      </w:r>
      <w:r>
        <w:rPr>
          <w:rFonts w:hint="eastAsia"/>
          <w:color w:val="FF0000"/>
        </w:rPr>
        <w:t>，</w:t>
      </w:r>
      <w:r>
        <w:rPr>
          <w:color w:val="FF0000"/>
        </w:rPr>
        <w:t>那么</w:t>
      </w:r>
      <w:r w:rsidR="00616D41">
        <w:rPr>
          <w:rFonts w:hint="eastAsia"/>
          <w:color w:val="FF0000"/>
        </w:rPr>
        <w:t>“考试规则明细”区域</w:t>
      </w:r>
      <w:r>
        <w:rPr>
          <w:rFonts w:hint="eastAsia"/>
          <w:color w:val="FF0000"/>
        </w:rPr>
        <w:t>右边无</w:t>
      </w:r>
      <w:r>
        <w:rPr>
          <w:noProof/>
        </w:rPr>
        <w:drawing>
          <wp:inline distT="0" distB="0" distL="0" distR="0" wp14:anchorId="09C644FC" wp14:editId="16513032">
            <wp:extent cx="276190" cy="152381"/>
            <wp:effectExtent l="0" t="0" r="0" b="63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190" cy="152381"/>
                    </a:xfrm>
                    <a:prstGeom prst="rect">
                      <a:avLst/>
                    </a:prstGeom>
                  </pic:spPr>
                </pic:pic>
              </a:graphicData>
            </a:graphic>
          </wp:inline>
        </w:drawing>
      </w:r>
      <w:r>
        <w:rPr>
          <w:rFonts w:hint="eastAsia"/>
          <w:color w:val="FF0000"/>
        </w:rPr>
        <w:t>的</w:t>
      </w:r>
      <w:r>
        <w:rPr>
          <w:color w:val="FF0000"/>
        </w:rPr>
        <w:t>展示</w:t>
      </w:r>
      <w:r>
        <w:rPr>
          <w:rFonts w:hint="eastAsia"/>
          <w:color w:val="FF0000"/>
        </w:rPr>
        <w:t>操作；</w:t>
      </w:r>
    </w:p>
    <w:p w14:paraId="5BE8D743" w14:textId="3E4E907B" w:rsidR="00E61905" w:rsidRDefault="00E61905" w:rsidP="005605E3">
      <w:pPr>
        <w:pStyle w:val="21"/>
        <w:spacing w:line="360" w:lineRule="auto"/>
        <w:ind w:leftChars="607" w:left="1276" w:firstLineChars="0" w:hanging="1"/>
        <w:rPr>
          <w:color w:val="FF0000"/>
        </w:rPr>
      </w:pPr>
      <w:r>
        <w:rPr>
          <w:rFonts w:hint="eastAsia"/>
          <w:color w:val="FF0000"/>
        </w:rPr>
        <w:t>b</w:t>
      </w:r>
      <w:r>
        <w:rPr>
          <w:rFonts w:hint="eastAsia"/>
          <w:color w:val="FF0000"/>
        </w:rPr>
        <w:t>．</w:t>
      </w:r>
      <w:r>
        <w:rPr>
          <w:color w:val="FF0000"/>
        </w:rPr>
        <w:t>当</w:t>
      </w:r>
      <w:r w:rsidR="00616D41">
        <w:rPr>
          <w:rFonts w:hint="eastAsia"/>
          <w:color w:val="FF0000"/>
        </w:rPr>
        <w:t>“考试规则明细”</w:t>
      </w:r>
      <w:r>
        <w:rPr>
          <w:color w:val="FF0000"/>
        </w:rPr>
        <w:t>大于一条时，每个</w:t>
      </w:r>
      <w:r w:rsidR="00616D41">
        <w:rPr>
          <w:rFonts w:hint="eastAsia"/>
          <w:color w:val="FF0000"/>
        </w:rPr>
        <w:t>“考试规则明细”</w:t>
      </w:r>
      <w:r>
        <w:rPr>
          <w:rFonts w:hint="eastAsia"/>
          <w:color w:val="FF0000"/>
        </w:rPr>
        <w:t>区域右边均有</w:t>
      </w:r>
      <w:r>
        <w:rPr>
          <w:noProof/>
        </w:rPr>
        <w:drawing>
          <wp:inline distT="0" distB="0" distL="0" distR="0" wp14:anchorId="43B2ADEE" wp14:editId="38C74D0B">
            <wp:extent cx="276190" cy="152381"/>
            <wp:effectExtent l="0" t="0" r="0" b="63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190" cy="152381"/>
                    </a:xfrm>
                    <a:prstGeom prst="rect">
                      <a:avLst/>
                    </a:prstGeom>
                  </pic:spPr>
                </pic:pic>
              </a:graphicData>
            </a:graphic>
          </wp:inline>
        </w:drawing>
      </w:r>
      <w:r>
        <w:rPr>
          <w:rFonts w:hint="eastAsia"/>
          <w:color w:val="FF0000"/>
        </w:rPr>
        <w:t>的</w:t>
      </w:r>
      <w:r>
        <w:rPr>
          <w:color w:val="FF0000"/>
        </w:rPr>
        <w:t>展示</w:t>
      </w:r>
      <w:r>
        <w:rPr>
          <w:rFonts w:hint="eastAsia"/>
          <w:color w:val="FF0000"/>
        </w:rPr>
        <w:t>操作；</w:t>
      </w:r>
    </w:p>
    <w:p w14:paraId="0E9717C2" w14:textId="78EFCA58" w:rsidR="00E61905" w:rsidRDefault="00E61905" w:rsidP="005605E3">
      <w:pPr>
        <w:pStyle w:val="21"/>
        <w:spacing w:line="360" w:lineRule="auto"/>
        <w:ind w:leftChars="607" w:left="1276" w:firstLineChars="0" w:hanging="1"/>
        <w:rPr>
          <w:color w:val="FF0000"/>
        </w:rPr>
      </w:pPr>
      <w:r>
        <w:rPr>
          <w:rFonts w:hint="eastAsia"/>
          <w:color w:val="FF0000"/>
        </w:rPr>
        <w:t>c</w:t>
      </w:r>
      <w:r>
        <w:rPr>
          <w:rFonts w:hint="eastAsia"/>
          <w:color w:val="FF0000"/>
        </w:rPr>
        <w:t>．当点击</w:t>
      </w:r>
      <w:r>
        <w:rPr>
          <w:noProof/>
        </w:rPr>
        <w:drawing>
          <wp:inline distT="0" distB="0" distL="0" distR="0" wp14:anchorId="50E360B5" wp14:editId="3E01E50F">
            <wp:extent cx="276190" cy="152381"/>
            <wp:effectExtent l="0" t="0" r="0" b="63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190" cy="152381"/>
                    </a:xfrm>
                    <a:prstGeom prst="rect">
                      <a:avLst/>
                    </a:prstGeom>
                  </pic:spPr>
                </pic:pic>
              </a:graphicData>
            </a:graphic>
          </wp:inline>
        </w:drawing>
      </w:r>
      <w:r>
        <w:rPr>
          <w:rFonts w:hint="eastAsia"/>
          <w:color w:val="FF0000"/>
        </w:rPr>
        <w:t>时，当前页面会有弹框提示（相同的弹框不再截图展示了），弹框文案描述：</w:t>
      </w:r>
      <w:r w:rsidRPr="003333BD">
        <w:rPr>
          <w:rFonts w:hint="eastAsia"/>
          <w:color w:val="00B050"/>
        </w:rPr>
        <w:t>是否要删除该</w:t>
      </w:r>
      <w:r w:rsidR="00B80ED2">
        <w:rPr>
          <w:rFonts w:hint="eastAsia"/>
          <w:color w:val="00B050"/>
        </w:rPr>
        <w:t>考试规则明细</w:t>
      </w:r>
      <w:r w:rsidRPr="003333BD">
        <w:rPr>
          <w:rFonts w:hint="eastAsia"/>
          <w:color w:val="00B050"/>
        </w:rPr>
        <w:t>数据？</w:t>
      </w:r>
    </w:p>
    <w:p w14:paraId="55772EF7" w14:textId="77777777" w:rsidR="00E61905" w:rsidRDefault="00E61905" w:rsidP="005605E3">
      <w:pPr>
        <w:pStyle w:val="21"/>
        <w:spacing w:line="360" w:lineRule="auto"/>
        <w:ind w:leftChars="607" w:left="1276" w:firstLineChars="0" w:hanging="1"/>
        <w:rPr>
          <w:color w:val="FF0000"/>
        </w:rPr>
      </w:pPr>
      <w:r>
        <w:rPr>
          <w:rFonts w:hint="eastAsia"/>
          <w:color w:val="FF0000"/>
        </w:rPr>
        <w:t xml:space="preserve"> </w:t>
      </w:r>
      <w:r>
        <w:rPr>
          <w:color w:val="FF0000"/>
        </w:rPr>
        <w:t xml:space="preserve">  </w:t>
      </w:r>
      <w:r>
        <w:rPr>
          <w:rFonts w:hint="eastAsia"/>
          <w:color w:val="FF0000"/>
        </w:rPr>
        <w:t>弹框上有两个按钮：</w:t>
      </w:r>
    </w:p>
    <w:p w14:paraId="58518A21" w14:textId="77777777" w:rsidR="00E61905" w:rsidRDefault="00E61905" w:rsidP="005605E3">
      <w:pPr>
        <w:pStyle w:val="21"/>
        <w:spacing w:line="360" w:lineRule="auto"/>
        <w:ind w:leftChars="607" w:left="1275" w:firstLineChars="100" w:firstLine="210"/>
        <w:rPr>
          <w:color w:val="FF0000"/>
        </w:rPr>
      </w:pPr>
      <w:r>
        <w:rPr>
          <w:rFonts w:hint="eastAsia"/>
          <w:color w:val="FF0000"/>
        </w:rPr>
        <w:t>【取消】按钮，点击关闭该弹框，数据未进行删除；</w:t>
      </w:r>
    </w:p>
    <w:p w14:paraId="4B2CEA01" w14:textId="77777777" w:rsidR="00E61905" w:rsidRDefault="00E61905" w:rsidP="005605E3">
      <w:pPr>
        <w:pStyle w:val="21"/>
        <w:spacing w:line="360" w:lineRule="auto"/>
        <w:ind w:leftChars="607" w:left="1276" w:firstLineChars="0" w:hanging="1"/>
        <w:rPr>
          <w:color w:val="FF0000"/>
        </w:rPr>
      </w:pPr>
      <w:r>
        <w:rPr>
          <w:rFonts w:hint="eastAsia"/>
          <w:color w:val="FF0000"/>
        </w:rPr>
        <w:t xml:space="preserve"> </w:t>
      </w:r>
      <w:r>
        <w:rPr>
          <w:color w:val="FF0000"/>
        </w:rPr>
        <w:t xml:space="preserve"> </w:t>
      </w:r>
      <w:r>
        <w:rPr>
          <w:rFonts w:hint="eastAsia"/>
          <w:color w:val="FF0000"/>
        </w:rPr>
        <w:t>【删除】按钮，点击则删除该条数据；若数据删除成功时，则在当前页面</w:t>
      </w:r>
      <w:r>
        <w:rPr>
          <w:rFonts w:hint="eastAsia"/>
          <w:color w:val="FF0000"/>
        </w:rPr>
        <w:t>toast</w:t>
      </w:r>
      <w:r>
        <w:rPr>
          <w:rFonts w:hint="eastAsia"/>
          <w:color w:val="FF0000"/>
        </w:rPr>
        <w:t>提示</w:t>
      </w:r>
      <w:r>
        <w:rPr>
          <w:rFonts w:hint="eastAsia"/>
          <w:color w:val="FF0000"/>
        </w:rPr>
        <w:t>2s</w:t>
      </w:r>
      <w:r>
        <w:rPr>
          <w:rFonts w:hint="eastAsia"/>
          <w:color w:val="FF0000"/>
        </w:rPr>
        <w:t>消失，提示语：</w:t>
      </w:r>
      <w:r w:rsidRPr="003333BD">
        <w:rPr>
          <w:rFonts w:hint="eastAsia"/>
          <w:color w:val="00B050"/>
        </w:rPr>
        <w:t>删除成功！</w:t>
      </w:r>
      <w:r>
        <w:rPr>
          <w:rFonts w:hint="eastAsia"/>
          <w:color w:val="FF0000"/>
        </w:rPr>
        <w:t xml:space="preserve"> </w:t>
      </w:r>
      <w:r>
        <w:rPr>
          <w:color w:val="FF0000"/>
        </w:rPr>
        <w:t xml:space="preserve"> </w:t>
      </w:r>
      <w:r>
        <w:rPr>
          <w:rFonts w:hint="eastAsia"/>
          <w:color w:val="FF0000"/>
        </w:rPr>
        <w:t>若数据删除失败时，则在当前页面</w:t>
      </w:r>
      <w:r>
        <w:rPr>
          <w:rFonts w:hint="eastAsia"/>
          <w:color w:val="FF0000"/>
        </w:rPr>
        <w:t>toast</w:t>
      </w:r>
      <w:r>
        <w:rPr>
          <w:rFonts w:hint="eastAsia"/>
          <w:color w:val="FF0000"/>
        </w:rPr>
        <w:t>提示</w:t>
      </w:r>
      <w:r>
        <w:rPr>
          <w:rFonts w:hint="eastAsia"/>
          <w:color w:val="FF0000"/>
        </w:rPr>
        <w:t>2s</w:t>
      </w:r>
      <w:r>
        <w:rPr>
          <w:rFonts w:hint="eastAsia"/>
          <w:color w:val="FF0000"/>
        </w:rPr>
        <w:t>消失，提示语：</w:t>
      </w:r>
      <w:r w:rsidRPr="003333BD">
        <w:rPr>
          <w:rFonts w:hint="eastAsia"/>
          <w:color w:val="00B050"/>
        </w:rPr>
        <w:t>删除失败，如有问题请联系管理员！</w:t>
      </w:r>
    </w:p>
    <w:p w14:paraId="151A1649" w14:textId="77777777" w:rsidR="00E61905" w:rsidRDefault="00E61905" w:rsidP="005605E3">
      <w:pPr>
        <w:pStyle w:val="21"/>
        <w:spacing w:line="360" w:lineRule="auto"/>
        <w:ind w:leftChars="607" w:left="1276" w:firstLineChars="0" w:hanging="1"/>
        <w:rPr>
          <w:color w:val="FF0000"/>
        </w:rPr>
      </w:pPr>
      <w:r>
        <w:rPr>
          <w:rFonts w:hint="eastAsia"/>
          <w:color w:val="FF0000"/>
        </w:rPr>
        <w:t>d</w:t>
      </w:r>
      <w:r>
        <w:rPr>
          <w:rFonts w:hint="eastAsia"/>
          <w:color w:val="FF0000"/>
        </w:rPr>
        <w:t>．</w:t>
      </w:r>
      <w:r>
        <w:rPr>
          <w:color w:val="FF0000"/>
        </w:rPr>
        <w:t>当点击</w:t>
      </w:r>
      <w:r>
        <w:rPr>
          <w:noProof/>
        </w:rPr>
        <w:drawing>
          <wp:inline distT="0" distB="0" distL="0" distR="0" wp14:anchorId="69BD3A1A" wp14:editId="1B6AE67E">
            <wp:extent cx="276190" cy="152381"/>
            <wp:effectExtent l="0" t="0" r="0" b="63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190" cy="152381"/>
                    </a:xfrm>
                    <a:prstGeom prst="rect">
                      <a:avLst/>
                    </a:prstGeom>
                  </pic:spPr>
                </pic:pic>
              </a:graphicData>
            </a:graphic>
          </wp:inline>
        </w:drawing>
      </w:r>
      <w:r>
        <w:rPr>
          <w:rFonts w:hint="eastAsia"/>
          <w:color w:val="FF0000"/>
        </w:rPr>
        <w:t>且数据删除成功时</w:t>
      </w:r>
      <w:r>
        <w:rPr>
          <w:color w:val="FF0000"/>
        </w:rPr>
        <w:t>，</w:t>
      </w:r>
      <w:r>
        <w:rPr>
          <w:rFonts w:hint="eastAsia"/>
          <w:color w:val="FF0000"/>
        </w:rPr>
        <w:t>需要</w:t>
      </w:r>
      <w:r>
        <w:rPr>
          <w:color w:val="FF0000"/>
        </w:rPr>
        <w:t>有个小动效，即该条数据被删除</w:t>
      </w:r>
      <w:r>
        <w:rPr>
          <w:rFonts w:hint="eastAsia"/>
          <w:color w:val="FF0000"/>
        </w:rPr>
        <w:t>后</w:t>
      </w:r>
      <w:r>
        <w:rPr>
          <w:color w:val="FF0000"/>
        </w:rPr>
        <w:t>，下方的数据集体往上移动</w:t>
      </w:r>
      <w:r>
        <w:rPr>
          <w:rFonts w:hint="eastAsia"/>
          <w:color w:val="FF0000"/>
        </w:rPr>
        <w:t>补充到</w:t>
      </w:r>
      <w:r>
        <w:rPr>
          <w:color w:val="FF0000"/>
        </w:rPr>
        <w:t>原有的位置上，让用户感知</w:t>
      </w:r>
      <w:r>
        <w:rPr>
          <w:rFonts w:hint="eastAsia"/>
          <w:color w:val="FF0000"/>
        </w:rPr>
        <w:t>他的</w:t>
      </w:r>
      <w:r>
        <w:rPr>
          <w:color w:val="FF0000"/>
        </w:rPr>
        <w:t>操作。</w:t>
      </w:r>
    </w:p>
    <w:p w14:paraId="35638667" w14:textId="492FE129" w:rsidR="00B80ED2" w:rsidRPr="00AE611E" w:rsidRDefault="00E61905" w:rsidP="005605E3">
      <w:pPr>
        <w:pStyle w:val="21"/>
        <w:spacing w:line="360" w:lineRule="auto"/>
        <w:ind w:leftChars="607" w:left="1276" w:firstLineChars="0" w:hanging="1"/>
        <w:rPr>
          <w:color w:val="FF0000"/>
        </w:rPr>
      </w:pPr>
      <w:r>
        <w:rPr>
          <w:rFonts w:hint="eastAsia"/>
          <w:color w:val="FF0000"/>
        </w:rPr>
        <w:t>e</w:t>
      </w:r>
      <w:r>
        <w:rPr>
          <w:rFonts w:hint="eastAsia"/>
          <w:color w:val="FF0000"/>
        </w:rPr>
        <w:t>．</w:t>
      </w:r>
      <w:r>
        <w:rPr>
          <w:color w:val="FF0000"/>
        </w:rPr>
        <w:t>删除数据时，则是删除用户选中的数据。</w:t>
      </w:r>
    </w:p>
    <w:p w14:paraId="7E743A11" w14:textId="22328403" w:rsidR="00E61905" w:rsidRPr="00AE611E" w:rsidRDefault="00E61905" w:rsidP="005605E3">
      <w:pPr>
        <w:pStyle w:val="21"/>
        <w:spacing w:line="360" w:lineRule="auto"/>
        <w:ind w:leftChars="202" w:left="424" w:firstLineChars="0" w:firstLine="2"/>
        <w:rPr>
          <w:color w:val="FF0000"/>
        </w:rPr>
      </w:pPr>
    </w:p>
    <w:p w14:paraId="073EFB0D" w14:textId="77777777" w:rsidR="00BA7A84" w:rsidRPr="00E61905" w:rsidRDefault="00BA7A84" w:rsidP="005605E3">
      <w:pPr>
        <w:pStyle w:val="21"/>
        <w:spacing w:line="360" w:lineRule="auto"/>
        <w:ind w:firstLineChars="0"/>
        <w:rPr>
          <w:rFonts w:ascii="宋体"/>
          <w:color w:val="FF0000"/>
          <w:szCs w:val="21"/>
        </w:rPr>
      </w:pP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6833"/>
      </w:tblGrid>
      <w:tr w:rsidR="00C17E1C" w14:paraId="17095467" w14:textId="77777777" w:rsidTr="00AE4AD2">
        <w:tc>
          <w:tcPr>
            <w:tcW w:w="1526" w:type="dxa"/>
          </w:tcPr>
          <w:p w14:paraId="6C529CEC" w14:textId="77777777" w:rsidR="00C17E1C" w:rsidRDefault="00C17E1C" w:rsidP="005605E3">
            <w:pPr>
              <w:spacing w:line="360" w:lineRule="auto"/>
            </w:pPr>
            <w:r>
              <w:rPr>
                <w:rFonts w:hint="eastAsia"/>
              </w:rPr>
              <w:t>按钮</w:t>
            </w:r>
            <w:r>
              <w:rPr>
                <w:rFonts w:hint="eastAsia"/>
              </w:rPr>
              <w:t>/</w:t>
            </w:r>
            <w:r>
              <w:rPr>
                <w:rFonts w:hint="eastAsia"/>
              </w:rPr>
              <w:t>入口</w:t>
            </w:r>
          </w:p>
        </w:tc>
        <w:tc>
          <w:tcPr>
            <w:tcW w:w="6833" w:type="dxa"/>
          </w:tcPr>
          <w:p w14:paraId="385B0631" w14:textId="77777777" w:rsidR="00C17E1C" w:rsidRDefault="00C17E1C" w:rsidP="005605E3">
            <w:pPr>
              <w:spacing w:line="360" w:lineRule="auto"/>
            </w:pPr>
            <w:r>
              <w:rPr>
                <w:rFonts w:hint="eastAsia"/>
              </w:rPr>
              <w:t>事件</w:t>
            </w:r>
          </w:p>
        </w:tc>
      </w:tr>
      <w:tr w:rsidR="00C17E1C" w14:paraId="31893B64" w14:textId="77777777" w:rsidTr="00AE4AD2">
        <w:tc>
          <w:tcPr>
            <w:tcW w:w="1526" w:type="dxa"/>
          </w:tcPr>
          <w:p w14:paraId="5BF7BBA6" w14:textId="77777777" w:rsidR="00C17E1C" w:rsidRDefault="00C17E1C" w:rsidP="005605E3">
            <w:pPr>
              <w:spacing w:line="360" w:lineRule="auto"/>
            </w:pPr>
            <w:r>
              <w:rPr>
                <w:rFonts w:hint="eastAsia"/>
              </w:rPr>
              <w:t>【关闭】</w:t>
            </w:r>
          </w:p>
        </w:tc>
        <w:tc>
          <w:tcPr>
            <w:tcW w:w="6833" w:type="dxa"/>
          </w:tcPr>
          <w:p w14:paraId="49E6AD0A" w14:textId="77777777" w:rsidR="00C17E1C" w:rsidRDefault="00C17E1C" w:rsidP="005605E3">
            <w:pPr>
              <w:spacing w:line="360" w:lineRule="auto"/>
            </w:pPr>
            <w:r>
              <w:rPr>
                <w:rFonts w:hint="eastAsia"/>
              </w:rPr>
              <w:t>点击</w:t>
            </w:r>
            <w:r>
              <w:t>，</w:t>
            </w:r>
            <w:r>
              <w:rPr>
                <w:rFonts w:hint="eastAsia"/>
              </w:rPr>
              <w:t>该页面</w:t>
            </w:r>
            <w:r>
              <w:t>录入的</w:t>
            </w:r>
            <w:r>
              <w:rPr>
                <w:rFonts w:hint="eastAsia"/>
              </w:rPr>
              <w:t>内容</w:t>
            </w:r>
            <w:r>
              <w:t>不进行保存，同时</w:t>
            </w:r>
            <w:r>
              <w:rPr>
                <w:rFonts w:hint="eastAsia"/>
              </w:rPr>
              <w:t>关闭该</w:t>
            </w:r>
            <w:r>
              <w:t>弹框；</w:t>
            </w:r>
          </w:p>
        </w:tc>
      </w:tr>
      <w:tr w:rsidR="00C17E1C" w:rsidRPr="00F8485F" w14:paraId="3D094F65" w14:textId="77777777" w:rsidTr="00AE4AD2">
        <w:tc>
          <w:tcPr>
            <w:tcW w:w="1526" w:type="dxa"/>
          </w:tcPr>
          <w:p w14:paraId="78B82E3C" w14:textId="77777777" w:rsidR="00C17E1C" w:rsidRDefault="00C17E1C" w:rsidP="005605E3">
            <w:pPr>
              <w:spacing w:line="360" w:lineRule="auto"/>
            </w:pPr>
            <w:r>
              <w:rPr>
                <w:rFonts w:hint="eastAsia"/>
              </w:rPr>
              <w:lastRenderedPageBreak/>
              <w:t>【重置】</w:t>
            </w:r>
          </w:p>
        </w:tc>
        <w:tc>
          <w:tcPr>
            <w:tcW w:w="6833" w:type="dxa"/>
          </w:tcPr>
          <w:p w14:paraId="4CD2BBDE" w14:textId="77777777" w:rsidR="00C17E1C" w:rsidRDefault="00C17E1C" w:rsidP="005605E3">
            <w:pPr>
              <w:spacing w:line="360" w:lineRule="auto"/>
            </w:pPr>
            <w:r>
              <w:rPr>
                <w:rFonts w:hint="eastAsia"/>
              </w:rPr>
              <w:t>1.</w:t>
            </w:r>
            <w:r>
              <w:rPr>
                <w:rFonts w:hint="eastAsia"/>
              </w:rPr>
              <w:t>当</w:t>
            </w:r>
            <w:r>
              <w:t>页面未录入任何数据时，该</w:t>
            </w:r>
            <w:r>
              <w:rPr>
                <w:rFonts w:hint="eastAsia"/>
              </w:rPr>
              <w:t>按钮</w:t>
            </w:r>
            <w:r>
              <w:t>为灰色不可点击；</w:t>
            </w:r>
          </w:p>
          <w:p w14:paraId="4B7E0818" w14:textId="77777777" w:rsidR="00C17E1C" w:rsidRPr="00CB58C9" w:rsidRDefault="00C17E1C" w:rsidP="005605E3">
            <w:pPr>
              <w:spacing w:line="360" w:lineRule="auto"/>
            </w:pPr>
            <w:r>
              <w:t>2.</w:t>
            </w:r>
            <w:r>
              <w:rPr>
                <w:rFonts w:hint="eastAsia"/>
              </w:rPr>
              <w:t>当</w:t>
            </w:r>
            <w:r>
              <w:t>页面录入任意数据时，该按钮为高</w:t>
            </w:r>
            <w:r>
              <w:rPr>
                <w:rFonts w:hint="eastAsia"/>
              </w:rPr>
              <w:t>亮</w:t>
            </w:r>
            <w:r>
              <w:t>，点击，把当前页面重置到初始状态；</w:t>
            </w:r>
          </w:p>
        </w:tc>
      </w:tr>
      <w:tr w:rsidR="00C17E1C" w:rsidRPr="00F8485F" w14:paraId="73745E92" w14:textId="77777777" w:rsidTr="00AE4AD2">
        <w:tc>
          <w:tcPr>
            <w:tcW w:w="1526" w:type="dxa"/>
          </w:tcPr>
          <w:p w14:paraId="2937A4E4" w14:textId="77777777" w:rsidR="00C17E1C" w:rsidRDefault="00C17E1C" w:rsidP="005605E3">
            <w:pPr>
              <w:spacing w:line="360" w:lineRule="auto"/>
            </w:pPr>
            <w:r>
              <w:rPr>
                <w:rFonts w:hint="eastAsia"/>
              </w:rPr>
              <w:t>【保存】</w:t>
            </w:r>
          </w:p>
        </w:tc>
        <w:tc>
          <w:tcPr>
            <w:tcW w:w="6833" w:type="dxa"/>
          </w:tcPr>
          <w:p w14:paraId="56BD9871" w14:textId="77777777" w:rsidR="00C17E1C" w:rsidRDefault="00C17E1C" w:rsidP="005605E3">
            <w:pPr>
              <w:spacing w:line="360" w:lineRule="auto"/>
            </w:pPr>
            <w:r>
              <w:rPr>
                <w:rFonts w:hint="eastAsia"/>
              </w:rPr>
              <w:t>1.</w:t>
            </w:r>
            <w:r>
              <w:rPr>
                <w:rFonts w:hint="eastAsia"/>
              </w:rPr>
              <w:t>当</w:t>
            </w:r>
            <w:r>
              <w:t>页面未录入任何数据时，该</w:t>
            </w:r>
            <w:r>
              <w:rPr>
                <w:rFonts w:hint="eastAsia"/>
              </w:rPr>
              <w:t>按钮</w:t>
            </w:r>
            <w:r>
              <w:t>为灰色不可点击；</w:t>
            </w:r>
          </w:p>
          <w:p w14:paraId="428E0A2E" w14:textId="77777777" w:rsidR="00C17E1C" w:rsidRDefault="00C17E1C" w:rsidP="005605E3">
            <w:pPr>
              <w:spacing w:line="360" w:lineRule="auto"/>
            </w:pPr>
            <w:r>
              <w:t>2.</w:t>
            </w:r>
            <w:r>
              <w:rPr>
                <w:rFonts w:hint="eastAsia"/>
              </w:rPr>
              <w:t>当</w:t>
            </w:r>
            <w:r>
              <w:t>页面录入任意数据时，该按钮为高</w:t>
            </w:r>
            <w:r>
              <w:rPr>
                <w:rFonts w:hint="eastAsia"/>
              </w:rPr>
              <w:t>亮</w:t>
            </w:r>
            <w:r>
              <w:t>，点击</w:t>
            </w:r>
            <w:r>
              <w:rPr>
                <w:rFonts w:hint="eastAsia"/>
              </w:rPr>
              <w:t>进行判断</w:t>
            </w:r>
            <w:r>
              <w:t>：</w:t>
            </w:r>
          </w:p>
          <w:p w14:paraId="5E296C76" w14:textId="111B649D" w:rsidR="00C17E1C" w:rsidRDefault="00C17E1C" w:rsidP="005605E3">
            <w:pPr>
              <w:pStyle w:val="ae"/>
              <w:numPr>
                <w:ilvl w:val="0"/>
                <w:numId w:val="65"/>
              </w:numPr>
              <w:spacing w:line="360" w:lineRule="auto"/>
              <w:ind w:firstLineChars="0"/>
            </w:pPr>
            <w:r>
              <w:rPr>
                <w:rFonts w:hint="eastAsia"/>
              </w:rPr>
              <w:t>当</w:t>
            </w:r>
            <w:r>
              <w:t>必录项</w:t>
            </w:r>
            <w:r>
              <w:rPr>
                <w:rFonts w:hint="eastAsia"/>
              </w:rPr>
              <w:t>校验</w:t>
            </w:r>
            <w:r>
              <w:t>未录入完整</w:t>
            </w:r>
            <w:r>
              <w:rPr>
                <w:rFonts w:hint="eastAsia"/>
              </w:rPr>
              <w:t>或者不</w:t>
            </w:r>
            <w:r>
              <w:t>满足校验条件，则在当前页面进行错误提示，提示语见</w:t>
            </w:r>
            <w:r>
              <w:t>“3.</w:t>
            </w:r>
            <w:r w:rsidR="00A74965">
              <w:t>6</w:t>
            </w:r>
            <w:r>
              <w:t xml:space="preserve">.4 </w:t>
            </w:r>
            <w:r>
              <w:rPr>
                <w:rFonts w:hint="eastAsia"/>
              </w:rPr>
              <w:t>提示语</w:t>
            </w:r>
            <w:r>
              <w:t>”</w:t>
            </w:r>
            <w:r>
              <w:rPr>
                <w:rFonts w:hint="eastAsia"/>
              </w:rPr>
              <w:t>；</w:t>
            </w:r>
          </w:p>
          <w:p w14:paraId="7632DE54" w14:textId="77777777" w:rsidR="00C17E1C" w:rsidRDefault="00C17E1C" w:rsidP="005605E3">
            <w:pPr>
              <w:pStyle w:val="ae"/>
              <w:numPr>
                <w:ilvl w:val="0"/>
                <w:numId w:val="65"/>
              </w:numPr>
              <w:spacing w:line="360" w:lineRule="auto"/>
              <w:ind w:firstLineChars="0"/>
            </w:pPr>
            <w:r>
              <w:rPr>
                <w:rFonts w:hint="eastAsia"/>
              </w:rPr>
              <w:t>当</w:t>
            </w:r>
            <w:r>
              <w:t>必录项录入完整</w:t>
            </w:r>
            <w:r>
              <w:rPr>
                <w:rFonts w:hint="eastAsia"/>
              </w:rPr>
              <w:t>且</w:t>
            </w:r>
            <w:r>
              <w:t>满足校验条件，则</w:t>
            </w:r>
            <w:r>
              <w:rPr>
                <w:rFonts w:hint="eastAsia"/>
              </w:rPr>
              <w:t>进行</w:t>
            </w:r>
            <w:r>
              <w:t>数据保存</w:t>
            </w:r>
            <w:r>
              <w:rPr>
                <w:rFonts w:hint="eastAsia"/>
              </w:rPr>
              <w:t>：</w:t>
            </w:r>
          </w:p>
          <w:p w14:paraId="18883933" w14:textId="77777777" w:rsidR="00C17E1C" w:rsidRDefault="00C17E1C" w:rsidP="005605E3">
            <w:pPr>
              <w:pStyle w:val="21"/>
              <w:spacing w:line="360" w:lineRule="auto"/>
              <w:ind w:left="562" w:firstLineChars="0" w:firstLine="0"/>
              <w:rPr>
                <w:rFonts w:ascii="宋体"/>
                <w:color w:val="00B050"/>
                <w:szCs w:val="21"/>
              </w:rPr>
            </w:pPr>
            <w:r>
              <w:t>a.</w:t>
            </w:r>
            <w:r>
              <w:rPr>
                <w:rFonts w:ascii="宋体"/>
                <w:szCs w:val="21"/>
              </w:rPr>
              <w:t xml:space="preserve"> 若数据保存成功，那么当前</w:t>
            </w:r>
            <w:r>
              <w:rPr>
                <w:rFonts w:ascii="宋体" w:hint="eastAsia"/>
                <w:szCs w:val="21"/>
              </w:rPr>
              <w:t>弹框</w:t>
            </w:r>
            <w:r>
              <w:rPr>
                <w:rFonts w:ascii="宋体"/>
                <w:szCs w:val="21"/>
              </w:rPr>
              <w:t>进行关闭，</w:t>
            </w:r>
            <w:r>
              <w:rPr>
                <w:rFonts w:ascii="宋体" w:hint="eastAsia"/>
                <w:szCs w:val="21"/>
              </w:rPr>
              <w:t>同时</w:t>
            </w:r>
            <w:r>
              <w:rPr>
                <w:rFonts w:ascii="宋体"/>
                <w:szCs w:val="21"/>
              </w:rPr>
              <w:t>页面进行toast</w:t>
            </w:r>
            <w:r>
              <w:rPr>
                <w:rFonts w:ascii="宋体" w:hint="eastAsia"/>
                <w:szCs w:val="21"/>
              </w:rPr>
              <w:t>提醒2</w:t>
            </w:r>
            <w:r>
              <w:rPr>
                <w:rFonts w:ascii="宋体"/>
                <w:szCs w:val="21"/>
              </w:rPr>
              <w:t>s后消失</w:t>
            </w:r>
            <w:r>
              <w:rPr>
                <w:rFonts w:ascii="宋体" w:hint="eastAsia"/>
                <w:szCs w:val="21"/>
              </w:rPr>
              <w:t>，</w:t>
            </w:r>
            <w:r>
              <w:rPr>
                <w:rFonts w:ascii="宋体"/>
                <w:szCs w:val="21"/>
              </w:rPr>
              <w:t>文案：</w:t>
            </w:r>
            <w:r w:rsidRPr="007E4D66">
              <w:rPr>
                <w:rFonts w:ascii="宋体"/>
                <w:color w:val="00B050"/>
                <w:szCs w:val="21"/>
              </w:rPr>
              <w:t>保存成功！</w:t>
            </w:r>
          </w:p>
          <w:p w14:paraId="3D071698" w14:textId="77777777" w:rsidR="00C17E1C" w:rsidRPr="00D009CF" w:rsidRDefault="00C17E1C" w:rsidP="005605E3">
            <w:pPr>
              <w:pStyle w:val="21"/>
              <w:spacing w:line="360" w:lineRule="auto"/>
              <w:ind w:firstLineChars="300" w:firstLine="630"/>
              <w:rPr>
                <w:rFonts w:ascii="宋体"/>
                <w:szCs w:val="21"/>
              </w:rPr>
            </w:pPr>
            <w:r>
              <w:rPr>
                <w:rFonts w:ascii="宋体" w:hint="eastAsia"/>
                <w:szCs w:val="21"/>
              </w:rPr>
              <w:t>如图所示</w:t>
            </w:r>
            <w:r>
              <w:rPr>
                <w:rFonts w:ascii="宋体"/>
                <w:szCs w:val="21"/>
              </w:rPr>
              <w:t>：</w:t>
            </w:r>
            <w:r>
              <w:rPr>
                <w:noProof/>
              </w:rPr>
              <w:drawing>
                <wp:inline distT="0" distB="0" distL="0" distR="0" wp14:anchorId="525D02BF" wp14:editId="553F2F07">
                  <wp:extent cx="1157474" cy="638175"/>
                  <wp:effectExtent l="0" t="0" r="508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62699" cy="641056"/>
                          </a:xfrm>
                          <a:prstGeom prst="rect">
                            <a:avLst/>
                          </a:prstGeom>
                        </pic:spPr>
                      </pic:pic>
                    </a:graphicData>
                  </a:graphic>
                </wp:inline>
              </w:drawing>
            </w:r>
          </w:p>
          <w:p w14:paraId="53FAA07B" w14:textId="47B5B379" w:rsidR="00C17E1C" w:rsidRDefault="00C17E1C" w:rsidP="005605E3">
            <w:pPr>
              <w:pStyle w:val="21"/>
              <w:spacing w:line="360" w:lineRule="auto"/>
              <w:ind w:left="562" w:firstLineChars="0" w:firstLine="0"/>
              <w:rPr>
                <w:rFonts w:ascii="宋体"/>
                <w:color w:val="00B050"/>
                <w:szCs w:val="21"/>
              </w:rPr>
            </w:pPr>
            <w:r>
              <w:rPr>
                <w:rFonts w:ascii="宋体" w:hint="eastAsia"/>
                <w:szCs w:val="21"/>
              </w:rPr>
              <w:t>b．若</w:t>
            </w:r>
            <w:r>
              <w:rPr>
                <w:rFonts w:ascii="宋体"/>
                <w:szCs w:val="21"/>
              </w:rPr>
              <w:t>数据保存失败，那么当前页面进行toast</w:t>
            </w:r>
            <w:r>
              <w:rPr>
                <w:rFonts w:ascii="宋体" w:hint="eastAsia"/>
                <w:szCs w:val="21"/>
              </w:rPr>
              <w:t>提醒2</w:t>
            </w:r>
            <w:r>
              <w:rPr>
                <w:rFonts w:ascii="宋体"/>
                <w:szCs w:val="21"/>
              </w:rPr>
              <w:t>s后消失</w:t>
            </w:r>
            <w:r>
              <w:rPr>
                <w:rFonts w:ascii="宋体" w:hint="eastAsia"/>
                <w:szCs w:val="21"/>
              </w:rPr>
              <w:t>，</w:t>
            </w:r>
            <w:r>
              <w:rPr>
                <w:rFonts w:ascii="宋体"/>
                <w:szCs w:val="21"/>
              </w:rPr>
              <w:t>同时依然停留在</w:t>
            </w:r>
            <w:r w:rsidR="00AB1249">
              <w:rPr>
                <w:rFonts w:ascii="宋体" w:hint="eastAsia"/>
                <w:szCs w:val="21"/>
              </w:rPr>
              <w:t>该弹框</w:t>
            </w:r>
            <w:r>
              <w:rPr>
                <w:rFonts w:ascii="宋体"/>
                <w:szCs w:val="21"/>
              </w:rPr>
              <w:t>且原有录入的内容依然存在支持修改或者再次保存</w:t>
            </w:r>
            <w:r>
              <w:rPr>
                <w:rFonts w:ascii="宋体" w:hint="eastAsia"/>
                <w:szCs w:val="21"/>
              </w:rPr>
              <w:t>，toast</w:t>
            </w:r>
            <w:r>
              <w:rPr>
                <w:rFonts w:ascii="宋体"/>
                <w:szCs w:val="21"/>
              </w:rPr>
              <w:t>文案：</w:t>
            </w:r>
            <w:r w:rsidRPr="007E4D66">
              <w:rPr>
                <w:rFonts w:ascii="宋体"/>
                <w:color w:val="00B050"/>
                <w:szCs w:val="21"/>
              </w:rPr>
              <w:t>保存失败</w:t>
            </w:r>
            <w:r>
              <w:rPr>
                <w:rFonts w:ascii="宋体" w:hint="eastAsia"/>
                <w:color w:val="00B050"/>
                <w:szCs w:val="21"/>
              </w:rPr>
              <w:t>，如有问题</w:t>
            </w:r>
            <w:r>
              <w:rPr>
                <w:rFonts w:ascii="宋体"/>
                <w:color w:val="00B050"/>
                <w:szCs w:val="21"/>
              </w:rPr>
              <w:t>请联系管理员。</w:t>
            </w:r>
          </w:p>
          <w:p w14:paraId="50EB71AA" w14:textId="77777777" w:rsidR="00C17E1C" w:rsidRPr="00152579" w:rsidRDefault="00C17E1C" w:rsidP="005605E3">
            <w:pPr>
              <w:pStyle w:val="ae"/>
              <w:spacing w:line="360" w:lineRule="auto"/>
              <w:ind w:left="420" w:firstLineChars="0" w:firstLine="0"/>
            </w:pPr>
            <w:r>
              <w:rPr>
                <w:rFonts w:ascii="宋体" w:hint="eastAsia"/>
                <w:szCs w:val="21"/>
              </w:rPr>
              <w:t>如图</w:t>
            </w:r>
            <w:r>
              <w:rPr>
                <w:rFonts w:ascii="宋体"/>
                <w:szCs w:val="21"/>
              </w:rPr>
              <w:t>所示：</w:t>
            </w:r>
            <w:r>
              <w:rPr>
                <w:noProof/>
              </w:rPr>
              <w:drawing>
                <wp:inline distT="0" distB="0" distL="0" distR="0" wp14:anchorId="73FC10FB" wp14:editId="28246D8A">
                  <wp:extent cx="2343150" cy="692623"/>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62514" cy="698347"/>
                          </a:xfrm>
                          <a:prstGeom prst="rect">
                            <a:avLst/>
                          </a:prstGeom>
                        </pic:spPr>
                      </pic:pic>
                    </a:graphicData>
                  </a:graphic>
                </wp:inline>
              </w:drawing>
            </w:r>
          </w:p>
        </w:tc>
      </w:tr>
    </w:tbl>
    <w:p w14:paraId="240D3679" w14:textId="77777777" w:rsidR="00E44A00" w:rsidRPr="00E44A00" w:rsidRDefault="00E44A00" w:rsidP="005605E3">
      <w:pPr>
        <w:pStyle w:val="ae"/>
        <w:spacing w:line="360" w:lineRule="auto"/>
        <w:ind w:firstLineChars="0" w:firstLine="0"/>
      </w:pPr>
    </w:p>
    <w:p w14:paraId="19F4E076" w14:textId="010F16A4" w:rsidR="0021340E" w:rsidRDefault="0021340E" w:rsidP="005605E3">
      <w:pPr>
        <w:pStyle w:val="3"/>
        <w:numPr>
          <w:ilvl w:val="2"/>
          <w:numId w:val="6"/>
        </w:numPr>
        <w:tabs>
          <w:tab w:val="clear" w:pos="425"/>
          <w:tab w:val="clear" w:pos="709"/>
          <w:tab w:val="left" w:pos="0"/>
        </w:tabs>
        <w:spacing w:line="360" w:lineRule="auto"/>
        <w:ind w:left="567"/>
      </w:pPr>
      <w:bookmarkStart w:id="393" w:name="_Toc522191604"/>
      <w:r>
        <w:rPr>
          <w:rFonts w:hint="eastAsia"/>
        </w:rPr>
        <w:t>数据</w:t>
      </w:r>
      <w:r>
        <w:t>输入输出</w:t>
      </w:r>
      <w:bookmarkEnd w:id="393"/>
    </w:p>
    <w:p w14:paraId="56B30680" w14:textId="246DD45F" w:rsidR="00015897" w:rsidRDefault="00015897" w:rsidP="005605E3">
      <w:pPr>
        <w:pStyle w:val="21"/>
        <w:numPr>
          <w:ilvl w:val="0"/>
          <w:numId w:val="101"/>
        </w:numPr>
        <w:spacing w:line="360" w:lineRule="auto"/>
        <w:ind w:left="0" w:firstLineChars="0" w:firstLine="0"/>
        <w:rPr>
          <w:rFonts w:hAnsi="宋体"/>
          <w:color w:val="000000"/>
          <w:sz w:val="24"/>
          <w:szCs w:val="24"/>
        </w:rPr>
      </w:pPr>
      <w:r>
        <w:rPr>
          <w:rFonts w:hAnsi="宋体" w:hint="eastAsia"/>
          <w:color w:val="000000"/>
          <w:sz w:val="24"/>
          <w:szCs w:val="24"/>
        </w:rPr>
        <w:t>“试卷规则查询</w:t>
      </w:r>
      <w:r>
        <w:rPr>
          <w:rFonts w:hAnsi="宋体"/>
          <w:color w:val="000000"/>
          <w:sz w:val="24"/>
          <w:szCs w:val="24"/>
        </w:rPr>
        <w:t>列表</w:t>
      </w:r>
      <w:r>
        <w:rPr>
          <w:rFonts w:hAnsi="宋体" w:hint="eastAsia"/>
          <w:color w:val="000000"/>
          <w:sz w:val="24"/>
          <w:szCs w:val="24"/>
        </w:rPr>
        <w:t>页面”</w:t>
      </w:r>
      <w:r w:rsidRPr="009764BC">
        <w:rPr>
          <w:rFonts w:hAnsi="宋体"/>
          <w:color w:val="000000"/>
          <w:sz w:val="24"/>
          <w:szCs w:val="24"/>
        </w:rPr>
        <w:t xml:space="preserve"> </w:t>
      </w:r>
      <w:r>
        <w:rPr>
          <w:rFonts w:hAnsi="宋体"/>
          <w:color w:val="000000"/>
          <w:sz w:val="24"/>
          <w:szCs w:val="24"/>
        </w:rPr>
        <w:t>数据</w:t>
      </w:r>
      <w:r>
        <w:rPr>
          <w:rFonts w:hAnsi="宋体" w:hint="eastAsia"/>
          <w:color w:val="000000"/>
          <w:sz w:val="24"/>
          <w:szCs w:val="24"/>
        </w:rPr>
        <w:t>输入</w:t>
      </w:r>
      <w:r>
        <w:rPr>
          <w:rFonts w:hAnsi="宋体"/>
          <w:color w:val="000000"/>
          <w:sz w:val="24"/>
          <w:szCs w:val="24"/>
        </w:rPr>
        <w:t>输出项</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01"/>
        <w:gridCol w:w="6095"/>
      </w:tblGrid>
      <w:tr w:rsidR="00015897" w14:paraId="0E355CA7" w14:textId="77777777" w:rsidTr="00153DCE">
        <w:tc>
          <w:tcPr>
            <w:tcW w:w="704" w:type="dxa"/>
          </w:tcPr>
          <w:p w14:paraId="2D0D5164" w14:textId="77777777" w:rsidR="00015897" w:rsidRDefault="00015897" w:rsidP="005605E3">
            <w:pPr>
              <w:spacing w:line="360" w:lineRule="auto"/>
            </w:pPr>
            <w:r>
              <w:rPr>
                <w:rFonts w:hint="eastAsia"/>
              </w:rPr>
              <w:t>序号</w:t>
            </w:r>
          </w:p>
        </w:tc>
        <w:tc>
          <w:tcPr>
            <w:tcW w:w="1701" w:type="dxa"/>
          </w:tcPr>
          <w:p w14:paraId="72F82A96" w14:textId="77777777" w:rsidR="00015897" w:rsidRDefault="00015897" w:rsidP="005605E3">
            <w:pPr>
              <w:spacing w:line="360" w:lineRule="auto"/>
            </w:pPr>
            <w:r>
              <w:rPr>
                <w:rFonts w:hint="eastAsia"/>
              </w:rPr>
              <w:t>字段</w:t>
            </w:r>
          </w:p>
        </w:tc>
        <w:tc>
          <w:tcPr>
            <w:tcW w:w="6095" w:type="dxa"/>
          </w:tcPr>
          <w:p w14:paraId="3586C4B6" w14:textId="77777777" w:rsidR="00015897" w:rsidRDefault="00015897" w:rsidP="005605E3">
            <w:pPr>
              <w:spacing w:line="360" w:lineRule="auto"/>
            </w:pPr>
            <w:r>
              <w:rPr>
                <w:rFonts w:hint="eastAsia"/>
              </w:rPr>
              <w:t>规则</w:t>
            </w:r>
          </w:p>
        </w:tc>
      </w:tr>
      <w:tr w:rsidR="00015897" w14:paraId="4162548E" w14:textId="77777777" w:rsidTr="00153DCE">
        <w:tc>
          <w:tcPr>
            <w:tcW w:w="8500" w:type="dxa"/>
            <w:gridSpan w:val="3"/>
            <w:shd w:val="clear" w:color="auto" w:fill="FBE4D5" w:themeFill="accent2" w:themeFillTint="33"/>
          </w:tcPr>
          <w:p w14:paraId="303020AD" w14:textId="77777777" w:rsidR="00015897" w:rsidRDefault="00015897" w:rsidP="005605E3">
            <w:pPr>
              <w:spacing w:line="360" w:lineRule="auto"/>
            </w:pPr>
            <w:r>
              <w:t>查询条件</w:t>
            </w:r>
          </w:p>
        </w:tc>
      </w:tr>
      <w:tr w:rsidR="00FD7C7D" w:rsidRPr="0045492E" w14:paraId="23CEDF47" w14:textId="77777777" w:rsidTr="00153DCE">
        <w:tc>
          <w:tcPr>
            <w:tcW w:w="704" w:type="dxa"/>
          </w:tcPr>
          <w:p w14:paraId="2331D9A4" w14:textId="77777777" w:rsidR="00FD7C7D" w:rsidRPr="00355E1D" w:rsidRDefault="00FD7C7D" w:rsidP="005605E3">
            <w:pPr>
              <w:pStyle w:val="ae"/>
              <w:numPr>
                <w:ilvl w:val="0"/>
                <w:numId w:val="102"/>
              </w:numPr>
              <w:spacing w:line="360" w:lineRule="auto"/>
              <w:ind w:firstLineChars="0"/>
            </w:pPr>
          </w:p>
        </w:tc>
        <w:tc>
          <w:tcPr>
            <w:tcW w:w="1701" w:type="dxa"/>
          </w:tcPr>
          <w:p w14:paraId="4A774018" w14:textId="24D0809E" w:rsidR="00FD7C7D" w:rsidRDefault="00FD7C7D" w:rsidP="005605E3">
            <w:pPr>
              <w:spacing w:line="360" w:lineRule="auto"/>
            </w:pPr>
            <w:r>
              <w:rPr>
                <w:rFonts w:hint="eastAsia"/>
              </w:rPr>
              <w:t>创建时间</w:t>
            </w:r>
          </w:p>
        </w:tc>
        <w:tc>
          <w:tcPr>
            <w:tcW w:w="6095" w:type="dxa"/>
          </w:tcPr>
          <w:p w14:paraId="4C6BCF3F" w14:textId="77777777" w:rsidR="00FD7C7D" w:rsidRDefault="00FD7C7D" w:rsidP="005605E3">
            <w:pPr>
              <w:spacing w:line="360" w:lineRule="auto"/>
            </w:pPr>
            <w:r>
              <w:rPr>
                <w:rFonts w:hint="eastAsia"/>
              </w:rPr>
              <w:t>手动录入</w:t>
            </w:r>
            <w:r>
              <w:t>，</w:t>
            </w:r>
            <w:r>
              <w:rPr>
                <w:rFonts w:hint="eastAsia"/>
              </w:rPr>
              <w:t>日历</w:t>
            </w:r>
            <w:r>
              <w:t>时间控件，可选择到秒</w:t>
            </w:r>
            <w:r>
              <w:rPr>
                <w:rFonts w:hint="eastAsia"/>
              </w:rPr>
              <w:t>，</w:t>
            </w:r>
            <w:r>
              <w:t>时间</w:t>
            </w:r>
            <w:r>
              <w:rPr>
                <w:rFonts w:hint="eastAsia"/>
              </w:rPr>
              <w:t>/</w:t>
            </w:r>
            <w:r>
              <w:rPr>
                <w:rFonts w:hint="eastAsia"/>
              </w:rPr>
              <w:t>时间段</w:t>
            </w:r>
            <w:r>
              <w:t>的选择</w:t>
            </w:r>
            <w:r>
              <w:rPr>
                <w:rFonts w:hint="eastAsia"/>
              </w:rPr>
              <w:t>，</w:t>
            </w:r>
            <w:r>
              <w:t>非必选项</w:t>
            </w:r>
          </w:p>
          <w:p w14:paraId="5EFA8BBC" w14:textId="77777777" w:rsidR="00FD7C7D" w:rsidRDefault="00FD7C7D" w:rsidP="005605E3">
            <w:pPr>
              <w:spacing w:line="360" w:lineRule="auto"/>
            </w:pPr>
            <w:r>
              <w:rPr>
                <w:rFonts w:hint="eastAsia"/>
              </w:rPr>
              <w:t>默认值：</w:t>
            </w:r>
          </w:p>
          <w:p w14:paraId="4CCFA20F" w14:textId="77777777" w:rsidR="00FD7C7D" w:rsidRDefault="00FD7C7D" w:rsidP="005605E3">
            <w:pPr>
              <w:spacing w:line="360" w:lineRule="auto"/>
            </w:pPr>
            <w:r>
              <w:rPr>
                <w:rFonts w:hint="eastAsia"/>
              </w:rPr>
              <w:t>请选择开始</w:t>
            </w:r>
            <w:r>
              <w:t>时间</w:t>
            </w:r>
          </w:p>
          <w:p w14:paraId="5488EF77" w14:textId="77777777" w:rsidR="00FD7C7D" w:rsidRPr="00A22036" w:rsidRDefault="00FD7C7D" w:rsidP="005605E3">
            <w:pPr>
              <w:spacing w:line="360" w:lineRule="auto"/>
            </w:pPr>
            <w:r>
              <w:rPr>
                <w:rFonts w:hint="eastAsia"/>
              </w:rPr>
              <w:t>请选择</w:t>
            </w:r>
            <w:r>
              <w:t>结束时间</w:t>
            </w:r>
          </w:p>
          <w:p w14:paraId="24579627" w14:textId="6CBC3448" w:rsidR="00FD7C7D" w:rsidRPr="00E37A12" w:rsidRDefault="00FD7C7D" w:rsidP="005605E3">
            <w:pPr>
              <w:numPr>
                <w:ilvl w:val="0"/>
                <w:numId w:val="38"/>
              </w:numPr>
              <w:spacing w:line="360" w:lineRule="auto"/>
              <w:ind w:left="0" w:firstLine="426"/>
            </w:pPr>
            <w:r>
              <w:rPr>
                <w:rFonts w:hint="eastAsia"/>
                <w:color w:val="000000"/>
              </w:rPr>
              <w:lastRenderedPageBreak/>
              <w:t>以下“创建</w:t>
            </w:r>
            <w:r>
              <w:rPr>
                <w:rFonts w:hint="eastAsia"/>
              </w:rPr>
              <w:t>时间</w:t>
            </w:r>
            <w:r>
              <w:rPr>
                <w:rFonts w:hint="eastAsia"/>
                <w:color w:val="000000"/>
              </w:rPr>
              <w:t>”的“至”之前称为“开始时间”；“至”之后称为“结束时间”；</w:t>
            </w:r>
          </w:p>
          <w:p w14:paraId="4F281B8D" w14:textId="77777777" w:rsidR="00FD7C7D" w:rsidRDefault="00FD7C7D" w:rsidP="005605E3">
            <w:pPr>
              <w:numPr>
                <w:ilvl w:val="0"/>
                <w:numId w:val="38"/>
              </w:numPr>
              <w:spacing w:line="360" w:lineRule="auto"/>
              <w:ind w:left="0" w:firstLine="426"/>
            </w:pPr>
            <w:r>
              <w:rPr>
                <w:rFonts w:hint="eastAsia"/>
              </w:rPr>
              <w:t>时间</w:t>
            </w:r>
            <w:r>
              <w:rPr>
                <w:rFonts w:hint="eastAsia"/>
                <w:color w:val="000000"/>
              </w:rPr>
              <w:t>的选择，“结束时间”需大于等于“开始时间”，（例：“开始时间”选择为“</w:t>
            </w:r>
            <w:r>
              <w:rPr>
                <w:rFonts w:hint="eastAsia"/>
                <w:color w:val="000000"/>
              </w:rPr>
              <w:t>2016-03-10</w:t>
            </w:r>
            <w:r>
              <w:rPr>
                <w:color w:val="000000"/>
              </w:rPr>
              <w:t xml:space="preserve"> 10</w:t>
            </w:r>
            <w:r>
              <w:rPr>
                <w:rFonts w:hint="eastAsia"/>
                <w:color w:val="000000"/>
              </w:rPr>
              <w:t>:00:00</w:t>
            </w:r>
            <w:r>
              <w:rPr>
                <w:rFonts w:hint="eastAsia"/>
                <w:color w:val="000000"/>
              </w:rPr>
              <w:t>”，“结束时间”只能选择“</w:t>
            </w:r>
            <w:r>
              <w:rPr>
                <w:rFonts w:hint="eastAsia"/>
                <w:color w:val="000000"/>
              </w:rPr>
              <w:t>2016-03-10</w:t>
            </w:r>
            <w:r>
              <w:rPr>
                <w:color w:val="000000"/>
              </w:rPr>
              <w:t xml:space="preserve"> 10</w:t>
            </w:r>
            <w:r>
              <w:rPr>
                <w:rFonts w:hint="eastAsia"/>
                <w:color w:val="000000"/>
              </w:rPr>
              <w:t>:00:00</w:t>
            </w:r>
            <w:r>
              <w:rPr>
                <w:rFonts w:hint="eastAsia"/>
                <w:color w:val="000000"/>
              </w:rPr>
              <w:t>”当天或当天以后的任何时间）；</w:t>
            </w:r>
          </w:p>
          <w:p w14:paraId="5BE2B88D" w14:textId="50B5D1B4" w:rsidR="00FD7C7D" w:rsidRDefault="00FD7C7D" w:rsidP="005605E3">
            <w:pPr>
              <w:spacing w:line="360" w:lineRule="auto"/>
            </w:pPr>
            <w:r>
              <w:rPr>
                <w:rFonts w:hint="eastAsia"/>
                <w:color w:val="000000"/>
              </w:rPr>
              <w:t>只录入“开始时间”，</w:t>
            </w:r>
            <w:r w:rsidRPr="00FC1746">
              <w:rPr>
                <w:rFonts w:hint="eastAsia"/>
                <w:color w:val="000000"/>
              </w:rPr>
              <w:t>如“</w:t>
            </w:r>
            <w:r>
              <w:rPr>
                <w:rFonts w:hint="eastAsia"/>
                <w:color w:val="000000"/>
              </w:rPr>
              <w:t>2016-03-10</w:t>
            </w:r>
            <w:r>
              <w:rPr>
                <w:color w:val="000000"/>
              </w:rPr>
              <w:t xml:space="preserve"> 10</w:t>
            </w:r>
            <w:r>
              <w:rPr>
                <w:rFonts w:hint="eastAsia"/>
                <w:color w:val="000000"/>
              </w:rPr>
              <w:t>:00:00</w:t>
            </w:r>
            <w:r w:rsidRPr="00FC1746">
              <w:rPr>
                <w:rFonts w:hint="eastAsia"/>
                <w:color w:val="000000"/>
              </w:rPr>
              <w:t>”，则查询出</w:t>
            </w:r>
            <w:r w:rsidRPr="00FC1746">
              <w:rPr>
                <w:rFonts w:ascii="宋体" w:hAnsi="宋体" w:hint="eastAsia"/>
              </w:rPr>
              <w:t>时间</w:t>
            </w:r>
            <w:r w:rsidRPr="00FC1746">
              <w:rPr>
                <w:rFonts w:hint="eastAsia"/>
                <w:color w:val="000000"/>
              </w:rPr>
              <w:t>从“</w:t>
            </w:r>
            <w:r>
              <w:rPr>
                <w:rFonts w:hint="eastAsia"/>
                <w:color w:val="000000"/>
              </w:rPr>
              <w:t>2016-03-10</w:t>
            </w:r>
            <w:r>
              <w:rPr>
                <w:color w:val="000000"/>
              </w:rPr>
              <w:t xml:space="preserve"> 10</w:t>
            </w:r>
            <w:r>
              <w:rPr>
                <w:rFonts w:hint="eastAsia"/>
                <w:color w:val="000000"/>
              </w:rPr>
              <w:t>:00:00</w:t>
            </w:r>
            <w:r w:rsidRPr="00FC1746">
              <w:rPr>
                <w:rFonts w:hint="eastAsia"/>
                <w:color w:val="000000"/>
              </w:rPr>
              <w:t>”开始</w:t>
            </w:r>
            <w:r>
              <w:rPr>
                <w:rFonts w:hint="eastAsia"/>
                <w:color w:val="000000"/>
              </w:rPr>
              <w:t>到结束时间为最远的数据展示</w:t>
            </w:r>
            <w:r w:rsidRPr="00FC1746">
              <w:rPr>
                <w:rFonts w:hint="eastAsia"/>
                <w:color w:val="000000"/>
              </w:rPr>
              <w:t>；</w:t>
            </w:r>
            <w:r>
              <w:rPr>
                <w:rFonts w:hint="eastAsia"/>
                <w:color w:val="000000"/>
              </w:rPr>
              <w:t>只录入“结束时间”，</w:t>
            </w:r>
            <w:r w:rsidRPr="00FC1746">
              <w:rPr>
                <w:rFonts w:hint="eastAsia"/>
                <w:color w:val="000000"/>
              </w:rPr>
              <w:t>如“</w:t>
            </w:r>
            <w:r>
              <w:rPr>
                <w:rFonts w:hint="eastAsia"/>
                <w:color w:val="000000"/>
              </w:rPr>
              <w:t>2016-03-10</w:t>
            </w:r>
            <w:r>
              <w:rPr>
                <w:color w:val="000000"/>
              </w:rPr>
              <w:t xml:space="preserve"> 10</w:t>
            </w:r>
            <w:r>
              <w:rPr>
                <w:rFonts w:hint="eastAsia"/>
                <w:color w:val="000000"/>
              </w:rPr>
              <w:t>:00:00</w:t>
            </w:r>
            <w:r w:rsidRPr="00FC1746">
              <w:rPr>
                <w:rFonts w:hint="eastAsia"/>
                <w:color w:val="000000"/>
              </w:rPr>
              <w:t>”，则查询</w:t>
            </w:r>
            <w:r>
              <w:rPr>
                <w:rFonts w:hint="eastAsia"/>
                <w:color w:val="000000"/>
              </w:rPr>
              <w:t>结束时间是</w:t>
            </w:r>
            <w:r w:rsidRPr="00FC1746">
              <w:rPr>
                <w:rFonts w:hint="eastAsia"/>
                <w:color w:val="000000"/>
              </w:rPr>
              <w:t>“</w:t>
            </w:r>
            <w:r>
              <w:rPr>
                <w:rFonts w:hint="eastAsia"/>
                <w:color w:val="000000"/>
              </w:rPr>
              <w:t>2016-03-10</w:t>
            </w:r>
            <w:r>
              <w:rPr>
                <w:color w:val="000000"/>
              </w:rPr>
              <w:t xml:space="preserve"> 10</w:t>
            </w:r>
            <w:r>
              <w:rPr>
                <w:rFonts w:hint="eastAsia"/>
                <w:color w:val="000000"/>
              </w:rPr>
              <w:t>:00:00</w:t>
            </w:r>
            <w:r w:rsidRPr="00FC1746">
              <w:rPr>
                <w:rFonts w:hint="eastAsia"/>
                <w:color w:val="000000"/>
              </w:rPr>
              <w:t>”</w:t>
            </w:r>
            <w:r>
              <w:rPr>
                <w:rFonts w:hint="eastAsia"/>
                <w:color w:val="000000"/>
              </w:rPr>
              <w:t>之前的所有数据</w:t>
            </w:r>
            <w:r w:rsidRPr="00FC1746">
              <w:rPr>
                <w:rFonts w:hint="eastAsia"/>
                <w:color w:val="000000"/>
              </w:rPr>
              <w:t>。</w:t>
            </w:r>
          </w:p>
        </w:tc>
      </w:tr>
      <w:tr w:rsidR="00FD7C7D" w:rsidRPr="0045492E" w14:paraId="2BEB7CCB" w14:textId="77777777" w:rsidTr="00153DCE">
        <w:tc>
          <w:tcPr>
            <w:tcW w:w="704" w:type="dxa"/>
          </w:tcPr>
          <w:p w14:paraId="62E22758" w14:textId="77777777" w:rsidR="00FD7C7D" w:rsidRPr="00355E1D" w:rsidRDefault="00FD7C7D" w:rsidP="005605E3">
            <w:pPr>
              <w:pStyle w:val="ae"/>
              <w:numPr>
                <w:ilvl w:val="0"/>
                <w:numId w:val="102"/>
              </w:numPr>
              <w:spacing w:line="360" w:lineRule="auto"/>
              <w:ind w:firstLineChars="0"/>
            </w:pPr>
          </w:p>
        </w:tc>
        <w:tc>
          <w:tcPr>
            <w:tcW w:w="1701" w:type="dxa"/>
          </w:tcPr>
          <w:p w14:paraId="190C3748" w14:textId="40A677DF" w:rsidR="00FD7C7D" w:rsidRDefault="00FD7C7D" w:rsidP="005605E3">
            <w:pPr>
              <w:spacing w:line="360" w:lineRule="auto"/>
            </w:pPr>
            <w:r>
              <w:rPr>
                <w:rFonts w:hint="eastAsia"/>
              </w:rPr>
              <w:t>规则名称</w:t>
            </w:r>
          </w:p>
        </w:tc>
        <w:tc>
          <w:tcPr>
            <w:tcW w:w="6095" w:type="dxa"/>
          </w:tcPr>
          <w:p w14:paraId="0C3741F1" w14:textId="7AFE9D6B" w:rsidR="00FD7C7D" w:rsidRDefault="00FD7C7D" w:rsidP="005605E3">
            <w:pPr>
              <w:spacing w:line="360" w:lineRule="auto"/>
            </w:pPr>
            <w:r>
              <w:rPr>
                <w:rFonts w:hint="eastAsia"/>
              </w:rPr>
              <w:t>单行文本框</w:t>
            </w:r>
            <w:r>
              <w:t>，手动录入，非录入项，</w:t>
            </w:r>
            <w:r>
              <w:rPr>
                <w:rFonts w:hint="eastAsia"/>
              </w:rPr>
              <w:t>默认值</w:t>
            </w:r>
            <w:r>
              <w:t>：</w:t>
            </w:r>
            <w:r w:rsidRPr="000A1C3F">
              <w:rPr>
                <w:rFonts w:hint="eastAsia"/>
              </w:rPr>
              <w:t>请输入要查询的</w:t>
            </w:r>
            <w:r>
              <w:rPr>
                <w:rFonts w:hint="eastAsia"/>
              </w:rPr>
              <w:t>规则</w:t>
            </w:r>
            <w:r w:rsidRPr="000A1C3F">
              <w:rPr>
                <w:rFonts w:hint="eastAsia"/>
              </w:rPr>
              <w:t>名称</w:t>
            </w:r>
          </w:p>
          <w:p w14:paraId="04B1969B" w14:textId="3EE96170" w:rsidR="00FD7C7D" w:rsidRDefault="00FD7C7D" w:rsidP="005605E3">
            <w:pPr>
              <w:spacing w:line="360" w:lineRule="auto"/>
            </w:pPr>
            <w:r>
              <w:rPr>
                <w:rFonts w:hint="eastAsia"/>
              </w:rPr>
              <w:t>可</w:t>
            </w:r>
            <w:r>
              <w:t>录入任意字符，</w:t>
            </w:r>
            <w:r>
              <w:rPr>
                <w:rFonts w:hint="eastAsia"/>
              </w:rPr>
              <w:t>无</w:t>
            </w:r>
            <w:r>
              <w:t>长度校验</w:t>
            </w:r>
            <w:r>
              <w:rPr>
                <w:rFonts w:hint="eastAsia"/>
              </w:rPr>
              <w:t>，以</w:t>
            </w:r>
            <w:r>
              <w:t>词</w:t>
            </w:r>
            <w:r>
              <w:rPr>
                <w:rFonts w:hint="eastAsia"/>
              </w:rPr>
              <w:t>语</w:t>
            </w:r>
            <w:r>
              <w:t>形式支持模糊查询</w:t>
            </w:r>
          </w:p>
        </w:tc>
      </w:tr>
      <w:tr w:rsidR="00FD7C7D" w:rsidRPr="0045492E" w14:paraId="5100EA57" w14:textId="77777777" w:rsidTr="00153DCE">
        <w:tc>
          <w:tcPr>
            <w:tcW w:w="704" w:type="dxa"/>
          </w:tcPr>
          <w:p w14:paraId="62138829" w14:textId="77777777" w:rsidR="00FD7C7D" w:rsidRPr="00355E1D" w:rsidRDefault="00FD7C7D" w:rsidP="005605E3">
            <w:pPr>
              <w:pStyle w:val="ae"/>
              <w:numPr>
                <w:ilvl w:val="0"/>
                <w:numId w:val="102"/>
              </w:numPr>
              <w:spacing w:line="360" w:lineRule="auto"/>
              <w:ind w:firstLineChars="0"/>
            </w:pPr>
          </w:p>
        </w:tc>
        <w:tc>
          <w:tcPr>
            <w:tcW w:w="1701" w:type="dxa"/>
          </w:tcPr>
          <w:p w14:paraId="225B8921" w14:textId="49F2C687" w:rsidR="00FD7C7D" w:rsidRDefault="00FD7C7D" w:rsidP="005605E3">
            <w:pPr>
              <w:spacing w:line="360" w:lineRule="auto"/>
            </w:pPr>
            <w:r>
              <w:rPr>
                <w:rFonts w:hint="eastAsia"/>
              </w:rPr>
              <w:t>规则代码</w:t>
            </w:r>
          </w:p>
        </w:tc>
        <w:tc>
          <w:tcPr>
            <w:tcW w:w="6095" w:type="dxa"/>
          </w:tcPr>
          <w:p w14:paraId="2CA8709C" w14:textId="65F35E64" w:rsidR="00FD7C7D" w:rsidRDefault="00FD7C7D" w:rsidP="005605E3">
            <w:pPr>
              <w:spacing w:line="360" w:lineRule="auto"/>
            </w:pPr>
            <w:r>
              <w:rPr>
                <w:rFonts w:hint="eastAsia"/>
              </w:rPr>
              <w:t>单行文本框</w:t>
            </w:r>
            <w:r>
              <w:t>，手动录入，非录入项，</w:t>
            </w:r>
            <w:r>
              <w:rPr>
                <w:rFonts w:hint="eastAsia"/>
              </w:rPr>
              <w:t>默认值</w:t>
            </w:r>
            <w:r>
              <w:t>：</w:t>
            </w:r>
            <w:r w:rsidRPr="000A1C3F">
              <w:rPr>
                <w:rFonts w:hint="eastAsia"/>
              </w:rPr>
              <w:t>请输入要查询的</w:t>
            </w:r>
            <w:r>
              <w:rPr>
                <w:rFonts w:hint="eastAsia"/>
              </w:rPr>
              <w:t>规则代码</w:t>
            </w:r>
          </w:p>
          <w:p w14:paraId="54F4DE4C" w14:textId="77777777" w:rsidR="00FD7C7D" w:rsidRDefault="00FD7C7D" w:rsidP="005605E3">
            <w:pPr>
              <w:spacing w:line="360" w:lineRule="auto"/>
            </w:pPr>
            <w:r>
              <w:rPr>
                <w:rFonts w:hint="eastAsia"/>
              </w:rPr>
              <w:t>可</w:t>
            </w:r>
            <w:r>
              <w:t>录入任意字符，</w:t>
            </w:r>
            <w:r>
              <w:rPr>
                <w:rFonts w:hint="eastAsia"/>
              </w:rPr>
              <w:t>无</w:t>
            </w:r>
            <w:r>
              <w:t>长度校验</w:t>
            </w:r>
            <w:r>
              <w:rPr>
                <w:rFonts w:hint="eastAsia"/>
              </w:rPr>
              <w:t>，以</w:t>
            </w:r>
            <w:r>
              <w:t>词</w:t>
            </w:r>
            <w:r>
              <w:rPr>
                <w:rFonts w:hint="eastAsia"/>
              </w:rPr>
              <w:t>语</w:t>
            </w:r>
            <w:r>
              <w:t>形式支持模糊查询</w:t>
            </w:r>
          </w:p>
        </w:tc>
      </w:tr>
      <w:tr w:rsidR="00FD7C7D" w:rsidRPr="0045492E" w14:paraId="5D6B54A0" w14:textId="77777777" w:rsidTr="00153DCE">
        <w:tc>
          <w:tcPr>
            <w:tcW w:w="8500" w:type="dxa"/>
            <w:gridSpan w:val="3"/>
            <w:shd w:val="clear" w:color="auto" w:fill="FBE4D5" w:themeFill="accent2" w:themeFillTint="33"/>
          </w:tcPr>
          <w:p w14:paraId="0B127050" w14:textId="77777777" w:rsidR="00FD7C7D" w:rsidRDefault="00FD7C7D" w:rsidP="005605E3">
            <w:pPr>
              <w:spacing w:line="360" w:lineRule="auto"/>
            </w:pPr>
            <w:r>
              <w:rPr>
                <w:rFonts w:hint="eastAsia"/>
              </w:rPr>
              <w:t>查询</w:t>
            </w:r>
            <w:r>
              <w:t>列表</w:t>
            </w:r>
          </w:p>
        </w:tc>
      </w:tr>
      <w:tr w:rsidR="00FD7C7D" w:rsidRPr="0045492E" w14:paraId="4135A16F" w14:textId="77777777" w:rsidTr="00153DCE">
        <w:tc>
          <w:tcPr>
            <w:tcW w:w="704" w:type="dxa"/>
          </w:tcPr>
          <w:p w14:paraId="799A545D" w14:textId="77777777" w:rsidR="00FD7C7D" w:rsidRPr="00355E1D" w:rsidRDefault="00FD7C7D" w:rsidP="005605E3">
            <w:pPr>
              <w:pStyle w:val="ae"/>
              <w:numPr>
                <w:ilvl w:val="0"/>
                <w:numId w:val="103"/>
              </w:numPr>
              <w:spacing w:line="360" w:lineRule="auto"/>
              <w:ind w:firstLineChars="0"/>
            </w:pPr>
          </w:p>
        </w:tc>
        <w:tc>
          <w:tcPr>
            <w:tcW w:w="1701" w:type="dxa"/>
          </w:tcPr>
          <w:p w14:paraId="30A3769C" w14:textId="527E56EC" w:rsidR="00FD7C7D" w:rsidRPr="00427E91" w:rsidRDefault="00427E91" w:rsidP="005605E3">
            <w:pPr>
              <w:spacing w:line="360" w:lineRule="auto"/>
              <w:rPr>
                <w:color w:val="000000" w:themeColor="text1"/>
              </w:rPr>
            </w:pPr>
            <w:r w:rsidRPr="00427E91">
              <w:rPr>
                <w:rFonts w:hint="eastAsia"/>
                <w:color w:val="000000" w:themeColor="text1"/>
              </w:rPr>
              <w:t>规则名称</w:t>
            </w:r>
          </w:p>
        </w:tc>
        <w:tc>
          <w:tcPr>
            <w:tcW w:w="6095" w:type="dxa"/>
          </w:tcPr>
          <w:p w14:paraId="0A0A1E36" w14:textId="77777777" w:rsidR="00FD7C7D" w:rsidRDefault="00FD7C7D" w:rsidP="005605E3">
            <w:pPr>
              <w:spacing w:line="360" w:lineRule="auto"/>
            </w:pPr>
            <w:r>
              <w:rPr>
                <w:rFonts w:hint="eastAsia"/>
              </w:rPr>
              <w:t>系统</w:t>
            </w:r>
            <w:r>
              <w:t>默认查询展示，不可修改</w:t>
            </w:r>
          </w:p>
        </w:tc>
      </w:tr>
      <w:tr w:rsidR="00427E91" w:rsidRPr="0045492E" w14:paraId="322C5B26" w14:textId="77777777" w:rsidTr="00153DCE">
        <w:tc>
          <w:tcPr>
            <w:tcW w:w="704" w:type="dxa"/>
          </w:tcPr>
          <w:p w14:paraId="083DCD64" w14:textId="77777777" w:rsidR="00427E91" w:rsidRPr="00355E1D" w:rsidRDefault="00427E91" w:rsidP="005605E3">
            <w:pPr>
              <w:pStyle w:val="ae"/>
              <w:numPr>
                <w:ilvl w:val="0"/>
                <w:numId w:val="103"/>
              </w:numPr>
              <w:spacing w:line="360" w:lineRule="auto"/>
              <w:ind w:firstLineChars="0"/>
            </w:pPr>
          </w:p>
        </w:tc>
        <w:tc>
          <w:tcPr>
            <w:tcW w:w="1701" w:type="dxa"/>
          </w:tcPr>
          <w:p w14:paraId="45FD2C8D" w14:textId="3B979154" w:rsidR="00427E91" w:rsidRPr="00427E91" w:rsidRDefault="00427E91" w:rsidP="005605E3">
            <w:pPr>
              <w:spacing w:line="360" w:lineRule="auto"/>
              <w:rPr>
                <w:color w:val="000000" w:themeColor="text1"/>
              </w:rPr>
            </w:pPr>
            <w:r w:rsidRPr="00427E91">
              <w:rPr>
                <w:rFonts w:hint="eastAsia"/>
                <w:color w:val="000000" w:themeColor="text1"/>
              </w:rPr>
              <w:t>规则代码</w:t>
            </w:r>
          </w:p>
        </w:tc>
        <w:tc>
          <w:tcPr>
            <w:tcW w:w="6095" w:type="dxa"/>
          </w:tcPr>
          <w:p w14:paraId="1CA2F20B" w14:textId="534CD7C2" w:rsidR="00427E91" w:rsidRDefault="00427E91" w:rsidP="005605E3">
            <w:pPr>
              <w:spacing w:line="360" w:lineRule="auto"/>
            </w:pPr>
            <w:r>
              <w:rPr>
                <w:rFonts w:hint="eastAsia"/>
              </w:rPr>
              <w:t>系统</w:t>
            </w:r>
            <w:r>
              <w:t>默认查询展示，不可修改</w:t>
            </w:r>
          </w:p>
        </w:tc>
      </w:tr>
      <w:tr w:rsidR="00427E91" w:rsidRPr="0045492E" w14:paraId="0ACDF575" w14:textId="77777777" w:rsidTr="00153DCE">
        <w:tc>
          <w:tcPr>
            <w:tcW w:w="704" w:type="dxa"/>
          </w:tcPr>
          <w:p w14:paraId="7F054C14" w14:textId="77777777" w:rsidR="00427E91" w:rsidRPr="00355E1D" w:rsidRDefault="00427E91" w:rsidP="005605E3">
            <w:pPr>
              <w:pStyle w:val="ae"/>
              <w:numPr>
                <w:ilvl w:val="0"/>
                <w:numId w:val="103"/>
              </w:numPr>
              <w:spacing w:line="360" w:lineRule="auto"/>
              <w:ind w:firstLineChars="0"/>
            </w:pPr>
          </w:p>
        </w:tc>
        <w:tc>
          <w:tcPr>
            <w:tcW w:w="1701" w:type="dxa"/>
          </w:tcPr>
          <w:p w14:paraId="094485E4" w14:textId="19181E7B" w:rsidR="00427E91" w:rsidRPr="00427E91" w:rsidRDefault="00427E91" w:rsidP="005605E3">
            <w:pPr>
              <w:spacing w:line="360" w:lineRule="auto"/>
              <w:rPr>
                <w:color w:val="000000" w:themeColor="text1"/>
              </w:rPr>
            </w:pPr>
            <w:r w:rsidRPr="00427E91">
              <w:rPr>
                <w:rFonts w:ascii="Arial" w:hAnsi="Arial" w:cs="Arial"/>
                <w:color w:val="000000" w:themeColor="text1"/>
                <w:sz w:val="20"/>
              </w:rPr>
              <w:t>可做试卷次数</w:t>
            </w:r>
          </w:p>
        </w:tc>
        <w:tc>
          <w:tcPr>
            <w:tcW w:w="6095" w:type="dxa"/>
          </w:tcPr>
          <w:p w14:paraId="24D14197" w14:textId="45FE163A" w:rsidR="00427E91" w:rsidRDefault="00427E91" w:rsidP="005605E3">
            <w:pPr>
              <w:spacing w:line="360" w:lineRule="auto"/>
            </w:pPr>
            <w:r>
              <w:rPr>
                <w:rFonts w:hint="eastAsia"/>
              </w:rPr>
              <w:t>系统</w:t>
            </w:r>
            <w:r>
              <w:t>默认查询展示，不可修改</w:t>
            </w:r>
          </w:p>
        </w:tc>
      </w:tr>
      <w:tr w:rsidR="00427E91" w:rsidRPr="0045492E" w14:paraId="1CAE0541" w14:textId="77777777" w:rsidTr="00153DCE">
        <w:tc>
          <w:tcPr>
            <w:tcW w:w="704" w:type="dxa"/>
          </w:tcPr>
          <w:p w14:paraId="502FEEB3" w14:textId="77777777" w:rsidR="00427E91" w:rsidRPr="00355E1D" w:rsidRDefault="00427E91" w:rsidP="005605E3">
            <w:pPr>
              <w:pStyle w:val="ae"/>
              <w:numPr>
                <w:ilvl w:val="0"/>
                <w:numId w:val="103"/>
              </w:numPr>
              <w:spacing w:line="360" w:lineRule="auto"/>
              <w:ind w:firstLineChars="0"/>
            </w:pPr>
          </w:p>
        </w:tc>
        <w:tc>
          <w:tcPr>
            <w:tcW w:w="1701" w:type="dxa"/>
          </w:tcPr>
          <w:p w14:paraId="59E517DA" w14:textId="7FA92F8D" w:rsidR="00427E91" w:rsidRPr="00427E91" w:rsidRDefault="00427E91" w:rsidP="005605E3">
            <w:pPr>
              <w:spacing w:line="360" w:lineRule="auto"/>
              <w:rPr>
                <w:color w:val="000000" w:themeColor="text1"/>
              </w:rPr>
            </w:pPr>
            <w:r w:rsidRPr="00427E91">
              <w:rPr>
                <w:rFonts w:ascii="Arial" w:hAnsi="Arial" w:cs="Arial"/>
                <w:color w:val="000000" w:themeColor="text1"/>
                <w:sz w:val="20"/>
              </w:rPr>
              <w:t>重复试题是否相同题目</w:t>
            </w:r>
          </w:p>
        </w:tc>
        <w:tc>
          <w:tcPr>
            <w:tcW w:w="6095" w:type="dxa"/>
          </w:tcPr>
          <w:p w14:paraId="44D0E355" w14:textId="3FA7865D" w:rsidR="00427E91" w:rsidRDefault="00427E91" w:rsidP="005605E3">
            <w:pPr>
              <w:spacing w:line="360" w:lineRule="auto"/>
            </w:pPr>
            <w:r>
              <w:rPr>
                <w:rFonts w:hint="eastAsia"/>
              </w:rPr>
              <w:t>系统</w:t>
            </w:r>
            <w:r>
              <w:t>默认查询展示，不可修改</w:t>
            </w:r>
          </w:p>
        </w:tc>
      </w:tr>
      <w:tr w:rsidR="00427E91" w:rsidRPr="0045492E" w14:paraId="7BF95FFD" w14:textId="77777777" w:rsidTr="00153DCE">
        <w:tc>
          <w:tcPr>
            <w:tcW w:w="704" w:type="dxa"/>
          </w:tcPr>
          <w:p w14:paraId="1B4B9D8E" w14:textId="77777777" w:rsidR="00427E91" w:rsidRPr="00355E1D" w:rsidRDefault="00427E91" w:rsidP="005605E3">
            <w:pPr>
              <w:pStyle w:val="ae"/>
              <w:numPr>
                <w:ilvl w:val="0"/>
                <w:numId w:val="103"/>
              </w:numPr>
              <w:spacing w:line="360" w:lineRule="auto"/>
              <w:ind w:firstLineChars="0"/>
            </w:pPr>
          </w:p>
        </w:tc>
        <w:tc>
          <w:tcPr>
            <w:tcW w:w="1701" w:type="dxa"/>
          </w:tcPr>
          <w:p w14:paraId="3EE816DE" w14:textId="4138CBAC" w:rsidR="00427E91" w:rsidRPr="00427E91" w:rsidRDefault="00427E91" w:rsidP="005605E3">
            <w:pPr>
              <w:spacing w:line="360" w:lineRule="auto"/>
              <w:rPr>
                <w:rFonts w:ascii="Arial" w:hAnsi="Arial" w:cs="Arial"/>
                <w:color w:val="000000" w:themeColor="text1"/>
                <w:sz w:val="20"/>
              </w:rPr>
            </w:pPr>
            <w:r w:rsidRPr="00427E91">
              <w:rPr>
                <w:rFonts w:ascii="Arial" w:hAnsi="Arial" w:cs="Arial"/>
                <w:color w:val="000000" w:themeColor="text1"/>
                <w:sz w:val="20"/>
              </w:rPr>
              <w:t>正确答案及解析</w:t>
            </w:r>
          </w:p>
        </w:tc>
        <w:tc>
          <w:tcPr>
            <w:tcW w:w="6095" w:type="dxa"/>
          </w:tcPr>
          <w:p w14:paraId="68C22B05" w14:textId="18DA68B7" w:rsidR="00427E91" w:rsidRDefault="00427E91" w:rsidP="005605E3">
            <w:pPr>
              <w:spacing w:line="360" w:lineRule="auto"/>
            </w:pPr>
            <w:r>
              <w:rPr>
                <w:rFonts w:hint="eastAsia"/>
              </w:rPr>
              <w:t>系统</w:t>
            </w:r>
            <w:r>
              <w:t>默认查询展示，不可修改</w:t>
            </w:r>
          </w:p>
        </w:tc>
      </w:tr>
      <w:tr w:rsidR="00427E91" w:rsidRPr="0045492E" w14:paraId="5AB3E4DD" w14:textId="77777777" w:rsidTr="00153DCE">
        <w:tc>
          <w:tcPr>
            <w:tcW w:w="704" w:type="dxa"/>
          </w:tcPr>
          <w:p w14:paraId="0990380C" w14:textId="77777777" w:rsidR="00427E91" w:rsidRPr="00355E1D" w:rsidRDefault="00427E91" w:rsidP="005605E3">
            <w:pPr>
              <w:pStyle w:val="ae"/>
              <w:numPr>
                <w:ilvl w:val="0"/>
                <w:numId w:val="103"/>
              </w:numPr>
              <w:spacing w:line="360" w:lineRule="auto"/>
              <w:ind w:firstLineChars="0"/>
            </w:pPr>
          </w:p>
        </w:tc>
        <w:tc>
          <w:tcPr>
            <w:tcW w:w="1701" w:type="dxa"/>
          </w:tcPr>
          <w:p w14:paraId="7CC2DCB4" w14:textId="7DA2C1FB" w:rsidR="00427E91" w:rsidRPr="00427E91" w:rsidRDefault="00427E91" w:rsidP="005605E3">
            <w:pPr>
              <w:spacing w:line="360" w:lineRule="auto"/>
              <w:rPr>
                <w:rFonts w:ascii="Arial" w:hAnsi="Arial" w:cs="Arial"/>
                <w:color w:val="000000" w:themeColor="text1"/>
                <w:sz w:val="20"/>
              </w:rPr>
            </w:pPr>
            <w:r w:rsidRPr="00427E91">
              <w:rPr>
                <w:rFonts w:ascii="Arial" w:hAnsi="Arial" w:cs="Arial"/>
                <w:color w:val="000000" w:themeColor="text1"/>
                <w:sz w:val="20"/>
              </w:rPr>
              <w:t>收藏试题标识</w:t>
            </w:r>
          </w:p>
        </w:tc>
        <w:tc>
          <w:tcPr>
            <w:tcW w:w="6095" w:type="dxa"/>
          </w:tcPr>
          <w:p w14:paraId="5A99D602" w14:textId="0DF00089" w:rsidR="00427E91" w:rsidRDefault="00427E91" w:rsidP="005605E3">
            <w:pPr>
              <w:spacing w:line="360" w:lineRule="auto"/>
            </w:pPr>
            <w:r>
              <w:rPr>
                <w:rFonts w:hint="eastAsia"/>
              </w:rPr>
              <w:t>系统</w:t>
            </w:r>
            <w:r>
              <w:t>默认查询展示，不可修改</w:t>
            </w:r>
          </w:p>
        </w:tc>
      </w:tr>
      <w:tr w:rsidR="00427E91" w:rsidRPr="0045492E" w14:paraId="03D6C244" w14:textId="77777777" w:rsidTr="00153DCE">
        <w:tc>
          <w:tcPr>
            <w:tcW w:w="704" w:type="dxa"/>
          </w:tcPr>
          <w:p w14:paraId="7E6497F4" w14:textId="77777777" w:rsidR="00427E91" w:rsidRPr="00355E1D" w:rsidRDefault="00427E91" w:rsidP="005605E3">
            <w:pPr>
              <w:pStyle w:val="ae"/>
              <w:numPr>
                <w:ilvl w:val="0"/>
                <w:numId w:val="103"/>
              </w:numPr>
              <w:spacing w:line="360" w:lineRule="auto"/>
              <w:ind w:firstLineChars="0"/>
            </w:pPr>
          </w:p>
        </w:tc>
        <w:tc>
          <w:tcPr>
            <w:tcW w:w="1701" w:type="dxa"/>
          </w:tcPr>
          <w:p w14:paraId="7426737C" w14:textId="29A82858" w:rsidR="00427E91" w:rsidRPr="00427E91" w:rsidRDefault="00427E91" w:rsidP="005605E3">
            <w:pPr>
              <w:spacing w:line="360" w:lineRule="auto"/>
              <w:rPr>
                <w:rFonts w:ascii="Arial" w:hAnsi="Arial" w:cs="Arial"/>
                <w:color w:val="000000" w:themeColor="text1"/>
                <w:sz w:val="20"/>
              </w:rPr>
            </w:pPr>
            <w:r w:rsidRPr="00427E91">
              <w:rPr>
                <w:rFonts w:ascii="Arial" w:hAnsi="Arial" w:cs="Arial"/>
                <w:color w:val="000000" w:themeColor="text1"/>
                <w:sz w:val="20"/>
              </w:rPr>
              <w:t>题目是否随机</w:t>
            </w:r>
          </w:p>
        </w:tc>
        <w:tc>
          <w:tcPr>
            <w:tcW w:w="6095" w:type="dxa"/>
          </w:tcPr>
          <w:p w14:paraId="02294207" w14:textId="4B514942" w:rsidR="00427E91" w:rsidRDefault="00427E91" w:rsidP="005605E3">
            <w:pPr>
              <w:spacing w:line="360" w:lineRule="auto"/>
            </w:pPr>
            <w:r>
              <w:rPr>
                <w:rFonts w:hint="eastAsia"/>
              </w:rPr>
              <w:t>系统</w:t>
            </w:r>
            <w:r>
              <w:t>默认查询展示，不可修改</w:t>
            </w:r>
          </w:p>
        </w:tc>
      </w:tr>
      <w:tr w:rsidR="00427E91" w:rsidRPr="0045492E" w14:paraId="054D4B62" w14:textId="77777777" w:rsidTr="00153DCE">
        <w:tc>
          <w:tcPr>
            <w:tcW w:w="704" w:type="dxa"/>
          </w:tcPr>
          <w:p w14:paraId="6C5DD59D" w14:textId="77777777" w:rsidR="00427E91" w:rsidRPr="00355E1D" w:rsidRDefault="00427E91" w:rsidP="005605E3">
            <w:pPr>
              <w:pStyle w:val="ae"/>
              <w:numPr>
                <w:ilvl w:val="0"/>
                <w:numId w:val="103"/>
              </w:numPr>
              <w:spacing w:line="360" w:lineRule="auto"/>
              <w:ind w:firstLineChars="0"/>
            </w:pPr>
          </w:p>
        </w:tc>
        <w:tc>
          <w:tcPr>
            <w:tcW w:w="1701" w:type="dxa"/>
          </w:tcPr>
          <w:p w14:paraId="66D8D3DB" w14:textId="30E63999" w:rsidR="00427E91" w:rsidRPr="00427E91" w:rsidRDefault="00427E91" w:rsidP="005605E3">
            <w:pPr>
              <w:spacing w:line="360" w:lineRule="auto"/>
              <w:rPr>
                <w:rFonts w:ascii="Arial" w:hAnsi="Arial" w:cs="Arial"/>
                <w:color w:val="000000" w:themeColor="text1"/>
                <w:sz w:val="20"/>
              </w:rPr>
            </w:pPr>
            <w:r w:rsidRPr="00427E91">
              <w:rPr>
                <w:rFonts w:ascii="Arial" w:hAnsi="Arial" w:cs="Arial"/>
                <w:color w:val="000000" w:themeColor="text1"/>
                <w:sz w:val="20"/>
              </w:rPr>
              <w:t>描述</w:t>
            </w:r>
          </w:p>
        </w:tc>
        <w:tc>
          <w:tcPr>
            <w:tcW w:w="6095" w:type="dxa"/>
          </w:tcPr>
          <w:p w14:paraId="76B831BF" w14:textId="77777777" w:rsidR="00427E91" w:rsidRDefault="00427E91" w:rsidP="005605E3">
            <w:pPr>
              <w:spacing w:line="360" w:lineRule="auto"/>
            </w:pPr>
            <w:r>
              <w:rPr>
                <w:rFonts w:hint="eastAsia"/>
              </w:rPr>
              <w:t>系统</w:t>
            </w:r>
            <w:r>
              <w:t>默认查询展示，不可修改</w:t>
            </w:r>
          </w:p>
          <w:p w14:paraId="27446116" w14:textId="72D586C3" w:rsidR="00427E91" w:rsidRDefault="00427E91" w:rsidP="005605E3">
            <w:pPr>
              <w:spacing w:line="360" w:lineRule="auto"/>
            </w:pPr>
            <w:r>
              <w:rPr>
                <w:rFonts w:hint="eastAsia"/>
              </w:rPr>
              <w:t>无数据是展示样式“——”</w:t>
            </w:r>
          </w:p>
        </w:tc>
      </w:tr>
      <w:tr w:rsidR="00CB783C" w:rsidRPr="0045492E" w14:paraId="7D1AB72B" w14:textId="77777777" w:rsidTr="00CB783C">
        <w:tc>
          <w:tcPr>
            <w:tcW w:w="704" w:type="dxa"/>
            <w:shd w:val="clear" w:color="auto" w:fill="FBE4D5" w:themeFill="accent2" w:themeFillTint="33"/>
          </w:tcPr>
          <w:p w14:paraId="417EF26C" w14:textId="77777777" w:rsidR="00CB783C" w:rsidRPr="00355E1D" w:rsidRDefault="00CB783C" w:rsidP="005605E3">
            <w:pPr>
              <w:pStyle w:val="ae"/>
              <w:numPr>
                <w:ilvl w:val="0"/>
                <w:numId w:val="103"/>
              </w:numPr>
              <w:spacing w:line="360" w:lineRule="auto"/>
              <w:ind w:firstLineChars="0"/>
            </w:pPr>
          </w:p>
        </w:tc>
        <w:tc>
          <w:tcPr>
            <w:tcW w:w="7796" w:type="dxa"/>
            <w:gridSpan w:val="2"/>
            <w:shd w:val="clear" w:color="auto" w:fill="FBE4D5" w:themeFill="accent2" w:themeFillTint="33"/>
          </w:tcPr>
          <w:p w14:paraId="740EF6B0" w14:textId="2F9AF5B8" w:rsidR="00CB783C" w:rsidRDefault="00CB783C" w:rsidP="005605E3">
            <w:pPr>
              <w:spacing w:line="360" w:lineRule="auto"/>
            </w:pPr>
            <w:r>
              <w:rPr>
                <w:rFonts w:hint="eastAsia"/>
              </w:rPr>
              <w:t>查询列表——展开展示的某条规则的“考试规则明细”</w:t>
            </w:r>
          </w:p>
        </w:tc>
      </w:tr>
      <w:tr w:rsidR="00CB783C" w:rsidRPr="0045492E" w14:paraId="489AD311" w14:textId="77777777" w:rsidTr="00153DCE">
        <w:tc>
          <w:tcPr>
            <w:tcW w:w="704" w:type="dxa"/>
          </w:tcPr>
          <w:p w14:paraId="04F1E8EE" w14:textId="77777777" w:rsidR="00CB783C" w:rsidRPr="00355E1D" w:rsidRDefault="00CB783C" w:rsidP="005605E3">
            <w:pPr>
              <w:pStyle w:val="ae"/>
              <w:numPr>
                <w:ilvl w:val="0"/>
                <w:numId w:val="109"/>
              </w:numPr>
              <w:spacing w:line="360" w:lineRule="auto"/>
              <w:ind w:firstLineChars="0"/>
            </w:pPr>
          </w:p>
        </w:tc>
        <w:tc>
          <w:tcPr>
            <w:tcW w:w="1701" w:type="dxa"/>
          </w:tcPr>
          <w:p w14:paraId="4F81B320" w14:textId="724D3EDB" w:rsidR="00CB783C" w:rsidRDefault="00CB783C" w:rsidP="005605E3">
            <w:pPr>
              <w:spacing w:line="360" w:lineRule="auto"/>
            </w:pPr>
            <w:r>
              <w:rPr>
                <w:rFonts w:hint="eastAsia"/>
              </w:rPr>
              <w:t>题目类型</w:t>
            </w:r>
          </w:p>
        </w:tc>
        <w:tc>
          <w:tcPr>
            <w:tcW w:w="6095" w:type="dxa"/>
          </w:tcPr>
          <w:p w14:paraId="3DC1A319" w14:textId="5675B8F7" w:rsidR="00CB783C" w:rsidRDefault="00CB783C" w:rsidP="005605E3">
            <w:pPr>
              <w:spacing w:line="360" w:lineRule="auto"/>
            </w:pPr>
            <w:r>
              <w:rPr>
                <w:rFonts w:hint="eastAsia"/>
              </w:rPr>
              <w:t>系统</w:t>
            </w:r>
            <w:r>
              <w:t>默认查询展示，不可修改</w:t>
            </w:r>
          </w:p>
        </w:tc>
      </w:tr>
      <w:tr w:rsidR="00CB783C" w:rsidRPr="0045492E" w14:paraId="5A4637D0" w14:textId="77777777" w:rsidTr="00153DCE">
        <w:tc>
          <w:tcPr>
            <w:tcW w:w="704" w:type="dxa"/>
          </w:tcPr>
          <w:p w14:paraId="76A01CF9" w14:textId="77777777" w:rsidR="00CB783C" w:rsidRPr="00355E1D" w:rsidRDefault="00CB783C" w:rsidP="005605E3">
            <w:pPr>
              <w:pStyle w:val="ae"/>
              <w:numPr>
                <w:ilvl w:val="0"/>
                <w:numId w:val="109"/>
              </w:numPr>
              <w:spacing w:line="360" w:lineRule="auto"/>
              <w:ind w:firstLineChars="0"/>
            </w:pPr>
          </w:p>
        </w:tc>
        <w:tc>
          <w:tcPr>
            <w:tcW w:w="1701" w:type="dxa"/>
          </w:tcPr>
          <w:p w14:paraId="77846893" w14:textId="4E43B0F7" w:rsidR="00CB783C" w:rsidRDefault="00CB783C" w:rsidP="005605E3">
            <w:pPr>
              <w:spacing w:line="360" w:lineRule="auto"/>
            </w:pPr>
            <w:r>
              <w:rPr>
                <w:rFonts w:hint="eastAsia"/>
              </w:rPr>
              <w:t>题目难度</w:t>
            </w:r>
          </w:p>
        </w:tc>
        <w:tc>
          <w:tcPr>
            <w:tcW w:w="6095" w:type="dxa"/>
          </w:tcPr>
          <w:p w14:paraId="2DACD3CD" w14:textId="7442CFF8" w:rsidR="00CB783C" w:rsidRDefault="00CB783C" w:rsidP="005605E3">
            <w:pPr>
              <w:spacing w:line="360" w:lineRule="auto"/>
            </w:pPr>
            <w:r>
              <w:rPr>
                <w:rFonts w:hint="eastAsia"/>
              </w:rPr>
              <w:t>系统</w:t>
            </w:r>
            <w:r>
              <w:t>默认查询展示，不可修改</w:t>
            </w:r>
          </w:p>
        </w:tc>
      </w:tr>
      <w:tr w:rsidR="00CB783C" w:rsidRPr="0045492E" w14:paraId="622775A1" w14:textId="77777777" w:rsidTr="00153DCE">
        <w:tc>
          <w:tcPr>
            <w:tcW w:w="704" w:type="dxa"/>
          </w:tcPr>
          <w:p w14:paraId="52D80652" w14:textId="77777777" w:rsidR="00CB783C" w:rsidRPr="00355E1D" w:rsidRDefault="00CB783C" w:rsidP="005605E3">
            <w:pPr>
              <w:pStyle w:val="ae"/>
              <w:numPr>
                <w:ilvl w:val="0"/>
                <w:numId w:val="109"/>
              </w:numPr>
              <w:spacing w:line="360" w:lineRule="auto"/>
              <w:ind w:firstLineChars="0"/>
            </w:pPr>
          </w:p>
        </w:tc>
        <w:tc>
          <w:tcPr>
            <w:tcW w:w="1701" w:type="dxa"/>
          </w:tcPr>
          <w:p w14:paraId="447756E0" w14:textId="22B82275" w:rsidR="00CB783C" w:rsidRDefault="00CB783C" w:rsidP="005605E3">
            <w:pPr>
              <w:spacing w:line="360" w:lineRule="auto"/>
            </w:pPr>
            <w:r>
              <w:rPr>
                <w:rFonts w:hint="eastAsia"/>
              </w:rPr>
              <w:t>题目数量</w:t>
            </w:r>
          </w:p>
        </w:tc>
        <w:tc>
          <w:tcPr>
            <w:tcW w:w="6095" w:type="dxa"/>
          </w:tcPr>
          <w:p w14:paraId="314C961C" w14:textId="7BC4F038" w:rsidR="00CB783C" w:rsidRDefault="00CB783C" w:rsidP="005605E3">
            <w:pPr>
              <w:spacing w:line="360" w:lineRule="auto"/>
            </w:pPr>
            <w:r>
              <w:rPr>
                <w:rFonts w:hint="eastAsia"/>
              </w:rPr>
              <w:t>系统</w:t>
            </w:r>
            <w:r>
              <w:t>默认查询展示，不可修改</w:t>
            </w:r>
          </w:p>
        </w:tc>
      </w:tr>
      <w:tr w:rsidR="00CB783C" w:rsidRPr="0045492E" w14:paraId="2A1E5BC8" w14:textId="77777777" w:rsidTr="00153DCE">
        <w:tc>
          <w:tcPr>
            <w:tcW w:w="704" w:type="dxa"/>
          </w:tcPr>
          <w:p w14:paraId="1ED889F1" w14:textId="77777777" w:rsidR="00CB783C" w:rsidRPr="00355E1D" w:rsidRDefault="00CB783C" w:rsidP="005605E3">
            <w:pPr>
              <w:pStyle w:val="ae"/>
              <w:numPr>
                <w:ilvl w:val="0"/>
                <w:numId w:val="109"/>
              </w:numPr>
              <w:spacing w:line="360" w:lineRule="auto"/>
              <w:ind w:firstLineChars="0"/>
            </w:pPr>
          </w:p>
        </w:tc>
        <w:tc>
          <w:tcPr>
            <w:tcW w:w="1701" w:type="dxa"/>
          </w:tcPr>
          <w:p w14:paraId="74309DF7" w14:textId="0D0EB1A2" w:rsidR="00CB783C" w:rsidRDefault="00CB783C" w:rsidP="005605E3">
            <w:pPr>
              <w:spacing w:line="360" w:lineRule="auto"/>
            </w:pPr>
            <w:r>
              <w:rPr>
                <w:rFonts w:hint="eastAsia"/>
              </w:rPr>
              <w:t>备注</w:t>
            </w:r>
          </w:p>
        </w:tc>
        <w:tc>
          <w:tcPr>
            <w:tcW w:w="6095" w:type="dxa"/>
          </w:tcPr>
          <w:p w14:paraId="4D408BEE" w14:textId="77777777" w:rsidR="00CB783C" w:rsidRDefault="00CB783C" w:rsidP="005605E3">
            <w:pPr>
              <w:spacing w:line="360" w:lineRule="auto"/>
            </w:pPr>
            <w:r>
              <w:rPr>
                <w:rFonts w:hint="eastAsia"/>
              </w:rPr>
              <w:t>系统</w:t>
            </w:r>
            <w:r>
              <w:t>默认查询展示，不可修改</w:t>
            </w:r>
          </w:p>
          <w:p w14:paraId="08290E83" w14:textId="4044FF67" w:rsidR="00CB783C" w:rsidRDefault="00CB783C" w:rsidP="005605E3">
            <w:pPr>
              <w:spacing w:line="360" w:lineRule="auto"/>
            </w:pPr>
            <w:r>
              <w:rPr>
                <w:rFonts w:hint="eastAsia"/>
              </w:rPr>
              <w:t>无数据是展示样式“——”</w:t>
            </w:r>
          </w:p>
        </w:tc>
      </w:tr>
    </w:tbl>
    <w:p w14:paraId="3AE43B3D" w14:textId="321C035C" w:rsidR="005B02AB" w:rsidRDefault="005B02AB" w:rsidP="005605E3">
      <w:pPr>
        <w:spacing w:line="360" w:lineRule="auto"/>
      </w:pPr>
    </w:p>
    <w:p w14:paraId="7C626FB7" w14:textId="1123959F" w:rsidR="00FC560E" w:rsidRDefault="00FC560E" w:rsidP="005605E3">
      <w:pPr>
        <w:pStyle w:val="21"/>
        <w:numPr>
          <w:ilvl w:val="0"/>
          <w:numId w:val="101"/>
        </w:numPr>
        <w:spacing w:line="360" w:lineRule="auto"/>
        <w:ind w:left="0" w:firstLineChars="0" w:firstLine="0"/>
        <w:rPr>
          <w:rFonts w:hAnsi="宋体"/>
          <w:color w:val="000000"/>
          <w:sz w:val="24"/>
          <w:szCs w:val="24"/>
        </w:rPr>
      </w:pPr>
      <w:r>
        <w:rPr>
          <w:rFonts w:hAnsi="宋体" w:hint="eastAsia"/>
          <w:color w:val="000000"/>
          <w:sz w:val="24"/>
          <w:szCs w:val="24"/>
        </w:rPr>
        <w:t>“新增</w:t>
      </w:r>
      <w:r>
        <w:rPr>
          <w:rFonts w:hAnsi="宋体" w:hint="eastAsia"/>
          <w:color w:val="000000"/>
          <w:sz w:val="24"/>
          <w:szCs w:val="24"/>
        </w:rPr>
        <w:t>/</w:t>
      </w:r>
      <w:r>
        <w:rPr>
          <w:rFonts w:hAnsi="宋体" w:hint="eastAsia"/>
          <w:color w:val="000000"/>
          <w:sz w:val="24"/>
          <w:szCs w:val="24"/>
        </w:rPr>
        <w:t>修改规则”</w:t>
      </w:r>
      <w:r w:rsidRPr="009764BC">
        <w:rPr>
          <w:rFonts w:hAnsi="宋体"/>
          <w:color w:val="000000"/>
          <w:sz w:val="24"/>
          <w:szCs w:val="24"/>
        </w:rPr>
        <w:t xml:space="preserve"> </w:t>
      </w:r>
      <w:r>
        <w:rPr>
          <w:rFonts w:hAnsi="宋体"/>
          <w:color w:val="000000"/>
          <w:sz w:val="24"/>
          <w:szCs w:val="24"/>
        </w:rPr>
        <w:t>数据</w:t>
      </w:r>
      <w:r>
        <w:rPr>
          <w:rFonts w:hAnsi="宋体" w:hint="eastAsia"/>
          <w:color w:val="000000"/>
          <w:sz w:val="24"/>
          <w:szCs w:val="24"/>
        </w:rPr>
        <w:t>输入</w:t>
      </w:r>
      <w:r>
        <w:rPr>
          <w:rFonts w:hAnsi="宋体"/>
          <w:color w:val="000000"/>
          <w:sz w:val="24"/>
          <w:szCs w:val="24"/>
        </w:rPr>
        <w:t>输出项</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01"/>
        <w:gridCol w:w="6095"/>
      </w:tblGrid>
      <w:tr w:rsidR="00FC560E" w14:paraId="18DDEB3F" w14:textId="77777777" w:rsidTr="00153DCE">
        <w:tc>
          <w:tcPr>
            <w:tcW w:w="704" w:type="dxa"/>
          </w:tcPr>
          <w:p w14:paraId="6764ADB3" w14:textId="77777777" w:rsidR="00FC560E" w:rsidRDefault="00FC560E" w:rsidP="005605E3">
            <w:pPr>
              <w:spacing w:line="360" w:lineRule="auto"/>
            </w:pPr>
            <w:r>
              <w:rPr>
                <w:rFonts w:hint="eastAsia"/>
              </w:rPr>
              <w:t>序号</w:t>
            </w:r>
          </w:p>
        </w:tc>
        <w:tc>
          <w:tcPr>
            <w:tcW w:w="1701" w:type="dxa"/>
          </w:tcPr>
          <w:p w14:paraId="1C688D5D" w14:textId="77777777" w:rsidR="00FC560E" w:rsidRDefault="00FC560E" w:rsidP="005605E3">
            <w:pPr>
              <w:spacing w:line="360" w:lineRule="auto"/>
            </w:pPr>
            <w:r>
              <w:rPr>
                <w:rFonts w:hint="eastAsia"/>
              </w:rPr>
              <w:t>字段</w:t>
            </w:r>
          </w:p>
        </w:tc>
        <w:tc>
          <w:tcPr>
            <w:tcW w:w="6095" w:type="dxa"/>
          </w:tcPr>
          <w:p w14:paraId="7203DA63" w14:textId="77777777" w:rsidR="00FC560E" w:rsidRDefault="00FC560E" w:rsidP="005605E3">
            <w:pPr>
              <w:spacing w:line="360" w:lineRule="auto"/>
            </w:pPr>
            <w:r>
              <w:rPr>
                <w:rFonts w:hint="eastAsia"/>
              </w:rPr>
              <w:t>规则</w:t>
            </w:r>
          </w:p>
        </w:tc>
      </w:tr>
      <w:tr w:rsidR="002C793A" w:rsidRPr="0045492E" w14:paraId="0852E14B" w14:textId="77777777" w:rsidTr="00153DCE">
        <w:tc>
          <w:tcPr>
            <w:tcW w:w="704" w:type="dxa"/>
          </w:tcPr>
          <w:p w14:paraId="7D8B780F" w14:textId="77777777" w:rsidR="002C793A" w:rsidRPr="00355E1D" w:rsidRDefault="002C793A" w:rsidP="005605E3">
            <w:pPr>
              <w:pStyle w:val="ae"/>
              <w:numPr>
                <w:ilvl w:val="0"/>
                <w:numId w:val="110"/>
              </w:numPr>
              <w:spacing w:line="360" w:lineRule="auto"/>
              <w:ind w:firstLineChars="0"/>
            </w:pPr>
          </w:p>
        </w:tc>
        <w:tc>
          <w:tcPr>
            <w:tcW w:w="1701" w:type="dxa"/>
          </w:tcPr>
          <w:p w14:paraId="6A89DAA5" w14:textId="4235BA5D" w:rsidR="002C793A" w:rsidRDefault="002C793A" w:rsidP="005605E3">
            <w:pPr>
              <w:spacing w:line="360" w:lineRule="auto"/>
            </w:pPr>
            <w:r>
              <w:rPr>
                <w:rFonts w:ascii="Arial" w:hAnsi="Arial" w:cs="Arial"/>
                <w:color w:val="333333"/>
                <w:sz w:val="20"/>
              </w:rPr>
              <w:t>规则名称</w:t>
            </w:r>
          </w:p>
        </w:tc>
        <w:tc>
          <w:tcPr>
            <w:tcW w:w="6095" w:type="dxa"/>
          </w:tcPr>
          <w:p w14:paraId="4D2E5157" w14:textId="77777777" w:rsidR="002C793A" w:rsidRDefault="002C793A" w:rsidP="005605E3">
            <w:pPr>
              <w:spacing w:line="360" w:lineRule="auto"/>
            </w:pPr>
            <w:r>
              <w:rPr>
                <w:rFonts w:hint="eastAsia"/>
              </w:rPr>
              <w:t>新增</w:t>
            </w:r>
            <w:r>
              <w:t>：</w:t>
            </w:r>
          </w:p>
          <w:p w14:paraId="04F34476" w14:textId="77777777" w:rsidR="002C793A" w:rsidRDefault="002C793A" w:rsidP="005605E3">
            <w:pPr>
              <w:spacing w:line="360" w:lineRule="auto"/>
            </w:pPr>
            <w:r>
              <w:rPr>
                <w:rFonts w:hint="eastAsia"/>
              </w:rPr>
              <w:t>单行</w:t>
            </w:r>
            <w:r>
              <w:t>文本框，可录入任意</w:t>
            </w:r>
            <w:r>
              <w:rPr>
                <w:rFonts w:hint="eastAsia"/>
              </w:rPr>
              <w:t>字符</w:t>
            </w:r>
            <w:r>
              <w:t>，最多可录入</w:t>
            </w:r>
            <w:r>
              <w:rPr>
                <w:rFonts w:hint="eastAsia"/>
              </w:rPr>
              <w:t>50</w:t>
            </w:r>
            <w:r>
              <w:rPr>
                <w:rFonts w:hint="eastAsia"/>
              </w:rPr>
              <w:t>个</w:t>
            </w:r>
            <w:r>
              <w:t>字，必录项，且不可重复，默认值：</w:t>
            </w:r>
            <w:r>
              <w:rPr>
                <w:rFonts w:hint="eastAsia"/>
              </w:rPr>
              <w:t>请输入</w:t>
            </w:r>
            <w:r>
              <w:t>…</w:t>
            </w:r>
          </w:p>
          <w:p w14:paraId="1C0ABD63" w14:textId="77777777" w:rsidR="002C793A" w:rsidRDefault="002C793A" w:rsidP="005605E3">
            <w:pPr>
              <w:spacing w:line="360" w:lineRule="auto"/>
            </w:pPr>
            <w:r>
              <w:rPr>
                <w:rFonts w:hint="eastAsia"/>
              </w:rPr>
              <w:t>修改</w:t>
            </w:r>
            <w:r>
              <w:t>：</w:t>
            </w:r>
          </w:p>
          <w:p w14:paraId="68D32C2E" w14:textId="63103EBA" w:rsidR="002C793A" w:rsidRDefault="002C793A" w:rsidP="005605E3">
            <w:pPr>
              <w:spacing w:line="360" w:lineRule="auto"/>
            </w:pPr>
            <w:r>
              <w:rPr>
                <w:rFonts w:hint="eastAsia"/>
              </w:rPr>
              <w:t>查询</w:t>
            </w:r>
            <w:r>
              <w:t>带出最后一次保存的数据，且</w:t>
            </w:r>
            <w:r>
              <w:rPr>
                <w:rFonts w:hint="eastAsia"/>
              </w:rPr>
              <w:t>支持</w:t>
            </w:r>
            <w:r>
              <w:t>修改；</w:t>
            </w:r>
          </w:p>
        </w:tc>
      </w:tr>
      <w:tr w:rsidR="002C793A" w:rsidRPr="0045492E" w14:paraId="20B58F6F" w14:textId="77777777" w:rsidTr="00153DCE">
        <w:tc>
          <w:tcPr>
            <w:tcW w:w="704" w:type="dxa"/>
          </w:tcPr>
          <w:p w14:paraId="35283313" w14:textId="77777777" w:rsidR="002C793A" w:rsidRPr="00355E1D" w:rsidRDefault="002C793A" w:rsidP="005605E3">
            <w:pPr>
              <w:pStyle w:val="ae"/>
              <w:numPr>
                <w:ilvl w:val="0"/>
                <w:numId w:val="110"/>
              </w:numPr>
              <w:spacing w:line="360" w:lineRule="auto"/>
              <w:ind w:firstLineChars="0"/>
            </w:pPr>
          </w:p>
        </w:tc>
        <w:tc>
          <w:tcPr>
            <w:tcW w:w="1701" w:type="dxa"/>
          </w:tcPr>
          <w:p w14:paraId="623C4055" w14:textId="1A93B666" w:rsidR="002C793A" w:rsidRDefault="002C793A" w:rsidP="005605E3">
            <w:pPr>
              <w:spacing w:line="360" w:lineRule="auto"/>
            </w:pPr>
            <w:r>
              <w:rPr>
                <w:rFonts w:ascii="Arial" w:hAnsi="Arial" w:cs="Arial"/>
                <w:color w:val="333333"/>
                <w:sz w:val="20"/>
              </w:rPr>
              <w:t>规则代码</w:t>
            </w:r>
          </w:p>
        </w:tc>
        <w:tc>
          <w:tcPr>
            <w:tcW w:w="6095" w:type="dxa"/>
          </w:tcPr>
          <w:p w14:paraId="3DB5F196" w14:textId="77777777" w:rsidR="0089108D" w:rsidRDefault="0089108D" w:rsidP="005605E3">
            <w:pPr>
              <w:spacing w:line="360" w:lineRule="auto"/>
            </w:pPr>
            <w:r>
              <w:rPr>
                <w:rFonts w:hint="eastAsia"/>
              </w:rPr>
              <w:t>新增</w:t>
            </w:r>
            <w:r>
              <w:t>：</w:t>
            </w:r>
          </w:p>
          <w:p w14:paraId="0801DA11" w14:textId="77777777" w:rsidR="0089108D" w:rsidRDefault="0089108D" w:rsidP="005605E3">
            <w:pPr>
              <w:spacing w:line="360" w:lineRule="auto"/>
            </w:pPr>
            <w:r>
              <w:rPr>
                <w:rFonts w:hint="eastAsia"/>
              </w:rPr>
              <w:t>单行</w:t>
            </w:r>
            <w:r>
              <w:t>文本框，</w:t>
            </w:r>
            <w:r>
              <w:rPr>
                <w:rFonts w:hint="eastAsia"/>
              </w:rPr>
              <w:t>只可录入英文字母、数字及特殊字符</w:t>
            </w:r>
            <w:r>
              <w:t>，最多可录入</w:t>
            </w:r>
            <w:r>
              <w:t>100</w:t>
            </w:r>
            <w:r>
              <w:rPr>
                <w:rFonts w:hint="eastAsia"/>
              </w:rPr>
              <w:t>个字符</w:t>
            </w:r>
            <w:r>
              <w:t>，必录项，且不可重复，默认值：</w:t>
            </w:r>
            <w:r>
              <w:rPr>
                <w:rFonts w:hint="eastAsia"/>
              </w:rPr>
              <w:t>请输入</w:t>
            </w:r>
            <w:r>
              <w:t>…</w:t>
            </w:r>
          </w:p>
          <w:p w14:paraId="6B65A697" w14:textId="77777777" w:rsidR="0089108D" w:rsidRDefault="0089108D" w:rsidP="005605E3">
            <w:pPr>
              <w:spacing w:line="360" w:lineRule="auto"/>
            </w:pPr>
            <w:r>
              <w:rPr>
                <w:rFonts w:hint="eastAsia"/>
              </w:rPr>
              <w:t>修改</w:t>
            </w:r>
            <w:r>
              <w:t>：</w:t>
            </w:r>
          </w:p>
          <w:p w14:paraId="3C7CF451" w14:textId="35B4DD4D" w:rsidR="002C793A" w:rsidRDefault="0089108D" w:rsidP="005605E3">
            <w:pPr>
              <w:spacing w:line="360" w:lineRule="auto"/>
            </w:pPr>
            <w:r>
              <w:rPr>
                <w:rFonts w:hint="eastAsia"/>
              </w:rPr>
              <w:t>查询</w:t>
            </w:r>
            <w:r>
              <w:t>带出最后一次保存的数据，且</w:t>
            </w:r>
            <w:r>
              <w:rPr>
                <w:rFonts w:hint="eastAsia"/>
              </w:rPr>
              <w:t>支持</w:t>
            </w:r>
            <w:r>
              <w:t>修改；</w:t>
            </w:r>
          </w:p>
        </w:tc>
      </w:tr>
      <w:tr w:rsidR="00D13C3D" w:rsidRPr="0045492E" w14:paraId="49FB5B2A" w14:textId="77777777" w:rsidTr="00153DCE">
        <w:tc>
          <w:tcPr>
            <w:tcW w:w="704" w:type="dxa"/>
          </w:tcPr>
          <w:p w14:paraId="70B2F720" w14:textId="77777777" w:rsidR="00D13C3D" w:rsidRPr="00355E1D" w:rsidRDefault="00D13C3D" w:rsidP="005605E3">
            <w:pPr>
              <w:pStyle w:val="ae"/>
              <w:numPr>
                <w:ilvl w:val="0"/>
                <w:numId w:val="110"/>
              </w:numPr>
              <w:spacing w:line="360" w:lineRule="auto"/>
              <w:ind w:firstLineChars="0"/>
            </w:pPr>
          </w:p>
        </w:tc>
        <w:tc>
          <w:tcPr>
            <w:tcW w:w="1701" w:type="dxa"/>
          </w:tcPr>
          <w:p w14:paraId="1CBF857B" w14:textId="1251FD48" w:rsidR="00D13C3D" w:rsidRDefault="00D13C3D" w:rsidP="005605E3">
            <w:pPr>
              <w:spacing w:line="360" w:lineRule="auto"/>
            </w:pPr>
            <w:r>
              <w:rPr>
                <w:rFonts w:ascii="Arial" w:hAnsi="Arial" w:cs="Arial"/>
                <w:color w:val="333333"/>
                <w:sz w:val="20"/>
              </w:rPr>
              <w:t>可做试卷次数</w:t>
            </w:r>
          </w:p>
        </w:tc>
        <w:tc>
          <w:tcPr>
            <w:tcW w:w="6095" w:type="dxa"/>
          </w:tcPr>
          <w:p w14:paraId="74B1D600" w14:textId="77777777" w:rsidR="00D13C3D" w:rsidRDefault="00D13C3D" w:rsidP="005605E3">
            <w:pPr>
              <w:spacing w:line="360" w:lineRule="auto"/>
            </w:pPr>
            <w:r>
              <w:rPr>
                <w:rFonts w:hint="eastAsia"/>
              </w:rPr>
              <w:t>新增</w:t>
            </w:r>
            <w:r>
              <w:t>：</w:t>
            </w:r>
          </w:p>
          <w:p w14:paraId="656BA912" w14:textId="77777777" w:rsidR="00D13C3D" w:rsidRDefault="00D13C3D" w:rsidP="005605E3">
            <w:pPr>
              <w:spacing w:line="360" w:lineRule="auto"/>
            </w:pPr>
            <w:r>
              <w:rPr>
                <w:rFonts w:hint="eastAsia"/>
              </w:rPr>
              <w:t>单行</w:t>
            </w:r>
            <w:r>
              <w:t>文本框，</w:t>
            </w:r>
            <w:r>
              <w:rPr>
                <w:rFonts w:hint="eastAsia"/>
              </w:rPr>
              <w:t>只可录入正整数</w:t>
            </w:r>
            <w:r>
              <w:t>，必录项，默认值：</w:t>
            </w:r>
            <w:r>
              <w:rPr>
                <w:rFonts w:hint="eastAsia"/>
              </w:rPr>
              <w:t>请输入</w:t>
            </w:r>
            <w:r>
              <w:t>…</w:t>
            </w:r>
          </w:p>
          <w:p w14:paraId="6E42071B" w14:textId="77777777" w:rsidR="00D13C3D" w:rsidRDefault="00D13C3D" w:rsidP="005605E3">
            <w:pPr>
              <w:spacing w:line="360" w:lineRule="auto"/>
            </w:pPr>
            <w:r>
              <w:rPr>
                <w:rFonts w:hint="eastAsia"/>
              </w:rPr>
              <w:t>修改</w:t>
            </w:r>
            <w:r>
              <w:t>：</w:t>
            </w:r>
          </w:p>
          <w:p w14:paraId="7A708716" w14:textId="76178267" w:rsidR="00D13C3D" w:rsidRDefault="00D13C3D" w:rsidP="005605E3">
            <w:pPr>
              <w:spacing w:line="360" w:lineRule="auto"/>
            </w:pPr>
            <w:r>
              <w:rPr>
                <w:rFonts w:hint="eastAsia"/>
              </w:rPr>
              <w:t>查询</w:t>
            </w:r>
            <w:r>
              <w:t>带出最后一次保存的数据，且</w:t>
            </w:r>
            <w:r>
              <w:rPr>
                <w:rFonts w:hint="eastAsia"/>
              </w:rPr>
              <w:t>支持</w:t>
            </w:r>
            <w:r>
              <w:t>修改；</w:t>
            </w:r>
          </w:p>
        </w:tc>
      </w:tr>
      <w:tr w:rsidR="009A7112" w:rsidRPr="0045492E" w14:paraId="74DD2D71" w14:textId="77777777" w:rsidTr="00153DCE">
        <w:tc>
          <w:tcPr>
            <w:tcW w:w="704" w:type="dxa"/>
          </w:tcPr>
          <w:p w14:paraId="0DAA2645" w14:textId="77777777" w:rsidR="009A7112" w:rsidRPr="00355E1D" w:rsidRDefault="009A7112" w:rsidP="005605E3">
            <w:pPr>
              <w:pStyle w:val="ae"/>
              <w:numPr>
                <w:ilvl w:val="0"/>
                <w:numId w:val="110"/>
              </w:numPr>
              <w:spacing w:line="360" w:lineRule="auto"/>
              <w:ind w:firstLineChars="0"/>
            </w:pPr>
          </w:p>
        </w:tc>
        <w:tc>
          <w:tcPr>
            <w:tcW w:w="1701" w:type="dxa"/>
          </w:tcPr>
          <w:p w14:paraId="538AEF8B" w14:textId="286198D2" w:rsidR="009A7112" w:rsidRDefault="009A7112" w:rsidP="005605E3">
            <w:pPr>
              <w:spacing w:line="360" w:lineRule="auto"/>
            </w:pPr>
            <w:r>
              <w:rPr>
                <w:rFonts w:ascii="Arial" w:hAnsi="Arial" w:cs="Arial"/>
                <w:color w:val="333333"/>
                <w:sz w:val="20"/>
              </w:rPr>
              <w:t>重复试卷是否相同题目</w:t>
            </w:r>
          </w:p>
        </w:tc>
        <w:tc>
          <w:tcPr>
            <w:tcW w:w="6095" w:type="dxa"/>
          </w:tcPr>
          <w:p w14:paraId="5FA29180" w14:textId="77777777" w:rsidR="009A7112" w:rsidRDefault="009A7112" w:rsidP="005605E3">
            <w:pPr>
              <w:spacing w:line="360" w:lineRule="auto"/>
            </w:pPr>
            <w:r>
              <w:rPr>
                <w:rFonts w:hint="eastAsia"/>
              </w:rPr>
              <w:t>新增</w:t>
            </w:r>
            <w:r>
              <w:t>：</w:t>
            </w:r>
          </w:p>
          <w:p w14:paraId="7AB4D3AF" w14:textId="77777777" w:rsidR="009A7112" w:rsidRDefault="009A7112" w:rsidP="005605E3">
            <w:pPr>
              <w:spacing w:line="360" w:lineRule="auto"/>
            </w:pPr>
            <w:r>
              <w:rPr>
                <w:rFonts w:hint="eastAsia"/>
              </w:rPr>
              <w:t>下拉列表，手动选择</w:t>
            </w:r>
            <w:r>
              <w:t>，默认值：</w:t>
            </w:r>
            <w:r>
              <w:rPr>
                <w:rFonts w:hint="eastAsia"/>
              </w:rPr>
              <w:t>请选择</w:t>
            </w:r>
          </w:p>
          <w:p w14:paraId="0629C7E7" w14:textId="77777777" w:rsidR="009A7112" w:rsidRDefault="009A7112" w:rsidP="005605E3">
            <w:pPr>
              <w:spacing w:line="360" w:lineRule="auto"/>
            </w:pPr>
            <w:r>
              <w:rPr>
                <w:rFonts w:hint="eastAsia"/>
              </w:rPr>
              <w:t>下拉列表值：相同题目、随机题目</w:t>
            </w:r>
          </w:p>
          <w:p w14:paraId="0BE6AEFB" w14:textId="77777777" w:rsidR="009A7112" w:rsidRDefault="009A7112" w:rsidP="005605E3">
            <w:pPr>
              <w:spacing w:line="360" w:lineRule="auto"/>
            </w:pPr>
            <w:r>
              <w:rPr>
                <w:rFonts w:hint="eastAsia"/>
              </w:rPr>
              <w:t>规则：如果“</w:t>
            </w:r>
            <w:r>
              <w:rPr>
                <w:rFonts w:ascii="Arial" w:hAnsi="Arial" w:cs="Arial"/>
                <w:color w:val="333333"/>
                <w:sz w:val="20"/>
              </w:rPr>
              <w:t>可做试卷次数</w:t>
            </w:r>
            <w:r>
              <w:rPr>
                <w:rFonts w:hint="eastAsia"/>
              </w:rPr>
              <w:t>”≠</w:t>
            </w:r>
            <w:r>
              <w:rPr>
                <w:rFonts w:hint="eastAsia"/>
              </w:rPr>
              <w:t>1</w:t>
            </w:r>
            <w:r>
              <w:rPr>
                <w:rFonts w:hint="eastAsia"/>
              </w:rPr>
              <w:t>时，该字段才展示在页面上且为必选项；否则不展示在页面上；</w:t>
            </w:r>
          </w:p>
          <w:p w14:paraId="2BD3804B" w14:textId="77777777" w:rsidR="009A7112" w:rsidRDefault="009A7112" w:rsidP="005605E3">
            <w:pPr>
              <w:spacing w:line="360" w:lineRule="auto"/>
            </w:pPr>
            <w:r>
              <w:rPr>
                <w:rFonts w:hint="eastAsia"/>
              </w:rPr>
              <w:t>修改</w:t>
            </w:r>
            <w:r>
              <w:t>：</w:t>
            </w:r>
          </w:p>
          <w:p w14:paraId="14149678" w14:textId="6BED7E0F" w:rsidR="009A7112" w:rsidRDefault="009A7112" w:rsidP="005605E3">
            <w:pPr>
              <w:spacing w:line="360" w:lineRule="auto"/>
            </w:pPr>
            <w:r>
              <w:rPr>
                <w:rFonts w:hint="eastAsia"/>
              </w:rPr>
              <w:t>查询</w:t>
            </w:r>
            <w:r>
              <w:t>带出最后一次保存的数据，且</w:t>
            </w:r>
            <w:r>
              <w:rPr>
                <w:rFonts w:hint="eastAsia"/>
              </w:rPr>
              <w:t>支持</w:t>
            </w:r>
            <w:r>
              <w:t>修改；</w:t>
            </w:r>
          </w:p>
        </w:tc>
      </w:tr>
      <w:tr w:rsidR="009A7112" w:rsidRPr="0045492E" w14:paraId="376132E4" w14:textId="77777777" w:rsidTr="00153DCE">
        <w:tc>
          <w:tcPr>
            <w:tcW w:w="704" w:type="dxa"/>
          </w:tcPr>
          <w:p w14:paraId="2B7525BD" w14:textId="77777777" w:rsidR="009A7112" w:rsidRPr="00355E1D" w:rsidRDefault="009A7112" w:rsidP="005605E3">
            <w:pPr>
              <w:pStyle w:val="ae"/>
              <w:numPr>
                <w:ilvl w:val="0"/>
                <w:numId w:val="110"/>
              </w:numPr>
              <w:spacing w:line="360" w:lineRule="auto"/>
              <w:ind w:firstLineChars="0"/>
            </w:pPr>
          </w:p>
        </w:tc>
        <w:tc>
          <w:tcPr>
            <w:tcW w:w="1701" w:type="dxa"/>
          </w:tcPr>
          <w:p w14:paraId="48359BC7" w14:textId="58278097" w:rsidR="009A7112" w:rsidRDefault="009A7112" w:rsidP="005605E3">
            <w:pPr>
              <w:spacing w:line="360" w:lineRule="auto"/>
            </w:pPr>
            <w:r>
              <w:rPr>
                <w:rFonts w:ascii="Arial" w:hAnsi="Arial" w:cs="Arial"/>
                <w:color w:val="333333"/>
                <w:sz w:val="20"/>
              </w:rPr>
              <w:t>正确答案及解析</w:t>
            </w:r>
          </w:p>
        </w:tc>
        <w:tc>
          <w:tcPr>
            <w:tcW w:w="6095" w:type="dxa"/>
          </w:tcPr>
          <w:p w14:paraId="14CDB1A0" w14:textId="77777777" w:rsidR="009A7112" w:rsidRDefault="009A7112" w:rsidP="005605E3">
            <w:pPr>
              <w:spacing w:line="360" w:lineRule="auto"/>
            </w:pPr>
            <w:r>
              <w:rPr>
                <w:rFonts w:hint="eastAsia"/>
              </w:rPr>
              <w:t>新增</w:t>
            </w:r>
            <w:r>
              <w:t>：</w:t>
            </w:r>
          </w:p>
          <w:p w14:paraId="3223F5CE" w14:textId="5CFAB025" w:rsidR="009A7112" w:rsidRDefault="009A7112" w:rsidP="005605E3">
            <w:pPr>
              <w:spacing w:line="360" w:lineRule="auto"/>
            </w:pPr>
            <w:r>
              <w:rPr>
                <w:rFonts w:hint="eastAsia"/>
              </w:rPr>
              <w:t>下拉列表，手动选择</w:t>
            </w:r>
            <w:r>
              <w:t>，</w:t>
            </w:r>
            <w:r>
              <w:rPr>
                <w:rFonts w:hint="eastAsia"/>
              </w:rPr>
              <w:t>必选项，</w:t>
            </w:r>
            <w:r>
              <w:t>默认值：</w:t>
            </w:r>
            <w:r>
              <w:rPr>
                <w:rFonts w:hint="eastAsia"/>
              </w:rPr>
              <w:t>请选择</w:t>
            </w:r>
          </w:p>
          <w:p w14:paraId="2899BFE5" w14:textId="0D0F2E1B" w:rsidR="009A7112" w:rsidRDefault="009A7112" w:rsidP="005605E3">
            <w:pPr>
              <w:spacing w:line="360" w:lineRule="auto"/>
            </w:pPr>
            <w:r>
              <w:rPr>
                <w:rFonts w:hint="eastAsia"/>
              </w:rPr>
              <w:lastRenderedPageBreak/>
              <w:t>下拉列表值：交卷后可查看、做题中及交卷后、不允许学员查看；</w:t>
            </w:r>
          </w:p>
          <w:p w14:paraId="5E8363A1" w14:textId="77777777" w:rsidR="009A7112" w:rsidRDefault="009A7112" w:rsidP="005605E3">
            <w:pPr>
              <w:spacing w:line="360" w:lineRule="auto"/>
            </w:pPr>
            <w:r>
              <w:rPr>
                <w:rFonts w:hint="eastAsia"/>
              </w:rPr>
              <w:t>修改</w:t>
            </w:r>
            <w:r>
              <w:t>：</w:t>
            </w:r>
          </w:p>
          <w:p w14:paraId="4BA5EC25" w14:textId="719204CE" w:rsidR="009A7112" w:rsidRDefault="009A7112" w:rsidP="005605E3">
            <w:pPr>
              <w:spacing w:line="360" w:lineRule="auto"/>
            </w:pPr>
            <w:r>
              <w:rPr>
                <w:rFonts w:hint="eastAsia"/>
              </w:rPr>
              <w:t>查询</w:t>
            </w:r>
            <w:r>
              <w:t>带出最后一次保存的数据，且</w:t>
            </w:r>
            <w:r>
              <w:rPr>
                <w:rFonts w:hint="eastAsia"/>
              </w:rPr>
              <w:t>支持</w:t>
            </w:r>
            <w:r>
              <w:t>修改；</w:t>
            </w:r>
          </w:p>
        </w:tc>
      </w:tr>
      <w:tr w:rsidR="006627E7" w:rsidRPr="0045492E" w14:paraId="3DC35F9A" w14:textId="77777777" w:rsidTr="00153DCE">
        <w:tc>
          <w:tcPr>
            <w:tcW w:w="704" w:type="dxa"/>
          </w:tcPr>
          <w:p w14:paraId="51441E09" w14:textId="77777777" w:rsidR="006627E7" w:rsidRPr="00355E1D" w:rsidRDefault="006627E7" w:rsidP="005605E3">
            <w:pPr>
              <w:pStyle w:val="ae"/>
              <w:numPr>
                <w:ilvl w:val="0"/>
                <w:numId w:val="110"/>
              </w:numPr>
              <w:spacing w:line="360" w:lineRule="auto"/>
              <w:ind w:firstLineChars="0"/>
            </w:pPr>
          </w:p>
        </w:tc>
        <w:tc>
          <w:tcPr>
            <w:tcW w:w="1701" w:type="dxa"/>
          </w:tcPr>
          <w:p w14:paraId="3D410E52" w14:textId="18D71E24" w:rsidR="006627E7" w:rsidRDefault="006627E7" w:rsidP="005605E3">
            <w:pPr>
              <w:spacing w:line="360" w:lineRule="auto"/>
            </w:pPr>
            <w:r>
              <w:rPr>
                <w:rFonts w:ascii="Arial" w:hAnsi="Arial" w:cs="Arial"/>
                <w:color w:val="333333"/>
                <w:sz w:val="20"/>
              </w:rPr>
              <w:t>收藏试题标识</w:t>
            </w:r>
          </w:p>
        </w:tc>
        <w:tc>
          <w:tcPr>
            <w:tcW w:w="6095" w:type="dxa"/>
          </w:tcPr>
          <w:p w14:paraId="2719BEE8" w14:textId="77777777" w:rsidR="006627E7" w:rsidRDefault="006627E7" w:rsidP="005605E3">
            <w:pPr>
              <w:spacing w:line="360" w:lineRule="auto"/>
            </w:pPr>
            <w:r>
              <w:rPr>
                <w:rFonts w:hint="eastAsia"/>
              </w:rPr>
              <w:t>新增</w:t>
            </w:r>
            <w:r>
              <w:t>：</w:t>
            </w:r>
          </w:p>
          <w:p w14:paraId="21BD8793" w14:textId="77777777" w:rsidR="006627E7" w:rsidRDefault="006627E7" w:rsidP="005605E3">
            <w:pPr>
              <w:spacing w:line="360" w:lineRule="auto"/>
            </w:pPr>
            <w:r>
              <w:rPr>
                <w:rFonts w:hint="eastAsia"/>
              </w:rPr>
              <w:t>下拉列表，手动选择</w:t>
            </w:r>
            <w:r>
              <w:t>，</w:t>
            </w:r>
            <w:r>
              <w:rPr>
                <w:rFonts w:hint="eastAsia"/>
              </w:rPr>
              <w:t>必选项，</w:t>
            </w:r>
            <w:r>
              <w:t>默认值：</w:t>
            </w:r>
            <w:r>
              <w:rPr>
                <w:rFonts w:hint="eastAsia"/>
              </w:rPr>
              <w:t>请选择</w:t>
            </w:r>
          </w:p>
          <w:p w14:paraId="7F06DC34" w14:textId="7BE13D6A" w:rsidR="006627E7" w:rsidRDefault="006627E7" w:rsidP="005605E3">
            <w:pPr>
              <w:spacing w:line="360" w:lineRule="auto"/>
            </w:pPr>
            <w:r>
              <w:rPr>
                <w:rFonts w:hint="eastAsia"/>
              </w:rPr>
              <w:t>下拉列表值：是、否；</w:t>
            </w:r>
          </w:p>
          <w:p w14:paraId="453AB3DF" w14:textId="77777777" w:rsidR="006627E7" w:rsidRDefault="006627E7" w:rsidP="005605E3">
            <w:pPr>
              <w:spacing w:line="360" w:lineRule="auto"/>
            </w:pPr>
            <w:r>
              <w:rPr>
                <w:rFonts w:hint="eastAsia"/>
              </w:rPr>
              <w:t>修改</w:t>
            </w:r>
            <w:r>
              <w:t>：</w:t>
            </w:r>
          </w:p>
          <w:p w14:paraId="03CF2B78" w14:textId="78134AF3" w:rsidR="006627E7" w:rsidRDefault="006627E7" w:rsidP="005605E3">
            <w:pPr>
              <w:spacing w:line="360" w:lineRule="auto"/>
            </w:pPr>
            <w:r>
              <w:rPr>
                <w:rFonts w:hint="eastAsia"/>
              </w:rPr>
              <w:t>查询</w:t>
            </w:r>
            <w:r>
              <w:t>带出最后一次保存的数据，且</w:t>
            </w:r>
            <w:r>
              <w:rPr>
                <w:rFonts w:hint="eastAsia"/>
              </w:rPr>
              <w:t>支持</w:t>
            </w:r>
            <w:r>
              <w:t>修改；</w:t>
            </w:r>
          </w:p>
        </w:tc>
      </w:tr>
      <w:tr w:rsidR="006627E7" w:rsidRPr="0045492E" w14:paraId="6164FF4D" w14:textId="77777777" w:rsidTr="00153DCE">
        <w:tc>
          <w:tcPr>
            <w:tcW w:w="704" w:type="dxa"/>
          </w:tcPr>
          <w:p w14:paraId="62A0919B" w14:textId="77777777" w:rsidR="006627E7" w:rsidRPr="00355E1D" w:rsidRDefault="006627E7" w:rsidP="005605E3">
            <w:pPr>
              <w:pStyle w:val="ae"/>
              <w:numPr>
                <w:ilvl w:val="0"/>
                <w:numId w:val="110"/>
              </w:numPr>
              <w:spacing w:line="360" w:lineRule="auto"/>
              <w:ind w:firstLineChars="0"/>
            </w:pPr>
          </w:p>
        </w:tc>
        <w:tc>
          <w:tcPr>
            <w:tcW w:w="1701" w:type="dxa"/>
          </w:tcPr>
          <w:p w14:paraId="44FEDA19" w14:textId="48BF7058" w:rsidR="006627E7" w:rsidRDefault="006627E7" w:rsidP="005605E3">
            <w:pPr>
              <w:spacing w:line="360" w:lineRule="auto"/>
            </w:pPr>
            <w:r>
              <w:rPr>
                <w:rFonts w:ascii="Arial" w:hAnsi="Arial" w:cs="Arial"/>
                <w:color w:val="333333"/>
                <w:sz w:val="20"/>
              </w:rPr>
              <w:t>题目是否随机</w:t>
            </w:r>
          </w:p>
        </w:tc>
        <w:tc>
          <w:tcPr>
            <w:tcW w:w="6095" w:type="dxa"/>
          </w:tcPr>
          <w:p w14:paraId="6DACA9EE" w14:textId="77777777" w:rsidR="00AB3286" w:rsidRDefault="00AB3286" w:rsidP="005605E3">
            <w:pPr>
              <w:spacing w:line="360" w:lineRule="auto"/>
            </w:pPr>
            <w:r>
              <w:rPr>
                <w:rFonts w:hint="eastAsia"/>
              </w:rPr>
              <w:t>新增</w:t>
            </w:r>
            <w:r>
              <w:t>：</w:t>
            </w:r>
          </w:p>
          <w:p w14:paraId="140007F3" w14:textId="77777777" w:rsidR="00AB3286" w:rsidRDefault="00AB3286" w:rsidP="005605E3">
            <w:pPr>
              <w:spacing w:line="360" w:lineRule="auto"/>
            </w:pPr>
            <w:r>
              <w:rPr>
                <w:rFonts w:hint="eastAsia"/>
              </w:rPr>
              <w:t>下拉列表，手动选择</w:t>
            </w:r>
            <w:r>
              <w:t>，</w:t>
            </w:r>
            <w:r>
              <w:rPr>
                <w:rFonts w:hint="eastAsia"/>
              </w:rPr>
              <w:t>必选项，</w:t>
            </w:r>
            <w:r>
              <w:t>默认值：</w:t>
            </w:r>
            <w:r>
              <w:rPr>
                <w:rFonts w:hint="eastAsia"/>
              </w:rPr>
              <w:t>请选择</w:t>
            </w:r>
          </w:p>
          <w:p w14:paraId="603DABC0" w14:textId="53D1A5B7" w:rsidR="00AB3286" w:rsidRDefault="00AB3286" w:rsidP="005605E3">
            <w:pPr>
              <w:spacing w:line="360" w:lineRule="auto"/>
            </w:pPr>
            <w:r>
              <w:rPr>
                <w:rFonts w:hint="eastAsia"/>
              </w:rPr>
              <w:t>下拉列表值：固定、随机；</w:t>
            </w:r>
          </w:p>
          <w:p w14:paraId="38F2C09D" w14:textId="77777777" w:rsidR="00AB3286" w:rsidRDefault="00AB3286" w:rsidP="005605E3">
            <w:pPr>
              <w:spacing w:line="360" w:lineRule="auto"/>
            </w:pPr>
            <w:r>
              <w:rPr>
                <w:rFonts w:hint="eastAsia"/>
              </w:rPr>
              <w:t>修改</w:t>
            </w:r>
            <w:r>
              <w:t>：</w:t>
            </w:r>
          </w:p>
          <w:p w14:paraId="0001D56A" w14:textId="53D41509" w:rsidR="006627E7" w:rsidRDefault="00AB3286" w:rsidP="005605E3">
            <w:pPr>
              <w:spacing w:line="360" w:lineRule="auto"/>
            </w:pPr>
            <w:r>
              <w:rPr>
                <w:rFonts w:hint="eastAsia"/>
              </w:rPr>
              <w:t>查询</w:t>
            </w:r>
            <w:r>
              <w:t>带出最后一次保存的数据，且</w:t>
            </w:r>
            <w:r>
              <w:rPr>
                <w:rFonts w:hint="eastAsia"/>
              </w:rPr>
              <w:t>支持</w:t>
            </w:r>
            <w:r>
              <w:t>修改；</w:t>
            </w:r>
          </w:p>
        </w:tc>
      </w:tr>
      <w:tr w:rsidR="006627E7" w:rsidRPr="0045492E" w14:paraId="09F1220C" w14:textId="77777777" w:rsidTr="00153DCE">
        <w:tc>
          <w:tcPr>
            <w:tcW w:w="704" w:type="dxa"/>
          </w:tcPr>
          <w:p w14:paraId="6FC458C0" w14:textId="77777777" w:rsidR="006627E7" w:rsidRPr="00355E1D" w:rsidRDefault="006627E7" w:rsidP="005605E3">
            <w:pPr>
              <w:pStyle w:val="ae"/>
              <w:numPr>
                <w:ilvl w:val="0"/>
                <w:numId w:val="110"/>
              </w:numPr>
              <w:spacing w:line="360" w:lineRule="auto"/>
              <w:ind w:firstLineChars="0"/>
            </w:pPr>
          </w:p>
        </w:tc>
        <w:tc>
          <w:tcPr>
            <w:tcW w:w="1701" w:type="dxa"/>
          </w:tcPr>
          <w:p w14:paraId="5A8DAE4A" w14:textId="5585DBC6" w:rsidR="006627E7" w:rsidRDefault="006627E7" w:rsidP="005605E3">
            <w:pPr>
              <w:spacing w:line="360" w:lineRule="auto"/>
            </w:pPr>
            <w:r>
              <w:rPr>
                <w:rFonts w:ascii="Arial" w:hAnsi="Arial" w:cs="Arial"/>
                <w:color w:val="333333"/>
                <w:sz w:val="20"/>
              </w:rPr>
              <w:t>描述</w:t>
            </w:r>
          </w:p>
        </w:tc>
        <w:tc>
          <w:tcPr>
            <w:tcW w:w="6095" w:type="dxa"/>
          </w:tcPr>
          <w:p w14:paraId="38F2836C" w14:textId="77777777" w:rsidR="00AE7BBD" w:rsidRDefault="00AE7BBD" w:rsidP="005605E3">
            <w:pPr>
              <w:spacing w:line="360" w:lineRule="auto"/>
            </w:pPr>
            <w:r>
              <w:rPr>
                <w:rFonts w:hint="eastAsia"/>
              </w:rPr>
              <w:t>新增</w:t>
            </w:r>
            <w:r>
              <w:t>：</w:t>
            </w:r>
          </w:p>
          <w:p w14:paraId="4AA8AB03" w14:textId="77777777" w:rsidR="00AE7BBD" w:rsidRDefault="00AE7BBD" w:rsidP="005605E3">
            <w:pPr>
              <w:spacing w:line="360" w:lineRule="auto"/>
            </w:pPr>
            <w:r>
              <w:rPr>
                <w:rFonts w:hint="eastAsia"/>
              </w:rPr>
              <w:t>多行文本框</w:t>
            </w:r>
            <w:r>
              <w:t>，手动录入，</w:t>
            </w:r>
            <w:r>
              <w:rPr>
                <w:rFonts w:hint="eastAsia"/>
              </w:rPr>
              <w:t>非必录项</w:t>
            </w:r>
            <w:r>
              <w:t>，可录入任意字符，不限制录入的长度，默认值：</w:t>
            </w:r>
            <w:r>
              <w:rPr>
                <w:rFonts w:hint="eastAsia"/>
              </w:rPr>
              <w:t>请输入</w:t>
            </w:r>
            <w:r>
              <w:t>…</w:t>
            </w:r>
          </w:p>
          <w:p w14:paraId="43B577B1" w14:textId="77777777" w:rsidR="00AE7BBD" w:rsidRDefault="00AE7BBD" w:rsidP="005605E3">
            <w:pPr>
              <w:spacing w:line="360" w:lineRule="auto"/>
            </w:pPr>
            <w:r>
              <w:rPr>
                <w:rFonts w:hint="eastAsia"/>
              </w:rPr>
              <w:t>当输入</w:t>
            </w:r>
            <w:r>
              <w:t>的内容过长时，</w:t>
            </w:r>
            <w:r>
              <w:rPr>
                <w:rFonts w:hint="eastAsia"/>
              </w:rPr>
              <w:t>同</w:t>
            </w:r>
            <w:r>
              <w:t>其他功能模块的多行文本框的样式相同，此处不再赘述；</w:t>
            </w:r>
          </w:p>
          <w:p w14:paraId="23BDA6D5" w14:textId="77777777" w:rsidR="00AE7BBD" w:rsidRDefault="00AE7BBD" w:rsidP="005605E3">
            <w:pPr>
              <w:spacing w:line="360" w:lineRule="auto"/>
            </w:pPr>
            <w:r>
              <w:rPr>
                <w:rFonts w:hint="eastAsia"/>
              </w:rPr>
              <w:t>修改</w:t>
            </w:r>
            <w:r>
              <w:t>：</w:t>
            </w:r>
          </w:p>
          <w:p w14:paraId="0864467F" w14:textId="3DB5F193" w:rsidR="006627E7" w:rsidRDefault="00AE7BBD" w:rsidP="005605E3">
            <w:pPr>
              <w:spacing w:line="360" w:lineRule="auto"/>
            </w:pPr>
            <w:r>
              <w:rPr>
                <w:rFonts w:hint="eastAsia"/>
              </w:rPr>
              <w:t>查询</w:t>
            </w:r>
            <w:r>
              <w:t>带出最后一次保存的数据，且</w:t>
            </w:r>
            <w:r>
              <w:rPr>
                <w:rFonts w:hint="eastAsia"/>
              </w:rPr>
              <w:t>支持</w:t>
            </w:r>
            <w:r>
              <w:t>修改；</w:t>
            </w:r>
          </w:p>
        </w:tc>
      </w:tr>
      <w:tr w:rsidR="006627E7" w:rsidRPr="0045492E" w14:paraId="27BE32E0" w14:textId="77777777" w:rsidTr="00153DCE">
        <w:tc>
          <w:tcPr>
            <w:tcW w:w="704" w:type="dxa"/>
          </w:tcPr>
          <w:p w14:paraId="56463A7E" w14:textId="77777777" w:rsidR="006627E7" w:rsidRPr="00355E1D" w:rsidRDefault="006627E7" w:rsidP="005605E3">
            <w:pPr>
              <w:pStyle w:val="ae"/>
              <w:numPr>
                <w:ilvl w:val="0"/>
                <w:numId w:val="110"/>
              </w:numPr>
              <w:spacing w:line="360" w:lineRule="auto"/>
              <w:ind w:firstLineChars="0"/>
            </w:pPr>
          </w:p>
        </w:tc>
        <w:tc>
          <w:tcPr>
            <w:tcW w:w="1701" w:type="dxa"/>
          </w:tcPr>
          <w:p w14:paraId="5F3EE30A" w14:textId="40DC4D62" w:rsidR="006627E7" w:rsidRDefault="006627E7" w:rsidP="005605E3">
            <w:pPr>
              <w:spacing w:line="360" w:lineRule="auto"/>
            </w:pPr>
            <w:r>
              <w:rPr>
                <w:rFonts w:ascii="Arial" w:hAnsi="Arial" w:cs="Arial"/>
                <w:color w:val="333333"/>
                <w:sz w:val="20"/>
              </w:rPr>
              <w:t>题目类型</w:t>
            </w:r>
          </w:p>
        </w:tc>
        <w:tc>
          <w:tcPr>
            <w:tcW w:w="6095" w:type="dxa"/>
          </w:tcPr>
          <w:p w14:paraId="3F6A6D5F" w14:textId="77777777" w:rsidR="00AB3286" w:rsidRDefault="00AB3286" w:rsidP="005605E3">
            <w:pPr>
              <w:spacing w:line="360" w:lineRule="auto"/>
            </w:pPr>
            <w:r>
              <w:rPr>
                <w:rFonts w:hint="eastAsia"/>
              </w:rPr>
              <w:t>新增</w:t>
            </w:r>
            <w:r>
              <w:t>：</w:t>
            </w:r>
          </w:p>
          <w:p w14:paraId="70F2BD23" w14:textId="77777777" w:rsidR="00AB3286" w:rsidRDefault="00AB3286" w:rsidP="005605E3">
            <w:pPr>
              <w:spacing w:line="360" w:lineRule="auto"/>
            </w:pPr>
            <w:r>
              <w:rPr>
                <w:rFonts w:hint="eastAsia"/>
              </w:rPr>
              <w:t>下拉列表，手动选择</w:t>
            </w:r>
            <w:r>
              <w:t>，</w:t>
            </w:r>
            <w:r>
              <w:rPr>
                <w:rFonts w:hint="eastAsia"/>
              </w:rPr>
              <w:t>必选项，</w:t>
            </w:r>
            <w:r>
              <w:t>默认值：</w:t>
            </w:r>
            <w:r>
              <w:rPr>
                <w:rFonts w:hint="eastAsia"/>
              </w:rPr>
              <w:t>请选择</w:t>
            </w:r>
          </w:p>
          <w:p w14:paraId="2B4EC993" w14:textId="067EF1EF" w:rsidR="00AB3286" w:rsidRDefault="00AB3286" w:rsidP="005605E3">
            <w:pPr>
              <w:spacing w:line="360" w:lineRule="auto"/>
            </w:pPr>
            <w:r>
              <w:rPr>
                <w:rFonts w:hint="eastAsia"/>
              </w:rPr>
              <w:t>下拉列表值：取表，与其他页面处的题目类型相同；</w:t>
            </w:r>
          </w:p>
          <w:p w14:paraId="0897C893" w14:textId="77777777" w:rsidR="00AB3286" w:rsidRDefault="00AB3286" w:rsidP="005605E3">
            <w:pPr>
              <w:spacing w:line="360" w:lineRule="auto"/>
            </w:pPr>
            <w:r>
              <w:rPr>
                <w:rFonts w:hint="eastAsia"/>
              </w:rPr>
              <w:t>修改</w:t>
            </w:r>
            <w:r>
              <w:t>：</w:t>
            </w:r>
          </w:p>
          <w:p w14:paraId="0A98ECB9" w14:textId="41F65D69" w:rsidR="006627E7" w:rsidRDefault="00AB3286" w:rsidP="005605E3">
            <w:pPr>
              <w:spacing w:line="360" w:lineRule="auto"/>
            </w:pPr>
            <w:r>
              <w:rPr>
                <w:rFonts w:hint="eastAsia"/>
              </w:rPr>
              <w:t>查询</w:t>
            </w:r>
            <w:r>
              <w:t>带出最后一次保存的数据，且</w:t>
            </w:r>
            <w:r>
              <w:rPr>
                <w:rFonts w:hint="eastAsia"/>
              </w:rPr>
              <w:t>支持</w:t>
            </w:r>
            <w:r>
              <w:t>修改；</w:t>
            </w:r>
          </w:p>
        </w:tc>
      </w:tr>
      <w:tr w:rsidR="006627E7" w:rsidRPr="0045492E" w14:paraId="21386863" w14:textId="77777777" w:rsidTr="00153DCE">
        <w:tc>
          <w:tcPr>
            <w:tcW w:w="704" w:type="dxa"/>
          </w:tcPr>
          <w:p w14:paraId="32749DFB" w14:textId="77777777" w:rsidR="006627E7" w:rsidRPr="00355E1D" w:rsidRDefault="006627E7" w:rsidP="005605E3">
            <w:pPr>
              <w:pStyle w:val="ae"/>
              <w:numPr>
                <w:ilvl w:val="0"/>
                <w:numId w:val="110"/>
              </w:numPr>
              <w:spacing w:line="360" w:lineRule="auto"/>
              <w:ind w:firstLineChars="0"/>
            </w:pPr>
          </w:p>
        </w:tc>
        <w:tc>
          <w:tcPr>
            <w:tcW w:w="1701" w:type="dxa"/>
          </w:tcPr>
          <w:p w14:paraId="3EDD698B" w14:textId="602E0EC4" w:rsidR="006627E7" w:rsidRDefault="006627E7" w:rsidP="005605E3">
            <w:pPr>
              <w:spacing w:line="360" w:lineRule="auto"/>
            </w:pPr>
            <w:r>
              <w:rPr>
                <w:rFonts w:ascii="Arial" w:hAnsi="Arial" w:cs="Arial"/>
                <w:color w:val="333333"/>
                <w:sz w:val="20"/>
              </w:rPr>
              <w:t>题目难度</w:t>
            </w:r>
          </w:p>
        </w:tc>
        <w:tc>
          <w:tcPr>
            <w:tcW w:w="6095" w:type="dxa"/>
          </w:tcPr>
          <w:p w14:paraId="46DF4710" w14:textId="77777777" w:rsidR="00AB3286" w:rsidRDefault="00AB3286" w:rsidP="005605E3">
            <w:pPr>
              <w:spacing w:line="360" w:lineRule="auto"/>
            </w:pPr>
            <w:r>
              <w:rPr>
                <w:rFonts w:hint="eastAsia"/>
              </w:rPr>
              <w:t>新增</w:t>
            </w:r>
            <w:r>
              <w:t>：</w:t>
            </w:r>
          </w:p>
          <w:p w14:paraId="7EB60062" w14:textId="77777777" w:rsidR="00AB3286" w:rsidRDefault="00AB3286" w:rsidP="005605E3">
            <w:pPr>
              <w:spacing w:line="360" w:lineRule="auto"/>
            </w:pPr>
            <w:r>
              <w:rPr>
                <w:rFonts w:hint="eastAsia"/>
              </w:rPr>
              <w:t>下拉列表，手动选择</w:t>
            </w:r>
            <w:r>
              <w:t>，</w:t>
            </w:r>
            <w:r>
              <w:rPr>
                <w:rFonts w:hint="eastAsia"/>
              </w:rPr>
              <w:t>必选项，</w:t>
            </w:r>
            <w:r>
              <w:t>默认值：</w:t>
            </w:r>
            <w:r>
              <w:rPr>
                <w:rFonts w:hint="eastAsia"/>
              </w:rPr>
              <w:t>请选择</w:t>
            </w:r>
          </w:p>
          <w:p w14:paraId="2739AC0F" w14:textId="14D447FB" w:rsidR="00AB3286" w:rsidRDefault="00AB3286" w:rsidP="005605E3">
            <w:pPr>
              <w:spacing w:line="360" w:lineRule="auto"/>
            </w:pPr>
            <w:r>
              <w:rPr>
                <w:rFonts w:hint="eastAsia"/>
              </w:rPr>
              <w:t>下拉列表值：取表，与其他页面处的题目</w:t>
            </w:r>
            <w:r w:rsidR="002041FD">
              <w:rPr>
                <w:rFonts w:hint="eastAsia"/>
              </w:rPr>
              <w:t>难度</w:t>
            </w:r>
            <w:r>
              <w:rPr>
                <w:rFonts w:hint="eastAsia"/>
              </w:rPr>
              <w:t>相同；</w:t>
            </w:r>
          </w:p>
          <w:p w14:paraId="6A8A8A0C" w14:textId="77777777" w:rsidR="00AB3286" w:rsidRDefault="00AB3286" w:rsidP="005605E3">
            <w:pPr>
              <w:spacing w:line="360" w:lineRule="auto"/>
            </w:pPr>
            <w:r>
              <w:rPr>
                <w:rFonts w:hint="eastAsia"/>
              </w:rPr>
              <w:t>修改</w:t>
            </w:r>
            <w:r>
              <w:t>：</w:t>
            </w:r>
          </w:p>
          <w:p w14:paraId="4F26DEA6" w14:textId="5FDEDCF4" w:rsidR="006627E7" w:rsidRDefault="00AB3286" w:rsidP="005605E3">
            <w:pPr>
              <w:spacing w:line="360" w:lineRule="auto"/>
            </w:pPr>
            <w:r>
              <w:rPr>
                <w:rFonts w:hint="eastAsia"/>
              </w:rPr>
              <w:lastRenderedPageBreak/>
              <w:t>查询</w:t>
            </w:r>
            <w:r>
              <w:t>带出最后一次保存的数据，且</w:t>
            </w:r>
            <w:r>
              <w:rPr>
                <w:rFonts w:hint="eastAsia"/>
              </w:rPr>
              <w:t>支持</w:t>
            </w:r>
            <w:r>
              <w:t>修改；</w:t>
            </w:r>
          </w:p>
        </w:tc>
      </w:tr>
      <w:tr w:rsidR="006627E7" w:rsidRPr="0045492E" w14:paraId="2962B60C" w14:textId="77777777" w:rsidTr="00153DCE">
        <w:tc>
          <w:tcPr>
            <w:tcW w:w="704" w:type="dxa"/>
          </w:tcPr>
          <w:p w14:paraId="73EB452A" w14:textId="77777777" w:rsidR="006627E7" w:rsidRPr="00355E1D" w:rsidRDefault="006627E7" w:rsidP="005605E3">
            <w:pPr>
              <w:pStyle w:val="ae"/>
              <w:numPr>
                <w:ilvl w:val="0"/>
                <w:numId w:val="110"/>
              </w:numPr>
              <w:spacing w:line="360" w:lineRule="auto"/>
              <w:ind w:firstLineChars="0"/>
            </w:pPr>
          </w:p>
        </w:tc>
        <w:tc>
          <w:tcPr>
            <w:tcW w:w="1701" w:type="dxa"/>
          </w:tcPr>
          <w:p w14:paraId="23C9526C" w14:textId="04B8E401" w:rsidR="006627E7" w:rsidRDefault="006627E7" w:rsidP="005605E3">
            <w:pPr>
              <w:spacing w:line="360" w:lineRule="auto"/>
            </w:pPr>
            <w:r>
              <w:rPr>
                <w:rFonts w:ascii="Arial" w:hAnsi="Arial" w:cs="Arial"/>
                <w:color w:val="333333"/>
                <w:sz w:val="20"/>
              </w:rPr>
              <w:t>题目数量</w:t>
            </w:r>
          </w:p>
        </w:tc>
        <w:tc>
          <w:tcPr>
            <w:tcW w:w="6095" w:type="dxa"/>
          </w:tcPr>
          <w:p w14:paraId="52E1C2AE" w14:textId="77777777" w:rsidR="002041FD" w:rsidRDefault="002041FD" w:rsidP="005605E3">
            <w:pPr>
              <w:spacing w:line="360" w:lineRule="auto"/>
            </w:pPr>
            <w:r>
              <w:rPr>
                <w:rFonts w:hint="eastAsia"/>
              </w:rPr>
              <w:t>新增</w:t>
            </w:r>
            <w:r>
              <w:t>：</w:t>
            </w:r>
          </w:p>
          <w:p w14:paraId="39F66B8C" w14:textId="77777777" w:rsidR="002041FD" w:rsidRDefault="002041FD" w:rsidP="005605E3">
            <w:pPr>
              <w:spacing w:line="360" w:lineRule="auto"/>
            </w:pPr>
            <w:r>
              <w:rPr>
                <w:rFonts w:hint="eastAsia"/>
              </w:rPr>
              <w:t>单行</w:t>
            </w:r>
            <w:r>
              <w:t>文本框，</w:t>
            </w:r>
            <w:r>
              <w:rPr>
                <w:rFonts w:hint="eastAsia"/>
              </w:rPr>
              <w:t>只可录入正整数</w:t>
            </w:r>
            <w:r>
              <w:t>，必录项，默认值：</w:t>
            </w:r>
            <w:r>
              <w:rPr>
                <w:rFonts w:hint="eastAsia"/>
              </w:rPr>
              <w:t>请输入</w:t>
            </w:r>
            <w:r>
              <w:t>…</w:t>
            </w:r>
          </w:p>
          <w:p w14:paraId="3D88A7A3" w14:textId="77777777" w:rsidR="002041FD" w:rsidRDefault="002041FD" w:rsidP="005605E3">
            <w:pPr>
              <w:spacing w:line="360" w:lineRule="auto"/>
            </w:pPr>
            <w:r>
              <w:rPr>
                <w:rFonts w:hint="eastAsia"/>
              </w:rPr>
              <w:t>修改</w:t>
            </w:r>
            <w:r>
              <w:t>：</w:t>
            </w:r>
          </w:p>
          <w:p w14:paraId="7D6BBDF1" w14:textId="3E93E085" w:rsidR="006627E7" w:rsidRDefault="002041FD" w:rsidP="005605E3">
            <w:pPr>
              <w:spacing w:line="360" w:lineRule="auto"/>
            </w:pPr>
            <w:r>
              <w:rPr>
                <w:rFonts w:hint="eastAsia"/>
              </w:rPr>
              <w:t>查询</w:t>
            </w:r>
            <w:r>
              <w:t>带出最后一次保存的数据，且</w:t>
            </w:r>
            <w:r>
              <w:rPr>
                <w:rFonts w:hint="eastAsia"/>
              </w:rPr>
              <w:t>支持</w:t>
            </w:r>
            <w:r>
              <w:t>修改；</w:t>
            </w:r>
          </w:p>
        </w:tc>
      </w:tr>
      <w:tr w:rsidR="006627E7" w:rsidRPr="0045492E" w14:paraId="3CE2F98E" w14:textId="77777777" w:rsidTr="00153DCE">
        <w:tc>
          <w:tcPr>
            <w:tcW w:w="704" w:type="dxa"/>
          </w:tcPr>
          <w:p w14:paraId="75A12DC6" w14:textId="77777777" w:rsidR="006627E7" w:rsidRPr="00355E1D" w:rsidRDefault="006627E7" w:rsidP="005605E3">
            <w:pPr>
              <w:pStyle w:val="ae"/>
              <w:numPr>
                <w:ilvl w:val="0"/>
                <w:numId w:val="110"/>
              </w:numPr>
              <w:spacing w:line="360" w:lineRule="auto"/>
              <w:ind w:firstLineChars="0"/>
            </w:pPr>
          </w:p>
        </w:tc>
        <w:tc>
          <w:tcPr>
            <w:tcW w:w="1701" w:type="dxa"/>
          </w:tcPr>
          <w:p w14:paraId="4365F28D" w14:textId="1079843F" w:rsidR="006627E7" w:rsidRDefault="006627E7" w:rsidP="005605E3">
            <w:pPr>
              <w:spacing w:line="360" w:lineRule="auto"/>
            </w:pPr>
            <w:r>
              <w:rPr>
                <w:rFonts w:ascii="Arial" w:hAnsi="Arial" w:cs="Arial"/>
                <w:color w:val="333333"/>
                <w:sz w:val="20"/>
              </w:rPr>
              <w:t>备注</w:t>
            </w:r>
          </w:p>
        </w:tc>
        <w:tc>
          <w:tcPr>
            <w:tcW w:w="6095" w:type="dxa"/>
          </w:tcPr>
          <w:p w14:paraId="5827A3BC" w14:textId="77777777" w:rsidR="00AE7BBD" w:rsidRDefault="00AE7BBD" w:rsidP="005605E3">
            <w:pPr>
              <w:spacing w:line="360" w:lineRule="auto"/>
            </w:pPr>
            <w:r>
              <w:rPr>
                <w:rFonts w:hint="eastAsia"/>
              </w:rPr>
              <w:t>新增</w:t>
            </w:r>
            <w:r>
              <w:t>：</w:t>
            </w:r>
          </w:p>
          <w:p w14:paraId="03C149E1" w14:textId="77777777" w:rsidR="00AE7BBD" w:rsidRDefault="00AE7BBD" w:rsidP="005605E3">
            <w:pPr>
              <w:spacing w:line="360" w:lineRule="auto"/>
            </w:pPr>
            <w:r>
              <w:rPr>
                <w:rFonts w:hint="eastAsia"/>
              </w:rPr>
              <w:t>多行文本框</w:t>
            </w:r>
            <w:r>
              <w:t>，手动录入，</w:t>
            </w:r>
            <w:r>
              <w:rPr>
                <w:rFonts w:hint="eastAsia"/>
              </w:rPr>
              <w:t>非必录项</w:t>
            </w:r>
            <w:r>
              <w:t>，可录入任意字符，不限制录入的长度，默认值：</w:t>
            </w:r>
            <w:r>
              <w:rPr>
                <w:rFonts w:hint="eastAsia"/>
              </w:rPr>
              <w:t>请输入</w:t>
            </w:r>
            <w:r>
              <w:t>…</w:t>
            </w:r>
          </w:p>
          <w:p w14:paraId="293BE367" w14:textId="4AE1DEB4" w:rsidR="00AE7BBD" w:rsidRDefault="00AE7BBD" w:rsidP="005605E3">
            <w:pPr>
              <w:spacing w:line="360" w:lineRule="auto"/>
            </w:pPr>
            <w:r>
              <w:rPr>
                <w:rFonts w:hint="eastAsia"/>
              </w:rPr>
              <w:t>当输入</w:t>
            </w:r>
            <w:r>
              <w:t>的内容过长时，</w:t>
            </w:r>
            <w:r>
              <w:rPr>
                <w:rFonts w:hint="eastAsia"/>
              </w:rPr>
              <w:t>同</w:t>
            </w:r>
            <w:r>
              <w:t>其他功能模块的多行文本框的样式相同，此处不再赘述；</w:t>
            </w:r>
          </w:p>
          <w:p w14:paraId="555F5226" w14:textId="77777777" w:rsidR="00AE7BBD" w:rsidRDefault="00AE7BBD" w:rsidP="005605E3">
            <w:pPr>
              <w:spacing w:line="360" w:lineRule="auto"/>
            </w:pPr>
            <w:r>
              <w:rPr>
                <w:rFonts w:hint="eastAsia"/>
              </w:rPr>
              <w:t>修改</w:t>
            </w:r>
            <w:r>
              <w:t>：</w:t>
            </w:r>
          </w:p>
          <w:p w14:paraId="3916DB2C" w14:textId="44DF703E" w:rsidR="006627E7" w:rsidRDefault="00AE7BBD" w:rsidP="005605E3">
            <w:pPr>
              <w:spacing w:line="360" w:lineRule="auto"/>
            </w:pPr>
            <w:r>
              <w:rPr>
                <w:rFonts w:hint="eastAsia"/>
              </w:rPr>
              <w:t>查询</w:t>
            </w:r>
            <w:r>
              <w:t>带出最后一次保存的数据，且</w:t>
            </w:r>
            <w:r>
              <w:rPr>
                <w:rFonts w:hint="eastAsia"/>
              </w:rPr>
              <w:t>支持</w:t>
            </w:r>
            <w:r>
              <w:t>修改；</w:t>
            </w:r>
          </w:p>
        </w:tc>
      </w:tr>
    </w:tbl>
    <w:p w14:paraId="77B9B709" w14:textId="2AAFD393" w:rsidR="00FC560E" w:rsidRPr="00FC560E" w:rsidRDefault="00FC560E" w:rsidP="005605E3">
      <w:pPr>
        <w:spacing w:line="360" w:lineRule="auto"/>
      </w:pPr>
    </w:p>
    <w:p w14:paraId="36547942" w14:textId="77777777" w:rsidR="00FC560E" w:rsidRPr="005B02AB" w:rsidRDefault="00FC560E" w:rsidP="005605E3">
      <w:pPr>
        <w:spacing w:line="360" w:lineRule="auto"/>
      </w:pPr>
    </w:p>
    <w:p w14:paraId="5240FE05" w14:textId="25E354C9" w:rsidR="0021340E" w:rsidRDefault="00C51789" w:rsidP="005605E3">
      <w:pPr>
        <w:pStyle w:val="2"/>
        <w:spacing w:line="360" w:lineRule="auto"/>
        <w:ind w:left="567"/>
      </w:pPr>
      <w:bookmarkStart w:id="394" w:name="_Toc522191605"/>
      <w:r>
        <w:rPr>
          <w:rFonts w:hint="eastAsia"/>
        </w:rPr>
        <w:t>产品</w:t>
      </w:r>
      <w:r>
        <w:t>管理</w:t>
      </w:r>
      <w:r>
        <w:t>—</w:t>
      </w:r>
      <w:r>
        <w:rPr>
          <w:rFonts w:hint="eastAsia"/>
        </w:rPr>
        <w:t>产品</w:t>
      </w:r>
      <w:r>
        <w:t>基本信息</w:t>
      </w:r>
      <w:bookmarkEnd w:id="394"/>
    </w:p>
    <w:p w14:paraId="225DE953" w14:textId="77777777" w:rsidR="0021340E" w:rsidRPr="00921DF4" w:rsidRDefault="0021340E" w:rsidP="005605E3">
      <w:pPr>
        <w:pStyle w:val="ae"/>
        <w:keepNext/>
        <w:keepLines/>
        <w:numPr>
          <w:ilvl w:val="1"/>
          <w:numId w:val="95"/>
        </w:numPr>
        <w:tabs>
          <w:tab w:val="left" w:pos="0"/>
        </w:tabs>
        <w:adjustRightInd w:val="0"/>
        <w:snapToGrid w:val="0"/>
        <w:spacing w:before="240" w:after="240" w:line="360" w:lineRule="auto"/>
        <w:ind w:firstLineChars="0"/>
        <w:outlineLvl w:val="2"/>
        <w:rPr>
          <w:rFonts w:ascii="Tahoma" w:eastAsia="黑体" w:hAnsi="Tahoma"/>
          <w:b/>
          <w:bCs/>
          <w:vanish/>
          <w:sz w:val="28"/>
          <w:szCs w:val="32"/>
        </w:rPr>
      </w:pPr>
      <w:bookmarkStart w:id="395" w:name="_Toc520798653"/>
      <w:bookmarkStart w:id="396" w:name="_Toc521087708"/>
      <w:bookmarkStart w:id="397" w:name="_Toc522191606"/>
      <w:bookmarkEnd w:id="395"/>
      <w:bookmarkEnd w:id="396"/>
      <w:bookmarkEnd w:id="397"/>
    </w:p>
    <w:p w14:paraId="7B21A804" w14:textId="77777777" w:rsidR="003C13F6" w:rsidRPr="003C13F6" w:rsidRDefault="003C13F6" w:rsidP="005605E3">
      <w:pPr>
        <w:pStyle w:val="ae"/>
        <w:keepNext/>
        <w:keepLines/>
        <w:numPr>
          <w:ilvl w:val="1"/>
          <w:numId w:val="6"/>
        </w:numPr>
        <w:tabs>
          <w:tab w:val="left" w:pos="0"/>
        </w:tabs>
        <w:adjustRightInd w:val="0"/>
        <w:snapToGrid w:val="0"/>
        <w:spacing w:before="240" w:after="240" w:line="360" w:lineRule="auto"/>
        <w:ind w:firstLineChars="0"/>
        <w:outlineLvl w:val="2"/>
        <w:rPr>
          <w:rFonts w:ascii="Tahoma" w:eastAsia="黑体" w:hAnsi="Tahoma"/>
          <w:b/>
          <w:bCs/>
          <w:vanish/>
          <w:sz w:val="28"/>
          <w:szCs w:val="32"/>
        </w:rPr>
      </w:pPr>
      <w:bookmarkStart w:id="398" w:name="_Toc521087709"/>
      <w:bookmarkStart w:id="399" w:name="_Toc522191607"/>
      <w:bookmarkEnd w:id="398"/>
      <w:bookmarkEnd w:id="399"/>
    </w:p>
    <w:p w14:paraId="07CCD106" w14:textId="2314E06E" w:rsidR="0021340E" w:rsidRDefault="0021340E" w:rsidP="005605E3">
      <w:pPr>
        <w:pStyle w:val="3"/>
        <w:numPr>
          <w:ilvl w:val="2"/>
          <w:numId w:val="6"/>
        </w:numPr>
        <w:tabs>
          <w:tab w:val="clear" w:pos="425"/>
          <w:tab w:val="clear" w:pos="709"/>
          <w:tab w:val="left" w:pos="0"/>
        </w:tabs>
        <w:spacing w:line="360" w:lineRule="auto"/>
        <w:ind w:left="567"/>
      </w:pPr>
      <w:bookmarkStart w:id="400" w:name="_Toc522191608"/>
      <w:r>
        <w:rPr>
          <w:rFonts w:hint="eastAsia"/>
        </w:rPr>
        <w:t>功能介绍</w:t>
      </w:r>
      <w:bookmarkEnd w:id="400"/>
    </w:p>
    <w:p w14:paraId="72F293EE" w14:textId="08B038F3" w:rsidR="00BE78C8" w:rsidRPr="00BE78C8" w:rsidRDefault="00BE78C8" w:rsidP="005605E3">
      <w:pPr>
        <w:spacing w:line="360" w:lineRule="auto"/>
      </w:pPr>
      <w:r>
        <w:rPr>
          <w:rFonts w:hint="eastAsia"/>
        </w:rPr>
        <w:t>产品基本信息是对产品进行基础数据的定义。</w:t>
      </w:r>
    </w:p>
    <w:p w14:paraId="577B8BAD" w14:textId="296DAD88" w:rsidR="0021340E" w:rsidRDefault="0021340E" w:rsidP="005605E3">
      <w:pPr>
        <w:pStyle w:val="3"/>
        <w:numPr>
          <w:ilvl w:val="2"/>
          <w:numId w:val="6"/>
        </w:numPr>
        <w:tabs>
          <w:tab w:val="clear" w:pos="425"/>
          <w:tab w:val="clear" w:pos="709"/>
          <w:tab w:val="left" w:pos="0"/>
        </w:tabs>
        <w:spacing w:line="360" w:lineRule="auto"/>
        <w:ind w:left="567"/>
      </w:pPr>
      <w:bookmarkStart w:id="401" w:name="_Toc522191609"/>
      <w:r>
        <w:rPr>
          <w:rFonts w:hint="eastAsia"/>
        </w:rPr>
        <w:t>路径</w:t>
      </w:r>
      <w:bookmarkEnd w:id="401"/>
    </w:p>
    <w:p w14:paraId="6FA7087B" w14:textId="1C978F0C" w:rsidR="00C3331D" w:rsidRPr="00C3331D" w:rsidRDefault="00C3331D" w:rsidP="005605E3">
      <w:pPr>
        <w:spacing w:line="360" w:lineRule="auto"/>
      </w:pPr>
      <w:r>
        <w:rPr>
          <w:rFonts w:hint="eastAsia"/>
        </w:rPr>
        <w:t>产品管理——</w:t>
      </w:r>
      <w:r w:rsidR="005B52EE">
        <w:rPr>
          <w:rFonts w:hint="eastAsia"/>
        </w:rPr>
        <w:t>&gt;</w:t>
      </w:r>
      <w:r>
        <w:rPr>
          <w:rFonts w:hint="eastAsia"/>
        </w:rPr>
        <w:t>产品基本信息</w:t>
      </w:r>
    </w:p>
    <w:p w14:paraId="39AA440A" w14:textId="63AB619C" w:rsidR="0021340E" w:rsidRDefault="0021340E" w:rsidP="005605E3">
      <w:pPr>
        <w:pStyle w:val="3"/>
        <w:numPr>
          <w:ilvl w:val="2"/>
          <w:numId w:val="6"/>
        </w:numPr>
        <w:tabs>
          <w:tab w:val="clear" w:pos="425"/>
          <w:tab w:val="clear" w:pos="709"/>
          <w:tab w:val="left" w:pos="0"/>
        </w:tabs>
        <w:spacing w:line="360" w:lineRule="auto"/>
        <w:ind w:left="567"/>
      </w:pPr>
      <w:bookmarkStart w:id="402" w:name="_Toc522191610"/>
      <w:r>
        <w:rPr>
          <w:rFonts w:hint="eastAsia"/>
        </w:rPr>
        <w:t>规则</w:t>
      </w:r>
      <w:bookmarkEnd w:id="402"/>
    </w:p>
    <w:p w14:paraId="01A110C8" w14:textId="0DE95B6D" w:rsidR="0014658E" w:rsidRDefault="0014658E" w:rsidP="005605E3">
      <w:pPr>
        <w:pStyle w:val="ae"/>
        <w:numPr>
          <w:ilvl w:val="0"/>
          <w:numId w:val="98"/>
        </w:numPr>
        <w:spacing w:line="360" w:lineRule="auto"/>
        <w:ind w:left="0" w:firstLineChars="0" w:firstLine="0"/>
      </w:pPr>
      <w:r>
        <w:rPr>
          <w:rFonts w:hint="eastAsia"/>
        </w:rPr>
        <w:t>数据</w:t>
      </w:r>
      <w:r>
        <w:t>共有</w:t>
      </w:r>
      <w:r w:rsidR="00513C84">
        <w:rPr>
          <w:rFonts w:hint="eastAsia"/>
        </w:rPr>
        <w:t>三</w:t>
      </w:r>
      <w:r>
        <w:t>种状态：</w:t>
      </w:r>
    </w:p>
    <w:p w14:paraId="6C7A5763" w14:textId="5C5D74F7" w:rsidR="0014658E" w:rsidRDefault="0014658E" w:rsidP="005605E3">
      <w:pPr>
        <w:pStyle w:val="ae"/>
        <w:numPr>
          <w:ilvl w:val="0"/>
          <w:numId w:val="30"/>
        </w:numPr>
        <w:spacing w:line="360" w:lineRule="auto"/>
        <w:ind w:firstLineChars="0" w:firstLine="6"/>
      </w:pPr>
      <w:r>
        <w:rPr>
          <w:rFonts w:hint="eastAsia"/>
        </w:rPr>
        <w:t>已上架：</w:t>
      </w:r>
      <w:r w:rsidR="007C14AE">
        <w:rPr>
          <w:rFonts w:hint="eastAsia"/>
        </w:rPr>
        <w:t>是</w:t>
      </w:r>
      <w:r>
        <w:t>数据</w:t>
      </w:r>
      <w:r>
        <w:rPr>
          <w:rFonts w:hint="eastAsia"/>
        </w:rPr>
        <w:t>在</w:t>
      </w:r>
      <w:r>
        <w:t>新增时点击【</w:t>
      </w:r>
      <w:r>
        <w:rPr>
          <w:rFonts w:hint="eastAsia"/>
        </w:rPr>
        <w:t>发布</w:t>
      </w:r>
      <w:r>
        <w:t>】</w:t>
      </w:r>
      <w:r>
        <w:rPr>
          <w:rFonts w:hint="eastAsia"/>
        </w:rPr>
        <w:t>，</w:t>
      </w:r>
      <w:r w:rsidR="007C14AE">
        <w:rPr>
          <w:rFonts w:hint="eastAsia"/>
        </w:rPr>
        <w:t>同时</w:t>
      </w:r>
      <w:r>
        <w:rPr>
          <w:rFonts w:hint="eastAsia"/>
        </w:rPr>
        <w:t>“</w:t>
      </w:r>
      <w:r>
        <w:t>系统当前时间</w:t>
      </w:r>
      <w:r>
        <w:rPr>
          <w:rFonts w:hint="eastAsia"/>
        </w:rPr>
        <w:t>”</w:t>
      </w:r>
      <w:r>
        <w:t>在</w:t>
      </w:r>
      <w:r>
        <w:rPr>
          <w:rFonts w:hint="eastAsia"/>
        </w:rPr>
        <w:t>“</w:t>
      </w:r>
      <w:r w:rsidR="00731629">
        <w:rPr>
          <w:rFonts w:hint="eastAsia"/>
        </w:rPr>
        <w:t>自动上架时间</w:t>
      </w:r>
      <w:r>
        <w:rPr>
          <w:rFonts w:hint="eastAsia"/>
        </w:rPr>
        <w:t>”</w:t>
      </w:r>
      <w:r w:rsidR="00731629">
        <w:rPr>
          <w:rFonts w:hint="eastAsia"/>
        </w:rPr>
        <w:t>与“自动下架时间”</w:t>
      </w:r>
      <w:r>
        <w:rPr>
          <w:rFonts w:hint="eastAsia"/>
        </w:rPr>
        <w:t>之内</w:t>
      </w:r>
      <w:r w:rsidR="00E02AD8">
        <w:rPr>
          <w:rFonts w:hint="eastAsia"/>
        </w:rPr>
        <w:t>，状态为“已上架”；</w:t>
      </w:r>
    </w:p>
    <w:p w14:paraId="15340C6C" w14:textId="07D2CF05" w:rsidR="00740762" w:rsidRPr="007C14AE" w:rsidRDefault="009069B7" w:rsidP="005605E3">
      <w:pPr>
        <w:pStyle w:val="ae"/>
        <w:numPr>
          <w:ilvl w:val="0"/>
          <w:numId w:val="30"/>
        </w:numPr>
        <w:spacing w:line="360" w:lineRule="auto"/>
        <w:ind w:firstLineChars="0" w:firstLine="6"/>
      </w:pPr>
      <w:r>
        <w:rPr>
          <w:rFonts w:hint="eastAsia"/>
        </w:rPr>
        <w:t>待</w:t>
      </w:r>
      <w:r w:rsidR="0014658E">
        <w:rPr>
          <w:rFonts w:hint="eastAsia"/>
        </w:rPr>
        <w:t>上架</w:t>
      </w:r>
      <w:r w:rsidR="0014658E">
        <w:t>：</w:t>
      </w:r>
      <w:r w:rsidR="0014658E">
        <w:rPr>
          <w:rFonts w:hint="eastAsia"/>
        </w:rPr>
        <w:t>是指</w:t>
      </w:r>
      <w:r w:rsidR="0014658E">
        <w:t>数据在新增时点击【</w:t>
      </w:r>
      <w:r w:rsidR="0014658E">
        <w:rPr>
          <w:rFonts w:hint="eastAsia"/>
        </w:rPr>
        <w:t>发布</w:t>
      </w:r>
      <w:r w:rsidR="0014658E">
        <w:t>】</w:t>
      </w:r>
      <w:r w:rsidR="0014658E">
        <w:rPr>
          <w:rFonts w:hint="eastAsia"/>
        </w:rPr>
        <w:t>，</w:t>
      </w:r>
      <w:r w:rsidR="0014658E">
        <w:t>同时</w:t>
      </w:r>
      <w:r w:rsidR="0014658E">
        <w:rPr>
          <w:rFonts w:hint="eastAsia"/>
        </w:rPr>
        <w:t>“</w:t>
      </w:r>
      <w:r w:rsidR="0014658E">
        <w:t>系统当前时间</w:t>
      </w:r>
      <w:r w:rsidR="0014658E">
        <w:rPr>
          <w:rFonts w:hint="eastAsia"/>
        </w:rPr>
        <w:t>”</w:t>
      </w:r>
      <w:r w:rsidR="0014658E">
        <w:t>在</w:t>
      </w:r>
      <w:r w:rsidR="00CC5697">
        <w:rPr>
          <w:rFonts w:hint="eastAsia"/>
        </w:rPr>
        <w:t>“自动上架时间”与“自动下架时间”</w:t>
      </w:r>
      <w:r w:rsidR="0014658E">
        <w:rPr>
          <w:rFonts w:hint="eastAsia"/>
        </w:rPr>
        <w:t>之前</w:t>
      </w:r>
      <w:r w:rsidR="007C14AE">
        <w:rPr>
          <w:rFonts w:hint="eastAsia"/>
        </w:rPr>
        <w:t>，状态为“已发布待上架”；</w:t>
      </w:r>
    </w:p>
    <w:p w14:paraId="08DEC74C" w14:textId="11828B46" w:rsidR="0021367F" w:rsidRPr="007C14AE" w:rsidRDefault="0014658E" w:rsidP="005605E3">
      <w:pPr>
        <w:pStyle w:val="ae"/>
        <w:numPr>
          <w:ilvl w:val="0"/>
          <w:numId w:val="30"/>
        </w:numPr>
        <w:spacing w:line="360" w:lineRule="auto"/>
        <w:ind w:firstLineChars="0" w:firstLine="6"/>
      </w:pPr>
      <w:r>
        <w:rPr>
          <w:rFonts w:hint="eastAsia"/>
        </w:rPr>
        <w:t>已下架：是指</w:t>
      </w:r>
      <w:r>
        <w:t>数据在新增时点击【</w:t>
      </w:r>
      <w:r>
        <w:rPr>
          <w:rFonts w:hint="eastAsia"/>
        </w:rPr>
        <w:t>发布</w:t>
      </w:r>
      <w:r>
        <w:t>】</w:t>
      </w:r>
      <w:r>
        <w:rPr>
          <w:rFonts w:hint="eastAsia"/>
        </w:rPr>
        <w:t>，同时“</w:t>
      </w:r>
      <w:r>
        <w:t>系统当前时间</w:t>
      </w:r>
      <w:r>
        <w:rPr>
          <w:rFonts w:hint="eastAsia"/>
        </w:rPr>
        <w:t>”</w:t>
      </w:r>
      <w:r>
        <w:t>在</w:t>
      </w:r>
      <w:r w:rsidR="006614F1">
        <w:rPr>
          <w:rFonts w:hint="eastAsia"/>
        </w:rPr>
        <w:t>“自动上架时</w:t>
      </w:r>
      <w:r w:rsidR="006614F1">
        <w:rPr>
          <w:rFonts w:hint="eastAsia"/>
        </w:rPr>
        <w:lastRenderedPageBreak/>
        <w:t>间”与“自动下架时间”</w:t>
      </w:r>
      <w:r>
        <w:rPr>
          <w:rFonts w:hint="eastAsia"/>
        </w:rPr>
        <w:t>之后</w:t>
      </w:r>
      <w:r w:rsidR="007C14AE">
        <w:rPr>
          <w:rFonts w:hint="eastAsia"/>
        </w:rPr>
        <w:t>，状态为“已下架”；</w:t>
      </w:r>
    </w:p>
    <w:p w14:paraId="40CC8898" w14:textId="11A58651" w:rsidR="0014658E" w:rsidRDefault="007C14AE" w:rsidP="005605E3">
      <w:pPr>
        <w:pStyle w:val="ae"/>
        <w:numPr>
          <w:ilvl w:val="0"/>
          <w:numId w:val="98"/>
        </w:numPr>
        <w:spacing w:line="360" w:lineRule="auto"/>
        <w:ind w:left="0" w:firstLineChars="0" w:firstLine="0"/>
      </w:pPr>
      <w:r>
        <w:rPr>
          <w:rFonts w:hint="eastAsia"/>
        </w:rPr>
        <w:t>选中查询列表页面的数据进行</w:t>
      </w:r>
      <w:r w:rsidR="00740762">
        <w:rPr>
          <w:rFonts w:hint="eastAsia"/>
        </w:rPr>
        <w:t>手动“上架”操作</w:t>
      </w:r>
      <w:r>
        <w:rPr>
          <w:rFonts w:hint="eastAsia"/>
        </w:rPr>
        <w:t>时</w:t>
      </w:r>
      <w:r w:rsidR="00740762">
        <w:rPr>
          <w:rFonts w:hint="eastAsia"/>
        </w:rPr>
        <w:t>：</w:t>
      </w:r>
    </w:p>
    <w:p w14:paraId="51A401FE" w14:textId="789E3233" w:rsidR="00740762" w:rsidRDefault="00FB2787" w:rsidP="005605E3">
      <w:pPr>
        <w:pStyle w:val="ae"/>
        <w:numPr>
          <w:ilvl w:val="0"/>
          <w:numId w:val="99"/>
        </w:numPr>
        <w:spacing w:line="360" w:lineRule="auto"/>
        <w:ind w:firstLineChars="0" w:firstLine="6"/>
      </w:pPr>
      <w:r>
        <w:rPr>
          <w:rFonts w:hint="eastAsia"/>
        </w:rPr>
        <w:t>当数据状态为“已下架”状态</w:t>
      </w:r>
      <w:r w:rsidR="00B31D7C">
        <w:rPr>
          <w:rFonts w:hint="eastAsia"/>
        </w:rPr>
        <w:t>且“当前系统时间”在</w:t>
      </w:r>
      <w:r w:rsidR="00E528E8">
        <w:rPr>
          <w:rFonts w:hint="eastAsia"/>
        </w:rPr>
        <w:t>产品设置的</w:t>
      </w:r>
      <w:r w:rsidR="00B31D7C">
        <w:rPr>
          <w:rFonts w:hint="eastAsia"/>
        </w:rPr>
        <w:t>“自动</w:t>
      </w:r>
      <w:r w:rsidR="00E121E8">
        <w:rPr>
          <w:rFonts w:hint="eastAsia"/>
        </w:rPr>
        <w:t>上、</w:t>
      </w:r>
      <w:r w:rsidR="00B31D7C">
        <w:rPr>
          <w:rFonts w:hint="eastAsia"/>
        </w:rPr>
        <w:t>下架时间”之</w:t>
      </w:r>
      <w:r w:rsidR="00E121E8">
        <w:rPr>
          <w:rFonts w:hint="eastAsia"/>
        </w:rPr>
        <w:t>间</w:t>
      </w:r>
      <w:r>
        <w:rPr>
          <w:rFonts w:hint="eastAsia"/>
        </w:rPr>
        <w:t>时</w:t>
      </w:r>
      <w:r w:rsidR="00B31D7C">
        <w:rPr>
          <w:rFonts w:hint="eastAsia"/>
        </w:rPr>
        <w:t>，</w:t>
      </w:r>
      <w:r>
        <w:rPr>
          <w:rFonts w:hint="eastAsia"/>
        </w:rPr>
        <w:t>该数据支持“上架”操作；</w:t>
      </w:r>
      <w:r w:rsidR="009069B7">
        <w:rPr>
          <w:rFonts w:hint="eastAsia"/>
        </w:rPr>
        <w:t>上架后的数据状态为“已上架”；</w:t>
      </w:r>
    </w:p>
    <w:p w14:paraId="7EE47B83" w14:textId="36EDC527" w:rsidR="00FB2787" w:rsidRDefault="00E121E8" w:rsidP="005605E3">
      <w:pPr>
        <w:pStyle w:val="ae"/>
        <w:numPr>
          <w:ilvl w:val="0"/>
          <w:numId w:val="99"/>
        </w:numPr>
        <w:spacing w:line="360" w:lineRule="auto"/>
        <w:ind w:firstLineChars="0" w:firstLine="6"/>
      </w:pPr>
      <w:r>
        <w:rPr>
          <w:rFonts w:hint="eastAsia"/>
        </w:rPr>
        <w:t>当数据状态为“已下架”状态且“当前系统时间”在产品设置的“自动上、下架时间”之前时，该数据支持“上架”操作；</w:t>
      </w:r>
      <w:r w:rsidR="009069B7">
        <w:rPr>
          <w:rFonts w:hint="eastAsia"/>
        </w:rPr>
        <w:t>上架后的数据状态为“已发布待上架”；</w:t>
      </w:r>
    </w:p>
    <w:p w14:paraId="72E7910C" w14:textId="6287F865" w:rsidR="00E121E8" w:rsidRDefault="00E121E8" w:rsidP="005605E3">
      <w:pPr>
        <w:pStyle w:val="ae"/>
        <w:numPr>
          <w:ilvl w:val="0"/>
          <w:numId w:val="99"/>
        </w:numPr>
        <w:spacing w:line="360" w:lineRule="auto"/>
        <w:ind w:firstLineChars="0" w:firstLine="6"/>
      </w:pPr>
      <w:r>
        <w:rPr>
          <w:rFonts w:hint="eastAsia"/>
        </w:rPr>
        <w:t>当数据状态为“已下架”状态且“当前系统时间”在产品设置的“自动上、下架时间”之后时，该数据不支持“上架”操作；同时若管理员选中该类数据进行“上架”操作时，在当前页面进行弹框提示：</w:t>
      </w:r>
    </w:p>
    <w:p w14:paraId="77044C5F" w14:textId="6E006884" w:rsidR="00E121E8" w:rsidRDefault="00E121E8" w:rsidP="005605E3">
      <w:pPr>
        <w:pStyle w:val="ae"/>
        <w:spacing w:line="360" w:lineRule="auto"/>
        <w:ind w:left="840" w:firstLineChars="0" w:firstLine="0"/>
      </w:pPr>
      <w:r>
        <w:rPr>
          <w:rFonts w:hint="eastAsia"/>
        </w:rPr>
        <w:t>弹框提示语：</w:t>
      </w:r>
      <w:r w:rsidRPr="00D637F2">
        <w:rPr>
          <w:rFonts w:hint="eastAsia"/>
          <w:color w:val="00B050"/>
        </w:rPr>
        <w:t>当前系统时间在自动上下架时间之后，该条数据不可进行上架操作！</w:t>
      </w:r>
    </w:p>
    <w:p w14:paraId="20B68B5D" w14:textId="103568F9" w:rsidR="00E121E8" w:rsidRDefault="00E121E8" w:rsidP="005605E3">
      <w:pPr>
        <w:pStyle w:val="ae"/>
        <w:spacing w:line="360" w:lineRule="auto"/>
        <w:ind w:left="840" w:firstLineChars="0" w:firstLine="0"/>
      </w:pPr>
      <w:r>
        <w:rPr>
          <w:rFonts w:hint="eastAsia"/>
        </w:rPr>
        <w:t>【确定】按钮：点击，关闭该弹框，停留在当前页面；</w:t>
      </w:r>
    </w:p>
    <w:p w14:paraId="04B30272" w14:textId="40797701" w:rsidR="00740762" w:rsidRDefault="007C14AE" w:rsidP="005605E3">
      <w:pPr>
        <w:pStyle w:val="ae"/>
        <w:numPr>
          <w:ilvl w:val="0"/>
          <w:numId w:val="98"/>
        </w:numPr>
        <w:spacing w:line="360" w:lineRule="auto"/>
        <w:ind w:left="0" w:firstLineChars="0" w:firstLine="0"/>
      </w:pPr>
      <w:r>
        <w:rPr>
          <w:rFonts w:hint="eastAsia"/>
        </w:rPr>
        <w:t>选中查询列表页面的数据进行手动</w:t>
      </w:r>
      <w:r w:rsidR="00740762">
        <w:rPr>
          <w:rFonts w:hint="eastAsia"/>
        </w:rPr>
        <w:t>“下架”操作</w:t>
      </w:r>
      <w:r>
        <w:rPr>
          <w:rFonts w:hint="eastAsia"/>
        </w:rPr>
        <w:t>时</w:t>
      </w:r>
      <w:r w:rsidR="00740762">
        <w:rPr>
          <w:rFonts w:hint="eastAsia"/>
        </w:rPr>
        <w:t>：</w:t>
      </w:r>
    </w:p>
    <w:p w14:paraId="01F88B69" w14:textId="687D3468" w:rsidR="003F2BDD" w:rsidRDefault="003F2BDD" w:rsidP="005605E3">
      <w:pPr>
        <w:pStyle w:val="ae"/>
        <w:numPr>
          <w:ilvl w:val="0"/>
          <w:numId w:val="99"/>
        </w:numPr>
        <w:spacing w:line="360" w:lineRule="auto"/>
        <w:ind w:firstLineChars="0" w:firstLine="6"/>
      </w:pPr>
      <w:r>
        <w:rPr>
          <w:rFonts w:hint="eastAsia"/>
        </w:rPr>
        <w:t>当数据状态为“已上架”</w:t>
      </w:r>
      <w:r w:rsidR="00A23712">
        <w:rPr>
          <w:rFonts w:hint="eastAsia"/>
        </w:rPr>
        <w:t>或者“已发布待上架”任意</w:t>
      </w:r>
      <w:r>
        <w:rPr>
          <w:rFonts w:hint="eastAsia"/>
        </w:rPr>
        <w:t>状态时，该数据支持“下架”操作；下架后的数据状态</w:t>
      </w:r>
      <w:r w:rsidR="00A23712">
        <w:rPr>
          <w:rFonts w:hint="eastAsia"/>
        </w:rPr>
        <w:t>均</w:t>
      </w:r>
      <w:r>
        <w:rPr>
          <w:rFonts w:hint="eastAsia"/>
        </w:rPr>
        <w:t>为“已下架”；</w:t>
      </w:r>
    </w:p>
    <w:p w14:paraId="4DE76935" w14:textId="77777777" w:rsidR="00501CD6" w:rsidRDefault="003F2BDD" w:rsidP="005605E3">
      <w:pPr>
        <w:pStyle w:val="ae"/>
        <w:numPr>
          <w:ilvl w:val="0"/>
          <w:numId w:val="99"/>
        </w:numPr>
        <w:spacing w:line="360" w:lineRule="auto"/>
        <w:ind w:firstLineChars="0" w:firstLine="6"/>
      </w:pPr>
      <w:r>
        <w:rPr>
          <w:rFonts w:hint="eastAsia"/>
        </w:rPr>
        <w:t>当数据状态为“已下架”状态</w:t>
      </w:r>
      <w:r w:rsidR="00501CD6">
        <w:rPr>
          <w:rFonts w:hint="eastAsia"/>
        </w:rPr>
        <w:t>，点击进行“下架”操作时，在当前页面进行弹框提示：</w:t>
      </w:r>
    </w:p>
    <w:p w14:paraId="41BBEBBF" w14:textId="2A012B5A" w:rsidR="00501CD6" w:rsidRDefault="00501CD6" w:rsidP="005605E3">
      <w:pPr>
        <w:pStyle w:val="ae"/>
        <w:spacing w:line="360" w:lineRule="auto"/>
        <w:ind w:left="840" w:firstLineChars="0" w:firstLine="0"/>
      </w:pPr>
      <w:r>
        <w:rPr>
          <w:rFonts w:hint="eastAsia"/>
        </w:rPr>
        <w:t>弹框提示语：</w:t>
      </w:r>
      <w:r w:rsidR="00EF6221" w:rsidRPr="00EF6221">
        <w:rPr>
          <w:rFonts w:hint="eastAsia"/>
          <w:color w:val="00B050"/>
        </w:rPr>
        <w:t>该数据已下架，</w:t>
      </w:r>
      <w:r w:rsidR="00EF6221">
        <w:rPr>
          <w:rFonts w:hint="eastAsia"/>
          <w:color w:val="00B050"/>
        </w:rPr>
        <w:t>请勿</w:t>
      </w:r>
      <w:r w:rsidR="00EF6221" w:rsidRPr="00EF6221">
        <w:rPr>
          <w:rFonts w:hint="eastAsia"/>
          <w:color w:val="00B050"/>
        </w:rPr>
        <w:t>重复操作！</w:t>
      </w:r>
    </w:p>
    <w:p w14:paraId="3708E960" w14:textId="614FE1E4" w:rsidR="003F2BDD" w:rsidRDefault="00501CD6" w:rsidP="005605E3">
      <w:pPr>
        <w:pStyle w:val="ae"/>
        <w:spacing w:line="360" w:lineRule="auto"/>
        <w:ind w:left="426"/>
      </w:pPr>
      <w:r>
        <w:rPr>
          <w:rFonts w:hint="eastAsia"/>
        </w:rPr>
        <w:t>【确定】按钮：点击，关闭该弹框，停留在当前页面；</w:t>
      </w:r>
    </w:p>
    <w:p w14:paraId="14F560BE" w14:textId="7E296408" w:rsidR="00740762" w:rsidRDefault="00BF3E94" w:rsidP="005605E3">
      <w:pPr>
        <w:pStyle w:val="ae"/>
        <w:numPr>
          <w:ilvl w:val="0"/>
          <w:numId w:val="98"/>
        </w:numPr>
        <w:spacing w:line="360" w:lineRule="auto"/>
        <w:ind w:firstLineChars="0"/>
      </w:pPr>
      <w:r>
        <w:rPr>
          <w:rFonts w:hint="eastAsia"/>
          <w:color w:val="FF0000"/>
        </w:rPr>
        <w:t>由于产品在该功能模块对数据进行“上架”、“下架”操作时，会影响“产品销售流程设置”模块里的数据，故</w:t>
      </w:r>
      <w:r w:rsidR="00220A3D" w:rsidRPr="00BF3E94">
        <w:rPr>
          <w:rFonts w:hint="eastAsia"/>
          <w:color w:val="FF0000"/>
        </w:rPr>
        <w:t>“产品基本信息”的“状态”及“上下架操作”与“产品销售流程设置”的“状态流转”对应逻辑，如下图表所示：</w:t>
      </w:r>
    </w:p>
    <w:p w14:paraId="2769BAC6" w14:textId="65FD1096" w:rsidR="00B446EA" w:rsidRPr="00926634" w:rsidRDefault="00926634" w:rsidP="005605E3">
      <w:pPr>
        <w:spacing w:line="360" w:lineRule="auto"/>
      </w:pPr>
      <w:r>
        <w:rPr>
          <w:rFonts w:hint="eastAsia"/>
          <w:noProof/>
        </w:rPr>
        <w:lastRenderedPageBreak/>
        <w:drawing>
          <wp:inline distT="0" distB="0" distL="0" distR="0" wp14:anchorId="387246A6" wp14:editId="17ECA63F">
            <wp:extent cx="6242236" cy="2995612"/>
            <wp:effectExtent l="0" t="0" r="635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产品基本信息状态及上下架操作与产品销售流程设置的状态流转对应逻辑.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250301" cy="2999482"/>
                    </a:xfrm>
                    <a:prstGeom prst="rect">
                      <a:avLst/>
                    </a:prstGeom>
                  </pic:spPr>
                </pic:pic>
              </a:graphicData>
            </a:graphic>
          </wp:inline>
        </w:drawing>
      </w:r>
    </w:p>
    <w:p w14:paraId="716E00BA" w14:textId="77777777" w:rsidR="00B446EA" w:rsidRPr="0014658E" w:rsidRDefault="00B446EA" w:rsidP="005605E3">
      <w:pPr>
        <w:spacing w:line="360" w:lineRule="auto"/>
      </w:pPr>
    </w:p>
    <w:p w14:paraId="54010574" w14:textId="0BC5CB2C" w:rsidR="0021340E" w:rsidRDefault="0021340E" w:rsidP="005605E3">
      <w:pPr>
        <w:pStyle w:val="3"/>
        <w:numPr>
          <w:ilvl w:val="2"/>
          <w:numId w:val="6"/>
        </w:numPr>
        <w:tabs>
          <w:tab w:val="clear" w:pos="425"/>
          <w:tab w:val="clear" w:pos="709"/>
          <w:tab w:val="left" w:pos="0"/>
        </w:tabs>
        <w:spacing w:line="360" w:lineRule="auto"/>
        <w:ind w:left="567"/>
      </w:pPr>
      <w:bookmarkStart w:id="403" w:name="_Toc522191611"/>
      <w:r>
        <w:rPr>
          <w:rFonts w:hint="eastAsia"/>
        </w:rPr>
        <w:t>提示语</w:t>
      </w:r>
      <w:bookmarkEnd w:id="403"/>
    </w:p>
    <w:p w14:paraId="3E101314" w14:textId="4D5699E1" w:rsidR="001324F8" w:rsidRPr="001324F8" w:rsidRDefault="009D1170" w:rsidP="005605E3">
      <w:pPr>
        <w:pStyle w:val="ae"/>
        <w:numPr>
          <w:ilvl w:val="0"/>
          <w:numId w:val="97"/>
        </w:numPr>
        <w:spacing w:line="360" w:lineRule="auto"/>
        <w:ind w:firstLineChars="0"/>
      </w:pPr>
      <w:r>
        <w:rPr>
          <w:rFonts w:hAnsi="宋体" w:hint="eastAsia"/>
          <w:color w:val="000000"/>
          <w:sz w:val="24"/>
          <w:szCs w:val="24"/>
        </w:rPr>
        <w:t>“新增</w:t>
      </w:r>
      <w:r>
        <w:rPr>
          <w:rFonts w:hAnsi="宋体" w:hint="eastAsia"/>
          <w:color w:val="000000"/>
          <w:sz w:val="24"/>
          <w:szCs w:val="24"/>
        </w:rPr>
        <w:t>/</w:t>
      </w:r>
      <w:r>
        <w:rPr>
          <w:rFonts w:hAnsi="宋体" w:hint="eastAsia"/>
          <w:color w:val="000000"/>
          <w:sz w:val="24"/>
          <w:szCs w:val="24"/>
        </w:rPr>
        <w:t>修改产品基本信息”页面提示语</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127"/>
        <w:gridCol w:w="5720"/>
      </w:tblGrid>
      <w:tr w:rsidR="0021340E" w14:paraId="2001F901" w14:textId="77777777" w:rsidTr="00F66C6B">
        <w:trPr>
          <w:trHeight w:val="482"/>
        </w:trPr>
        <w:tc>
          <w:tcPr>
            <w:tcW w:w="675" w:type="dxa"/>
            <w:shd w:val="clear" w:color="auto" w:fill="B4C6E7"/>
          </w:tcPr>
          <w:p w14:paraId="463B1A77" w14:textId="77777777" w:rsidR="0021340E" w:rsidRDefault="0021340E" w:rsidP="005605E3">
            <w:pPr>
              <w:spacing w:line="360" w:lineRule="auto"/>
              <w:jc w:val="center"/>
              <w:rPr>
                <w:b/>
              </w:rPr>
            </w:pPr>
            <w:r>
              <w:rPr>
                <w:rFonts w:hint="eastAsia"/>
                <w:b/>
              </w:rPr>
              <w:t>序号</w:t>
            </w:r>
          </w:p>
        </w:tc>
        <w:tc>
          <w:tcPr>
            <w:tcW w:w="2127" w:type="dxa"/>
            <w:shd w:val="clear" w:color="auto" w:fill="B4C6E7"/>
          </w:tcPr>
          <w:p w14:paraId="64733393" w14:textId="77777777" w:rsidR="0021340E" w:rsidRDefault="0021340E" w:rsidP="005605E3">
            <w:pPr>
              <w:spacing w:line="360" w:lineRule="auto"/>
              <w:jc w:val="center"/>
              <w:rPr>
                <w:b/>
              </w:rPr>
            </w:pPr>
            <w:r>
              <w:rPr>
                <w:rFonts w:hint="eastAsia"/>
                <w:b/>
              </w:rPr>
              <w:t>提示类型</w:t>
            </w:r>
          </w:p>
        </w:tc>
        <w:tc>
          <w:tcPr>
            <w:tcW w:w="5720" w:type="dxa"/>
            <w:shd w:val="clear" w:color="auto" w:fill="B4C6E7"/>
          </w:tcPr>
          <w:p w14:paraId="328E8145" w14:textId="77777777" w:rsidR="0021340E" w:rsidRDefault="0021340E" w:rsidP="005605E3">
            <w:pPr>
              <w:spacing w:line="360" w:lineRule="auto"/>
              <w:jc w:val="center"/>
              <w:rPr>
                <w:b/>
              </w:rPr>
            </w:pPr>
            <w:r>
              <w:rPr>
                <w:rFonts w:hint="eastAsia"/>
                <w:b/>
              </w:rPr>
              <w:t>提示语</w:t>
            </w:r>
          </w:p>
        </w:tc>
      </w:tr>
      <w:tr w:rsidR="00401A78" w14:paraId="4D4F4927" w14:textId="77777777" w:rsidTr="00F66C6B">
        <w:tc>
          <w:tcPr>
            <w:tcW w:w="675" w:type="dxa"/>
          </w:tcPr>
          <w:p w14:paraId="06BA530A" w14:textId="77777777" w:rsidR="00401A78" w:rsidRDefault="00401A78" w:rsidP="005605E3">
            <w:pPr>
              <w:pStyle w:val="21"/>
              <w:numPr>
                <w:ilvl w:val="0"/>
                <w:numId w:val="107"/>
              </w:numPr>
              <w:spacing w:line="360" w:lineRule="auto"/>
              <w:ind w:firstLineChars="0"/>
            </w:pPr>
          </w:p>
        </w:tc>
        <w:tc>
          <w:tcPr>
            <w:tcW w:w="2127" w:type="dxa"/>
          </w:tcPr>
          <w:p w14:paraId="338221EE" w14:textId="1F340AB9" w:rsidR="00401A78" w:rsidRDefault="00401A78" w:rsidP="005605E3">
            <w:pPr>
              <w:spacing w:line="360" w:lineRule="auto"/>
            </w:pPr>
            <w:r>
              <w:rPr>
                <w:rFonts w:hint="eastAsia"/>
              </w:rPr>
              <w:t>当“</w:t>
            </w:r>
            <w:r w:rsidR="005A6384">
              <w:rPr>
                <w:rFonts w:hint="eastAsia"/>
              </w:rPr>
              <w:t>产品类别</w:t>
            </w:r>
            <w:r>
              <w:rPr>
                <w:rFonts w:hint="eastAsia"/>
              </w:rPr>
              <w:t>”为空时，</w:t>
            </w:r>
          </w:p>
          <w:p w14:paraId="35105889" w14:textId="68D6D149" w:rsidR="00401A78" w:rsidRDefault="00401A78" w:rsidP="005605E3">
            <w:pPr>
              <w:spacing w:line="360" w:lineRule="auto"/>
            </w:pPr>
            <w:r>
              <w:rPr>
                <w:rFonts w:hint="eastAsia"/>
              </w:rPr>
              <w:t>点击【</w:t>
            </w:r>
            <w:r w:rsidR="00C53392">
              <w:rPr>
                <w:rFonts w:hint="eastAsia"/>
              </w:rPr>
              <w:t>发布</w:t>
            </w:r>
            <w:r>
              <w:rPr>
                <w:rFonts w:hint="eastAsia"/>
              </w:rPr>
              <w:t>】按钮时，进行错误提示</w:t>
            </w:r>
          </w:p>
        </w:tc>
        <w:tc>
          <w:tcPr>
            <w:tcW w:w="5720" w:type="dxa"/>
          </w:tcPr>
          <w:p w14:paraId="77AECA94" w14:textId="77777777" w:rsidR="00401A78" w:rsidRDefault="00401A78"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4F21588F" w14:textId="7B6D725A" w:rsidR="00401A78" w:rsidRDefault="003F2096" w:rsidP="005605E3">
            <w:pPr>
              <w:spacing w:line="360" w:lineRule="auto"/>
            </w:pPr>
            <w:r>
              <w:rPr>
                <w:rFonts w:hint="eastAsia"/>
                <w:color w:val="00B050"/>
              </w:rPr>
              <w:t>产品类别</w:t>
            </w:r>
            <w:r w:rsidR="00401A78" w:rsidRPr="00751E3C">
              <w:rPr>
                <w:color w:val="00B050"/>
              </w:rPr>
              <w:t>不能为空</w:t>
            </w:r>
          </w:p>
        </w:tc>
      </w:tr>
      <w:tr w:rsidR="00C14979" w14:paraId="4B908946" w14:textId="77777777" w:rsidTr="00F66C6B">
        <w:tc>
          <w:tcPr>
            <w:tcW w:w="675" w:type="dxa"/>
          </w:tcPr>
          <w:p w14:paraId="6065C4BC" w14:textId="77777777" w:rsidR="00C14979" w:rsidRDefault="00C14979" w:rsidP="005605E3">
            <w:pPr>
              <w:pStyle w:val="21"/>
              <w:numPr>
                <w:ilvl w:val="0"/>
                <w:numId w:val="107"/>
              </w:numPr>
              <w:spacing w:line="360" w:lineRule="auto"/>
              <w:ind w:firstLineChars="0"/>
            </w:pPr>
          </w:p>
        </w:tc>
        <w:tc>
          <w:tcPr>
            <w:tcW w:w="2127" w:type="dxa"/>
          </w:tcPr>
          <w:p w14:paraId="50BA2059" w14:textId="42EF0FE7" w:rsidR="00C14979" w:rsidRDefault="00C14979" w:rsidP="005605E3">
            <w:pPr>
              <w:spacing w:line="360" w:lineRule="auto"/>
            </w:pPr>
            <w:r>
              <w:rPr>
                <w:rFonts w:hint="eastAsia"/>
              </w:rPr>
              <w:t>当“产品简称”为空时，</w:t>
            </w:r>
          </w:p>
          <w:p w14:paraId="3B3952DD" w14:textId="7159071B" w:rsidR="00C14979" w:rsidRDefault="00C14979" w:rsidP="005605E3">
            <w:pPr>
              <w:spacing w:line="360" w:lineRule="auto"/>
            </w:pPr>
            <w:r>
              <w:rPr>
                <w:rFonts w:hint="eastAsia"/>
              </w:rPr>
              <w:t>点击【</w:t>
            </w:r>
            <w:r w:rsidR="00835B5A">
              <w:rPr>
                <w:rFonts w:hint="eastAsia"/>
              </w:rPr>
              <w:t>发布</w:t>
            </w:r>
            <w:r>
              <w:rPr>
                <w:rFonts w:hint="eastAsia"/>
              </w:rPr>
              <w:t>】按钮时，进行错误提示</w:t>
            </w:r>
          </w:p>
        </w:tc>
        <w:tc>
          <w:tcPr>
            <w:tcW w:w="5720" w:type="dxa"/>
          </w:tcPr>
          <w:p w14:paraId="02BC16B0" w14:textId="77777777" w:rsidR="00C14979" w:rsidRDefault="00C14979"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212CB7B6" w14:textId="5EE476FD" w:rsidR="00C14979" w:rsidRDefault="00C14979" w:rsidP="005605E3">
            <w:pPr>
              <w:spacing w:line="360" w:lineRule="auto"/>
            </w:pPr>
            <w:r>
              <w:rPr>
                <w:rFonts w:hint="eastAsia"/>
                <w:color w:val="00B050"/>
              </w:rPr>
              <w:t>产品简称</w:t>
            </w:r>
            <w:r w:rsidRPr="00751E3C">
              <w:rPr>
                <w:color w:val="00B050"/>
              </w:rPr>
              <w:t>不能为空</w:t>
            </w:r>
          </w:p>
        </w:tc>
      </w:tr>
      <w:tr w:rsidR="00C14979" w14:paraId="2149CC19" w14:textId="77777777" w:rsidTr="00F66C6B">
        <w:tc>
          <w:tcPr>
            <w:tcW w:w="675" w:type="dxa"/>
          </w:tcPr>
          <w:p w14:paraId="7F676A8D" w14:textId="77777777" w:rsidR="00C14979" w:rsidRDefault="00C14979" w:rsidP="005605E3">
            <w:pPr>
              <w:pStyle w:val="21"/>
              <w:numPr>
                <w:ilvl w:val="0"/>
                <w:numId w:val="107"/>
              </w:numPr>
              <w:spacing w:line="360" w:lineRule="auto"/>
              <w:ind w:firstLineChars="0"/>
            </w:pPr>
          </w:p>
        </w:tc>
        <w:tc>
          <w:tcPr>
            <w:tcW w:w="2127" w:type="dxa"/>
          </w:tcPr>
          <w:p w14:paraId="2E45E120" w14:textId="4308EF76" w:rsidR="00C14979" w:rsidRDefault="00C14979" w:rsidP="005605E3">
            <w:pPr>
              <w:spacing w:line="360" w:lineRule="auto"/>
            </w:pPr>
            <w:r>
              <w:rPr>
                <w:rFonts w:hint="eastAsia"/>
              </w:rPr>
              <w:t>当“产品简称”已存在时，</w:t>
            </w:r>
          </w:p>
          <w:p w14:paraId="3D6F9EBE" w14:textId="65C8517F" w:rsidR="00C14979" w:rsidRDefault="00C14979" w:rsidP="005605E3">
            <w:pPr>
              <w:spacing w:line="360" w:lineRule="auto"/>
            </w:pPr>
            <w:r>
              <w:rPr>
                <w:rFonts w:hint="eastAsia"/>
              </w:rPr>
              <w:t>点击【</w:t>
            </w:r>
            <w:r w:rsidR="00835B5A">
              <w:rPr>
                <w:rFonts w:hint="eastAsia"/>
              </w:rPr>
              <w:t>发布</w:t>
            </w:r>
            <w:r>
              <w:rPr>
                <w:rFonts w:hint="eastAsia"/>
              </w:rPr>
              <w:t>】按钮时，进行错误提示</w:t>
            </w:r>
          </w:p>
        </w:tc>
        <w:tc>
          <w:tcPr>
            <w:tcW w:w="5720" w:type="dxa"/>
          </w:tcPr>
          <w:p w14:paraId="5AB21CE9" w14:textId="77777777" w:rsidR="00C14979" w:rsidRDefault="00C14979"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7E29B676" w14:textId="37E6EE4D" w:rsidR="00C14979" w:rsidRDefault="00C14979" w:rsidP="005605E3">
            <w:pPr>
              <w:spacing w:line="360" w:lineRule="auto"/>
            </w:pPr>
            <w:r>
              <w:rPr>
                <w:rFonts w:hint="eastAsia"/>
                <w:color w:val="00B050"/>
              </w:rPr>
              <w:t>产品简称已存在</w:t>
            </w:r>
          </w:p>
        </w:tc>
      </w:tr>
      <w:tr w:rsidR="004F1A95" w14:paraId="324DB40D" w14:textId="77777777" w:rsidTr="00F66C6B">
        <w:tc>
          <w:tcPr>
            <w:tcW w:w="675" w:type="dxa"/>
          </w:tcPr>
          <w:p w14:paraId="16C0F72D" w14:textId="77777777" w:rsidR="004F1A95" w:rsidRDefault="004F1A95" w:rsidP="005605E3">
            <w:pPr>
              <w:pStyle w:val="21"/>
              <w:numPr>
                <w:ilvl w:val="0"/>
                <w:numId w:val="107"/>
              </w:numPr>
              <w:spacing w:line="360" w:lineRule="auto"/>
              <w:ind w:firstLineChars="0"/>
            </w:pPr>
          </w:p>
        </w:tc>
        <w:tc>
          <w:tcPr>
            <w:tcW w:w="2127" w:type="dxa"/>
          </w:tcPr>
          <w:p w14:paraId="32AF7346" w14:textId="37502FF8" w:rsidR="004F1A95" w:rsidRDefault="004F1A95" w:rsidP="005605E3">
            <w:pPr>
              <w:spacing w:line="360" w:lineRule="auto"/>
            </w:pPr>
            <w:r>
              <w:rPr>
                <w:rFonts w:hint="eastAsia"/>
              </w:rPr>
              <w:t>当“</w:t>
            </w:r>
            <w:r>
              <w:rPr>
                <w:rFonts w:ascii="Arial" w:hAnsi="Arial" w:cs="Arial"/>
                <w:color w:val="333333"/>
                <w:sz w:val="20"/>
              </w:rPr>
              <w:t>产品名称</w:t>
            </w:r>
            <w:r>
              <w:rPr>
                <w:rFonts w:ascii="Arial" w:hAnsi="Arial" w:cs="Arial"/>
                <w:color w:val="333333"/>
                <w:sz w:val="20"/>
              </w:rPr>
              <w:t>(</w:t>
            </w:r>
            <w:r>
              <w:rPr>
                <w:rFonts w:ascii="Arial" w:hAnsi="Arial" w:cs="Arial"/>
                <w:color w:val="333333"/>
                <w:sz w:val="20"/>
              </w:rPr>
              <w:t>中</w:t>
            </w:r>
            <w:r>
              <w:rPr>
                <w:rFonts w:ascii="Arial" w:hAnsi="Arial" w:cs="Arial"/>
                <w:color w:val="333333"/>
                <w:sz w:val="20"/>
              </w:rPr>
              <w:t>)</w:t>
            </w:r>
            <w:r>
              <w:rPr>
                <w:rFonts w:hint="eastAsia"/>
              </w:rPr>
              <w:t>”为</w:t>
            </w:r>
            <w:r>
              <w:rPr>
                <w:rFonts w:hint="eastAsia"/>
              </w:rPr>
              <w:lastRenderedPageBreak/>
              <w:t>空时，</w:t>
            </w:r>
          </w:p>
          <w:p w14:paraId="03D738D1" w14:textId="70AE828E" w:rsidR="004F1A95" w:rsidRDefault="004F1A95" w:rsidP="005605E3">
            <w:pPr>
              <w:spacing w:line="360" w:lineRule="auto"/>
              <w:rPr>
                <w:rFonts w:ascii="Arial" w:hAnsi="Arial" w:cs="Arial"/>
                <w:color w:val="333333"/>
                <w:sz w:val="20"/>
              </w:rPr>
            </w:pPr>
            <w:r>
              <w:rPr>
                <w:rFonts w:hint="eastAsia"/>
              </w:rPr>
              <w:t>点击【</w:t>
            </w:r>
            <w:r w:rsidR="00835B5A">
              <w:rPr>
                <w:rFonts w:hint="eastAsia"/>
              </w:rPr>
              <w:t>发布</w:t>
            </w:r>
            <w:r>
              <w:rPr>
                <w:rFonts w:hint="eastAsia"/>
              </w:rPr>
              <w:t>】按钮时，进行错误提示</w:t>
            </w:r>
          </w:p>
        </w:tc>
        <w:tc>
          <w:tcPr>
            <w:tcW w:w="5720" w:type="dxa"/>
          </w:tcPr>
          <w:p w14:paraId="05E29FC2" w14:textId="77777777" w:rsidR="004F1A95" w:rsidRDefault="004F1A95" w:rsidP="005605E3">
            <w:pPr>
              <w:spacing w:line="360" w:lineRule="auto"/>
            </w:pPr>
            <w:r>
              <w:rPr>
                <w:rFonts w:hint="eastAsia"/>
              </w:rPr>
              <w:lastRenderedPageBreak/>
              <w:t>同现在</w:t>
            </w:r>
            <w:r>
              <w:t>的提示样式</w:t>
            </w:r>
            <w:r>
              <w:rPr>
                <w:rFonts w:hint="eastAsia"/>
              </w:rPr>
              <w:t>进行</w:t>
            </w:r>
            <w:r>
              <w:t>提示，错误</w:t>
            </w:r>
            <w:r>
              <w:rPr>
                <w:rFonts w:hint="eastAsia"/>
              </w:rPr>
              <w:t>信息</w:t>
            </w:r>
            <w:r>
              <w:t>是：</w:t>
            </w:r>
          </w:p>
          <w:p w14:paraId="72AB57A1" w14:textId="209C234D" w:rsidR="004F1A95" w:rsidRDefault="004F1A95" w:rsidP="005605E3">
            <w:pPr>
              <w:spacing w:line="360" w:lineRule="auto"/>
            </w:pPr>
            <w:r w:rsidRPr="004F1A95">
              <w:rPr>
                <w:rFonts w:ascii="Arial" w:hAnsi="Arial" w:cs="Arial"/>
                <w:color w:val="00B050"/>
                <w:sz w:val="20"/>
              </w:rPr>
              <w:lastRenderedPageBreak/>
              <w:t>产品名称</w:t>
            </w:r>
            <w:r w:rsidRPr="004F1A95">
              <w:rPr>
                <w:rFonts w:ascii="Arial" w:hAnsi="Arial" w:cs="Arial"/>
                <w:color w:val="00B050"/>
                <w:sz w:val="20"/>
              </w:rPr>
              <w:t>(</w:t>
            </w:r>
            <w:r w:rsidRPr="004F1A95">
              <w:rPr>
                <w:rFonts w:ascii="Arial" w:hAnsi="Arial" w:cs="Arial"/>
                <w:color w:val="00B050"/>
                <w:sz w:val="20"/>
              </w:rPr>
              <w:t>中</w:t>
            </w:r>
            <w:r w:rsidRPr="004F1A95">
              <w:rPr>
                <w:rFonts w:ascii="Arial" w:hAnsi="Arial" w:cs="Arial"/>
                <w:color w:val="00B050"/>
                <w:sz w:val="20"/>
              </w:rPr>
              <w:t>)</w:t>
            </w:r>
            <w:r w:rsidRPr="004F1A95">
              <w:rPr>
                <w:color w:val="00B050"/>
              </w:rPr>
              <w:t>不能为空</w:t>
            </w:r>
          </w:p>
        </w:tc>
      </w:tr>
      <w:tr w:rsidR="004F1A95" w14:paraId="1F50B6E9" w14:textId="77777777" w:rsidTr="00F66C6B">
        <w:tc>
          <w:tcPr>
            <w:tcW w:w="675" w:type="dxa"/>
          </w:tcPr>
          <w:p w14:paraId="450E1AAD" w14:textId="77777777" w:rsidR="004F1A95" w:rsidRDefault="004F1A95" w:rsidP="005605E3">
            <w:pPr>
              <w:pStyle w:val="21"/>
              <w:numPr>
                <w:ilvl w:val="0"/>
                <w:numId w:val="107"/>
              </w:numPr>
              <w:spacing w:line="360" w:lineRule="auto"/>
              <w:ind w:firstLineChars="0"/>
            </w:pPr>
          </w:p>
        </w:tc>
        <w:tc>
          <w:tcPr>
            <w:tcW w:w="2127" w:type="dxa"/>
          </w:tcPr>
          <w:p w14:paraId="3A35FE1A" w14:textId="194D8DD2" w:rsidR="004F1A95" w:rsidRDefault="004F1A95" w:rsidP="005605E3">
            <w:pPr>
              <w:spacing w:line="360" w:lineRule="auto"/>
            </w:pPr>
            <w:r>
              <w:rPr>
                <w:rFonts w:hint="eastAsia"/>
              </w:rPr>
              <w:t>当“</w:t>
            </w:r>
            <w:r>
              <w:rPr>
                <w:rFonts w:ascii="Arial" w:hAnsi="Arial" w:cs="Arial"/>
                <w:color w:val="333333"/>
                <w:sz w:val="20"/>
              </w:rPr>
              <w:t>产品名称</w:t>
            </w:r>
            <w:r>
              <w:rPr>
                <w:rFonts w:ascii="Arial" w:hAnsi="Arial" w:cs="Arial"/>
                <w:color w:val="333333"/>
                <w:sz w:val="20"/>
              </w:rPr>
              <w:t>(</w:t>
            </w:r>
            <w:r>
              <w:rPr>
                <w:rFonts w:ascii="Arial" w:hAnsi="Arial" w:cs="Arial"/>
                <w:color w:val="333333"/>
                <w:sz w:val="20"/>
              </w:rPr>
              <w:t>中</w:t>
            </w:r>
            <w:r>
              <w:rPr>
                <w:rFonts w:ascii="Arial" w:hAnsi="Arial" w:cs="Arial"/>
                <w:color w:val="333333"/>
                <w:sz w:val="20"/>
              </w:rPr>
              <w:t>)</w:t>
            </w:r>
            <w:r>
              <w:rPr>
                <w:rFonts w:hint="eastAsia"/>
              </w:rPr>
              <w:t>”已存在时，</w:t>
            </w:r>
          </w:p>
          <w:p w14:paraId="49223B89" w14:textId="58EAC25B" w:rsidR="004F1A95" w:rsidRDefault="004F1A95" w:rsidP="005605E3">
            <w:pPr>
              <w:spacing w:line="360" w:lineRule="auto"/>
              <w:rPr>
                <w:rFonts w:ascii="Arial" w:hAnsi="Arial" w:cs="Arial"/>
                <w:color w:val="333333"/>
                <w:sz w:val="20"/>
              </w:rPr>
            </w:pPr>
            <w:r>
              <w:rPr>
                <w:rFonts w:hint="eastAsia"/>
              </w:rPr>
              <w:t>点击【</w:t>
            </w:r>
            <w:r w:rsidR="00835B5A">
              <w:rPr>
                <w:rFonts w:hint="eastAsia"/>
              </w:rPr>
              <w:t>发布</w:t>
            </w:r>
            <w:r>
              <w:rPr>
                <w:rFonts w:hint="eastAsia"/>
              </w:rPr>
              <w:t>】按钮时，进行错误提示</w:t>
            </w:r>
          </w:p>
        </w:tc>
        <w:tc>
          <w:tcPr>
            <w:tcW w:w="5720" w:type="dxa"/>
          </w:tcPr>
          <w:p w14:paraId="7C219957" w14:textId="77777777" w:rsidR="004F1A95" w:rsidRDefault="004F1A95"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4152C4B2" w14:textId="2102FE31" w:rsidR="004F1A95" w:rsidRDefault="004F1A95" w:rsidP="005605E3">
            <w:pPr>
              <w:spacing w:line="360" w:lineRule="auto"/>
            </w:pPr>
            <w:r w:rsidRPr="004F1A95">
              <w:rPr>
                <w:rFonts w:ascii="Arial" w:hAnsi="Arial" w:cs="Arial"/>
                <w:color w:val="00B050"/>
                <w:sz w:val="20"/>
              </w:rPr>
              <w:t>产品名称</w:t>
            </w:r>
            <w:r w:rsidRPr="004F1A95">
              <w:rPr>
                <w:rFonts w:ascii="Arial" w:hAnsi="Arial" w:cs="Arial"/>
                <w:color w:val="00B050"/>
                <w:sz w:val="20"/>
              </w:rPr>
              <w:t>(</w:t>
            </w:r>
            <w:r w:rsidRPr="004F1A95">
              <w:rPr>
                <w:rFonts w:ascii="Arial" w:hAnsi="Arial" w:cs="Arial"/>
                <w:color w:val="00B050"/>
                <w:sz w:val="20"/>
              </w:rPr>
              <w:t>中</w:t>
            </w:r>
            <w:r w:rsidRPr="004F1A95">
              <w:rPr>
                <w:rFonts w:ascii="Arial" w:hAnsi="Arial" w:cs="Arial"/>
                <w:color w:val="00B050"/>
                <w:sz w:val="20"/>
              </w:rPr>
              <w:t>)</w:t>
            </w:r>
            <w:r w:rsidRPr="004F1A95">
              <w:rPr>
                <w:rFonts w:hint="eastAsia"/>
                <w:color w:val="00B050"/>
              </w:rPr>
              <w:t>已存在</w:t>
            </w:r>
          </w:p>
        </w:tc>
      </w:tr>
      <w:tr w:rsidR="00835B5A" w14:paraId="5EAFA22A" w14:textId="77777777" w:rsidTr="00F66C6B">
        <w:tc>
          <w:tcPr>
            <w:tcW w:w="675" w:type="dxa"/>
          </w:tcPr>
          <w:p w14:paraId="7B8D93C0" w14:textId="77777777" w:rsidR="00835B5A" w:rsidRDefault="00835B5A" w:rsidP="005605E3">
            <w:pPr>
              <w:pStyle w:val="21"/>
              <w:numPr>
                <w:ilvl w:val="0"/>
                <w:numId w:val="107"/>
              </w:numPr>
              <w:spacing w:line="360" w:lineRule="auto"/>
              <w:ind w:firstLineChars="0"/>
            </w:pPr>
          </w:p>
        </w:tc>
        <w:tc>
          <w:tcPr>
            <w:tcW w:w="2127" w:type="dxa"/>
          </w:tcPr>
          <w:p w14:paraId="150AD2EE" w14:textId="746D3F3C" w:rsidR="00835B5A" w:rsidRDefault="00835B5A" w:rsidP="005605E3">
            <w:pPr>
              <w:spacing w:line="360" w:lineRule="auto"/>
            </w:pPr>
            <w:r>
              <w:rPr>
                <w:rFonts w:hint="eastAsia"/>
              </w:rPr>
              <w:t>当“</w:t>
            </w:r>
            <w:r>
              <w:rPr>
                <w:rFonts w:ascii="Arial" w:hAnsi="Arial" w:cs="Arial"/>
                <w:color w:val="333333"/>
                <w:sz w:val="20"/>
              </w:rPr>
              <w:t>产品名称</w:t>
            </w:r>
            <w:r>
              <w:rPr>
                <w:rFonts w:ascii="Arial" w:hAnsi="Arial" w:cs="Arial"/>
                <w:color w:val="333333"/>
                <w:sz w:val="20"/>
              </w:rPr>
              <w:t>(</w:t>
            </w:r>
            <w:r>
              <w:rPr>
                <w:rFonts w:ascii="Arial" w:hAnsi="Arial" w:cs="Arial" w:hint="eastAsia"/>
                <w:color w:val="333333"/>
                <w:sz w:val="20"/>
              </w:rPr>
              <w:t>英</w:t>
            </w:r>
            <w:r>
              <w:rPr>
                <w:rFonts w:ascii="Arial" w:hAnsi="Arial" w:cs="Arial"/>
                <w:color w:val="333333"/>
                <w:sz w:val="20"/>
              </w:rPr>
              <w:t>)</w:t>
            </w:r>
            <w:r>
              <w:rPr>
                <w:rFonts w:hint="eastAsia"/>
              </w:rPr>
              <w:t>”为空时，</w:t>
            </w:r>
          </w:p>
          <w:p w14:paraId="016A2637" w14:textId="41B16801" w:rsidR="00835B5A" w:rsidRDefault="00835B5A" w:rsidP="005605E3">
            <w:pPr>
              <w:spacing w:line="360" w:lineRule="auto"/>
              <w:rPr>
                <w:rFonts w:ascii="Arial" w:hAnsi="Arial" w:cs="Arial"/>
                <w:color w:val="333333"/>
                <w:sz w:val="20"/>
              </w:rPr>
            </w:pPr>
            <w:r>
              <w:rPr>
                <w:rFonts w:hint="eastAsia"/>
              </w:rPr>
              <w:t>点击【发布】按钮时，进行错误提示</w:t>
            </w:r>
          </w:p>
        </w:tc>
        <w:tc>
          <w:tcPr>
            <w:tcW w:w="5720" w:type="dxa"/>
          </w:tcPr>
          <w:p w14:paraId="5D890C49" w14:textId="77777777" w:rsidR="00835B5A" w:rsidRDefault="00835B5A"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6048AA06" w14:textId="2E5CD651" w:rsidR="00835B5A" w:rsidRDefault="00835B5A" w:rsidP="005605E3">
            <w:pPr>
              <w:spacing w:line="360" w:lineRule="auto"/>
            </w:pPr>
            <w:r w:rsidRPr="004F1A95">
              <w:rPr>
                <w:rFonts w:ascii="Arial" w:hAnsi="Arial" w:cs="Arial"/>
                <w:color w:val="00B050"/>
                <w:sz w:val="20"/>
              </w:rPr>
              <w:t>产品名称</w:t>
            </w:r>
            <w:r w:rsidRPr="004F1A95">
              <w:rPr>
                <w:rFonts w:ascii="Arial" w:hAnsi="Arial" w:cs="Arial"/>
                <w:color w:val="00B050"/>
                <w:sz w:val="20"/>
              </w:rPr>
              <w:t>(</w:t>
            </w:r>
            <w:r>
              <w:rPr>
                <w:rFonts w:ascii="Arial" w:hAnsi="Arial" w:cs="Arial" w:hint="eastAsia"/>
                <w:color w:val="00B050"/>
                <w:sz w:val="20"/>
              </w:rPr>
              <w:t>英</w:t>
            </w:r>
            <w:r w:rsidRPr="004F1A95">
              <w:rPr>
                <w:rFonts w:ascii="Arial" w:hAnsi="Arial" w:cs="Arial"/>
                <w:color w:val="00B050"/>
                <w:sz w:val="20"/>
              </w:rPr>
              <w:t>)</w:t>
            </w:r>
            <w:r w:rsidRPr="004F1A95">
              <w:rPr>
                <w:color w:val="00B050"/>
              </w:rPr>
              <w:t>不能为空</w:t>
            </w:r>
          </w:p>
        </w:tc>
      </w:tr>
      <w:tr w:rsidR="00835B5A" w14:paraId="35A9C33F" w14:textId="77777777" w:rsidTr="00F66C6B">
        <w:tc>
          <w:tcPr>
            <w:tcW w:w="675" w:type="dxa"/>
          </w:tcPr>
          <w:p w14:paraId="75614F39" w14:textId="77777777" w:rsidR="00835B5A" w:rsidRDefault="00835B5A" w:rsidP="005605E3">
            <w:pPr>
              <w:pStyle w:val="21"/>
              <w:numPr>
                <w:ilvl w:val="0"/>
                <w:numId w:val="107"/>
              </w:numPr>
              <w:spacing w:line="360" w:lineRule="auto"/>
              <w:ind w:firstLineChars="0"/>
            </w:pPr>
          </w:p>
        </w:tc>
        <w:tc>
          <w:tcPr>
            <w:tcW w:w="2127" w:type="dxa"/>
          </w:tcPr>
          <w:p w14:paraId="0DDDE156" w14:textId="43B4E09D" w:rsidR="00835B5A" w:rsidRDefault="00835B5A" w:rsidP="005605E3">
            <w:pPr>
              <w:spacing w:line="360" w:lineRule="auto"/>
            </w:pPr>
            <w:r>
              <w:rPr>
                <w:rFonts w:hint="eastAsia"/>
              </w:rPr>
              <w:t>当“</w:t>
            </w:r>
            <w:r>
              <w:rPr>
                <w:rFonts w:ascii="Arial" w:hAnsi="Arial" w:cs="Arial"/>
                <w:color w:val="333333"/>
                <w:sz w:val="20"/>
              </w:rPr>
              <w:t>产品名称</w:t>
            </w:r>
            <w:r>
              <w:rPr>
                <w:rFonts w:ascii="Arial" w:hAnsi="Arial" w:cs="Arial"/>
                <w:color w:val="333333"/>
                <w:sz w:val="20"/>
              </w:rPr>
              <w:t>(</w:t>
            </w:r>
            <w:r>
              <w:rPr>
                <w:rFonts w:ascii="Arial" w:hAnsi="Arial" w:cs="Arial" w:hint="eastAsia"/>
                <w:color w:val="333333"/>
                <w:sz w:val="20"/>
              </w:rPr>
              <w:t>英</w:t>
            </w:r>
            <w:r>
              <w:rPr>
                <w:rFonts w:ascii="Arial" w:hAnsi="Arial" w:cs="Arial"/>
                <w:color w:val="333333"/>
                <w:sz w:val="20"/>
              </w:rPr>
              <w:t>)</w:t>
            </w:r>
            <w:r>
              <w:rPr>
                <w:rFonts w:hint="eastAsia"/>
              </w:rPr>
              <w:t>”已存在时，</w:t>
            </w:r>
          </w:p>
          <w:p w14:paraId="3129349F" w14:textId="00C3DCE1" w:rsidR="00835B5A" w:rsidRDefault="00835B5A" w:rsidP="005605E3">
            <w:pPr>
              <w:spacing w:line="360" w:lineRule="auto"/>
              <w:rPr>
                <w:rFonts w:ascii="Arial" w:hAnsi="Arial" w:cs="Arial"/>
                <w:color w:val="333333"/>
                <w:sz w:val="20"/>
              </w:rPr>
            </w:pPr>
            <w:r>
              <w:rPr>
                <w:rFonts w:hint="eastAsia"/>
              </w:rPr>
              <w:t>点击【发布】按钮时，进行错误提示</w:t>
            </w:r>
          </w:p>
        </w:tc>
        <w:tc>
          <w:tcPr>
            <w:tcW w:w="5720" w:type="dxa"/>
          </w:tcPr>
          <w:p w14:paraId="542F674E" w14:textId="77777777" w:rsidR="00835B5A" w:rsidRDefault="00835B5A"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14D4756E" w14:textId="439251C3" w:rsidR="00835B5A" w:rsidRDefault="00835B5A" w:rsidP="005605E3">
            <w:pPr>
              <w:spacing w:line="360" w:lineRule="auto"/>
            </w:pPr>
            <w:r w:rsidRPr="004F1A95">
              <w:rPr>
                <w:rFonts w:ascii="Arial" w:hAnsi="Arial" w:cs="Arial"/>
                <w:color w:val="00B050"/>
                <w:sz w:val="20"/>
              </w:rPr>
              <w:t>产品名称</w:t>
            </w:r>
            <w:r w:rsidRPr="004F1A95">
              <w:rPr>
                <w:rFonts w:ascii="Arial" w:hAnsi="Arial" w:cs="Arial"/>
                <w:color w:val="00B050"/>
                <w:sz w:val="20"/>
              </w:rPr>
              <w:t>(</w:t>
            </w:r>
            <w:r>
              <w:rPr>
                <w:rFonts w:ascii="Arial" w:hAnsi="Arial" w:cs="Arial" w:hint="eastAsia"/>
                <w:color w:val="00B050"/>
                <w:sz w:val="20"/>
              </w:rPr>
              <w:t>英</w:t>
            </w:r>
            <w:r w:rsidRPr="004F1A95">
              <w:rPr>
                <w:rFonts w:ascii="Arial" w:hAnsi="Arial" w:cs="Arial"/>
                <w:color w:val="00B050"/>
                <w:sz w:val="20"/>
              </w:rPr>
              <w:t>)</w:t>
            </w:r>
            <w:r w:rsidRPr="004F1A95">
              <w:rPr>
                <w:rFonts w:hint="eastAsia"/>
                <w:color w:val="00B050"/>
              </w:rPr>
              <w:t>已存在</w:t>
            </w:r>
          </w:p>
        </w:tc>
      </w:tr>
      <w:tr w:rsidR="000E4DE6" w14:paraId="0C1E2937" w14:textId="77777777" w:rsidTr="00F66C6B">
        <w:tc>
          <w:tcPr>
            <w:tcW w:w="675" w:type="dxa"/>
          </w:tcPr>
          <w:p w14:paraId="007776C0" w14:textId="77777777" w:rsidR="000E4DE6" w:rsidRDefault="000E4DE6" w:rsidP="005605E3">
            <w:pPr>
              <w:pStyle w:val="21"/>
              <w:numPr>
                <w:ilvl w:val="0"/>
                <w:numId w:val="107"/>
              </w:numPr>
              <w:spacing w:line="360" w:lineRule="auto"/>
              <w:ind w:firstLineChars="0"/>
            </w:pPr>
          </w:p>
        </w:tc>
        <w:tc>
          <w:tcPr>
            <w:tcW w:w="2127" w:type="dxa"/>
          </w:tcPr>
          <w:p w14:paraId="06312982" w14:textId="6CCA04F8" w:rsidR="000E4DE6" w:rsidRDefault="000E4DE6" w:rsidP="005605E3">
            <w:pPr>
              <w:spacing w:line="360" w:lineRule="auto"/>
            </w:pPr>
            <w:r>
              <w:rPr>
                <w:rFonts w:hint="eastAsia"/>
              </w:rPr>
              <w:t>当“</w:t>
            </w:r>
            <w:r>
              <w:rPr>
                <w:rFonts w:ascii="Arial" w:hAnsi="Arial" w:cs="Arial"/>
                <w:color w:val="333333"/>
                <w:sz w:val="20"/>
              </w:rPr>
              <w:t>产品名称</w:t>
            </w:r>
            <w:r>
              <w:rPr>
                <w:rFonts w:ascii="Arial" w:hAnsi="Arial" w:cs="Arial"/>
                <w:color w:val="333333"/>
                <w:sz w:val="20"/>
              </w:rPr>
              <w:t>(</w:t>
            </w:r>
            <w:r>
              <w:rPr>
                <w:rFonts w:ascii="Arial" w:hAnsi="Arial" w:cs="Arial" w:hint="eastAsia"/>
                <w:color w:val="333333"/>
                <w:sz w:val="20"/>
              </w:rPr>
              <w:t>英</w:t>
            </w:r>
            <w:r>
              <w:rPr>
                <w:rFonts w:ascii="Arial" w:hAnsi="Arial" w:cs="Arial"/>
                <w:color w:val="333333"/>
                <w:sz w:val="20"/>
              </w:rPr>
              <w:t>)</w:t>
            </w:r>
            <w:r>
              <w:rPr>
                <w:rFonts w:hint="eastAsia"/>
              </w:rPr>
              <w:t>”录入的内容不满足录入条件时，</w:t>
            </w:r>
          </w:p>
          <w:p w14:paraId="02135F3F" w14:textId="2712028C" w:rsidR="000E4DE6" w:rsidRDefault="000E4DE6" w:rsidP="005605E3">
            <w:pPr>
              <w:spacing w:line="360" w:lineRule="auto"/>
            </w:pPr>
            <w:r>
              <w:rPr>
                <w:rFonts w:hint="eastAsia"/>
              </w:rPr>
              <w:t>点击【发布】按钮时，进行错误提示</w:t>
            </w:r>
          </w:p>
        </w:tc>
        <w:tc>
          <w:tcPr>
            <w:tcW w:w="5720" w:type="dxa"/>
          </w:tcPr>
          <w:p w14:paraId="49F9FC7D" w14:textId="77777777" w:rsidR="000E4DE6" w:rsidRDefault="000E4DE6"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3C39AFE8" w14:textId="6690B9B6" w:rsidR="000E4DE6" w:rsidRDefault="000E4DE6" w:rsidP="005605E3">
            <w:pPr>
              <w:spacing w:line="360" w:lineRule="auto"/>
            </w:pPr>
            <w:r w:rsidRPr="004F1A95">
              <w:rPr>
                <w:rFonts w:ascii="Arial" w:hAnsi="Arial" w:cs="Arial"/>
                <w:color w:val="00B050"/>
                <w:sz w:val="20"/>
              </w:rPr>
              <w:t>产品名称</w:t>
            </w:r>
            <w:r w:rsidRPr="004F1A95">
              <w:rPr>
                <w:rFonts w:ascii="Arial" w:hAnsi="Arial" w:cs="Arial"/>
                <w:color w:val="00B050"/>
                <w:sz w:val="20"/>
              </w:rPr>
              <w:t>(</w:t>
            </w:r>
            <w:r>
              <w:rPr>
                <w:rFonts w:ascii="Arial" w:hAnsi="Arial" w:cs="Arial" w:hint="eastAsia"/>
                <w:color w:val="00B050"/>
                <w:sz w:val="20"/>
              </w:rPr>
              <w:t>英</w:t>
            </w:r>
            <w:r w:rsidRPr="004F1A95">
              <w:rPr>
                <w:rFonts w:ascii="Arial" w:hAnsi="Arial" w:cs="Arial"/>
                <w:color w:val="00B050"/>
                <w:sz w:val="20"/>
              </w:rPr>
              <w:t>)</w:t>
            </w:r>
            <w:r w:rsidRPr="001B47D5">
              <w:rPr>
                <w:rFonts w:ascii="Arial" w:hAnsi="Arial" w:cs="Arial" w:hint="eastAsia"/>
                <w:color w:val="00B050"/>
                <w:sz w:val="20"/>
              </w:rPr>
              <w:t xml:space="preserve"> </w:t>
            </w:r>
            <w:r w:rsidRPr="001B47D5">
              <w:rPr>
                <w:rFonts w:ascii="Arial" w:hAnsi="Arial" w:cs="Arial" w:hint="eastAsia"/>
                <w:color w:val="00B050"/>
                <w:sz w:val="20"/>
              </w:rPr>
              <w:t>只能录入英文字母及特殊字符</w:t>
            </w:r>
          </w:p>
        </w:tc>
      </w:tr>
      <w:tr w:rsidR="000E4DE6" w14:paraId="548C3AE5" w14:textId="77777777" w:rsidTr="00F66C6B">
        <w:tc>
          <w:tcPr>
            <w:tcW w:w="675" w:type="dxa"/>
          </w:tcPr>
          <w:p w14:paraId="4479399A" w14:textId="77777777" w:rsidR="000E4DE6" w:rsidRDefault="000E4DE6" w:rsidP="005605E3">
            <w:pPr>
              <w:pStyle w:val="21"/>
              <w:numPr>
                <w:ilvl w:val="0"/>
                <w:numId w:val="107"/>
              </w:numPr>
              <w:spacing w:line="360" w:lineRule="auto"/>
              <w:ind w:firstLineChars="0"/>
            </w:pPr>
          </w:p>
        </w:tc>
        <w:tc>
          <w:tcPr>
            <w:tcW w:w="2127" w:type="dxa"/>
          </w:tcPr>
          <w:p w14:paraId="6D762ADC" w14:textId="617D7B33" w:rsidR="000E4DE6" w:rsidRDefault="000E4DE6" w:rsidP="005605E3">
            <w:pPr>
              <w:spacing w:line="360" w:lineRule="auto"/>
            </w:pPr>
            <w:r>
              <w:rPr>
                <w:rFonts w:hint="eastAsia"/>
              </w:rPr>
              <w:t>当“</w:t>
            </w:r>
            <w:r>
              <w:rPr>
                <w:rFonts w:ascii="Arial" w:hAnsi="Arial" w:cs="Arial"/>
                <w:color w:val="333333"/>
                <w:sz w:val="20"/>
              </w:rPr>
              <w:t>产品代码</w:t>
            </w:r>
            <w:r>
              <w:rPr>
                <w:rFonts w:hint="eastAsia"/>
              </w:rPr>
              <w:t>”为空时，</w:t>
            </w:r>
          </w:p>
          <w:p w14:paraId="79A39718" w14:textId="69573986" w:rsidR="000E4DE6" w:rsidRDefault="000E4DE6" w:rsidP="005605E3">
            <w:pPr>
              <w:spacing w:line="360" w:lineRule="auto"/>
              <w:rPr>
                <w:rFonts w:ascii="Arial" w:hAnsi="Arial" w:cs="Arial"/>
                <w:color w:val="333333"/>
                <w:sz w:val="20"/>
              </w:rPr>
            </w:pPr>
            <w:r>
              <w:rPr>
                <w:rFonts w:hint="eastAsia"/>
              </w:rPr>
              <w:t>点击【发布】按钮时，进行错误提示</w:t>
            </w:r>
          </w:p>
        </w:tc>
        <w:tc>
          <w:tcPr>
            <w:tcW w:w="5720" w:type="dxa"/>
          </w:tcPr>
          <w:p w14:paraId="5246B068" w14:textId="77777777" w:rsidR="000E4DE6" w:rsidRDefault="000E4DE6"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13E85EDF" w14:textId="7A43B64A" w:rsidR="000E4DE6" w:rsidRDefault="000E4DE6" w:rsidP="005605E3">
            <w:pPr>
              <w:spacing w:line="360" w:lineRule="auto"/>
            </w:pPr>
            <w:r>
              <w:rPr>
                <w:rFonts w:hint="eastAsia"/>
                <w:color w:val="00B050"/>
              </w:rPr>
              <w:t>产品代码</w:t>
            </w:r>
            <w:r w:rsidRPr="004F1A95">
              <w:rPr>
                <w:color w:val="00B050"/>
              </w:rPr>
              <w:t>不能为空</w:t>
            </w:r>
          </w:p>
        </w:tc>
      </w:tr>
      <w:tr w:rsidR="000E4DE6" w14:paraId="7BFD4AB8" w14:textId="77777777" w:rsidTr="00F66C6B">
        <w:tc>
          <w:tcPr>
            <w:tcW w:w="675" w:type="dxa"/>
          </w:tcPr>
          <w:p w14:paraId="27395662" w14:textId="77777777" w:rsidR="000E4DE6" w:rsidRDefault="000E4DE6" w:rsidP="005605E3">
            <w:pPr>
              <w:pStyle w:val="21"/>
              <w:numPr>
                <w:ilvl w:val="0"/>
                <w:numId w:val="107"/>
              </w:numPr>
              <w:spacing w:line="360" w:lineRule="auto"/>
              <w:ind w:firstLineChars="0"/>
            </w:pPr>
          </w:p>
        </w:tc>
        <w:tc>
          <w:tcPr>
            <w:tcW w:w="2127" w:type="dxa"/>
          </w:tcPr>
          <w:p w14:paraId="468E467E" w14:textId="745B155D" w:rsidR="000E4DE6" w:rsidRDefault="000E4DE6" w:rsidP="005605E3">
            <w:pPr>
              <w:spacing w:line="360" w:lineRule="auto"/>
            </w:pPr>
            <w:r>
              <w:rPr>
                <w:rFonts w:hint="eastAsia"/>
              </w:rPr>
              <w:t>当“</w:t>
            </w:r>
            <w:r>
              <w:rPr>
                <w:rFonts w:ascii="Arial" w:hAnsi="Arial" w:cs="Arial"/>
                <w:color w:val="333333"/>
                <w:sz w:val="20"/>
              </w:rPr>
              <w:t>产品代码</w:t>
            </w:r>
            <w:r>
              <w:rPr>
                <w:rFonts w:hint="eastAsia"/>
              </w:rPr>
              <w:t>”已存在时，</w:t>
            </w:r>
          </w:p>
          <w:p w14:paraId="5DB3A725" w14:textId="5B333826" w:rsidR="000E4DE6" w:rsidRDefault="000E4DE6" w:rsidP="005605E3">
            <w:pPr>
              <w:spacing w:line="360" w:lineRule="auto"/>
              <w:rPr>
                <w:rFonts w:ascii="Arial" w:hAnsi="Arial" w:cs="Arial"/>
                <w:color w:val="333333"/>
                <w:sz w:val="20"/>
              </w:rPr>
            </w:pPr>
            <w:r>
              <w:rPr>
                <w:rFonts w:hint="eastAsia"/>
              </w:rPr>
              <w:t>点击【发布】按钮时，进行错误提示</w:t>
            </w:r>
          </w:p>
        </w:tc>
        <w:tc>
          <w:tcPr>
            <w:tcW w:w="5720" w:type="dxa"/>
          </w:tcPr>
          <w:p w14:paraId="56FDE49E" w14:textId="77777777" w:rsidR="000E4DE6" w:rsidRDefault="000E4DE6"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50202376" w14:textId="4D1E5A9A" w:rsidR="000E4DE6" w:rsidRDefault="000E4DE6" w:rsidP="005605E3">
            <w:pPr>
              <w:spacing w:line="360" w:lineRule="auto"/>
            </w:pPr>
            <w:r>
              <w:rPr>
                <w:rFonts w:hint="eastAsia"/>
                <w:color w:val="00B050"/>
              </w:rPr>
              <w:t>产品代码</w:t>
            </w:r>
            <w:r w:rsidRPr="004F1A95">
              <w:rPr>
                <w:rFonts w:hint="eastAsia"/>
                <w:color w:val="00B050"/>
              </w:rPr>
              <w:t>已存在</w:t>
            </w:r>
          </w:p>
        </w:tc>
      </w:tr>
      <w:tr w:rsidR="00664EF6" w14:paraId="657E680F" w14:textId="77777777" w:rsidTr="00F66C6B">
        <w:tc>
          <w:tcPr>
            <w:tcW w:w="675" w:type="dxa"/>
          </w:tcPr>
          <w:p w14:paraId="3045F860" w14:textId="77777777" w:rsidR="00664EF6" w:rsidRDefault="00664EF6" w:rsidP="005605E3">
            <w:pPr>
              <w:pStyle w:val="21"/>
              <w:numPr>
                <w:ilvl w:val="0"/>
                <w:numId w:val="107"/>
              </w:numPr>
              <w:spacing w:line="360" w:lineRule="auto"/>
              <w:ind w:firstLineChars="0"/>
            </w:pPr>
          </w:p>
        </w:tc>
        <w:tc>
          <w:tcPr>
            <w:tcW w:w="2127" w:type="dxa"/>
          </w:tcPr>
          <w:p w14:paraId="249F36F5" w14:textId="5D8A171C" w:rsidR="00664EF6" w:rsidRDefault="00664EF6" w:rsidP="005605E3">
            <w:pPr>
              <w:spacing w:line="360" w:lineRule="auto"/>
            </w:pPr>
            <w:r>
              <w:rPr>
                <w:rFonts w:hint="eastAsia"/>
              </w:rPr>
              <w:t>当“</w:t>
            </w:r>
            <w:r>
              <w:rPr>
                <w:rFonts w:ascii="Arial" w:hAnsi="Arial" w:cs="Arial"/>
                <w:color w:val="333333"/>
                <w:sz w:val="20"/>
              </w:rPr>
              <w:t>产品代码</w:t>
            </w:r>
            <w:r>
              <w:rPr>
                <w:rFonts w:hint="eastAsia"/>
              </w:rPr>
              <w:t>”录入的</w:t>
            </w:r>
            <w:r>
              <w:rPr>
                <w:rFonts w:hint="eastAsia"/>
              </w:rPr>
              <w:lastRenderedPageBreak/>
              <w:t>内容不满足录入条件时，</w:t>
            </w:r>
          </w:p>
          <w:p w14:paraId="0756571E" w14:textId="0B0C2D0C" w:rsidR="00664EF6" w:rsidRDefault="00664EF6" w:rsidP="005605E3">
            <w:pPr>
              <w:spacing w:line="360" w:lineRule="auto"/>
            </w:pPr>
            <w:r>
              <w:rPr>
                <w:rFonts w:hint="eastAsia"/>
              </w:rPr>
              <w:t>点击【发布】按钮时，进行错误提示</w:t>
            </w:r>
          </w:p>
        </w:tc>
        <w:tc>
          <w:tcPr>
            <w:tcW w:w="5720" w:type="dxa"/>
          </w:tcPr>
          <w:p w14:paraId="6D28E93E" w14:textId="77777777" w:rsidR="00664EF6" w:rsidRDefault="00664EF6" w:rsidP="005605E3">
            <w:pPr>
              <w:spacing w:line="360" w:lineRule="auto"/>
            </w:pPr>
            <w:r>
              <w:rPr>
                <w:rFonts w:hint="eastAsia"/>
              </w:rPr>
              <w:lastRenderedPageBreak/>
              <w:t>同现在</w:t>
            </w:r>
            <w:r>
              <w:t>的提示样式</w:t>
            </w:r>
            <w:r>
              <w:rPr>
                <w:rFonts w:hint="eastAsia"/>
              </w:rPr>
              <w:t>进行</w:t>
            </w:r>
            <w:r>
              <w:t>提示，错误</w:t>
            </w:r>
            <w:r>
              <w:rPr>
                <w:rFonts w:hint="eastAsia"/>
              </w:rPr>
              <w:t>信息</w:t>
            </w:r>
            <w:r>
              <w:t>是：</w:t>
            </w:r>
          </w:p>
          <w:p w14:paraId="1658BE04" w14:textId="7DB9FED8" w:rsidR="00664EF6" w:rsidRDefault="00664EF6" w:rsidP="005605E3">
            <w:pPr>
              <w:spacing w:line="360" w:lineRule="auto"/>
            </w:pPr>
            <w:r w:rsidRPr="00664EF6">
              <w:rPr>
                <w:rFonts w:ascii="Arial" w:hAnsi="Arial" w:cs="Arial"/>
                <w:color w:val="00B050"/>
                <w:sz w:val="20"/>
              </w:rPr>
              <w:lastRenderedPageBreak/>
              <w:t>产品代码</w:t>
            </w:r>
            <w:r w:rsidRPr="00664EF6">
              <w:rPr>
                <w:rFonts w:ascii="Arial" w:hAnsi="Arial" w:cs="Arial" w:hint="eastAsia"/>
                <w:color w:val="00B050"/>
                <w:sz w:val="20"/>
              </w:rPr>
              <w:t>只能录入</w:t>
            </w:r>
            <w:r w:rsidRPr="00664EF6">
              <w:rPr>
                <w:rFonts w:hint="eastAsia"/>
                <w:color w:val="00B050"/>
              </w:rPr>
              <w:t>英文字母、数字及特殊字符</w:t>
            </w:r>
          </w:p>
        </w:tc>
      </w:tr>
      <w:tr w:rsidR="003353D0" w14:paraId="0ECA3F2D" w14:textId="77777777" w:rsidTr="00F66C6B">
        <w:tc>
          <w:tcPr>
            <w:tcW w:w="675" w:type="dxa"/>
          </w:tcPr>
          <w:p w14:paraId="4D43301D" w14:textId="77777777" w:rsidR="003353D0" w:rsidRDefault="003353D0" w:rsidP="005605E3">
            <w:pPr>
              <w:pStyle w:val="21"/>
              <w:numPr>
                <w:ilvl w:val="0"/>
                <w:numId w:val="107"/>
              </w:numPr>
              <w:spacing w:line="360" w:lineRule="auto"/>
              <w:ind w:firstLineChars="0"/>
            </w:pPr>
          </w:p>
        </w:tc>
        <w:tc>
          <w:tcPr>
            <w:tcW w:w="2127" w:type="dxa"/>
          </w:tcPr>
          <w:p w14:paraId="1959B9B4" w14:textId="13D56B0F" w:rsidR="003353D0" w:rsidRDefault="003353D0" w:rsidP="005605E3">
            <w:pPr>
              <w:spacing w:line="360" w:lineRule="auto"/>
            </w:pPr>
            <w:r>
              <w:rPr>
                <w:rFonts w:hint="eastAsia"/>
              </w:rPr>
              <w:t>当“</w:t>
            </w:r>
            <w:r>
              <w:rPr>
                <w:rFonts w:ascii="Arial" w:hAnsi="Arial" w:cs="Arial"/>
                <w:color w:val="333333"/>
                <w:sz w:val="20"/>
              </w:rPr>
              <w:t>保障期限类型</w:t>
            </w:r>
            <w:r>
              <w:rPr>
                <w:rFonts w:hint="eastAsia"/>
              </w:rPr>
              <w:t>”为空时，</w:t>
            </w:r>
          </w:p>
          <w:p w14:paraId="2599A898" w14:textId="2235F979" w:rsidR="003353D0" w:rsidRDefault="003353D0" w:rsidP="005605E3">
            <w:pPr>
              <w:spacing w:line="360" w:lineRule="auto"/>
              <w:rPr>
                <w:rFonts w:ascii="Arial" w:hAnsi="Arial" w:cs="Arial"/>
                <w:color w:val="333333"/>
                <w:sz w:val="20"/>
              </w:rPr>
            </w:pPr>
            <w:r>
              <w:rPr>
                <w:rFonts w:hint="eastAsia"/>
              </w:rPr>
              <w:t>点击【发布】按钮时，进行错误提示</w:t>
            </w:r>
          </w:p>
        </w:tc>
        <w:tc>
          <w:tcPr>
            <w:tcW w:w="5720" w:type="dxa"/>
          </w:tcPr>
          <w:p w14:paraId="0BB04A96" w14:textId="77777777" w:rsidR="003353D0" w:rsidRDefault="003353D0"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12E5A3D1" w14:textId="57140B95" w:rsidR="003353D0" w:rsidRDefault="009406FA" w:rsidP="005605E3">
            <w:pPr>
              <w:spacing w:line="360" w:lineRule="auto"/>
            </w:pPr>
            <w:r w:rsidRPr="009406FA">
              <w:rPr>
                <w:rFonts w:ascii="Arial" w:hAnsi="Arial" w:cs="Arial"/>
                <w:color w:val="00B050"/>
                <w:sz w:val="20"/>
              </w:rPr>
              <w:t>保障期限类型</w:t>
            </w:r>
            <w:r w:rsidR="003353D0" w:rsidRPr="009406FA">
              <w:rPr>
                <w:color w:val="00B050"/>
              </w:rPr>
              <w:t>不能为空</w:t>
            </w:r>
          </w:p>
        </w:tc>
      </w:tr>
      <w:tr w:rsidR="006B7674" w14:paraId="052A6CD0" w14:textId="77777777" w:rsidTr="00F66C6B">
        <w:tc>
          <w:tcPr>
            <w:tcW w:w="675" w:type="dxa"/>
          </w:tcPr>
          <w:p w14:paraId="21DC2F10" w14:textId="77777777" w:rsidR="006B7674" w:rsidRDefault="006B7674" w:rsidP="005605E3">
            <w:pPr>
              <w:pStyle w:val="21"/>
              <w:numPr>
                <w:ilvl w:val="0"/>
                <w:numId w:val="107"/>
              </w:numPr>
              <w:spacing w:line="360" w:lineRule="auto"/>
              <w:ind w:firstLineChars="0"/>
            </w:pPr>
          </w:p>
        </w:tc>
        <w:tc>
          <w:tcPr>
            <w:tcW w:w="2127" w:type="dxa"/>
          </w:tcPr>
          <w:p w14:paraId="0E20F82D" w14:textId="588C798D" w:rsidR="006B7674" w:rsidRDefault="006B7674" w:rsidP="005605E3">
            <w:pPr>
              <w:spacing w:line="360" w:lineRule="auto"/>
            </w:pPr>
            <w:r>
              <w:rPr>
                <w:rFonts w:hint="eastAsia"/>
              </w:rPr>
              <w:t>当“</w:t>
            </w:r>
            <w:r>
              <w:rPr>
                <w:rFonts w:ascii="Arial" w:hAnsi="Arial" w:cs="Arial"/>
                <w:color w:val="333333"/>
                <w:sz w:val="20"/>
              </w:rPr>
              <w:t>主附险</w:t>
            </w:r>
            <w:r>
              <w:rPr>
                <w:rFonts w:hint="eastAsia"/>
              </w:rPr>
              <w:t>”为空时，</w:t>
            </w:r>
          </w:p>
          <w:p w14:paraId="17063342" w14:textId="21DD9F1B" w:rsidR="006B7674" w:rsidRDefault="006B7674" w:rsidP="005605E3">
            <w:pPr>
              <w:spacing w:line="360" w:lineRule="auto"/>
              <w:rPr>
                <w:rFonts w:ascii="Arial" w:hAnsi="Arial" w:cs="Arial"/>
                <w:color w:val="333333"/>
                <w:sz w:val="20"/>
              </w:rPr>
            </w:pPr>
            <w:r>
              <w:rPr>
                <w:rFonts w:hint="eastAsia"/>
              </w:rPr>
              <w:t>点击【发布】按钮时，进行错误提示</w:t>
            </w:r>
          </w:p>
        </w:tc>
        <w:tc>
          <w:tcPr>
            <w:tcW w:w="5720" w:type="dxa"/>
          </w:tcPr>
          <w:p w14:paraId="4E2D9098" w14:textId="77777777" w:rsidR="006B7674" w:rsidRDefault="006B7674"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63E93887" w14:textId="082EDA9D" w:rsidR="006B7674" w:rsidRDefault="006B7674" w:rsidP="005605E3">
            <w:pPr>
              <w:spacing w:line="360" w:lineRule="auto"/>
            </w:pPr>
            <w:r w:rsidRPr="006B7674">
              <w:rPr>
                <w:rFonts w:ascii="Arial" w:hAnsi="Arial" w:cs="Arial"/>
                <w:color w:val="00B050"/>
                <w:sz w:val="20"/>
              </w:rPr>
              <w:t>主附险</w:t>
            </w:r>
            <w:r w:rsidRPr="006B7674">
              <w:rPr>
                <w:color w:val="00B050"/>
              </w:rPr>
              <w:t>不能为</w:t>
            </w:r>
            <w:r w:rsidRPr="009406FA">
              <w:rPr>
                <w:color w:val="00B050"/>
              </w:rPr>
              <w:t>空</w:t>
            </w:r>
          </w:p>
        </w:tc>
      </w:tr>
      <w:tr w:rsidR="006B7674" w14:paraId="3C8E299C" w14:textId="77777777" w:rsidTr="00F66C6B">
        <w:tc>
          <w:tcPr>
            <w:tcW w:w="675" w:type="dxa"/>
          </w:tcPr>
          <w:p w14:paraId="441519B8" w14:textId="77777777" w:rsidR="006B7674" w:rsidRDefault="006B7674" w:rsidP="005605E3">
            <w:pPr>
              <w:pStyle w:val="21"/>
              <w:numPr>
                <w:ilvl w:val="0"/>
                <w:numId w:val="107"/>
              </w:numPr>
              <w:spacing w:line="360" w:lineRule="auto"/>
              <w:ind w:firstLineChars="0"/>
            </w:pPr>
          </w:p>
        </w:tc>
        <w:tc>
          <w:tcPr>
            <w:tcW w:w="2127" w:type="dxa"/>
          </w:tcPr>
          <w:p w14:paraId="6E58F2FC" w14:textId="1F099C3F" w:rsidR="006B7674" w:rsidRDefault="006B7674" w:rsidP="005605E3">
            <w:pPr>
              <w:spacing w:line="360" w:lineRule="auto"/>
            </w:pPr>
            <w:r>
              <w:rPr>
                <w:rFonts w:hint="eastAsia"/>
              </w:rPr>
              <w:t>当“</w:t>
            </w:r>
            <w:r w:rsidR="005F1B03">
              <w:rPr>
                <w:rFonts w:ascii="Arial" w:hAnsi="Arial" w:cs="Arial"/>
                <w:color w:val="333333"/>
                <w:sz w:val="20"/>
              </w:rPr>
              <w:t>长短险</w:t>
            </w:r>
            <w:r>
              <w:rPr>
                <w:rFonts w:hint="eastAsia"/>
              </w:rPr>
              <w:t>”为空时，</w:t>
            </w:r>
          </w:p>
          <w:p w14:paraId="78886EF3" w14:textId="656E922C" w:rsidR="006B7674" w:rsidRDefault="006B7674" w:rsidP="005605E3">
            <w:pPr>
              <w:spacing w:line="360" w:lineRule="auto"/>
              <w:rPr>
                <w:rFonts w:ascii="Arial" w:hAnsi="Arial" w:cs="Arial"/>
                <w:color w:val="333333"/>
                <w:sz w:val="20"/>
              </w:rPr>
            </w:pPr>
            <w:r>
              <w:rPr>
                <w:rFonts w:hint="eastAsia"/>
              </w:rPr>
              <w:t>点击【发布】按钮时，进行错误提示</w:t>
            </w:r>
          </w:p>
        </w:tc>
        <w:tc>
          <w:tcPr>
            <w:tcW w:w="5720" w:type="dxa"/>
          </w:tcPr>
          <w:p w14:paraId="5DEAA016" w14:textId="77777777" w:rsidR="006B7674" w:rsidRDefault="006B7674"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25154894" w14:textId="16776E7C" w:rsidR="006B7674" w:rsidRDefault="005F1B03" w:rsidP="005605E3">
            <w:pPr>
              <w:spacing w:line="360" w:lineRule="auto"/>
            </w:pPr>
            <w:r w:rsidRPr="005F1B03">
              <w:rPr>
                <w:rFonts w:ascii="Arial" w:hAnsi="Arial" w:cs="Arial"/>
                <w:color w:val="00B050"/>
                <w:sz w:val="20"/>
              </w:rPr>
              <w:t>长短险</w:t>
            </w:r>
            <w:r w:rsidR="006B7674" w:rsidRPr="005F1B03">
              <w:rPr>
                <w:color w:val="00B050"/>
              </w:rPr>
              <w:t>不能为空</w:t>
            </w:r>
          </w:p>
        </w:tc>
      </w:tr>
      <w:tr w:rsidR="006B7674" w14:paraId="53CAB9CD" w14:textId="77777777" w:rsidTr="00F66C6B">
        <w:tc>
          <w:tcPr>
            <w:tcW w:w="675" w:type="dxa"/>
          </w:tcPr>
          <w:p w14:paraId="554D231B" w14:textId="77777777" w:rsidR="006B7674" w:rsidRDefault="006B7674" w:rsidP="005605E3">
            <w:pPr>
              <w:pStyle w:val="21"/>
              <w:numPr>
                <w:ilvl w:val="0"/>
                <w:numId w:val="107"/>
              </w:numPr>
              <w:spacing w:line="360" w:lineRule="auto"/>
              <w:ind w:firstLineChars="0"/>
            </w:pPr>
          </w:p>
        </w:tc>
        <w:tc>
          <w:tcPr>
            <w:tcW w:w="2127" w:type="dxa"/>
          </w:tcPr>
          <w:p w14:paraId="0B489981" w14:textId="54A919A7" w:rsidR="006B7674" w:rsidRDefault="006B7674" w:rsidP="005605E3">
            <w:pPr>
              <w:spacing w:line="360" w:lineRule="auto"/>
            </w:pPr>
            <w:r>
              <w:rPr>
                <w:rFonts w:ascii="Arial" w:hAnsi="Arial" w:cs="Arial"/>
                <w:color w:val="333333"/>
                <w:sz w:val="20"/>
              </w:rPr>
              <w:t>续保</w:t>
            </w:r>
            <w:r>
              <w:rPr>
                <w:rFonts w:ascii="Arial" w:hAnsi="Arial" w:cs="Arial"/>
                <w:color w:val="333333"/>
                <w:sz w:val="20"/>
              </w:rPr>
              <w:t>/</w:t>
            </w:r>
            <w:r>
              <w:rPr>
                <w:rFonts w:ascii="Arial" w:hAnsi="Arial" w:cs="Arial"/>
                <w:color w:val="333333"/>
                <w:sz w:val="20"/>
              </w:rPr>
              <w:t>续期产品</w:t>
            </w:r>
          </w:p>
        </w:tc>
        <w:tc>
          <w:tcPr>
            <w:tcW w:w="5720" w:type="dxa"/>
          </w:tcPr>
          <w:p w14:paraId="7649FDBF" w14:textId="77777777" w:rsidR="006B7674" w:rsidRDefault="006B7674" w:rsidP="005605E3">
            <w:pPr>
              <w:spacing w:line="360" w:lineRule="auto"/>
            </w:pPr>
            <w:r>
              <w:rPr>
                <w:rFonts w:hint="eastAsia"/>
              </w:rPr>
              <w:t>新增</w:t>
            </w:r>
            <w:r>
              <w:t>：</w:t>
            </w:r>
          </w:p>
          <w:p w14:paraId="0F987FAD" w14:textId="77777777" w:rsidR="006B7674" w:rsidRDefault="006B7674" w:rsidP="005605E3">
            <w:pPr>
              <w:spacing w:line="360" w:lineRule="auto"/>
            </w:pPr>
            <w:r>
              <w:rPr>
                <w:rFonts w:hint="eastAsia"/>
              </w:rPr>
              <w:t>下拉</w:t>
            </w:r>
            <w:r>
              <w:t>列表</w:t>
            </w:r>
            <w:r>
              <w:rPr>
                <w:rFonts w:hint="eastAsia"/>
              </w:rPr>
              <w:t>，</w:t>
            </w:r>
            <w:r>
              <w:t>单选</w:t>
            </w:r>
            <w:r>
              <w:rPr>
                <w:rFonts w:hint="eastAsia"/>
              </w:rPr>
              <w:t>，</w:t>
            </w:r>
            <w:r>
              <w:t>手动选择</w:t>
            </w:r>
            <w:r>
              <w:rPr>
                <w:rFonts w:hint="eastAsia"/>
              </w:rPr>
              <w:t>，</w:t>
            </w:r>
            <w:r>
              <w:t>必选项</w:t>
            </w:r>
            <w:r>
              <w:rPr>
                <w:rFonts w:hint="eastAsia"/>
              </w:rPr>
              <w:t>；默认值</w:t>
            </w:r>
            <w:r>
              <w:t>：请选择</w:t>
            </w:r>
          </w:p>
          <w:p w14:paraId="6866C9EA" w14:textId="77777777" w:rsidR="006B7674" w:rsidRDefault="006B7674" w:rsidP="005605E3">
            <w:pPr>
              <w:spacing w:line="360" w:lineRule="auto"/>
            </w:pPr>
            <w:r>
              <w:rPr>
                <w:rFonts w:hint="eastAsia"/>
              </w:rPr>
              <w:t>下拉</w:t>
            </w:r>
            <w:r>
              <w:t>列表值：</w:t>
            </w:r>
            <w:r>
              <w:rPr>
                <w:rFonts w:hint="eastAsia"/>
              </w:rPr>
              <w:t>从对应的表里取值，每家公司的值同核心保持一致；</w:t>
            </w:r>
          </w:p>
          <w:p w14:paraId="4A5D0D71" w14:textId="77777777" w:rsidR="006B7674" w:rsidRDefault="006B7674" w:rsidP="005605E3">
            <w:pPr>
              <w:spacing w:line="360" w:lineRule="auto"/>
            </w:pPr>
            <w:r>
              <w:rPr>
                <w:rFonts w:hint="eastAsia"/>
              </w:rPr>
              <w:t>查看</w:t>
            </w:r>
            <w:r>
              <w:t>：</w:t>
            </w:r>
          </w:p>
          <w:p w14:paraId="6ED9966B" w14:textId="77777777" w:rsidR="006B7674" w:rsidRDefault="006B7674" w:rsidP="005605E3">
            <w:pPr>
              <w:spacing w:line="360" w:lineRule="auto"/>
            </w:pPr>
            <w:r>
              <w:rPr>
                <w:rFonts w:hint="eastAsia"/>
              </w:rPr>
              <w:t>查询</w:t>
            </w:r>
            <w:r>
              <w:t>带出最后一次保存的数据，且不</w:t>
            </w:r>
            <w:r>
              <w:rPr>
                <w:rFonts w:hint="eastAsia"/>
              </w:rPr>
              <w:t>支持</w:t>
            </w:r>
            <w:r>
              <w:t>修改；</w:t>
            </w:r>
          </w:p>
          <w:p w14:paraId="2C6C7611" w14:textId="77777777" w:rsidR="006B7674" w:rsidRDefault="006B7674" w:rsidP="005605E3">
            <w:pPr>
              <w:spacing w:line="360" w:lineRule="auto"/>
            </w:pPr>
            <w:r>
              <w:rPr>
                <w:rFonts w:hint="eastAsia"/>
              </w:rPr>
              <w:t>修改</w:t>
            </w:r>
            <w:r>
              <w:t>：</w:t>
            </w:r>
          </w:p>
          <w:p w14:paraId="7B35A368" w14:textId="57FA32EE" w:rsidR="006B7674" w:rsidRDefault="006B7674" w:rsidP="005605E3">
            <w:pPr>
              <w:spacing w:line="360" w:lineRule="auto"/>
            </w:pPr>
            <w:r>
              <w:rPr>
                <w:rFonts w:hint="eastAsia"/>
              </w:rPr>
              <w:t>查询</w:t>
            </w:r>
            <w:r>
              <w:t>带出最后一次保存的数据，且</w:t>
            </w:r>
            <w:r>
              <w:rPr>
                <w:rFonts w:hint="eastAsia"/>
              </w:rPr>
              <w:t>支持</w:t>
            </w:r>
            <w:r>
              <w:t>修改；</w:t>
            </w:r>
          </w:p>
        </w:tc>
      </w:tr>
      <w:tr w:rsidR="007373A1" w14:paraId="1C02EFC5" w14:textId="77777777" w:rsidTr="00F66C6B">
        <w:tc>
          <w:tcPr>
            <w:tcW w:w="675" w:type="dxa"/>
          </w:tcPr>
          <w:p w14:paraId="31E21C6A" w14:textId="77777777" w:rsidR="007373A1" w:rsidRDefault="007373A1" w:rsidP="005605E3">
            <w:pPr>
              <w:pStyle w:val="21"/>
              <w:numPr>
                <w:ilvl w:val="0"/>
                <w:numId w:val="107"/>
              </w:numPr>
              <w:spacing w:line="360" w:lineRule="auto"/>
              <w:ind w:firstLineChars="0"/>
            </w:pPr>
          </w:p>
        </w:tc>
        <w:tc>
          <w:tcPr>
            <w:tcW w:w="2127" w:type="dxa"/>
          </w:tcPr>
          <w:p w14:paraId="0D982426" w14:textId="77777777" w:rsidR="007373A1" w:rsidRDefault="007373A1" w:rsidP="005605E3">
            <w:pPr>
              <w:spacing w:line="360" w:lineRule="auto"/>
            </w:pPr>
            <w:r>
              <w:rPr>
                <w:rFonts w:hint="eastAsia"/>
              </w:rPr>
              <w:t>当“</w:t>
            </w:r>
            <w:r>
              <w:rPr>
                <w:rFonts w:ascii="Arial" w:hAnsi="Arial" w:cs="Arial"/>
                <w:color w:val="333333"/>
                <w:sz w:val="20"/>
              </w:rPr>
              <w:t>长短险</w:t>
            </w:r>
            <w:r>
              <w:rPr>
                <w:rFonts w:hint="eastAsia"/>
              </w:rPr>
              <w:t>”为空时，</w:t>
            </w:r>
          </w:p>
          <w:p w14:paraId="4A68E43A" w14:textId="20AF7F34" w:rsidR="007373A1" w:rsidRDefault="007373A1" w:rsidP="005605E3">
            <w:pPr>
              <w:spacing w:line="360" w:lineRule="auto"/>
              <w:rPr>
                <w:rFonts w:ascii="Arial" w:hAnsi="Arial" w:cs="Arial"/>
                <w:color w:val="333333"/>
                <w:sz w:val="20"/>
              </w:rPr>
            </w:pPr>
            <w:r>
              <w:rPr>
                <w:rFonts w:hint="eastAsia"/>
              </w:rPr>
              <w:t>点击【发布】按钮时，进行错误提示</w:t>
            </w:r>
          </w:p>
        </w:tc>
        <w:tc>
          <w:tcPr>
            <w:tcW w:w="5720" w:type="dxa"/>
          </w:tcPr>
          <w:p w14:paraId="07AFA69D" w14:textId="77777777" w:rsidR="007373A1" w:rsidRDefault="007373A1"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3508571E" w14:textId="78979BC4" w:rsidR="007373A1" w:rsidRDefault="007373A1" w:rsidP="005605E3">
            <w:pPr>
              <w:spacing w:line="360" w:lineRule="auto"/>
            </w:pPr>
            <w:r w:rsidRPr="005F1B03">
              <w:rPr>
                <w:rFonts w:ascii="Arial" w:hAnsi="Arial" w:cs="Arial"/>
                <w:color w:val="00B050"/>
                <w:sz w:val="20"/>
              </w:rPr>
              <w:t>长短险</w:t>
            </w:r>
            <w:r w:rsidRPr="005F1B03">
              <w:rPr>
                <w:color w:val="00B050"/>
              </w:rPr>
              <w:t>不能为空</w:t>
            </w:r>
          </w:p>
        </w:tc>
      </w:tr>
      <w:tr w:rsidR="007373A1" w14:paraId="5FD5FD15" w14:textId="77777777" w:rsidTr="00F66C6B">
        <w:tc>
          <w:tcPr>
            <w:tcW w:w="675" w:type="dxa"/>
          </w:tcPr>
          <w:p w14:paraId="5C5A7560" w14:textId="77777777" w:rsidR="007373A1" w:rsidRDefault="007373A1" w:rsidP="005605E3">
            <w:pPr>
              <w:pStyle w:val="21"/>
              <w:numPr>
                <w:ilvl w:val="0"/>
                <w:numId w:val="107"/>
              </w:numPr>
              <w:spacing w:line="360" w:lineRule="auto"/>
              <w:ind w:firstLineChars="0"/>
            </w:pPr>
          </w:p>
        </w:tc>
        <w:tc>
          <w:tcPr>
            <w:tcW w:w="2127" w:type="dxa"/>
          </w:tcPr>
          <w:p w14:paraId="1555CF2D" w14:textId="3480BC9D" w:rsidR="007373A1" w:rsidRDefault="007373A1" w:rsidP="005605E3">
            <w:pPr>
              <w:spacing w:line="360" w:lineRule="auto"/>
            </w:pPr>
            <w:r>
              <w:rPr>
                <w:rFonts w:ascii="Arial" w:hAnsi="Arial" w:cs="Arial"/>
                <w:color w:val="333333"/>
                <w:sz w:val="20"/>
              </w:rPr>
              <w:t>是否家庭保单</w:t>
            </w:r>
          </w:p>
        </w:tc>
        <w:tc>
          <w:tcPr>
            <w:tcW w:w="5720" w:type="dxa"/>
          </w:tcPr>
          <w:p w14:paraId="49D098F1" w14:textId="77777777" w:rsidR="007373A1" w:rsidRDefault="007373A1" w:rsidP="005605E3">
            <w:pPr>
              <w:spacing w:line="360" w:lineRule="auto"/>
            </w:pPr>
            <w:r>
              <w:rPr>
                <w:rFonts w:hint="eastAsia"/>
              </w:rPr>
              <w:t>新增</w:t>
            </w:r>
            <w:r>
              <w:t>：</w:t>
            </w:r>
          </w:p>
          <w:p w14:paraId="62884172" w14:textId="77777777" w:rsidR="007373A1" w:rsidRDefault="007373A1" w:rsidP="005605E3">
            <w:pPr>
              <w:spacing w:line="360" w:lineRule="auto"/>
            </w:pPr>
            <w:r>
              <w:rPr>
                <w:rFonts w:hint="eastAsia"/>
              </w:rPr>
              <w:t>下拉</w:t>
            </w:r>
            <w:r>
              <w:t>列表</w:t>
            </w:r>
            <w:r>
              <w:rPr>
                <w:rFonts w:hint="eastAsia"/>
              </w:rPr>
              <w:t>，</w:t>
            </w:r>
            <w:r>
              <w:t>单选</w:t>
            </w:r>
            <w:r>
              <w:rPr>
                <w:rFonts w:hint="eastAsia"/>
              </w:rPr>
              <w:t>，</w:t>
            </w:r>
            <w:r>
              <w:t>手动选择</w:t>
            </w:r>
            <w:r>
              <w:rPr>
                <w:rFonts w:hint="eastAsia"/>
              </w:rPr>
              <w:t>，</w:t>
            </w:r>
            <w:r>
              <w:t>必选项</w:t>
            </w:r>
            <w:r>
              <w:rPr>
                <w:rFonts w:hint="eastAsia"/>
              </w:rPr>
              <w:t>；默认值</w:t>
            </w:r>
            <w:r>
              <w:t>：请选择</w:t>
            </w:r>
          </w:p>
          <w:p w14:paraId="2043A1D6" w14:textId="77777777" w:rsidR="007373A1" w:rsidRDefault="007373A1" w:rsidP="005605E3">
            <w:pPr>
              <w:spacing w:line="360" w:lineRule="auto"/>
            </w:pPr>
            <w:r>
              <w:rPr>
                <w:rFonts w:hint="eastAsia"/>
              </w:rPr>
              <w:t>下拉</w:t>
            </w:r>
            <w:r>
              <w:t>列表值：</w:t>
            </w:r>
            <w:r>
              <w:rPr>
                <w:rFonts w:hint="eastAsia"/>
              </w:rPr>
              <w:t>从对应的表里取值，每家公司的值同核心保持一致；</w:t>
            </w:r>
          </w:p>
          <w:p w14:paraId="5DA4460A" w14:textId="77777777" w:rsidR="007373A1" w:rsidRDefault="007373A1" w:rsidP="005605E3">
            <w:pPr>
              <w:spacing w:line="360" w:lineRule="auto"/>
            </w:pPr>
            <w:r>
              <w:rPr>
                <w:rFonts w:hint="eastAsia"/>
              </w:rPr>
              <w:lastRenderedPageBreak/>
              <w:t>查看</w:t>
            </w:r>
            <w:r>
              <w:t>：</w:t>
            </w:r>
          </w:p>
          <w:p w14:paraId="021FC96D" w14:textId="77777777" w:rsidR="007373A1" w:rsidRDefault="007373A1" w:rsidP="005605E3">
            <w:pPr>
              <w:spacing w:line="360" w:lineRule="auto"/>
            </w:pPr>
            <w:r>
              <w:rPr>
                <w:rFonts w:hint="eastAsia"/>
              </w:rPr>
              <w:t>查询</w:t>
            </w:r>
            <w:r>
              <w:t>带出最后一次保存的数据，且不</w:t>
            </w:r>
            <w:r>
              <w:rPr>
                <w:rFonts w:hint="eastAsia"/>
              </w:rPr>
              <w:t>支持</w:t>
            </w:r>
            <w:r>
              <w:t>修改；</w:t>
            </w:r>
          </w:p>
          <w:p w14:paraId="187EFB45" w14:textId="77777777" w:rsidR="007373A1" w:rsidRDefault="007373A1" w:rsidP="005605E3">
            <w:pPr>
              <w:spacing w:line="360" w:lineRule="auto"/>
            </w:pPr>
            <w:r>
              <w:rPr>
                <w:rFonts w:hint="eastAsia"/>
              </w:rPr>
              <w:t>修改</w:t>
            </w:r>
            <w:r>
              <w:t>：</w:t>
            </w:r>
          </w:p>
          <w:p w14:paraId="17F9A906" w14:textId="5A7A4109" w:rsidR="007373A1" w:rsidRDefault="007373A1" w:rsidP="005605E3">
            <w:pPr>
              <w:spacing w:line="360" w:lineRule="auto"/>
            </w:pPr>
            <w:r>
              <w:rPr>
                <w:rFonts w:hint="eastAsia"/>
              </w:rPr>
              <w:t>查询</w:t>
            </w:r>
            <w:r>
              <w:t>带出最后一次保存的数据，且</w:t>
            </w:r>
            <w:r>
              <w:rPr>
                <w:rFonts w:hint="eastAsia"/>
              </w:rPr>
              <w:t>支持</w:t>
            </w:r>
            <w:r>
              <w:t>修改；</w:t>
            </w:r>
          </w:p>
        </w:tc>
      </w:tr>
      <w:tr w:rsidR="007373A1" w14:paraId="28A6B1FD" w14:textId="77777777" w:rsidTr="00F66C6B">
        <w:tc>
          <w:tcPr>
            <w:tcW w:w="675" w:type="dxa"/>
          </w:tcPr>
          <w:p w14:paraId="5DA1C071" w14:textId="77777777" w:rsidR="007373A1" w:rsidRDefault="007373A1" w:rsidP="005605E3">
            <w:pPr>
              <w:pStyle w:val="21"/>
              <w:numPr>
                <w:ilvl w:val="0"/>
                <w:numId w:val="107"/>
              </w:numPr>
              <w:spacing w:line="360" w:lineRule="auto"/>
              <w:ind w:firstLineChars="0"/>
            </w:pPr>
          </w:p>
        </w:tc>
        <w:tc>
          <w:tcPr>
            <w:tcW w:w="2127" w:type="dxa"/>
          </w:tcPr>
          <w:p w14:paraId="762B8652" w14:textId="77777777" w:rsidR="007373A1" w:rsidRDefault="007373A1" w:rsidP="005605E3">
            <w:pPr>
              <w:spacing w:line="360" w:lineRule="auto"/>
            </w:pPr>
            <w:r>
              <w:rPr>
                <w:rFonts w:hint="eastAsia"/>
              </w:rPr>
              <w:t>当“</w:t>
            </w:r>
            <w:r>
              <w:rPr>
                <w:rFonts w:ascii="Arial" w:hAnsi="Arial" w:cs="Arial"/>
                <w:color w:val="333333"/>
                <w:sz w:val="20"/>
              </w:rPr>
              <w:t>长短险</w:t>
            </w:r>
            <w:r>
              <w:rPr>
                <w:rFonts w:hint="eastAsia"/>
              </w:rPr>
              <w:t>”为空时，</w:t>
            </w:r>
          </w:p>
          <w:p w14:paraId="21608CF0" w14:textId="7ECCF896" w:rsidR="007373A1" w:rsidRDefault="007373A1" w:rsidP="005605E3">
            <w:pPr>
              <w:spacing w:line="360" w:lineRule="auto"/>
              <w:rPr>
                <w:rFonts w:ascii="Arial" w:hAnsi="Arial" w:cs="Arial"/>
                <w:color w:val="333333"/>
                <w:sz w:val="20"/>
              </w:rPr>
            </w:pPr>
            <w:r>
              <w:rPr>
                <w:rFonts w:hint="eastAsia"/>
              </w:rPr>
              <w:t>点击【发布】按钮时，进行错误提示</w:t>
            </w:r>
          </w:p>
        </w:tc>
        <w:tc>
          <w:tcPr>
            <w:tcW w:w="5720" w:type="dxa"/>
          </w:tcPr>
          <w:p w14:paraId="18699BFD" w14:textId="77777777" w:rsidR="007373A1" w:rsidRDefault="007373A1"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100B9D85" w14:textId="2691F860" w:rsidR="007373A1" w:rsidRDefault="007373A1" w:rsidP="005605E3">
            <w:pPr>
              <w:spacing w:line="360" w:lineRule="auto"/>
            </w:pPr>
            <w:r w:rsidRPr="005F1B03">
              <w:rPr>
                <w:rFonts w:ascii="Arial" w:hAnsi="Arial" w:cs="Arial"/>
                <w:color w:val="00B050"/>
                <w:sz w:val="20"/>
              </w:rPr>
              <w:t>长短险</w:t>
            </w:r>
            <w:r w:rsidRPr="005F1B03">
              <w:rPr>
                <w:color w:val="00B050"/>
              </w:rPr>
              <w:t>不能为空</w:t>
            </w:r>
          </w:p>
        </w:tc>
      </w:tr>
      <w:tr w:rsidR="007373A1" w14:paraId="022CF1F8" w14:textId="77777777" w:rsidTr="00F66C6B">
        <w:tc>
          <w:tcPr>
            <w:tcW w:w="675" w:type="dxa"/>
          </w:tcPr>
          <w:p w14:paraId="7DF8BB8F" w14:textId="77777777" w:rsidR="007373A1" w:rsidRDefault="007373A1" w:rsidP="005605E3">
            <w:pPr>
              <w:pStyle w:val="21"/>
              <w:numPr>
                <w:ilvl w:val="0"/>
                <w:numId w:val="107"/>
              </w:numPr>
              <w:spacing w:line="360" w:lineRule="auto"/>
              <w:ind w:firstLineChars="0"/>
            </w:pPr>
          </w:p>
        </w:tc>
        <w:tc>
          <w:tcPr>
            <w:tcW w:w="2127" w:type="dxa"/>
          </w:tcPr>
          <w:p w14:paraId="78B2FE1C" w14:textId="10EF99A9" w:rsidR="007373A1" w:rsidRDefault="007373A1" w:rsidP="005605E3">
            <w:pPr>
              <w:spacing w:line="360" w:lineRule="auto"/>
            </w:pPr>
            <w:r>
              <w:rPr>
                <w:rFonts w:hint="eastAsia"/>
              </w:rPr>
              <w:t>当“</w:t>
            </w:r>
            <w:r>
              <w:rPr>
                <w:rFonts w:ascii="Arial" w:hAnsi="Arial" w:cs="Arial"/>
                <w:color w:val="333333"/>
                <w:sz w:val="20"/>
              </w:rPr>
              <w:t>是否豁免险</w:t>
            </w:r>
            <w:r>
              <w:rPr>
                <w:rFonts w:hint="eastAsia"/>
              </w:rPr>
              <w:t>”为空时，</w:t>
            </w:r>
          </w:p>
          <w:p w14:paraId="4A4051B0" w14:textId="05CB72FC" w:rsidR="007373A1" w:rsidRDefault="007373A1" w:rsidP="005605E3">
            <w:pPr>
              <w:spacing w:line="360" w:lineRule="auto"/>
              <w:rPr>
                <w:rFonts w:ascii="Arial" w:hAnsi="Arial" w:cs="Arial"/>
                <w:color w:val="333333"/>
                <w:sz w:val="20"/>
              </w:rPr>
            </w:pPr>
            <w:r>
              <w:rPr>
                <w:rFonts w:hint="eastAsia"/>
              </w:rPr>
              <w:t>点击【发布】按钮时，进行错误提示</w:t>
            </w:r>
          </w:p>
        </w:tc>
        <w:tc>
          <w:tcPr>
            <w:tcW w:w="5720" w:type="dxa"/>
          </w:tcPr>
          <w:p w14:paraId="6906D5EE" w14:textId="77777777" w:rsidR="007373A1" w:rsidRDefault="007373A1"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208AA6C7" w14:textId="77468588" w:rsidR="007373A1" w:rsidRDefault="007373A1" w:rsidP="005605E3">
            <w:pPr>
              <w:spacing w:line="360" w:lineRule="auto"/>
            </w:pPr>
            <w:r w:rsidRPr="007373A1">
              <w:rPr>
                <w:rFonts w:ascii="Arial" w:hAnsi="Arial" w:cs="Arial"/>
                <w:color w:val="00B050"/>
                <w:sz w:val="20"/>
              </w:rPr>
              <w:t>是否豁免险</w:t>
            </w:r>
            <w:r w:rsidRPr="007373A1">
              <w:rPr>
                <w:color w:val="00B050"/>
              </w:rPr>
              <w:t>不能为空</w:t>
            </w:r>
          </w:p>
        </w:tc>
      </w:tr>
      <w:tr w:rsidR="007373A1" w14:paraId="2C0EF76B" w14:textId="77777777" w:rsidTr="00F66C6B">
        <w:tc>
          <w:tcPr>
            <w:tcW w:w="675" w:type="dxa"/>
          </w:tcPr>
          <w:p w14:paraId="42F00168" w14:textId="77777777" w:rsidR="007373A1" w:rsidRDefault="007373A1" w:rsidP="005605E3">
            <w:pPr>
              <w:pStyle w:val="21"/>
              <w:numPr>
                <w:ilvl w:val="0"/>
                <w:numId w:val="107"/>
              </w:numPr>
              <w:spacing w:line="360" w:lineRule="auto"/>
              <w:ind w:firstLineChars="0"/>
            </w:pPr>
          </w:p>
        </w:tc>
        <w:tc>
          <w:tcPr>
            <w:tcW w:w="2127" w:type="dxa"/>
          </w:tcPr>
          <w:p w14:paraId="39899A8F" w14:textId="66963D1D" w:rsidR="007373A1" w:rsidRDefault="007373A1" w:rsidP="005605E3">
            <w:pPr>
              <w:spacing w:line="360" w:lineRule="auto"/>
            </w:pPr>
            <w:r>
              <w:rPr>
                <w:rFonts w:hint="eastAsia"/>
              </w:rPr>
              <w:t>当“</w:t>
            </w:r>
            <w:r w:rsidR="004914DD">
              <w:rPr>
                <w:rFonts w:ascii="Arial" w:hAnsi="Arial" w:cs="Arial"/>
                <w:color w:val="333333"/>
                <w:sz w:val="20"/>
              </w:rPr>
              <w:t>是否万能险</w:t>
            </w:r>
            <w:r>
              <w:rPr>
                <w:rFonts w:hint="eastAsia"/>
              </w:rPr>
              <w:t>”为空时，</w:t>
            </w:r>
          </w:p>
          <w:p w14:paraId="0C72CAFA" w14:textId="6EFB3C42" w:rsidR="007373A1" w:rsidRDefault="007373A1" w:rsidP="005605E3">
            <w:pPr>
              <w:spacing w:line="360" w:lineRule="auto"/>
              <w:rPr>
                <w:rFonts w:ascii="Arial" w:hAnsi="Arial" w:cs="Arial"/>
                <w:color w:val="333333"/>
                <w:sz w:val="20"/>
              </w:rPr>
            </w:pPr>
            <w:r>
              <w:rPr>
                <w:rFonts w:hint="eastAsia"/>
              </w:rPr>
              <w:t>点击【发布】按钮时，进行错误提示</w:t>
            </w:r>
          </w:p>
        </w:tc>
        <w:tc>
          <w:tcPr>
            <w:tcW w:w="5720" w:type="dxa"/>
          </w:tcPr>
          <w:p w14:paraId="3743A7CA" w14:textId="77777777" w:rsidR="007373A1" w:rsidRDefault="007373A1"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2AE19B49" w14:textId="78F03618" w:rsidR="007373A1" w:rsidRDefault="004914DD" w:rsidP="005605E3">
            <w:pPr>
              <w:spacing w:line="360" w:lineRule="auto"/>
            </w:pPr>
            <w:r w:rsidRPr="004914DD">
              <w:rPr>
                <w:rFonts w:ascii="Arial" w:hAnsi="Arial" w:cs="Arial"/>
                <w:color w:val="00B050"/>
                <w:sz w:val="20"/>
              </w:rPr>
              <w:t>是否万能险</w:t>
            </w:r>
            <w:r w:rsidR="007373A1" w:rsidRPr="004914DD">
              <w:rPr>
                <w:color w:val="00B050"/>
              </w:rPr>
              <w:t>不能为空</w:t>
            </w:r>
          </w:p>
        </w:tc>
      </w:tr>
      <w:tr w:rsidR="007373A1" w14:paraId="40AC84EC" w14:textId="77777777" w:rsidTr="00F66C6B">
        <w:tc>
          <w:tcPr>
            <w:tcW w:w="675" w:type="dxa"/>
          </w:tcPr>
          <w:p w14:paraId="038F6971" w14:textId="77777777" w:rsidR="007373A1" w:rsidRDefault="007373A1" w:rsidP="005605E3">
            <w:pPr>
              <w:pStyle w:val="21"/>
              <w:numPr>
                <w:ilvl w:val="0"/>
                <w:numId w:val="107"/>
              </w:numPr>
              <w:spacing w:line="360" w:lineRule="auto"/>
              <w:ind w:firstLineChars="0"/>
            </w:pPr>
          </w:p>
        </w:tc>
        <w:tc>
          <w:tcPr>
            <w:tcW w:w="2127" w:type="dxa"/>
          </w:tcPr>
          <w:p w14:paraId="0861AC7C" w14:textId="4993A50A" w:rsidR="007373A1" w:rsidRDefault="007373A1" w:rsidP="005605E3">
            <w:pPr>
              <w:spacing w:line="360" w:lineRule="auto"/>
            </w:pPr>
            <w:r>
              <w:rPr>
                <w:rFonts w:hint="eastAsia"/>
              </w:rPr>
              <w:t>当“</w:t>
            </w:r>
            <w:r w:rsidR="004914DD">
              <w:rPr>
                <w:rFonts w:ascii="Arial" w:hAnsi="Arial" w:cs="Arial"/>
                <w:color w:val="333333"/>
                <w:sz w:val="20"/>
              </w:rPr>
              <w:t>是否线上投保</w:t>
            </w:r>
            <w:r>
              <w:rPr>
                <w:rFonts w:hint="eastAsia"/>
              </w:rPr>
              <w:t>”为空时，</w:t>
            </w:r>
          </w:p>
          <w:p w14:paraId="2FCCCE59" w14:textId="2622D7EE" w:rsidR="007373A1" w:rsidRDefault="007373A1" w:rsidP="005605E3">
            <w:pPr>
              <w:spacing w:line="360" w:lineRule="auto"/>
              <w:rPr>
                <w:rFonts w:ascii="Arial" w:hAnsi="Arial" w:cs="Arial"/>
                <w:color w:val="333333"/>
                <w:sz w:val="20"/>
              </w:rPr>
            </w:pPr>
            <w:r>
              <w:rPr>
                <w:rFonts w:hint="eastAsia"/>
              </w:rPr>
              <w:t>点击【发布】按钮时，进行错误提示</w:t>
            </w:r>
          </w:p>
        </w:tc>
        <w:tc>
          <w:tcPr>
            <w:tcW w:w="5720" w:type="dxa"/>
          </w:tcPr>
          <w:p w14:paraId="21C298DC" w14:textId="77777777" w:rsidR="007373A1" w:rsidRDefault="007373A1"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5F14EBF2" w14:textId="72D863A6" w:rsidR="007373A1" w:rsidRDefault="004914DD" w:rsidP="005605E3">
            <w:pPr>
              <w:spacing w:line="360" w:lineRule="auto"/>
            </w:pPr>
            <w:r w:rsidRPr="004914DD">
              <w:rPr>
                <w:rFonts w:ascii="Arial" w:hAnsi="Arial" w:cs="Arial"/>
                <w:color w:val="00B050"/>
                <w:sz w:val="20"/>
              </w:rPr>
              <w:t>是否线上投保</w:t>
            </w:r>
            <w:r w:rsidR="007373A1" w:rsidRPr="004914DD">
              <w:rPr>
                <w:color w:val="00B050"/>
              </w:rPr>
              <w:t>不能为空</w:t>
            </w:r>
          </w:p>
        </w:tc>
      </w:tr>
      <w:tr w:rsidR="007373A1" w14:paraId="6569B93C" w14:textId="77777777" w:rsidTr="00F66C6B">
        <w:tc>
          <w:tcPr>
            <w:tcW w:w="675" w:type="dxa"/>
          </w:tcPr>
          <w:p w14:paraId="0C818157" w14:textId="77777777" w:rsidR="007373A1" w:rsidRDefault="007373A1" w:rsidP="005605E3">
            <w:pPr>
              <w:pStyle w:val="21"/>
              <w:numPr>
                <w:ilvl w:val="0"/>
                <w:numId w:val="107"/>
              </w:numPr>
              <w:spacing w:line="360" w:lineRule="auto"/>
              <w:ind w:firstLineChars="0"/>
            </w:pPr>
          </w:p>
        </w:tc>
        <w:tc>
          <w:tcPr>
            <w:tcW w:w="2127" w:type="dxa"/>
          </w:tcPr>
          <w:p w14:paraId="1553BC1E" w14:textId="259927EF" w:rsidR="007373A1" w:rsidRDefault="007373A1" w:rsidP="005605E3">
            <w:pPr>
              <w:spacing w:line="360" w:lineRule="auto"/>
            </w:pPr>
            <w:r>
              <w:rPr>
                <w:rFonts w:hint="eastAsia"/>
              </w:rPr>
              <w:t>当“</w:t>
            </w:r>
            <w:r w:rsidR="00EE0513">
              <w:rPr>
                <w:rFonts w:ascii="Arial" w:hAnsi="Arial" w:cs="Arial"/>
                <w:color w:val="333333"/>
                <w:sz w:val="20"/>
              </w:rPr>
              <w:t>是否在线预约</w:t>
            </w:r>
            <w:r>
              <w:rPr>
                <w:rFonts w:hint="eastAsia"/>
              </w:rPr>
              <w:t>”为空时，</w:t>
            </w:r>
          </w:p>
          <w:p w14:paraId="5F4B997B" w14:textId="48647828" w:rsidR="007373A1" w:rsidRDefault="007373A1" w:rsidP="005605E3">
            <w:pPr>
              <w:spacing w:line="360" w:lineRule="auto"/>
              <w:rPr>
                <w:rFonts w:ascii="Arial" w:hAnsi="Arial" w:cs="Arial"/>
                <w:color w:val="333333"/>
                <w:sz w:val="20"/>
              </w:rPr>
            </w:pPr>
            <w:r>
              <w:rPr>
                <w:rFonts w:hint="eastAsia"/>
              </w:rPr>
              <w:t>点击【发布】按钮时，进行错误提示</w:t>
            </w:r>
          </w:p>
        </w:tc>
        <w:tc>
          <w:tcPr>
            <w:tcW w:w="5720" w:type="dxa"/>
          </w:tcPr>
          <w:p w14:paraId="51626548" w14:textId="77777777" w:rsidR="007373A1" w:rsidRDefault="007373A1"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724BEA55" w14:textId="62D046CF" w:rsidR="007373A1" w:rsidRDefault="00EE0513" w:rsidP="005605E3">
            <w:pPr>
              <w:spacing w:line="360" w:lineRule="auto"/>
            </w:pPr>
            <w:r w:rsidRPr="00EE0513">
              <w:rPr>
                <w:rFonts w:ascii="Arial" w:hAnsi="Arial" w:cs="Arial"/>
                <w:color w:val="00B050"/>
                <w:sz w:val="20"/>
              </w:rPr>
              <w:t>是否在线预约</w:t>
            </w:r>
            <w:r w:rsidR="007373A1" w:rsidRPr="00EE0513">
              <w:rPr>
                <w:color w:val="00B050"/>
              </w:rPr>
              <w:t>不能为空</w:t>
            </w:r>
          </w:p>
        </w:tc>
      </w:tr>
      <w:tr w:rsidR="007373A1" w14:paraId="6C3695AE" w14:textId="77777777" w:rsidTr="00F66C6B">
        <w:tc>
          <w:tcPr>
            <w:tcW w:w="675" w:type="dxa"/>
          </w:tcPr>
          <w:p w14:paraId="6F178C45" w14:textId="77777777" w:rsidR="007373A1" w:rsidRDefault="007373A1" w:rsidP="005605E3">
            <w:pPr>
              <w:pStyle w:val="21"/>
              <w:numPr>
                <w:ilvl w:val="0"/>
                <w:numId w:val="107"/>
              </w:numPr>
              <w:spacing w:line="360" w:lineRule="auto"/>
              <w:ind w:firstLineChars="0"/>
            </w:pPr>
          </w:p>
        </w:tc>
        <w:tc>
          <w:tcPr>
            <w:tcW w:w="2127" w:type="dxa"/>
          </w:tcPr>
          <w:p w14:paraId="305BF2C7" w14:textId="301A3047" w:rsidR="007373A1" w:rsidRDefault="007373A1" w:rsidP="005605E3">
            <w:pPr>
              <w:spacing w:line="360" w:lineRule="auto"/>
            </w:pPr>
            <w:r>
              <w:rPr>
                <w:rFonts w:hint="eastAsia"/>
              </w:rPr>
              <w:t>当“</w:t>
            </w:r>
            <w:r w:rsidR="009F6990">
              <w:rPr>
                <w:rFonts w:ascii="Arial" w:hAnsi="Arial" w:cs="Arial"/>
                <w:color w:val="333333"/>
                <w:sz w:val="20"/>
              </w:rPr>
              <w:t>是否有健康告知</w:t>
            </w:r>
            <w:r>
              <w:rPr>
                <w:rFonts w:hint="eastAsia"/>
              </w:rPr>
              <w:t>”为空时，</w:t>
            </w:r>
          </w:p>
          <w:p w14:paraId="756D342A" w14:textId="527D9594" w:rsidR="007373A1" w:rsidRDefault="007373A1" w:rsidP="005605E3">
            <w:pPr>
              <w:spacing w:line="360" w:lineRule="auto"/>
              <w:rPr>
                <w:rFonts w:ascii="Arial" w:hAnsi="Arial" w:cs="Arial"/>
                <w:color w:val="333333"/>
                <w:sz w:val="20"/>
              </w:rPr>
            </w:pPr>
            <w:r>
              <w:rPr>
                <w:rFonts w:hint="eastAsia"/>
              </w:rPr>
              <w:t>点击【发布】按钮时，进行错误提示</w:t>
            </w:r>
          </w:p>
        </w:tc>
        <w:tc>
          <w:tcPr>
            <w:tcW w:w="5720" w:type="dxa"/>
          </w:tcPr>
          <w:p w14:paraId="36E04078" w14:textId="77777777" w:rsidR="007373A1" w:rsidRDefault="007373A1"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79772E42" w14:textId="58F634A0" w:rsidR="007373A1" w:rsidRDefault="009F6990" w:rsidP="005605E3">
            <w:pPr>
              <w:spacing w:line="360" w:lineRule="auto"/>
            </w:pPr>
            <w:r w:rsidRPr="009F6990">
              <w:rPr>
                <w:rFonts w:ascii="Arial" w:hAnsi="Arial" w:cs="Arial"/>
                <w:color w:val="00B050"/>
                <w:sz w:val="20"/>
              </w:rPr>
              <w:t>是否有健康告知</w:t>
            </w:r>
            <w:r w:rsidR="007373A1" w:rsidRPr="009F6990">
              <w:rPr>
                <w:color w:val="00B050"/>
              </w:rPr>
              <w:t>不能为</w:t>
            </w:r>
            <w:r w:rsidR="007373A1" w:rsidRPr="005F1B03">
              <w:rPr>
                <w:color w:val="00B050"/>
              </w:rPr>
              <w:t>空</w:t>
            </w:r>
          </w:p>
        </w:tc>
      </w:tr>
      <w:tr w:rsidR="007373A1" w14:paraId="6036260D" w14:textId="77777777" w:rsidTr="00F66C6B">
        <w:tc>
          <w:tcPr>
            <w:tcW w:w="675" w:type="dxa"/>
          </w:tcPr>
          <w:p w14:paraId="4CF73284" w14:textId="77777777" w:rsidR="007373A1" w:rsidRDefault="007373A1" w:rsidP="005605E3">
            <w:pPr>
              <w:pStyle w:val="21"/>
              <w:numPr>
                <w:ilvl w:val="0"/>
                <w:numId w:val="107"/>
              </w:numPr>
              <w:spacing w:line="360" w:lineRule="auto"/>
              <w:ind w:firstLineChars="0"/>
            </w:pPr>
          </w:p>
        </w:tc>
        <w:tc>
          <w:tcPr>
            <w:tcW w:w="2127" w:type="dxa"/>
          </w:tcPr>
          <w:p w14:paraId="0F7DDBB0" w14:textId="5F11065F" w:rsidR="007373A1" w:rsidRDefault="007373A1" w:rsidP="005605E3">
            <w:pPr>
              <w:spacing w:line="360" w:lineRule="auto"/>
            </w:pPr>
            <w:r>
              <w:rPr>
                <w:rFonts w:hint="eastAsia"/>
              </w:rPr>
              <w:t>当“</w:t>
            </w:r>
            <w:r w:rsidR="009F6990">
              <w:rPr>
                <w:rFonts w:ascii="Arial" w:hAnsi="Arial" w:cs="Arial"/>
                <w:color w:val="333333"/>
                <w:sz w:val="20"/>
              </w:rPr>
              <w:t>是否推荐产品</w:t>
            </w:r>
            <w:r>
              <w:rPr>
                <w:rFonts w:hint="eastAsia"/>
              </w:rPr>
              <w:t>”为空时，</w:t>
            </w:r>
          </w:p>
          <w:p w14:paraId="4259DF20" w14:textId="6A619B25" w:rsidR="007373A1" w:rsidRDefault="007373A1" w:rsidP="005605E3">
            <w:pPr>
              <w:spacing w:line="360" w:lineRule="auto"/>
              <w:rPr>
                <w:rFonts w:ascii="Arial" w:hAnsi="Arial" w:cs="Arial"/>
                <w:color w:val="333333"/>
                <w:sz w:val="20"/>
              </w:rPr>
            </w:pPr>
            <w:r>
              <w:rPr>
                <w:rFonts w:hint="eastAsia"/>
              </w:rPr>
              <w:lastRenderedPageBreak/>
              <w:t>点击【发布】按钮时，进行错误提示</w:t>
            </w:r>
          </w:p>
        </w:tc>
        <w:tc>
          <w:tcPr>
            <w:tcW w:w="5720" w:type="dxa"/>
          </w:tcPr>
          <w:p w14:paraId="3D89BABA" w14:textId="77777777" w:rsidR="007373A1" w:rsidRDefault="007373A1" w:rsidP="005605E3">
            <w:pPr>
              <w:spacing w:line="360" w:lineRule="auto"/>
            </w:pPr>
            <w:r>
              <w:rPr>
                <w:rFonts w:hint="eastAsia"/>
              </w:rPr>
              <w:lastRenderedPageBreak/>
              <w:t>同现在</w:t>
            </w:r>
            <w:r>
              <w:t>的提示样式</w:t>
            </w:r>
            <w:r>
              <w:rPr>
                <w:rFonts w:hint="eastAsia"/>
              </w:rPr>
              <w:t>进行</w:t>
            </w:r>
            <w:r>
              <w:t>提示，错误</w:t>
            </w:r>
            <w:r>
              <w:rPr>
                <w:rFonts w:hint="eastAsia"/>
              </w:rPr>
              <w:t>信息</w:t>
            </w:r>
            <w:r>
              <w:t>是：</w:t>
            </w:r>
          </w:p>
          <w:p w14:paraId="0CD19B0E" w14:textId="2C8799C3" w:rsidR="007373A1" w:rsidRDefault="009F6990" w:rsidP="005605E3">
            <w:pPr>
              <w:spacing w:line="360" w:lineRule="auto"/>
            </w:pPr>
            <w:r w:rsidRPr="009F6990">
              <w:rPr>
                <w:rFonts w:ascii="Arial" w:hAnsi="Arial" w:cs="Arial"/>
                <w:color w:val="00B050"/>
                <w:sz w:val="20"/>
              </w:rPr>
              <w:t>是否推荐产品</w:t>
            </w:r>
            <w:r w:rsidR="007373A1" w:rsidRPr="009F6990">
              <w:rPr>
                <w:color w:val="00B050"/>
              </w:rPr>
              <w:t>不</w:t>
            </w:r>
            <w:r w:rsidR="007373A1" w:rsidRPr="005F1B03">
              <w:rPr>
                <w:color w:val="00B050"/>
              </w:rPr>
              <w:t>能为空</w:t>
            </w:r>
          </w:p>
        </w:tc>
      </w:tr>
      <w:tr w:rsidR="007C60B2" w14:paraId="65FF1877" w14:textId="77777777" w:rsidTr="00F66C6B">
        <w:tc>
          <w:tcPr>
            <w:tcW w:w="675" w:type="dxa"/>
          </w:tcPr>
          <w:p w14:paraId="1987359E" w14:textId="77777777" w:rsidR="007C60B2" w:rsidRDefault="007C60B2" w:rsidP="005605E3">
            <w:pPr>
              <w:pStyle w:val="21"/>
              <w:numPr>
                <w:ilvl w:val="0"/>
                <w:numId w:val="107"/>
              </w:numPr>
              <w:spacing w:line="360" w:lineRule="auto"/>
              <w:ind w:firstLineChars="0"/>
            </w:pPr>
          </w:p>
        </w:tc>
        <w:tc>
          <w:tcPr>
            <w:tcW w:w="2127" w:type="dxa"/>
          </w:tcPr>
          <w:p w14:paraId="1D8CE3F7" w14:textId="5D5BA6CE" w:rsidR="007C60B2" w:rsidRDefault="007C60B2" w:rsidP="005605E3">
            <w:pPr>
              <w:spacing w:line="360" w:lineRule="auto"/>
            </w:pPr>
            <w:r>
              <w:rPr>
                <w:rFonts w:hint="eastAsia"/>
              </w:rPr>
              <w:t>当“</w:t>
            </w:r>
            <w:r>
              <w:rPr>
                <w:rFonts w:ascii="Arial" w:hAnsi="Arial" w:cs="Arial"/>
                <w:color w:val="333333"/>
                <w:sz w:val="20"/>
              </w:rPr>
              <w:t>推荐显示顺序</w:t>
            </w:r>
            <w:r>
              <w:rPr>
                <w:rFonts w:hint="eastAsia"/>
              </w:rPr>
              <w:t>”录入的内容不满足录入条件时，</w:t>
            </w:r>
          </w:p>
          <w:p w14:paraId="7320B08F" w14:textId="41124177" w:rsidR="007C60B2" w:rsidRDefault="007C60B2" w:rsidP="005605E3">
            <w:pPr>
              <w:spacing w:line="360" w:lineRule="auto"/>
              <w:rPr>
                <w:rFonts w:ascii="Arial" w:hAnsi="Arial" w:cs="Arial"/>
                <w:color w:val="333333"/>
                <w:sz w:val="20"/>
              </w:rPr>
            </w:pPr>
            <w:r>
              <w:rPr>
                <w:rFonts w:hint="eastAsia"/>
              </w:rPr>
              <w:t>点击【发布】按钮时，进行错误提示</w:t>
            </w:r>
          </w:p>
        </w:tc>
        <w:tc>
          <w:tcPr>
            <w:tcW w:w="5720" w:type="dxa"/>
          </w:tcPr>
          <w:p w14:paraId="746637B0" w14:textId="77777777" w:rsidR="007C60B2" w:rsidRDefault="007C60B2"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482246B3" w14:textId="47A8CE25" w:rsidR="007C60B2" w:rsidRDefault="007C60B2" w:rsidP="005605E3">
            <w:pPr>
              <w:spacing w:line="360" w:lineRule="auto"/>
            </w:pPr>
            <w:r w:rsidRPr="007C60B2">
              <w:rPr>
                <w:rFonts w:ascii="Arial" w:hAnsi="Arial" w:cs="Arial"/>
                <w:color w:val="00B050"/>
                <w:sz w:val="20"/>
              </w:rPr>
              <w:t>推荐显示顺序</w:t>
            </w:r>
            <w:r w:rsidRPr="007C60B2">
              <w:rPr>
                <w:rFonts w:ascii="Arial" w:hAnsi="Arial" w:cs="Arial" w:hint="eastAsia"/>
                <w:color w:val="00B050"/>
                <w:sz w:val="20"/>
              </w:rPr>
              <w:t>只能录入</w:t>
            </w:r>
            <w:r w:rsidRPr="007C60B2">
              <w:rPr>
                <w:rFonts w:hint="eastAsia"/>
                <w:color w:val="00B050"/>
              </w:rPr>
              <w:t>正整数</w:t>
            </w:r>
          </w:p>
        </w:tc>
      </w:tr>
      <w:tr w:rsidR="007C60B2" w14:paraId="7FB74082" w14:textId="77777777" w:rsidTr="00F66C6B">
        <w:tc>
          <w:tcPr>
            <w:tcW w:w="675" w:type="dxa"/>
          </w:tcPr>
          <w:p w14:paraId="365E7F86" w14:textId="77777777" w:rsidR="007C60B2" w:rsidRDefault="007C60B2" w:rsidP="005605E3">
            <w:pPr>
              <w:pStyle w:val="21"/>
              <w:numPr>
                <w:ilvl w:val="0"/>
                <w:numId w:val="107"/>
              </w:numPr>
              <w:spacing w:line="360" w:lineRule="auto"/>
              <w:ind w:firstLineChars="0"/>
            </w:pPr>
          </w:p>
        </w:tc>
        <w:tc>
          <w:tcPr>
            <w:tcW w:w="2127" w:type="dxa"/>
          </w:tcPr>
          <w:p w14:paraId="050C3DA5" w14:textId="1E91B887" w:rsidR="007C60B2" w:rsidRDefault="007C60B2" w:rsidP="005605E3">
            <w:pPr>
              <w:spacing w:line="360" w:lineRule="auto"/>
            </w:pPr>
            <w:r>
              <w:rPr>
                <w:rFonts w:hint="eastAsia"/>
              </w:rPr>
              <w:t>当“</w:t>
            </w:r>
            <w:r>
              <w:rPr>
                <w:rFonts w:ascii="Arial" w:hAnsi="Arial" w:cs="Arial"/>
                <w:color w:val="333333"/>
                <w:sz w:val="20"/>
              </w:rPr>
              <w:t>自动上架时间</w:t>
            </w:r>
            <w:r>
              <w:rPr>
                <w:rFonts w:hint="eastAsia"/>
              </w:rPr>
              <w:t>”为空时，</w:t>
            </w:r>
          </w:p>
          <w:p w14:paraId="624F02FB" w14:textId="41A58B07" w:rsidR="007C60B2" w:rsidRDefault="007C60B2" w:rsidP="005605E3">
            <w:pPr>
              <w:spacing w:line="360" w:lineRule="auto"/>
              <w:rPr>
                <w:rFonts w:ascii="Arial" w:hAnsi="Arial" w:cs="Arial"/>
                <w:color w:val="333333"/>
                <w:sz w:val="20"/>
              </w:rPr>
            </w:pPr>
            <w:r>
              <w:rPr>
                <w:rFonts w:hint="eastAsia"/>
              </w:rPr>
              <w:t>点击【发布】按钮时，进行错误提示</w:t>
            </w:r>
          </w:p>
        </w:tc>
        <w:tc>
          <w:tcPr>
            <w:tcW w:w="5720" w:type="dxa"/>
          </w:tcPr>
          <w:p w14:paraId="06D36C34" w14:textId="77777777" w:rsidR="007C60B2" w:rsidRDefault="007C60B2"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0C324615" w14:textId="3913D250" w:rsidR="007C60B2" w:rsidRDefault="007C60B2" w:rsidP="005605E3">
            <w:pPr>
              <w:spacing w:line="360" w:lineRule="auto"/>
            </w:pPr>
            <w:r w:rsidRPr="007C60B2">
              <w:rPr>
                <w:rFonts w:ascii="Arial" w:hAnsi="Arial" w:cs="Arial"/>
                <w:color w:val="00B050"/>
                <w:sz w:val="20"/>
              </w:rPr>
              <w:t>自动上架时间</w:t>
            </w:r>
            <w:r w:rsidRPr="007C60B2">
              <w:rPr>
                <w:color w:val="00B050"/>
              </w:rPr>
              <w:t>不能</w:t>
            </w:r>
            <w:r w:rsidRPr="005F1B03">
              <w:rPr>
                <w:color w:val="00B050"/>
              </w:rPr>
              <w:t>为空</w:t>
            </w:r>
          </w:p>
        </w:tc>
      </w:tr>
      <w:tr w:rsidR="007C60B2" w14:paraId="633E46CE" w14:textId="77777777" w:rsidTr="00F66C6B">
        <w:tc>
          <w:tcPr>
            <w:tcW w:w="675" w:type="dxa"/>
          </w:tcPr>
          <w:p w14:paraId="747A915D" w14:textId="77777777" w:rsidR="007C60B2" w:rsidRDefault="007C60B2" w:rsidP="005605E3">
            <w:pPr>
              <w:pStyle w:val="21"/>
              <w:numPr>
                <w:ilvl w:val="0"/>
                <w:numId w:val="107"/>
              </w:numPr>
              <w:spacing w:line="360" w:lineRule="auto"/>
              <w:ind w:firstLineChars="0"/>
            </w:pPr>
          </w:p>
        </w:tc>
        <w:tc>
          <w:tcPr>
            <w:tcW w:w="2127" w:type="dxa"/>
          </w:tcPr>
          <w:p w14:paraId="79FD40DA" w14:textId="0C9F581E" w:rsidR="007C60B2" w:rsidRDefault="007C60B2" w:rsidP="005605E3">
            <w:pPr>
              <w:spacing w:line="360" w:lineRule="auto"/>
            </w:pPr>
            <w:r>
              <w:rPr>
                <w:rFonts w:hint="eastAsia"/>
              </w:rPr>
              <w:t>当“</w:t>
            </w:r>
            <w:r>
              <w:rPr>
                <w:rFonts w:ascii="Arial" w:hAnsi="Arial" w:cs="Arial"/>
                <w:color w:val="333333"/>
                <w:sz w:val="20"/>
              </w:rPr>
              <w:t>自动下架时间</w:t>
            </w:r>
            <w:r>
              <w:rPr>
                <w:rFonts w:hint="eastAsia"/>
              </w:rPr>
              <w:t>”为空时，</w:t>
            </w:r>
          </w:p>
          <w:p w14:paraId="1D279C9E" w14:textId="03ADD466" w:rsidR="007C60B2" w:rsidRDefault="007C60B2" w:rsidP="005605E3">
            <w:pPr>
              <w:spacing w:line="360" w:lineRule="auto"/>
              <w:rPr>
                <w:rFonts w:ascii="Arial" w:hAnsi="Arial" w:cs="Arial"/>
                <w:color w:val="333333"/>
                <w:sz w:val="20"/>
              </w:rPr>
            </w:pPr>
            <w:r>
              <w:rPr>
                <w:rFonts w:hint="eastAsia"/>
              </w:rPr>
              <w:t>点击【发布】按钮时，进行错误提示</w:t>
            </w:r>
          </w:p>
        </w:tc>
        <w:tc>
          <w:tcPr>
            <w:tcW w:w="5720" w:type="dxa"/>
          </w:tcPr>
          <w:p w14:paraId="3EBA016E" w14:textId="77777777" w:rsidR="007C60B2" w:rsidRDefault="007C60B2"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13B00862" w14:textId="30BE0EDD" w:rsidR="007C60B2" w:rsidRDefault="007C60B2" w:rsidP="005605E3">
            <w:pPr>
              <w:spacing w:line="360" w:lineRule="auto"/>
            </w:pPr>
            <w:r w:rsidRPr="007C60B2">
              <w:rPr>
                <w:rFonts w:ascii="Arial" w:hAnsi="Arial" w:cs="Arial"/>
                <w:color w:val="00B050"/>
                <w:sz w:val="20"/>
              </w:rPr>
              <w:t>自动下架时间</w:t>
            </w:r>
            <w:r w:rsidRPr="007C60B2">
              <w:rPr>
                <w:color w:val="00B050"/>
              </w:rPr>
              <w:t>不能为空</w:t>
            </w:r>
          </w:p>
        </w:tc>
      </w:tr>
      <w:tr w:rsidR="007C60B2" w14:paraId="236726ED" w14:textId="77777777" w:rsidTr="00F66C6B">
        <w:tc>
          <w:tcPr>
            <w:tcW w:w="675" w:type="dxa"/>
          </w:tcPr>
          <w:p w14:paraId="04DFC5A9" w14:textId="77777777" w:rsidR="007C60B2" w:rsidRDefault="007C60B2" w:rsidP="005605E3">
            <w:pPr>
              <w:pStyle w:val="21"/>
              <w:numPr>
                <w:ilvl w:val="0"/>
                <w:numId w:val="107"/>
              </w:numPr>
              <w:spacing w:line="360" w:lineRule="auto"/>
              <w:ind w:firstLineChars="0"/>
            </w:pPr>
          </w:p>
        </w:tc>
        <w:tc>
          <w:tcPr>
            <w:tcW w:w="2127" w:type="dxa"/>
          </w:tcPr>
          <w:p w14:paraId="7046E110" w14:textId="32EF0551" w:rsidR="007C60B2" w:rsidRDefault="007C60B2" w:rsidP="005605E3">
            <w:pPr>
              <w:spacing w:line="360" w:lineRule="auto"/>
            </w:pPr>
            <w:r>
              <w:rPr>
                <w:rFonts w:hint="eastAsia"/>
              </w:rPr>
              <w:t>当“</w:t>
            </w:r>
            <w:r w:rsidR="00BE6613">
              <w:rPr>
                <w:rFonts w:ascii="Arial" w:hAnsi="Arial" w:cs="Arial"/>
                <w:color w:val="333333"/>
                <w:sz w:val="20"/>
              </w:rPr>
              <w:t>产品页面地址</w:t>
            </w:r>
            <w:r>
              <w:rPr>
                <w:rFonts w:hint="eastAsia"/>
              </w:rPr>
              <w:t>”录入的内容不满足录入条件时，</w:t>
            </w:r>
          </w:p>
          <w:p w14:paraId="17AEA908" w14:textId="6A351C1F" w:rsidR="007C60B2" w:rsidRDefault="007C60B2" w:rsidP="005605E3">
            <w:pPr>
              <w:spacing w:line="360" w:lineRule="auto"/>
            </w:pPr>
            <w:r>
              <w:rPr>
                <w:rFonts w:hint="eastAsia"/>
              </w:rPr>
              <w:t>点击【发布】按钮时，进行错误提示</w:t>
            </w:r>
          </w:p>
        </w:tc>
        <w:tc>
          <w:tcPr>
            <w:tcW w:w="5720" w:type="dxa"/>
          </w:tcPr>
          <w:p w14:paraId="1284AE1A" w14:textId="77777777" w:rsidR="007C60B2" w:rsidRDefault="007C60B2"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22975A12" w14:textId="324B5814" w:rsidR="007C60B2" w:rsidRDefault="00460206" w:rsidP="005605E3">
            <w:pPr>
              <w:spacing w:line="360" w:lineRule="auto"/>
            </w:pPr>
            <w:r w:rsidRPr="00875550">
              <w:rPr>
                <w:rFonts w:ascii="Arial" w:hAnsi="Arial" w:cs="Arial"/>
                <w:color w:val="00B050"/>
                <w:sz w:val="20"/>
              </w:rPr>
              <w:t>产品页面地址</w:t>
            </w:r>
            <w:r w:rsidR="007C60B2" w:rsidRPr="00875550">
              <w:rPr>
                <w:rFonts w:ascii="Arial" w:hAnsi="Arial" w:cs="Arial" w:hint="eastAsia"/>
                <w:color w:val="00B050"/>
                <w:sz w:val="20"/>
              </w:rPr>
              <w:t>录入</w:t>
            </w:r>
            <w:r w:rsidRPr="00875550">
              <w:rPr>
                <w:rFonts w:ascii="Arial" w:hAnsi="Arial" w:cs="Arial" w:hint="eastAsia"/>
                <w:color w:val="00B050"/>
                <w:sz w:val="20"/>
              </w:rPr>
              <w:t>格式有误</w:t>
            </w:r>
          </w:p>
        </w:tc>
      </w:tr>
      <w:tr w:rsidR="00A95091" w14:paraId="5DF3E911" w14:textId="77777777" w:rsidTr="00F66C6B">
        <w:tc>
          <w:tcPr>
            <w:tcW w:w="675" w:type="dxa"/>
          </w:tcPr>
          <w:p w14:paraId="006C51DD" w14:textId="77777777" w:rsidR="00A95091" w:rsidRDefault="00A95091" w:rsidP="005605E3">
            <w:pPr>
              <w:pStyle w:val="21"/>
              <w:numPr>
                <w:ilvl w:val="0"/>
                <w:numId w:val="107"/>
              </w:numPr>
              <w:spacing w:line="360" w:lineRule="auto"/>
              <w:ind w:firstLineChars="0"/>
            </w:pPr>
          </w:p>
        </w:tc>
        <w:tc>
          <w:tcPr>
            <w:tcW w:w="2127" w:type="dxa"/>
          </w:tcPr>
          <w:p w14:paraId="38C881EE" w14:textId="72907C56" w:rsidR="00A95091" w:rsidRDefault="00A95091" w:rsidP="005605E3">
            <w:pPr>
              <w:spacing w:line="360" w:lineRule="auto"/>
            </w:pPr>
            <w:r>
              <w:rPr>
                <w:rFonts w:hint="eastAsia"/>
              </w:rPr>
              <w:t>当“</w:t>
            </w:r>
            <w:r>
              <w:rPr>
                <w:rFonts w:ascii="Arial" w:hAnsi="Arial" w:cs="Arial"/>
                <w:color w:val="333333"/>
                <w:sz w:val="20"/>
              </w:rPr>
              <w:t>销售价</w:t>
            </w:r>
            <w:r>
              <w:rPr>
                <w:rFonts w:hint="eastAsia"/>
              </w:rPr>
              <w:t>”录入的内容不满足录入条件时，</w:t>
            </w:r>
          </w:p>
          <w:p w14:paraId="568D3CF6" w14:textId="7F2D4C9E" w:rsidR="00A95091" w:rsidRDefault="00A95091" w:rsidP="005605E3">
            <w:pPr>
              <w:spacing w:line="360" w:lineRule="auto"/>
              <w:rPr>
                <w:rFonts w:ascii="Arial" w:hAnsi="Arial" w:cs="Arial"/>
                <w:color w:val="333333"/>
                <w:sz w:val="20"/>
              </w:rPr>
            </w:pPr>
            <w:r>
              <w:rPr>
                <w:rFonts w:hint="eastAsia"/>
              </w:rPr>
              <w:t>点击【发布】按钮时，进行错误提示</w:t>
            </w:r>
          </w:p>
        </w:tc>
        <w:tc>
          <w:tcPr>
            <w:tcW w:w="5720" w:type="dxa"/>
          </w:tcPr>
          <w:p w14:paraId="07E13C58" w14:textId="77777777" w:rsidR="00A95091" w:rsidRDefault="00A95091"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0368939F" w14:textId="09CD7000" w:rsidR="00A95091" w:rsidRDefault="00A95091" w:rsidP="005605E3">
            <w:pPr>
              <w:spacing w:line="360" w:lineRule="auto"/>
            </w:pPr>
            <w:r w:rsidRPr="00A95091">
              <w:rPr>
                <w:rFonts w:ascii="Arial" w:hAnsi="Arial" w:cs="Arial"/>
                <w:color w:val="00B050"/>
                <w:sz w:val="20"/>
              </w:rPr>
              <w:t>销售价</w:t>
            </w:r>
            <w:r w:rsidRPr="00A95091">
              <w:rPr>
                <w:rFonts w:ascii="Arial" w:hAnsi="Arial" w:cs="Arial" w:hint="eastAsia"/>
                <w:color w:val="00B050"/>
                <w:sz w:val="20"/>
              </w:rPr>
              <w:t>只能录入</w:t>
            </w:r>
            <w:r w:rsidRPr="00A95091">
              <w:rPr>
                <w:rFonts w:hint="eastAsia"/>
                <w:color w:val="00B050"/>
              </w:rPr>
              <w:t>正数</w:t>
            </w:r>
            <w:r w:rsidRPr="00A95091">
              <w:rPr>
                <w:color w:val="00B050"/>
              </w:rPr>
              <w:t>和</w:t>
            </w:r>
            <w:r w:rsidRPr="00A95091">
              <w:rPr>
                <w:rFonts w:hint="eastAsia"/>
                <w:color w:val="00B050"/>
              </w:rPr>
              <w:t>0</w:t>
            </w:r>
          </w:p>
        </w:tc>
      </w:tr>
      <w:tr w:rsidR="00A820E3" w14:paraId="486FFBA0" w14:textId="77777777" w:rsidTr="00F66C6B">
        <w:tc>
          <w:tcPr>
            <w:tcW w:w="675" w:type="dxa"/>
          </w:tcPr>
          <w:p w14:paraId="09036649" w14:textId="77777777" w:rsidR="00A820E3" w:rsidRDefault="00A820E3" w:rsidP="005605E3">
            <w:pPr>
              <w:pStyle w:val="21"/>
              <w:numPr>
                <w:ilvl w:val="0"/>
                <w:numId w:val="107"/>
              </w:numPr>
              <w:spacing w:line="360" w:lineRule="auto"/>
              <w:ind w:firstLineChars="0"/>
            </w:pPr>
          </w:p>
        </w:tc>
        <w:tc>
          <w:tcPr>
            <w:tcW w:w="2127" w:type="dxa"/>
          </w:tcPr>
          <w:p w14:paraId="19FBB754" w14:textId="3DE70D0A" w:rsidR="00A820E3" w:rsidRDefault="00A820E3" w:rsidP="005605E3">
            <w:pPr>
              <w:spacing w:line="360" w:lineRule="auto"/>
            </w:pPr>
            <w:r>
              <w:rPr>
                <w:rFonts w:hint="eastAsia"/>
              </w:rPr>
              <w:t>当“</w:t>
            </w:r>
            <w:r>
              <w:rPr>
                <w:rFonts w:ascii="Arial" w:hAnsi="Arial" w:cs="Arial"/>
                <w:color w:val="333333"/>
                <w:sz w:val="20"/>
              </w:rPr>
              <w:t>最低保额</w:t>
            </w:r>
            <w:r>
              <w:rPr>
                <w:rFonts w:hint="eastAsia"/>
              </w:rPr>
              <w:t>”录入的内容不满足录入条件时，</w:t>
            </w:r>
          </w:p>
          <w:p w14:paraId="6277BD62" w14:textId="68B4D519" w:rsidR="00A820E3" w:rsidRDefault="00A820E3" w:rsidP="005605E3">
            <w:pPr>
              <w:spacing w:line="360" w:lineRule="auto"/>
              <w:rPr>
                <w:rFonts w:ascii="Arial" w:hAnsi="Arial" w:cs="Arial"/>
                <w:color w:val="333333"/>
                <w:sz w:val="20"/>
              </w:rPr>
            </w:pPr>
            <w:r>
              <w:rPr>
                <w:rFonts w:hint="eastAsia"/>
              </w:rPr>
              <w:t>点击【发布】按钮时，</w:t>
            </w:r>
            <w:r>
              <w:rPr>
                <w:rFonts w:hint="eastAsia"/>
              </w:rPr>
              <w:lastRenderedPageBreak/>
              <w:t>进行错误提示</w:t>
            </w:r>
          </w:p>
        </w:tc>
        <w:tc>
          <w:tcPr>
            <w:tcW w:w="5720" w:type="dxa"/>
          </w:tcPr>
          <w:p w14:paraId="7C601A23" w14:textId="77777777" w:rsidR="00A820E3" w:rsidRDefault="00A820E3" w:rsidP="005605E3">
            <w:pPr>
              <w:spacing w:line="360" w:lineRule="auto"/>
            </w:pPr>
            <w:r>
              <w:rPr>
                <w:rFonts w:hint="eastAsia"/>
              </w:rPr>
              <w:lastRenderedPageBreak/>
              <w:t>同现在</w:t>
            </w:r>
            <w:r>
              <w:t>的提示样式</w:t>
            </w:r>
            <w:r>
              <w:rPr>
                <w:rFonts w:hint="eastAsia"/>
              </w:rPr>
              <w:t>进行</w:t>
            </w:r>
            <w:r>
              <w:t>提示，错误</w:t>
            </w:r>
            <w:r>
              <w:rPr>
                <w:rFonts w:hint="eastAsia"/>
              </w:rPr>
              <w:t>信息</w:t>
            </w:r>
            <w:r>
              <w:t>是：</w:t>
            </w:r>
          </w:p>
          <w:p w14:paraId="26A95008" w14:textId="70B8F2B5" w:rsidR="00A820E3" w:rsidRDefault="00A820E3" w:rsidP="005605E3">
            <w:pPr>
              <w:spacing w:line="360" w:lineRule="auto"/>
            </w:pPr>
            <w:r w:rsidRPr="00A820E3">
              <w:rPr>
                <w:rFonts w:ascii="Arial" w:hAnsi="Arial" w:cs="Arial"/>
                <w:color w:val="00B050"/>
                <w:sz w:val="20"/>
              </w:rPr>
              <w:t>最低保额</w:t>
            </w:r>
            <w:r w:rsidRPr="00A820E3">
              <w:rPr>
                <w:rFonts w:ascii="Arial" w:hAnsi="Arial" w:cs="Arial" w:hint="eastAsia"/>
                <w:color w:val="00B050"/>
                <w:sz w:val="20"/>
              </w:rPr>
              <w:t>只能录入</w:t>
            </w:r>
            <w:r w:rsidRPr="00A820E3">
              <w:rPr>
                <w:rFonts w:hint="eastAsia"/>
                <w:color w:val="00B050"/>
              </w:rPr>
              <w:t>正数</w:t>
            </w:r>
            <w:r w:rsidRPr="00A820E3">
              <w:rPr>
                <w:color w:val="00B050"/>
              </w:rPr>
              <w:t>和</w:t>
            </w:r>
            <w:r w:rsidRPr="00A820E3">
              <w:rPr>
                <w:rFonts w:hint="eastAsia"/>
                <w:color w:val="00B050"/>
              </w:rPr>
              <w:t>0</w:t>
            </w:r>
          </w:p>
        </w:tc>
      </w:tr>
      <w:tr w:rsidR="009353D1" w14:paraId="58F85823" w14:textId="77777777" w:rsidTr="00F66C6B">
        <w:tc>
          <w:tcPr>
            <w:tcW w:w="675" w:type="dxa"/>
          </w:tcPr>
          <w:p w14:paraId="565B996D" w14:textId="77777777" w:rsidR="009353D1" w:rsidRDefault="009353D1" w:rsidP="005605E3">
            <w:pPr>
              <w:pStyle w:val="21"/>
              <w:numPr>
                <w:ilvl w:val="0"/>
                <w:numId w:val="107"/>
              </w:numPr>
              <w:spacing w:line="360" w:lineRule="auto"/>
              <w:ind w:firstLineChars="0"/>
            </w:pPr>
          </w:p>
        </w:tc>
        <w:tc>
          <w:tcPr>
            <w:tcW w:w="2127" w:type="dxa"/>
          </w:tcPr>
          <w:p w14:paraId="626B9C16" w14:textId="54C4A57E" w:rsidR="009353D1" w:rsidRDefault="009353D1" w:rsidP="005605E3">
            <w:pPr>
              <w:spacing w:line="360" w:lineRule="auto"/>
            </w:pPr>
            <w:r>
              <w:rPr>
                <w:rFonts w:hint="eastAsia"/>
              </w:rPr>
              <w:t>当“</w:t>
            </w:r>
            <w:r>
              <w:rPr>
                <w:rFonts w:ascii="Arial" w:hAnsi="Arial" w:cs="Arial"/>
                <w:color w:val="333333"/>
                <w:sz w:val="20"/>
              </w:rPr>
              <w:t>保单管理费</w:t>
            </w:r>
            <w:r>
              <w:rPr>
                <w:rFonts w:hint="eastAsia"/>
              </w:rPr>
              <w:t>”录入的内容不满足录入条件时，</w:t>
            </w:r>
          </w:p>
          <w:p w14:paraId="1319E050" w14:textId="554FE756" w:rsidR="009353D1" w:rsidRDefault="009353D1" w:rsidP="005605E3">
            <w:pPr>
              <w:spacing w:line="360" w:lineRule="auto"/>
              <w:rPr>
                <w:rFonts w:ascii="Arial" w:hAnsi="Arial" w:cs="Arial"/>
                <w:color w:val="333333"/>
                <w:sz w:val="20"/>
              </w:rPr>
            </w:pPr>
            <w:r>
              <w:rPr>
                <w:rFonts w:hint="eastAsia"/>
              </w:rPr>
              <w:t>点击【发布】按钮时，进行错误提示</w:t>
            </w:r>
          </w:p>
        </w:tc>
        <w:tc>
          <w:tcPr>
            <w:tcW w:w="5720" w:type="dxa"/>
          </w:tcPr>
          <w:p w14:paraId="756AA4EE" w14:textId="77777777" w:rsidR="009353D1" w:rsidRDefault="009353D1"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62BF1E40" w14:textId="05DFAF77" w:rsidR="009353D1" w:rsidRDefault="009353D1" w:rsidP="005605E3">
            <w:pPr>
              <w:spacing w:line="360" w:lineRule="auto"/>
            </w:pPr>
            <w:r w:rsidRPr="009353D1">
              <w:rPr>
                <w:rFonts w:ascii="Arial" w:hAnsi="Arial" w:cs="Arial"/>
                <w:color w:val="00B050"/>
                <w:sz w:val="20"/>
              </w:rPr>
              <w:t>保单管理费</w:t>
            </w:r>
            <w:r w:rsidRPr="009353D1">
              <w:rPr>
                <w:rFonts w:ascii="Arial" w:hAnsi="Arial" w:cs="Arial" w:hint="eastAsia"/>
                <w:color w:val="00B050"/>
                <w:sz w:val="20"/>
              </w:rPr>
              <w:t>只能录</w:t>
            </w:r>
            <w:r w:rsidRPr="00A820E3">
              <w:rPr>
                <w:rFonts w:ascii="Arial" w:hAnsi="Arial" w:cs="Arial" w:hint="eastAsia"/>
                <w:color w:val="00B050"/>
                <w:sz w:val="20"/>
              </w:rPr>
              <w:t>入</w:t>
            </w:r>
            <w:r w:rsidRPr="00A820E3">
              <w:rPr>
                <w:rFonts w:hint="eastAsia"/>
                <w:color w:val="00B050"/>
              </w:rPr>
              <w:t>正数</w:t>
            </w:r>
            <w:r w:rsidRPr="00A820E3">
              <w:rPr>
                <w:color w:val="00B050"/>
              </w:rPr>
              <w:t>和</w:t>
            </w:r>
            <w:r w:rsidRPr="00A820E3">
              <w:rPr>
                <w:rFonts w:hint="eastAsia"/>
                <w:color w:val="00B050"/>
              </w:rPr>
              <w:t>0</w:t>
            </w:r>
          </w:p>
        </w:tc>
      </w:tr>
      <w:tr w:rsidR="00292ADD" w14:paraId="01B3EB34" w14:textId="77777777" w:rsidTr="00F66C6B">
        <w:tc>
          <w:tcPr>
            <w:tcW w:w="675" w:type="dxa"/>
          </w:tcPr>
          <w:p w14:paraId="514A0262" w14:textId="77777777" w:rsidR="00292ADD" w:rsidRDefault="00292ADD" w:rsidP="005605E3">
            <w:pPr>
              <w:pStyle w:val="21"/>
              <w:numPr>
                <w:ilvl w:val="0"/>
                <w:numId w:val="107"/>
              </w:numPr>
              <w:spacing w:line="360" w:lineRule="auto"/>
              <w:ind w:firstLineChars="0"/>
            </w:pPr>
          </w:p>
        </w:tc>
        <w:tc>
          <w:tcPr>
            <w:tcW w:w="2127" w:type="dxa"/>
          </w:tcPr>
          <w:p w14:paraId="7E8F4654" w14:textId="4A140AA9" w:rsidR="00292ADD" w:rsidRDefault="00292ADD" w:rsidP="005605E3">
            <w:pPr>
              <w:spacing w:line="360" w:lineRule="auto"/>
            </w:pPr>
            <w:r>
              <w:rPr>
                <w:rFonts w:hint="eastAsia"/>
              </w:rPr>
              <w:t>当“</w:t>
            </w:r>
            <w:r>
              <w:rPr>
                <w:rFonts w:ascii="Arial" w:hAnsi="Arial" w:cs="Arial"/>
                <w:color w:val="333333"/>
                <w:sz w:val="20"/>
              </w:rPr>
              <w:t>基础数据单位保费</w:t>
            </w:r>
            <w:r>
              <w:rPr>
                <w:rFonts w:hint="eastAsia"/>
              </w:rPr>
              <w:t>”录入的内容不满足录入条件时，</w:t>
            </w:r>
          </w:p>
          <w:p w14:paraId="1F4A5846" w14:textId="598A065D" w:rsidR="00292ADD" w:rsidRDefault="00292ADD" w:rsidP="005605E3">
            <w:pPr>
              <w:spacing w:line="360" w:lineRule="auto"/>
              <w:rPr>
                <w:rFonts w:ascii="Arial" w:hAnsi="Arial" w:cs="Arial"/>
                <w:color w:val="333333"/>
                <w:sz w:val="20"/>
              </w:rPr>
            </w:pPr>
            <w:r>
              <w:rPr>
                <w:rFonts w:hint="eastAsia"/>
              </w:rPr>
              <w:t>点击【发布】按钮时，进行错误提示</w:t>
            </w:r>
          </w:p>
        </w:tc>
        <w:tc>
          <w:tcPr>
            <w:tcW w:w="5720" w:type="dxa"/>
          </w:tcPr>
          <w:p w14:paraId="1F2315BF" w14:textId="77777777" w:rsidR="00292ADD" w:rsidRDefault="00292ADD"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022933C6" w14:textId="0C24F4F7" w:rsidR="00292ADD" w:rsidRDefault="00292ADD" w:rsidP="005605E3">
            <w:pPr>
              <w:spacing w:line="360" w:lineRule="auto"/>
            </w:pPr>
            <w:r w:rsidRPr="00292ADD">
              <w:rPr>
                <w:rFonts w:ascii="Arial" w:hAnsi="Arial" w:cs="Arial"/>
                <w:color w:val="00B050"/>
                <w:sz w:val="20"/>
              </w:rPr>
              <w:t>基础数据单位保费</w:t>
            </w:r>
            <w:r w:rsidRPr="00292ADD">
              <w:rPr>
                <w:rFonts w:ascii="Arial" w:hAnsi="Arial" w:cs="Arial" w:hint="eastAsia"/>
                <w:color w:val="00B050"/>
                <w:sz w:val="20"/>
              </w:rPr>
              <w:t>只能录</w:t>
            </w:r>
            <w:r w:rsidRPr="00A820E3">
              <w:rPr>
                <w:rFonts w:ascii="Arial" w:hAnsi="Arial" w:cs="Arial" w:hint="eastAsia"/>
                <w:color w:val="00B050"/>
                <w:sz w:val="20"/>
              </w:rPr>
              <w:t>入</w:t>
            </w:r>
            <w:r w:rsidRPr="00A820E3">
              <w:rPr>
                <w:rFonts w:hint="eastAsia"/>
                <w:color w:val="00B050"/>
              </w:rPr>
              <w:t>正数</w:t>
            </w:r>
            <w:r w:rsidRPr="00A820E3">
              <w:rPr>
                <w:color w:val="00B050"/>
              </w:rPr>
              <w:t>和</w:t>
            </w:r>
            <w:r w:rsidRPr="00A820E3">
              <w:rPr>
                <w:rFonts w:hint="eastAsia"/>
                <w:color w:val="00B050"/>
              </w:rPr>
              <w:t>0</w:t>
            </w:r>
          </w:p>
        </w:tc>
      </w:tr>
      <w:tr w:rsidR="00EC5B27" w14:paraId="605BDC70" w14:textId="77777777" w:rsidTr="00F66C6B">
        <w:tc>
          <w:tcPr>
            <w:tcW w:w="675" w:type="dxa"/>
          </w:tcPr>
          <w:p w14:paraId="4B58F0B0" w14:textId="77777777" w:rsidR="00EC5B27" w:rsidRDefault="00EC5B27" w:rsidP="005605E3">
            <w:pPr>
              <w:pStyle w:val="21"/>
              <w:numPr>
                <w:ilvl w:val="0"/>
                <w:numId w:val="107"/>
              </w:numPr>
              <w:spacing w:line="360" w:lineRule="auto"/>
              <w:ind w:firstLineChars="0"/>
            </w:pPr>
          </w:p>
        </w:tc>
        <w:tc>
          <w:tcPr>
            <w:tcW w:w="2127" w:type="dxa"/>
          </w:tcPr>
          <w:p w14:paraId="510E5E78" w14:textId="024E7DCC" w:rsidR="00EC5B27" w:rsidRDefault="00EC5B27" w:rsidP="005605E3">
            <w:pPr>
              <w:spacing w:line="360" w:lineRule="auto"/>
            </w:pPr>
            <w:r>
              <w:rPr>
                <w:rFonts w:hint="eastAsia"/>
              </w:rPr>
              <w:t>当“</w:t>
            </w:r>
            <w:r>
              <w:rPr>
                <w:rFonts w:ascii="Arial" w:hAnsi="Arial" w:cs="Arial"/>
                <w:color w:val="333333"/>
                <w:sz w:val="20"/>
              </w:rPr>
              <w:t>可选份数</w:t>
            </w:r>
            <w:r>
              <w:rPr>
                <w:rFonts w:hint="eastAsia"/>
              </w:rPr>
              <w:t>”录入的内容不满足录入条件时，</w:t>
            </w:r>
          </w:p>
          <w:p w14:paraId="2E165B2B" w14:textId="2F4B1356" w:rsidR="00EC5B27" w:rsidRDefault="00EC5B27" w:rsidP="005605E3">
            <w:pPr>
              <w:spacing w:line="360" w:lineRule="auto"/>
              <w:rPr>
                <w:rFonts w:ascii="Arial" w:hAnsi="Arial" w:cs="Arial"/>
                <w:color w:val="333333"/>
                <w:sz w:val="20"/>
              </w:rPr>
            </w:pPr>
            <w:r>
              <w:rPr>
                <w:rFonts w:hint="eastAsia"/>
              </w:rPr>
              <w:t>点击【发布】按钮时，进行错误提示</w:t>
            </w:r>
          </w:p>
        </w:tc>
        <w:tc>
          <w:tcPr>
            <w:tcW w:w="5720" w:type="dxa"/>
          </w:tcPr>
          <w:p w14:paraId="6E3199BD" w14:textId="77777777" w:rsidR="00EC5B27" w:rsidRDefault="00EC5B27"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2AB4422F" w14:textId="0386C9AE" w:rsidR="00EC5B27" w:rsidRDefault="00EC5B27" w:rsidP="005605E3">
            <w:pPr>
              <w:spacing w:line="360" w:lineRule="auto"/>
            </w:pPr>
            <w:r w:rsidRPr="00EC5B27">
              <w:rPr>
                <w:rFonts w:ascii="Arial" w:hAnsi="Arial" w:cs="Arial"/>
                <w:color w:val="00B050"/>
                <w:sz w:val="20"/>
              </w:rPr>
              <w:t>可选份数</w:t>
            </w:r>
            <w:r w:rsidRPr="00EC5B27">
              <w:rPr>
                <w:rFonts w:ascii="Arial" w:hAnsi="Arial" w:cs="Arial" w:hint="eastAsia"/>
                <w:color w:val="00B050"/>
                <w:sz w:val="20"/>
              </w:rPr>
              <w:t>只能录入</w:t>
            </w:r>
            <w:r w:rsidRPr="00EC5B27">
              <w:rPr>
                <w:rFonts w:hint="eastAsia"/>
                <w:color w:val="00B050"/>
              </w:rPr>
              <w:t>正整数</w:t>
            </w:r>
          </w:p>
        </w:tc>
      </w:tr>
      <w:tr w:rsidR="00EC5B27" w14:paraId="509553CD" w14:textId="77777777" w:rsidTr="00F66C6B">
        <w:tc>
          <w:tcPr>
            <w:tcW w:w="675" w:type="dxa"/>
          </w:tcPr>
          <w:p w14:paraId="2F555468" w14:textId="77777777" w:rsidR="00EC5B27" w:rsidRDefault="00EC5B27" w:rsidP="005605E3">
            <w:pPr>
              <w:pStyle w:val="21"/>
              <w:numPr>
                <w:ilvl w:val="0"/>
                <w:numId w:val="107"/>
              </w:numPr>
              <w:spacing w:line="360" w:lineRule="auto"/>
              <w:ind w:firstLineChars="0"/>
            </w:pPr>
          </w:p>
        </w:tc>
        <w:tc>
          <w:tcPr>
            <w:tcW w:w="2127" w:type="dxa"/>
          </w:tcPr>
          <w:p w14:paraId="12F55E0E" w14:textId="6E52E660" w:rsidR="00EC5B27" w:rsidRDefault="00EC5B27" w:rsidP="005605E3">
            <w:pPr>
              <w:spacing w:line="360" w:lineRule="auto"/>
            </w:pPr>
            <w:r>
              <w:rPr>
                <w:rFonts w:hint="eastAsia"/>
              </w:rPr>
              <w:t>当“</w:t>
            </w:r>
            <w:r>
              <w:rPr>
                <w:rFonts w:ascii="Arial" w:hAnsi="Arial" w:cs="Arial"/>
                <w:color w:val="333333"/>
                <w:sz w:val="20"/>
              </w:rPr>
              <w:t>每份单位保额</w:t>
            </w:r>
            <w:r>
              <w:rPr>
                <w:rFonts w:hint="eastAsia"/>
              </w:rPr>
              <w:t>”录入的内容不满足录入条件时，</w:t>
            </w:r>
          </w:p>
          <w:p w14:paraId="7793F0EB" w14:textId="6A260A89" w:rsidR="00EC5B27" w:rsidRDefault="00EC5B27" w:rsidP="005605E3">
            <w:pPr>
              <w:spacing w:line="360" w:lineRule="auto"/>
              <w:rPr>
                <w:rFonts w:ascii="Arial" w:hAnsi="Arial" w:cs="Arial"/>
                <w:color w:val="333333"/>
                <w:sz w:val="20"/>
              </w:rPr>
            </w:pPr>
            <w:r>
              <w:rPr>
                <w:rFonts w:hint="eastAsia"/>
              </w:rPr>
              <w:t>点击【发布】按钮时，进行错误提示</w:t>
            </w:r>
          </w:p>
        </w:tc>
        <w:tc>
          <w:tcPr>
            <w:tcW w:w="5720" w:type="dxa"/>
          </w:tcPr>
          <w:p w14:paraId="506F2699" w14:textId="77777777" w:rsidR="00EC5B27" w:rsidRDefault="00EC5B27"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018E7118" w14:textId="0F4367C7" w:rsidR="00EC5B27" w:rsidRDefault="00EC5B27" w:rsidP="005605E3">
            <w:pPr>
              <w:spacing w:line="360" w:lineRule="auto"/>
            </w:pPr>
            <w:r w:rsidRPr="00EC5B27">
              <w:rPr>
                <w:rFonts w:ascii="Arial" w:hAnsi="Arial" w:cs="Arial"/>
                <w:color w:val="00B050"/>
                <w:sz w:val="20"/>
              </w:rPr>
              <w:t>每份单位保额</w:t>
            </w:r>
            <w:r w:rsidRPr="00EC5B27">
              <w:rPr>
                <w:rFonts w:ascii="Arial" w:hAnsi="Arial" w:cs="Arial" w:hint="eastAsia"/>
                <w:color w:val="00B050"/>
                <w:sz w:val="20"/>
              </w:rPr>
              <w:t>只能录入</w:t>
            </w:r>
            <w:r w:rsidRPr="00EC5B27">
              <w:rPr>
                <w:rFonts w:hint="eastAsia"/>
                <w:color w:val="00B050"/>
              </w:rPr>
              <w:t>正数</w:t>
            </w:r>
            <w:r w:rsidRPr="00EC5B27">
              <w:rPr>
                <w:color w:val="00B050"/>
              </w:rPr>
              <w:t>和</w:t>
            </w:r>
            <w:r w:rsidRPr="00EC5B27">
              <w:rPr>
                <w:rFonts w:hint="eastAsia"/>
                <w:color w:val="00B050"/>
              </w:rPr>
              <w:t>0</w:t>
            </w:r>
          </w:p>
        </w:tc>
      </w:tr>
      <w:tr w:rsidR="00EC5B27" w14:paraId="7CF17413" w14:textId="77777777" w:rsidTr="00F66C6B">
        <w:tc>
          <w:tcPr>
            <w:tcW w:w="675" w:type="dxa"/>
          </w:tcPr>
          <w:p w14:paraId="13BCA218" w14:textId="77777777" w:rsidR="00EC5B27" w:rsidRDefault="00EC5B27" w:rsidP="005605E3">
            <w:pPr>
              <w:pStyle w:val="21"/>
              <w:numPr>
                <w:ilvl w:val="0"/>
                <w:numId w:val="107"/>
              </w:numPr>
              <w:spacing w:line="360" w:lineRule="auto"/>
              <w:ind w:firstLineChars="0"/>
            </w:pPr>
          </w:p>
        </w:tc>
        <w:tc>
          <w:tcPr>
            <w:tcW w:w="2127" w:type="dxa"/>
          </w:tcPr>
          <w:p w14:paraId="2481802A" w14:textId="73B869E7" w:rsidR="00EC5B27" w:rsidRDefault="00EC5B27" w:rsidP="005605E3">
            <w:pPr>
              <w:spacing w:line="360" w:lineRule="auto"/>
            </w:pPr>
            <w:r>
              <w:rPr>
                <w:rFonts w:hint="eastAsia"/>
              </w:rPr>
              <w:t>当“</w:t>
            </w:r>
            <w:r>
              <w:rPr>
                <w:rFonts w:ascii="Arial" w:hAnsi="Arial" w:cs="Arial"/>
                <w:color w:val="333333"/>
                <w:sz w:val="20"/>
              </w:rPr>
              <w:t>基础数据单位保额</w:t>
            </w:r>
            <w:r>
              <w:rPr>
                <w:rFonts w:hint="eastAsia"/>
              </w:rPr>
              <w:t>”录入的内容不满足录入条件时，</w:t>
            </w:r>
          </w:p>
          <w:p w14:paraId="46A336AE" w14:textId="171E8FAC" w:rsidR="00EC5B27" w:rsidRPr="00EC5B27" w:rsidRDefault="00EC5B27" w:rsidP="005605E3">
            <w:pPr>
              <w:spacing w:line="360" w:lineRule="auto"/>
              <w:rPr>
                <w:rFonts w:ascii="Arial" w:hAnsi="Arial" w:cs="Arial"/>
                <w:b/>
                <w:color w:val="333333"/>
                <w:sz w:val="20"/>
              </w:rPr>
            </w:pPr>
            <w:r>
              <w:rPr>
                <w:rFonts w:hint="eastAsia"/>
              </w:rPr>
              <w:t>点击【发布】按钮时，进行错误提示</w:t>
            </w:r>
          </w:p>
        </w:tc>
        <w:tc>
          <w:tcPr>
            <w:tcW w:w="5720" w:type="dxa"/>
          </w:tcPr>
          <w:p w14:paraId="0A7A66BF" w14:textId="77777777" w:rsidR="00EC5B27" w:rsidRDefault="00EC5B27"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7E758161" w14:textId="66633F86" w:rsidR="00EC5B27" w:rsidRDefault="00EC5B27" w:rsidP="005605E3">
            <w:pPr>
              <w:spacing w:line="360" w:lineRule="auto"/>
            </w:pPr>
            <w:r w:rsidRPr="00EC5B27">
              <w:rPr>
                <w:rFonts w:ascii="Arial" w:hAnsi="Arial" w:cs="Arial"/>
                <w:color w:val="00B050"/>
                <w:sz w:val="20"/>
              </w:rPr>
              <w:t>基础数据单位保额</w:t>
            </w:r>
            <w:r w:rsidRPr="00EC5B27">
              <w:rPr>
                <w:rFonts w:ascii="Arial" w:hAnsi="Arial" w:cs="Arial" w:hint="eastAsia"/>
                <w:color w:val="00B050"/>
                <w:sz w:val="20"/>
              </w:rPr>
              <w:t>只能录入</w:t>
            </w:r>
            <w:r w:rsidRPr="00EC5B27">
              <w:rPr>
                <w:rFonts w:hint="eastAsia"/>
                <w:color w:val="00B050"/>
              </w:rPr>
              <w:t>正数</w:t>
            </w:r>
            <w:r w:rsidRPr="00EC5B27">
              <w:rPr>
                <w:color w:val="00B050"/>
              </w:rPr>
              <w:t>和</w:t>
            </w:r>
            <w:r w:rsidRPr="00EC5B27">
              <w:rPr>
                <w:rFonts w:hint="eastAsia"/>
                <w:color w:val="00B050"/>
              </w:rPr>
              <w:t>0</w:t>
            </w:r>
          </w:p>
        </w:tc>
      </w:tr>
      <w:tr w:rsidR="0081795C" w14:paraId="68C393F1" w14:textId="77777777" w:rsidTr="00F66C6B">
        <w:tc>
          <w:tcPr>
            <w:tcW w:w="675" w:type="dxa"/>
          </w:tcPr>
          <w:p w14:paraId="5A5F2A86" w14:textId="77777777" w:rsidR="0081795C" w:rsidRDefault="0081795C" w:rsidP="005605E3">
            <w:pPr>
              <w:pStyle w:val="21"/>
              <w:numPr>
                <w:ilvl w:val="0"/>
                <w:numId w:val="107"/>
              </w:numPr>
              <w:spacing w:line="360" w:lineRule="auto"/>
              <w:ind w:firstLineChars="0"/>
            </w:pPr>
          </w:p>
        </w:tc>
        <w:tc>
          <w:tcPr>
            <w:tcW w:w="2127" w:type="dxa"/>
          </w:tcPr>
          <w:p w14:paraId="3AF1911A" w14:textId="05234E8F" w:rsidR="0081795C" w:rsidRDefault="0081795C" w:rsidP="005605E3">
            <w:pPr>
              <w:spacing w:line="360" w:lineRule="auto"/>
            </w:pPr>
            <w:r>
              <w:rPr>
                <w:rFonts w:hint="eastAsia"/>
              </w:rPr>
              <w:t>当“犹豫期”录入的内容不满足录入条件时，</w:t>
            </w:r>
          </w:p>
          <w:p w14:paraId="0FEF38FD" w14:textId="6058537B" w:rsidR="0081795C" w:rsidRDefault="0081795C" w:rsidP="005605E3">
            <w:pPr>
              <w:spacing w:line="360" w:lineRule="auto"/>
            </w:pPr>
            <w:r>
              <w:rPr>
                <w:rFonts w:hint="eastAsia"/>
              </w:rPr>
              <w:lastRenderedPageBreak/>
              <w:t>点击【发布】按钮时，进行错误提示</w:t>
            </w:r>
          </w:p>
        </w:tc>
        <w:tc>
          <w:tcPr>
            <w:tcW w:w="5720" w:type="dxa"/>
          </w:tcPr>
          <w:p w14:paraId="37878900" w14:textId="77777777" w:rsidR="0081795C" w:rsidRDefault="0081795C" w:rsidP="005605E3">
            <w:pPr>
              <w:spacing w:line="360" w:lineRule="auto"/>
            </w:pPr>
            <w:r>
              <w:rPr>
                <w:rFonts w:hint="eastAsia"/>
              </w:rPr>
              <w:lastRenderedPageBreak/>
              <w:t>同现在</w:t>
            </w:r>
            <w:r>
              <w:t>的提示样式</w:t>
            </w:r>
            <w:r>
              <w:rPr>
                <w:rFonts w:hint="eastAsia"/>
              </w:rPr>
              <w:t>进行</w:t>
            </w:r>
            <w:r>
              <w:t>提示，错误</w:t>
            </w:r>
            <w:r>
              <w:rPr>
                <w:rFonts w:hint="eastAsia"/>
              </w:rPr>
              <w:t>信息</w:t>
            </w:r>
            <w:r>
              <w:t>是：</w:t>
            </w:r>
          </w:p>
          <w:p w14:paraId="676A015F" w14:textId="43CE7109" w:rsidR="0081795C" w:rsidRDefault="0081795C" w:rsidP="005605E3">
            <w:pPr>
              <w:spacing w:line="360" w:lineRule="auto"/>
            </w:pPr>
            <w:r w:rsidRPr="0081795C">
              <w:rPr>
                <w:rFonts w:hint="eastAsia"/>
                <w:color w:val="00B050"/>
              </w:rPr>
              <w:t>犹豫期</w:t>
            </w:r>
            <w:r w:rsidRPr="0081795C">
              <w:rPr>
                <w:rFonts w:ascii="Arial" w:hAnsi="Arial" w:cs="Arial" w:hint="eastAsia"/>
                <w:color w:val="00B050"/>
                <w:sz w:val="20"/>
              </w:rPr>
              <w:t>只能录入</w:t>
            </w:r>
            <w:r w:rsidRPr="0081795C">
              <w:rPr>
                <w:rFonts w:hint="eastAsia"/>
                <w:color w:val="00B050"/>
              </w:rPr>
              <w:t>正整数</w:t>
            </w:r>
          </w:p>
        </w:tc>
      </w:tr>
      <w:tr w:rsidR="0049331A" w14:paraId="5B7019E1" w14:textId="77777777" w:rsidTr="00F66C6B">
        <w:tc>
          <w:tcPr>
            <w:tcW w:w="675" w:type="dxa"/>
          </w:tcPr>
          <w:p w14:paraId="255F981A" w14:textId="77777777" w:rsidR="0049331A" w:rsidRDefault="0049331A" w:rsidP="005605E3">
            <w:pPr>
              <w:pStyle w:val="21"/>
              <w:numPr>
                <w:ilvl w:val="0"/>
                <w:numId w:val="107"/>
              </w:numPr>
              <w:spacing w:line="360" w:lineRule="auto"/>
              <w:ind w:firstLineChars="0"/>
            </w:pPr>
          </w:p>
        </w:tc>
        <w:tc>
          <w:tcPr>
            <w:tcW w:w="2127" w:type="dxa"/>
          </w:tcPr>
          <w:p w14:paraId="620ACB5C" w14:textId="030B5A4F" w:rsidR="0049331A" w:rsidRDefault="0049331A" w:rsidP="005605E3">
            <w:pPr>
              <w:spacing w:line="360" w:lineRule="auto"/>
            </w:pPr>
            <w:r>
              <w:rPr>
                <w:rFonts w:hint="eastAsia"/>
              </w:rPr>
              <w:t>当“</w:t>
            </w:r>
            <w:r>
              <w:rPr>
                <w:rFonts w:ascii="Arial" w:hAnsi="Arial" w:cs="Arial"/>
                <w:color w:val="333333"/>
                <w:sz w:val="20"/>
              </w:rPr>
              <w:t>被保人人数上限</w:t>
            </w:r>
            <w:r>
              <w:rPr>
                <w:rFonts w:hint="eastAsia"/>
              </w:rPr>
              <w:t>”录入的内容不满足录入条件时，</w:t>
            </w:r>
          </w:p>
          <w:p w14:paraId="5F5ADC29" w14:textId="53287E22" w:rsidR="0049331A" w:rsidRDefault="0049331A" w:rsidP="005605E3">
            <w:pPr>
              <w:spacing w:line="360" w:lineRule="auto"/>
              <w:rPr>
                <w:rFonts w:ascii="Arial" w:hAnsi="Arial" w:cs="Arial"/>
                <w:color w:val="333333"/>
                <w:sz w:val="20"/>
              </w:rPr>
            </w:pPr>
            <w:r>
              <w:rPr>
                <w:rFonts w:hint="eastAsia"/>
              </w:rPr>
              <w:t>点击【发布】按钮时，进行错误提示</w:t>
            </w:r>
          </w:p>
        </w:tc>
        <w:tc>
          <w:tcPr>
            <w:tcW w:w="5720" w:type="dxa"/>
          </w:tcPr>
          <w:p w14:paraId="537BC5E7" w14:textId="77777777" w:rsidR="0049331A" w:rsidRDefault="0049331A"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3BBCF782" w14:textId="00209B32" w:rsidR="0049331A" w:rsidRDefault="0049331A" w:rsidP="005605E3">
            <w:pPr>
              <w:spacing w:line="360" w:lineRule="auto"/>
            </w:pPr>
            <w:r w:rsidRPr="0049331A">
              <w:rPr>
                <w:rFonts w:ascii="Arial" w:hAnsi="Arial" w:cs="Arial"/>
                <w:color w:val="00B050"/>
                <w:sz w:val="20"/>
              </w:rPr>
              <w:t>被保人人数上限</w:t>
            </w:r>
            <w:r w:rsidRPr="0049331A">
              <w:rPr>
                <w:rFonts w:ascii="Arial" w:hAnsi="Arial" w:cs="Arial" w:hint="eastAsia"/>
                <w:color w:val="00B050"/>
                <w:sz w:val="20"/>
              </w:rPr>
              <w:t>只能录入</w:t>
            </w:r>
            <w:r w:rsidRPr="0081795C">
              <w:rPr>
                <w:rFonts w:hint="eastAsia"/>
                <w:color w:val="00B050"/>
              </w:rPr>
              <w:t>正整数</w:t>
            </w:r>
          </w:p>
        </w:tc>
      </w:tr>
      <w:tr w:rsidR="0049331A" w14:paraId="6E39106D" w14:textId="77777777" w:rsidTr="00F66C6B">
        <w:tc>
          <w:tcPr>
            <w:tcW w:w="675" w:type="dxa"/>
          </w:tcPr>
          <w:p w14:paraId="5796B77C" w14:textId="77777777" w:rsidR="0049331A" w:rsidRDefault="0049331A" w:rsidP="005605E3">
            <w:pPr>
              <w:pStyle w:val="21"/>
              <w:numPr>
                <w:ilvl w:val="0"/>
                <w:numId w:val="107"/>
              </w:numPr>
              <w:spacing w:line="360" w:lineRule="auto"/>
              <w:ind w:firstLineChars="0"/>
            </w:pPr>
          </w:p>
        </w:tc>
        <w:tc>
          <w:tcPr>
            <w:tcW w:w="2127" w:type="dxa"/>
          </w:tcPr>
          <w:p w14:paraId="509F7862" w14:textId="459A873F" w:rsidR="0049331A" w:rsidRDefault="0049331A" w:rsidP="005605E3">
            <w:pPr>
              <w:spacing w:line="360" w:lineRule="auto"/>
            </w:pPr>
            <w:r>
              <w:rPr>
                <w:rFonts w:hint="eastAsia"/>
              </w:rPr>
              <w:t>当“</w:t>
            </w:r>
            <w:r>
              <w:rPr>
                <w:rFonts w:ascii="Arial" w:hAnsi="Arial" w:cs="Arial"/>
                <w:color w:val="333333"/>
                <w:sz w:val="20"/>
              </w:rPr>
              <w:t>受益人人数上限</w:t>
            </w:r>
            <w:r>
              <w:rPr>
                <w:rFonts w:hint="eastAsia"/>
              </w:rPr>
              <w:t>”录入的内容不满足录入条件时，</w:t>
            </w:r>
          </w:p>
          <w:p w14:paraId="4C09E4DE" w14:textId="10DA171B" w:rsidR="0049331A" w:rsidRDefault="0049331A" w:rsidP="005605E3">
            <w:pPr>
              <w:spacing w:line="360" w:lineRule="auto"/>
              <w:rPr>
                <w:rFonts w:ascii="Arial" w:hAnsi="Arial" w:cs="Arial"/>
                <w:color w:val="333333"/>
                <w:sz w:val="20"/>
              </w:rPr>
            </w:pPr>
            <w:r>
              <w:rPr>
                <w:rFonts w:hint="eastAsia"/>
              </w:rPr>
              <w:t>点击【发布】按钮时，进行错误提示</w:t>
            </w:r>
          </w:p>
        </w:tc>
        <w:tc>
          <w:tcPr>
            <w:tcW w:w="5720" w:type="dxa"/>
          </w:tcPr>
          <w:p w14:paraId="19B50F92" w14:textId="77777777" w:rsidR="0049331A" w:rsidRDefault="0049331A" w:rsidP="005605E3">
            <w:pPr>
              <w:spacing w:line="360" w:lineRule="auto"/>
            </w:pPr>
            <w:r>
              <w:rPr>
                <w:rFonts w:hint="eastAsia"/>
              </w:rPr>
              <w:t>同现在</w:t>
            </w:r>
            <w:r>
              <w:t>的提示样式</w:t>
            </w:r>
            <w:r>
              <w:rPr>
                <w:rFonts w:hint="eastAsia"/>
              </w:rPr>
              <w:t>进行</w:t>
            </w:r>
            <w:r>
              <w:t>提示，错误</w:t>
            </w:r>
            <w:r>
              <w:rPr>
                <w:rFonts w:hint="eastAsia"/>
              </w:rPr>
              <w:t>信息</w:t>
            </w:r>
            <w:r>
              <w:t>是：</w:t>
            </w:r>
          </w:p>
          <w:p w14:paraId="329DE3CD" w14:textId="3487A5E7" w:rsidR="0049331A" w:rsidRDefault="0049331A" w:rsidP="005605E3">
            <w:pPr>
              <w:spacing w:line="360" w:lineRule="auto"/>
            </w:pPr>
            <w:r w:rsidRPr="0049331A">
              <w:rPr>
                <w:rFonts w:ascii="Arial" w:hAnsi="Arial" w:cs="Arial"/>
                <w:color w:val="00B050"/>
                <w:sz w:val="20"/>
              </w:rPr>
              <w:t>受益人人数上限</w:t>
            </w:r>
            <w:r w:rsidRPr="0049331A">
              <w:rPr>
                <w:rFonts w:ascii="Arial" w:hAnsi="Arial" w:cs="Arial" w:hint="eastAsia"/>
                <w:color w:val="00B050"/>
                <w:sz w:val="20"/>
              </w:rPr>
              <w:t>只能录入</w:t>
            </w:r>
            <w:r w:rsidRPr="0049331A">
              <w:rPr>
                <w:rFonts w:hint="eastAsia"/>
                <w:color w:val="00B050"/>
              </w:rPr>
              <w:t>正整数</w:t>
            </w:r>
          </w:p>
        </w:tc>
      </w:tr>
    </w:tbl>
    <w:p w14:paraId="75B649E3" w14:textId="77777777" w:rsidR="0021340E" w:rsidRDefault="0021340E" w:rsidP="005605E3">
      <w:pPr>
        <w:spacing w:line="360" w:lineRule="auto"/>
      </w:pPr>
    </w:p>
    <w:p w14:paraId="6D3D78CE" w14:textId="77777777" w:rsidR="0021340E" w:rsidRDefault="0021340E" w:rsidP="005605E3">
      <w:pPr>
        <w:pStyle w:val="3"/>
        <w:numPr>
          <w:ilvl w:val="2"/>
          <w:numId w:val="6"/>
        </w:numPr>
        <w:tabs>
          <w:tab w:val="clear" w:pos="425"/>
          <w:tab w:val="clear" w:pos="709"/>
          <w:tab w:val="left" w:pos="0"/>
        </w:tabs>
        <w:spacing w:line="360" w:lineRule="auto"/>
        <w:ind w:left="567"/>
      </w:pPr>
      <w:bookmarkStart w:id="404" w:name="_Toc522191612"/>
      <w:r>
        <w:rPr>
          <w:rFonts w:hint="eastAsia"/>
        </w:rPr>
        <w:t>流程图</w:t>
      </w:r>
      <w:bookmarkEnd w:id="404"/>
    </w:p>
    <w:p w14:paraId="6A50740A" w14:textId="31AD1C58" w:rsidR="0021340E" w:rsidRDefault="0021340E" w:rsidP="005605E3">
      <w:pPr>
        <w:pStyle w:val="3"/>
        <w:numPr>
          <w:ilvl w:val="2"/>
          <w:numId w:val="6"/>
        </w:numPr>
        <w:tabs>
          <w:tab w:val="clear" w:pos="425"/>
          <w:tab w:val="clear" w:pos="709"/>
          <w:tab w:val="left" w:pos="0"/>
        </w:tabs>
        <w:spacing w:line="360" w:lineRule="auto"/>
        <w:ind w:left="567"/>
      </w:pPr>
      <w:bookmarkStart w:id="405" w:name="_Toc522191613"/>
      <w:r>
        <w:rPr>
          <w:rFonts w:hint="eastAsia"/>
        </w:rPr>
        <w:t>界面原型</w:t>
      </w:r>
      <w:bookmarkEnd w:id="405"/>
    </w:p>
    <w:p w14:paraId="7D578D22" w14:textId="2C1DC2E2" w:rsidR="005B52EE" w:rsidRDefault="005B52EE" w:rsidP="005605E3">
      <w:pPr>
        <w:pStyle w:val="ae"/>
        <w:numPr>
          <w:ilvl w:val="0"/>
          <w:numId w:val="100"/>
        </w:numPr>
        <w:spacing w:line="360" w:lineRule="auto"/>
        <w:ind w:firstLineChars="0"/>
      </w:pPr>
      <w:r>
        <w:rPr>
          <w:rFonts w:hint="eastAsia"/>
        </w:rPr>
        <w:t>点击“产品管理——</w:t>
      </w:r>
      <w:r>
        <w:rPr>
          <w:rFonts w:hint="eastAsia"/>
        </w:rPr>
        <w:t>&gt;</w:t>
      </w:r>
      <w:r>
        <w:rPr>
          <w:rFonts w:hint="eastAsia"/>
        </w:rPr>
        <w:t>产品基本信息”</w:t>
      </w:r>
      <w:r>
        <w:t>菜单</w:t>
      </w:r>
      <w:r>
        <w:rPr>
          <w:rFonts w:hint="eastAsia"/>
        </w:rPr>
        <w:t>进入</w:t>
      </w:r>
      <w:r>
        <w:t>到</w:t>
      </w:r>
      <w:r w:rsidR="004A1EB0">
        <w:rPr>
          <w:rFonts w:hint="eastAsia"/>
        </w:rPr>
        <w:t>产品</w:t>
      </w:r>
      <w:r>
        <w:rPr>
          <w:rFonts w:hint="eastAsia"/>
        </w:rPr>
        <w:t>查询列表</w:t>
      </w:r>
      <w:r>
        <w:t>页面</w:t>
      </w:r>
      <w:r>
        <w:rPr>
          <w:rFonts w:hint="eastAsia"/>
        </w:rPr>
        <w:t>，</w:t>
      </w:r>
      <w:r>
        <w:t>页面如下所示：</w:t>
      </w:r>
    </w:p>
    <w:p w14:paraId="22CE4006" w14:textId="72E4379F" w:rsidR="005B52EE" w:rsidRPr="004A1EB0" w:rsidRDefault="009470DE" w:rsidP="005605E3">
      <w:pPr>
        <w:pStyle w:val="ae"/>
        <w:spacing w:line="360" w:lineRule="auto"/>
        <w:ind w:firstLineChars="0" w:firstLine="0"/>
      </w:pPr>
      <w:r>
        <w:rPr>
          <w:noProof/>
        </w:rPr>
        <w:drawing>
          <wp:inline distT="0" distB="0" distL="0" distR="0" wp14:anchorId="3836C081" wp14:editId="0FC64726">
            <wp:extent cx="6341252" cy="3100388"/>
            <wp:effectExtent l="0" t="0" r="2540" b="508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345846" cy="3102634"/>
                    </a:xfrm>
                    <a:prstGeom prst="rect">
                      <a:avLst/>
                    </a:prstGeom>
                  </pic:spPr>
                </pic:pic>
              </a:graphicData>
            </a:graphic>
          </wp:inline>
        </w:drawing>
      </w:r>
    </w:p>
    <w:p w14:paraId="5D7AE498" w14:textId="74FCB175" w:rsidR="005B52EE" w:rsidRDefault="005B52EE" w:rsidP="005605E3">
      <w:pPr>
        <w:pStyle w:val="ae"/>
        <w:spacing w:line="360" w:lineRule="auto"/>
        <w:ind w:firstLineChars="0" w:firstLine="0"/>
        <w:rPr>
          <w:color w:val="FF0000"/>
        </w:rPr>
      </w:pPr>
      <w:r w:rsidRPr="00511FCE">
        <w:rPr>
          <w:rFonts w:hint="eastAsia"/>
          <w:color w:val="FF0000"/>
        </w:rPr>
        <w:t>注</w:t>
      </w:r>
      <w:r w:rsidRPr="00511FCE">
        <w:rPr>
          <w:color w:val="FF0000"/>
        </w:rPr>
        <w:t>：（</w:t>
      </w:r>
      <w:r w:rsidRPr="00511FCE">
        <w:rPr>
          <w:rFonts w:hint="eastAsia"/>
          <w:color w:val="FF0000"/>
        </w:rPr>
        <w:t>1</w:t>
      </w:r>
      <w:r w:rsidRPr="00511FCE">
        <w:rPr>
          <w:color w:val="FF0000"/>
        </w:rPr>
        <w:t>）</w:t>
      </w:r>
      <w:r>
        <w:rPr>
          <w:rFonts w:hint="eastAsia"/>
          <w:color w:val="FF0000"/>
        </w:rPr>
        <w:t>查询列表</w:t>
      </w:r>
      <w:r>
        <w:rPr>
          <w:color w:val="FF0000"/>
        </w:rPr>
        <w:t>的数据以新增的系统时间进行倒叙排序；</w:t>
      </w:r>
    </w:p>
    <w:p w14:paraId="4BE55B04" w14:textId="558D42BA" w:rsidR="00A01AB0" w:rsidRPr="00710C77" w:rsidRDefault="005B52EE" w:rsidP="005605E3">
      <w:pPr>
        <w:pStyle w:val="ae"/>
        <w:spacing w:line="360" w:lineRule="auto"/>
        <w:ind w:firstLineChars="0"/>
        <w:rPr>
          <w:color w:val="FF0000"/>
        </w:rPr>
      </w:pPr>
      <w:r>
        <w:rPr>
          <w:rFonts w:hint="eastAsia"/>
          <w:color w:val="FF0000"/>
        </w:rPr>
        <w:lastRenderedPageBreak/>
        <w:t>（</w:t>
      </w:r>
      <w:r>
        <w:rPr>
          <w:rFonts w:hint="eastAsia"/>
          <w:color w:val="FF0000"/>
        </w:rPr>
        <w:t>2</w:t>
      </w:r>
      <w:r>
        <w:rPr>
          <w:rFonts w:hint="eastAsia"/>
          <w:color w:val="FF0000"/>
        </w:rPr>
        <w:t>）查询</w:t>
      </w:r>
      <w:r>
        <w:rPr>
          <w:color w:val="FF0000"/>
        </w:rPr>
        <w:t>列表页面</w:t>
      </w:r>
      <w:r>
        <w:rPr>
          <w:rFonts w:hint="eastAsia"/>
          <w:color w:val="FF0000"/>
        </w:rPr>
        <w:t>进行</w:t>
      </w:r>
      <w:r>
        <w:rPr>
          <w:color w:val="FF0000"/>
        </w:rPr>
        <w:t>分页查询</w:t>
      </w:r>
      <w:r>
        <w:rPr>
          <w:rFonts w:hint="eastAsia"/>
          <w:color w:val="FF0000"/>
        </w:rPr>
        <w:t>展示</w:t>
      </w:r>
      <w:r>
        <w:rPr>
          <w:color w:val="FF0000"/>
        </w:rPr>
        <w:t>，</w:t>
      </w:r>
      <w:r>
        <w:rPr>
          <w:rFonts w:hint="eastAsia"/>
          <w:color w:val="FF0000"/>
        </w:rPr>
        <w:t>同</w:t>
      </w:r>
      <w:r>
        <w:rPr>
          <w:color w:val="FF0000"/>
        </w:rPr>
        <w:t>现有框架</w:t>
      </w:r>
      <w:r>
        <w:rPr>
          <w:rFonts w:hint="eastAsia"/>
          <w:color w:val="FF0000"/>
        </w:rPr>
        <w:t>的</w:t>
      </w:r>
      <w:r>
        <w:rPr>
          <w:color w:val="FF0000"/>
        </w:rPr>
        <w:t>分页查询，此处</w:t>
      </w:r>
      <w:r>
        <w:rPr>
          <w:rFonts w:hint="eastAsia"/>
          <w:color w:val="FF0000"/>
        </w:rPr>
        <w:t>不再赘述</w:t>
      </w:r>
      <w:r w:rsidR="00612167">
        <w:rPr>
          <w:rFonts w:hint="eastAsia"/>
          <w:color w:val="FF0000"/>
        </w:rPr>
        <w:t>，如上图所示；</w:t>
      </w:r>
    </w:p>
    <w:tbl>
      <w:tblPr>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7230"/>
      </w:tblGrid>
      <w:tr w:rsidR="005B52EE" w14:paraId="6FED6CE0" w14:textId="77777777" w:rsidTr="00AE4AD2">
        <w:tc>
          <w:tcPr>
            <w:tcW w:w="1134" w:type="dxa"/>
          </w:tcPr>
          <w:p w14:paraId="7E7ADDD0" w14:textId="77777777" w:rsidR="005B52EE" w:rsidRDefault="005B52EE" w:rsidP="005605E3">
            <w:pPr>
              <w:spacing w:line="360" w:lineRule="auto"/>
            </w:pPr>
            <w:r>
              <w:rPr>
                <w:rFonts w:hint="eastAsia"/>
              </w:rPr>
              <w:t>按钮</w:t>
            </w:r>
            <w:r>
              <w:rPr>
                <w:rFonts w:hint="eastAsia"/>
              </w:rPr>
              <w:t>/</w:t>
            </w:r>
            <w:r>
              <w:rPr>
                <w:rFonts w:hint="eastAsia"/>
              </w:rPr>
              <w:t>入口</w:t>
            </w:r>
          </w:p>
        </w:tc>
        <w:tc>
          <w:tcPr>
            <w:tcW w:w="7230" w:type="dxa"/>
          </w:tcPr>
          <w:p w14:paraId="4A9C797C" w14:textId="77777777" w:rsidR="005B52EE" w:rsidRDefault="005B52EE" w:rsidP="005605E3">
            <w:pPr>
              <w:spacing w:line="360" w:lineRule="auto"/>
            </w:pPr>
            <w:r>
              <w:rPr>
                <w:rFonts w:hint="eastAsia"/>
              </w:rPr>
              <w:t>事件</w:t>
            </w:r>
          </w:p>
        </w:tc>
      </w:tr>
      <w:tr w:rsidR="005B52EE" w:rsidRPr="0037382C" w14:paraId="32250F16" w14:textId="77777777" w:rsidTr="00AE4AD2">
        <w:tc>
          <w:tcPr>
            <w:tcW w:w="1134" w:type="dxa"/>
          </w:tcPr>
          <w:p w14:paraId="0276BD9F" w14:textId="77777777" w:rsidR="005B52EE" w:rsidRDefault="005B52EE" w:rsidP="005605E3">
            <w:pPr>
              <w:spacing w:line="360" w:lineRule="auto"/>
            </w:pPr>
            <w:r>
              <w:rPr>
                <w:rFonts w:hint="eastAsia"/>
              </w:rPr>
              <w:t>【重置】</w:t>
            </w:r>
          </w:p>
        </w:tc>
        <w:tc>
          <w:tcPr>
            <w:tcW w:w="7230" w:type="dxa"/>
          </w:tcPr>
          <w:p w14:paraId="20553423" w14:textId="77777777" w:rsidR="005B52EE" w:rsidRDefault="005B52EE" w:rsidP="005605E3">
            <w:pPr>
              <w:spacing w:line="360" w:lineRule="auto"/>
            </w:pPr>
            <w:r>
              <w:rPr>
                <w:rFonts w:hint="eastAsia"/>
              </w:rPr>
              <w:t>1.</w:t>
            </w:r>
            <w:r>
              <w:rPr>
                <w:rFonts w:hint="eastAsia"/>
              </w:rPr>
              <w:t>如果查询</w:t>
            </w:r>
            <w:r>
              <w:t>条件上的字段为空，那么该按钮为灰色不可点击；</w:t>
            </w:r>
          </w:p>
          <w:p w14:paraId="7FBDDF1B" w14:textId="77777777" w:rsidR="005B52EE" w:rsidRPr="0037382C" w:rsidRDefault="005B52EE" w:rsidP="005605E3">
            <w:pPr>
              <w:spacing w:line="360" w:lineRule="auto"/>
            </w:pPr>
            <w:r>
              <w:rPr>
                <w:rFonts w:hint="eastAsia"/>
              </w:rPr>
              <w:t>2.</w:t>
            </w:r>
            <w:r>
              <w:rPr>
                <w:rFonts w:hint="eastAsia"/>
              </w:rPr>
              <w:t>如果</w:t>
            </w:r>
            <w:r>
              <w:t>查询条件的字段不为空，那么该按钮为高亮可点击，</w:t>
            </w:r>
            <w:r w:rsidRPr="0037382C">
              <w:rPr>
                <w:rFonts w:hint="eastAsia"/>
              </w:rPr>
              <w:t>点击</w:t>
            </w:r>
            <w:r>
              <w:rPr>
                <w:rFonts w:hint="eastAsia"/>
              </w:rPr>
              <w:t>，输入</w:t>
            </w:r>
            <w:r>
              <w:t>的信息</w:t>
            </w:r>
            <w:r>
              <w:rPr>
                <w:rFonts w:hint="eastAsia"/>
              </w:rPr>
              <w:t>被</w:t>
            </w:r>
            <w:r>
              <w:t>清空，恢复到初始状态；</w:t>
            </w:r>
          </w:p>
        </w:tc>
      </w:tr>
      <w:tr w:rsidR="005B52EE" w:rsidRPr="0037382C" w14:paraId="2A209C85" w14:textId="77777777" w:rsidTr="00AE4AD2">
        <w:tc>
          <w:tcPr>
            <w:tcW w:w="1134" w:type="dxa"/>
          </w:tcPr>
          <w:p w14:paraId="52C097A2" w14:textId="77777777" w:rsidR="005B52EE" w:rsidRDefault="005B52EE" w:rsidP="005605E3">
            <w:pPr>
              <w:spacing w:line="360" w:lineRule="auto"/>
            </w:pPr>
            <w:r>
              <w:rPr>
                <w:rFonts w:hint="eastAsia"/>
              </w:rPr>
              <w:t>【查询】</w:t>
            </w:r>
          </w:p>
        </w:tc>
        <w:tc>
          <w:tcPr>
            <w:tcW w:w="7230" w:type="dxa"/>
          </w:tcPr>
          <w:p w14:paraId="4185F71F" w14:textId="77777777" w:rsidR="005B52EE" w:rsidRDefault="005B52EE" w:rsidP="005605E3">
            <w:pPr>
              <w:spacing w:line="360" w:lineRule="auto"/>
            </w:pPr>
            <w:r>
              <w:rPr>
                <w:rFonts w:hint="eastAsia"/>
              </w:rPr>
              <w:t>1.</w:t>
            </w:r>
            <w:r>
              <w:rPr>
                <w:rFonts w:hint="eastAsia"/>
              </w:rPr>
              <w:t>点击</w:t>
            </w:r>
            <w:r>
              <w:t>该按钮，</w:t>
            </w:r>
            <w:r>
              <w:rPr>
                <w:rFonts w:hint="eastAsia"/>
              </w:rPr>
              <w:t>如果</w:t>
            </w:r>
            <w:r>
              <w:t>未</w:t>
            </w:r>
            <w:r>
              <w:rPr>
                <w:rFonts w:hint="eastAsia"/>
              </w:rPr>
              <w:t>对</w:t>
            </w:r>
            <w:r>
              <w:t>查询</w:t>
            </w:r>
            <w:r>
              <w:rPr>
                <w:rFonts w:hint="eastAsia"/>
              </w:rPr>
              <w:t>条件</w:t>
            </w:r>
            <w:r>
              <w:t>录入</w:t>
            </w:r>
            <w:r>
              <w:rPr>
                <w:rFonts w:hint="eastAsia"/>
              </w:rPr>
              <w:t>信息</w:t>
            </w:r>
            <w:r>
              <w:t>，那么则查询出所有</w:t>
            </w:r>
            <w:r>
              <w:rPr>
                <w:rFonts w:hint="eastAsia"/>
              </w:rPr>
              <w:t>试卷</w:t>
            </w:r>
            <w:r>
              <w:t>；</w:t>
            </w:r>
          </w:p>
          <w:p w14:paraId="4B662EDC" w14:textId="77777777" w:rsidR="005B52EE" w:rsidRPr="00C33EB8" w:rsidRDefault="005B52EE" w:rsidP="005605E3">
            <w:pPr>
              <w:spacing w:line="360" w:lineRule="auto"/>
            </w:pPr>
            <w:r>
              <w:t>2</w:t>
            </w:r>
            <w:r>
              <w:rPr>
                <w:rFonts w:hint="eastAsia"/>
              </w:rPr>
              <w:t>.</w:t>
            </w:r>
            <w:r>
              <w:rPr>
                <w:rFonts w:hint="eastAsia"/>
              </w:rPr>
              <w:t>点击</w:t>
            </w:r>
            <w:r>
              <w:t>该按钮，</w:t>
            </w:r>
            <w:r>
              <w:rPr>
                <w:rFonts w:hint="eastAsia"/>
              </w:rPr>
              <w:t>如果对</w:t>
            </w:r>
            <w:r>
              <w:t>查询</w:t>
            </w:r>
            <w:r>
              <w:rPr>
                <w:rFonts w:hint="eastAsia"/>
              </w:rPr>
              <w:t>条件</w:t>
            </w:r>
            <w:r>
              <w:t>录入</w:t>
            </w:r>
            <w:r>
              <w:rPr>
                <w:rFonts w:hint="eastAsia"/>
              </w:rPr>
              <w:t>信息</w:t>
            </w:r>
            <w:r>
              <w:t>，那么则查询出</w:t>
            </w:r>
            <w:r>
              <w:rPr>
                <w:rFonts w:hint="eastAsia"/>
              </w:rPr>
              <w:t>匹配条件</w:t>
            </w:r>
            <w:r>
              <w:t>的</w:t>
            </w:r>
            <w:r>
              <w:rPr>
                <w:rFonts w:hint="eastAsia"/>
              </w:rPr>
              <w:t>试卷</w:t>
            </w:r>
            <w:r>
              <w:t>；</w:t>
            </w:r>
          </w:p>
        </w:tc>
      </w:tr>
      <w:tr w:rsidR="005B52EE" w:rsidRPr="0037382C" w14:paraId="2E2C0294" w14:textId="77777777" w:rsidTr="00AE4AD2">
        <w:tc>
          <w:tcPr>
            <w:tcW w:w="1134" w:type="dxa"/>
          </w:tcPr>
          <w:p w14:paraId="402151B0" w14:textId="77777777" w:rsidR="005B52EE" w:rsidRDefault="005B52EE" w:rsidP="005605E3">
            <w:pPr>
              <w:spacing w:line="360" w:lineRule="auto"/>
            </w:pPr>
            <w:r>
              <w:rPr>
                <w:rFonts w:hint="eastAsia"/>
              </w:rPr>
              <w:t>【刷新】</w:t>
            </w:r>
          </w:p>
        </w:tc>
        <w:tc>
          <w:tcPr>
            <w:tcW w:w="7230" w:type="dxa"/>
          </w:tcPr>
          <w:p w14:paraId="5947AFB1" w14:textId="77777777" w:rsidR="005B52EE" w:rsidRDefault="005B52EE" w:rsidP="005605E3">
            <w:pPr>
              <w:spacing w:line="360" w:lineRule="auto"/>
            </w:pPr>
            <w:r>
              <w:rPr>
                <w:rFonts w:hint="eastAsia"/>
              </w:rPr>
              <w:t>点击</w:t>
            </w:r>
            <w:r>
              <w:t>，根据查询</w:t>
            </w:r>
            <w:r>
              <w:rPr>
                <w:rFonts w:hint="eastAsia"/>
              </w:rPr>
              <w:t>条件</w:t>
            </w:r>
            <w:r>
              <w:t>重新查询刷新数据</w:t>
            </w:r>
          </w:p>
        </w:tc>
      </w:tr>
      <w:tr w:rsidR="005B52EE" w:rsidRPr="0037382C" w14:paraId="5111A513" w14:textId="77777777" w:rsidTr="00AE4AD2">
        <w:tc>
          <w:tcPr>
            <w:tcW w:w="1134" w:type="dxa"/>
          </w:tcPr>
          <w:p w14:paraId="696BA31B" w14:textId="77777777" w:rsidR="005B52EE" w:rsidRDefault="005B52EE" w:rsidP="005605E3">
            <w:pPr>
              <w:spacing w:line="360" w:lineRule="auto"/>
            </w:pPr>
            <w:r>
              <w:rPr>
                <w:rFonts w:hint="eastAsia"/>
              </w:rPr>
              <w:t>【新增】</w:t>
            </w:r>
          </w:p>
        </w:tc>
        <w:tc>
          <w:tcPr>
            <w:tcW w:w="7230" w:type="dxa"/>
          </w:tcPr>
          <w:p w14:paraId="615D3D9D" w14:textId="5558D851" w:rsidR="005B52EE" w:rsidRPr="0037382C" w:rsidRDefault="005B52EE" w:rsidP="005605E3">
            <w:pPr>
              <w:spacing w:line="360" w:lineRule="auto"/>
            </w:pPr>
            <w:r>
              <w:rPr>
                <w:rFonts w:hint="eastAsia"/>
              </w:rPr>
              <w:t>点击</w:t>
            </w:r>
            <w:r>
              <w:t>，</w:t>
            </w:r>
            <w:r w:rsidR="009C616A">
              <w:rPr>
                <w:rFonts w:hint="eastAsia"/>
              </w:rPr>
              <w:t>进入到新的页面进行新增产品基本信息</w:t>
            </w:r>
          </w:p>
        </w:tc>
      </w:tr>
      <w:tr w:rsidR="005B52EE" w:rsidRPr="0037382C" w14:paraId="497DDDE7" w14:textId="77777777" w:rsidTr="00AE4AD2">
        <w:tc>
          <w:tcPr>
            <w:tcW w:w="1134" w:type="dxa"/>
          </w:tcPr>
          <w:p w14:paraId="2CF6991A" w14:textId="77777777" w:rsidR="005B52EE" w:rsidRDefault="005B52EE" w:rsidP="005605E3">
            <w:pPr>
              <w:spacing w:line="360" w:lineRule="auto"/>
            </w:pPr>
            <w:r>
              <w:rPr>
                <w:rFonts w:hint="eastAsia"/>
              </w:rPr>
              <w:t>【</w:t>
            </w:r>
            <w:r>
              <w:t>修改</w:t>
            </w:r>
            <w:r>
              <w:rPr>
                <w:rFonts w:hint="eastAsia"/>
              </w:rPr>
              <w:t>】</w:t>
            </w:r>
          </w:p>
        </w:tc>
        <w:tc>
          <w:tcPr>
            <w:tcW w:w="7230" w:type="dxa"/>
          </w:tcPr>
          <w:p w14:paraId="0B5C5410" w14:textId="77777777" w:rsidR="005B52EE" w:rsidRDefault="005B52EE" w:rsidP="005605E3">
            <w:pPr>
              <w:pStyle w:val="21"/>
              <w:spacing w:line="360" w:lineRule="auto"/>
              <w:ind w:firstLineChars="0" w:firstLine="0"/>
              <w:rPr>
                <w:rFonts w:ascii="宋体"/>
                <w:szCs w:val="21"/>
              </w:rPr>
            </w:pPr>
            <w:r>
              <w:rPr>
                <w:rFonts w:ascii="宋体" w:hint="eastAsia"/>
                <w:szCs w:val="21"/>
              </w:rPr>
              <w:t>点击</w:t>
            </w:r>
            <w:r>
              <w:rPr>
                <w:rFonts w:ascii="宋体"/>
                <w:szCs w:val="21"/>
              </w:rPr>
              <w:t>，进行校验：</w:t>
            </w:r>
          </w:p>
          <w:p w14:paraId="7011A694" w14:textId="77777777" w:rsidR="005B52EE" w:rsidRPr="00E3216A" w:rsidRDefault="005B52EE" w:rsidP="005605E3">
            <w:pPr>
              <w:pStyle w:val="21"/>
              <w:spacing w:line="360" w:lineRule="auto"/>
              <w:ind w:firstLineChars="0" w:firstLine="0"/>
              <w:rPr>
                <w:rFonts w:ascii="宋体"/>
                <w:szCs w:val="21"/>
              </w:rPr>
            </w:pPr>
            <w:r>
              <w:rPr>
                <w:rFonts w:ascii="宋体" w:hint="eastAsia"/>
                <w:szCs w:val="21"/>
              </w:rPr>
              <w:t>1.未</w:t>
            </w:r>
            <w:r>
              <w:rPr>
                <w:rFonts w:ascii="宋体"/>
                <w:szCs w:val="21"/>
              </w:rPr>
              <w:t>选中</w:t>
            </w:r>
            <w:r>
              <w:rPr>
                <w:rFonts w:ascii="宋体" w:hint="eastAsia"/>
                <w:szCs w:val="21"/>
              </w:rPr>
              <w:t>查询</w:t>
            </w:r>
            <w:r>
              <w:rPr>
                <w:rFonts w:ascii="宋体"/>
                <w:szCs w:val="21"/>
              </w:rPr>
              <w:t>列表的数据</w:t>
            </w:r>
            <w:r>
              <w:rPr>
                <w:rFonts w:ascii="宋体" w:hint="eastAsia"/>
                <w:szCs w:val="21"/>
              </w:rPr>
              <w:t>，</w:t>
            </w:r>
            <w:r>
              <w:rPr>
                <w:rFonts w:ascii="宋体"/>
                <w:szCs w:val="21"/>
              </w:rPr>
              <w:t>点击该按钮则进行弹框提示</w:t>
            </w:r>
            <w:r>
              <w:rPr>
                <w:rFonts w:ascii="宋体" w:hint="eastAsia"/>
                <w:szCs w:val="21"/>
              </w:rPr>
              <w:t>，</w:t>
            </w:r>
            <w:r>
              <w:rPr>
                <w:rFonts w:ascii="宋体"/>
                <w:szCs w:val="21"/>
              </w:rPr>
              <w:t>如下图所示：</w:t>
            </w:r>
            <w:r>
              <w:rPr>
                <w:noProof/>
              </w:rPr>
              <w:drawing>
                <wp:inline distT="0" distB="0" distL="0" distR="0" wp14:anchorId="458DE4C3" wp14:editId="6F8DF690">
                  <wp:extent cx="1695450" cy="1323845"/>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97017" cy="1325068"/>
                          </a:xfrm>
                          <a:prstGeom prst="rect">
                            <a:avLst/>
                          </a:prstGeom>
                        </pic:spPr>
                      </pic:pic>
                    </a:graphicData>
                  </a:graphic>
                </wp:inline>
              </w:drawing>
            </w:r>
          </w:p>
          <w:p w14:paraId="70306184" w14:textId="77777777" w:rsidR="005B52EE" w:rsidRDefault="005B52EE" w:rsidP="005605E3">
            <w:pPr>
              <w:pStyle w:val="21"/>
              <w:numPr>
                <w:ilvl w:val="0"/>
                <w:numId w:val="31"/>
              </w:numPr>
              <w:spacing w:line="360" w:lineRule="auto"/>
              <w:ind w:firstLineChars="0"/>
              <w:rPr>
                <w:rFonts w:ascii="宋体"/>
                <w:szCs w:val="21"/>
              </w:rPr>
            </w:pPr>
            <w:r>
              <w:rPr>
                <w:rFonts w:ascii="宋体" w:hint="eastAsia"/>
                <w:szCs w:val="21"/>
              </w:rPr>
              <w:t>弹框文案</w:t>
            </w:r>
            <w:r>
              <w:rPr>
                <w:rFonts w:ascii="宋体"/>
                <w:szCs w:val="21"/>
              </w:rPr>
              <w:t>描述：</w:t>
            </w:r>
            <w:r w:rsidRPr="00E3216A">
              <w:rPr>
                <w:rFonts w:ascii="宋体"/>
                <w:color w:val="00B050"/>
                <w:szCs w:val="21"/>
              </w:rPr>
              <w:t>请选择一条数据修改！</w:t>
            </w:r>
          </w:p>
          <w:p w14:paraId="0B19F892" w14:textId="77777777" w:rsidR="005B52EE" w:rsidRPr="00E3216A" w:rsidRDefault="005B52EE" w:rsidP="005605E3">
            <w:pPr>
              <w:pStyle w:val="21"/>
              <w:numPr>
                <w:ilvl w:val="0"/>
                <w:numId w:val="31"/>
              </w:numPr>
              <w:spacing w:line="360" w:lineRule="auto"/>
              <w:ind w:firstLineChars="0"/>
              <w:rPr>
                <w:rFonts w:ascii="宋体"/>
                <w:szCs w:val="21"/>
              </w:rPr>
            </w:pPr>
            <w:r>
              <w:rPr>
                <w:rFonts w:ascii="宋体" w:hint="eastAsia"/>
                <w:szCs w:val="21"/>
              </w:rPr>
              <w:t>【确定】按钮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p w14:paraId="7E61B700" w14:textId="77777777" w:rsidR="005B52EE" w:rsidRPr="009909E3" w:rsidRDefault="005B52EE" w:rsidP="005605E3">
            <w:pPr>
              <w:pStyle w:val="21"/>
              <w:spacing w:line="360" w:lineRule="auto"/>
              <w:ind w:firstLineChars="0" w:firstLine="0"/>
              <w:rPr>
                <w:rFonts w:ascii="宋体"/>
                <w:szCs w:val="21"/>
              </w:rPr>
            </w:pPr>
            <w:r>
              <w:rPr>
                <w:rFonts w:ascii="宋体"/>
                <w:szCs w:val="21"/>
              </w:rPr>
              <w:t>2.</w:t>
            </w:r>
            <w:r>
              <w:rPr>
                <w:rFonts w:ascii="宋体" w:hint="eastAsia"/>
                <w:szCs w:val="21"/>
              </w:rPr>
              <w:t>选中</w:t>
            </w:r>
            <w:r>
              <w:rPr>
                <w:rFonts w:ascii="宋体"/>
                <w:szCs w:val="21"/>
              </w:rPr>
              <w:t>多条</w:t>
            </w:r>
            <w:r>
              <w:rPr>
                <w:rFonts w:ascii="宋体" w:hint="eastAsia"/>
                <w:szCs w:val="21"/>
              </w:rPr>
              <w:t>查询</w:t>
            </w:r>
            <w:r>
              <w:rPr>
                <w:rFonts w:ascii="宋体"/>
                <w:szCs w:val="21"/>
              </w:rPr>
              <w:t>列表的数据</w:t>
            </w:r>
            <w:r>
              <w:rPr>
                <w:rFonts w:ascii="宋体" w:hint="eastAsia"/>
                <w:szCs w:val="21"/>
              </w:rPr>
              <w:t>，</w:t>
            </w:r>
            <w:r>
              <w:rPr>
                <w:rFonts w:ascii="宋体"/>
                <w:szCs w:val="21"/>
              </w:rPr>
              <w:t>点击该按钮则进行弹框提示</w:t>
            </w:r>
            <w:r>
              <w:rPr>
                <w:rFonts w:ascii="宋体" w:hint="eastAsia"/>
                <w:szCs w:val="21"/>
              </w:rPr>
              <w:t>，</w:t>
            </w:r>
            <w:r>
              <w:rPr>
                <w:rFonts w:ascii="宋体"/>
                <w:szCs w:val="21"/>
              </w:rPr>
              <w:t>如下图</w:t>
            </w:r>
            <w:r>
              <w:rPr>
                <w:rFonts w:ascii="宋体" w:hint="eastAsia"/>
                <w:szCs w:val="21"/>
              </w:rPr>
              <w:t>所示</w:t>
            </w:r>
            <w:r>
              <w:rPr>
                <w:rFonts w:ascii="宋体"/>
                <w:szCs w:val="21"/>
              </w:rPr>
              <w:t>：</w:t>
            </w:r>
            <w:r>
              <w:rPr>
                <w:noProof/>
              </w:rPr>
              <w:drawing>
                <wp:inline distT="0" distB="0" distL="0" distR="0" wp14:anchorId="3438D777" wp14:editId="03AED277">
                  <wp:extent cx="1975006" cy="1247775"/>
                  <wp:effectExtent l="0" t="0" r="635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82238" cy="1252344"/>
                          </a:xfrm>
                          <a:prstGeom prst="rect">
                            <a:avLst/>
                          </a:prstGeom>
                        </pic:spPr>
                      </pic:pic>
                    </a:graphicData>
                  </a:graphic>
                </wp:inline>
              </w:drawing>
            </w:r>
          </w:p>
          <w:p w14:paraId="05B68386" w14:textId="77777777" w:rsidR="005B52EE" w:rsidRDefault="005B52EE" w:rsidP="005605E3">
            <w:pPr>
              <w:pStyle w:val="21"/>
              <w:numPr>
                <w:ilvl w:val="0"/>
                <w:numId w:val="31"/>
              </w:numPr>
              <w:spacing w:line="360" w:lineRule="auto"/>
              <w:ind w:firstLineChars="0"/>
              <w:rPr>
                <w:rFonts w:ascii="宋体"/>
                <w:szCs w:val="21"/>
              </w:rPr>
            </w:pPr>
            <w:r>
              <w:rPr>
                <w:rFonts w:ascii="宋体" w:hint="eastAsia"/>
                <w:szCs w:val="21"/>
              </w:rPr>
              <w:t>弹框文案</w:t>
            </w:r>
            <w:r>
              <w:rPr>
                <w:rFonts w:ascii="宋体"/>
                <w:szCs w:val="21"/>
              </w:rPr>
              <w:t>描述：</w:t>
            </w:r>
            <w:r>
              <w:rPr>
                <w:rFonts w:ascii="宋体" w:hint="eastAsia"/>
                <w:color w:val="00B050"/>
                <w:szCs w:val="21"/>
              </w:rPr>
              <w:t>每次只能</w:t>
            </w:r>
            <w:r>
              <w:rPr>
                <w:rFonts w:ascii="宋体"/>
                <w:color w:val="00B050"/>
                <w:szCs w:val="21"/>
              </w:rPr>
              <w:t>选择一条数据修改！</w:t>
            </w:r>
          </w:p>
          <w:p w14:paraId="45E05D5B" w14:textId="77777777" w:rsidR="005B52EE" w:rsidRPr="009909E3" w:rsidRDefault="005B52EE" w:rsidP="005605E3">
            <w:pPr>
              <w:pStyle w:val="21"/>
              <w:numPr>
                <w:ilvl w:val="0"/>
                <w:numId w:val="31"/>
              </w:numPr>
              <w:spacing w:line="360" w:lineRule="auto"/>
              <w:ind w:firstLineChars="0"/>
              <w:rPr>
                <w:rFonts w:ascii="宋体"/>
                <w:szCs w:val="21"/>
              </w:rPr>
            </w:pPr>
            <w:r>
              <w:rPr>
                <w:rFonts w:ascii="宋体" w:hint="eastAsia"/>
                <w:szCs w:val="21"/>
              </w:rPr>
              <w:t>【确定】按钮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p w14:paraId="4B6A564E" w14:textId="77777777" w:rsidR="005B52EE" w:rsidRPr="00047B71" w:rsidRDefault="005B52EE" w:rsidP="005605E3">
            <w:pPr>
              <w:pStyle w:val="21"/>
              <w:spacing w:line="360" w:lineRule="auto"/>
              <w:ind w:firstLineChars="0" w:firstLine="0"/>
              <w:rPr>
                <w:rFonts w:ascii="宋体"/>
                <w:szCs w:val="21"/>
              </w:rPr>
            </w:pPr>
            <w:r>
              <w:rPr>
                <w:rFonts w:ascii="宋体"/>
                <w:szCs w:val="21"/>
              </w:rPr>
              <w:t>3.</w:t>
            </w:r>
            <w:r>
              <w:rPr>
                <w:rFonts w:ascii="宋体" w:hint="eastAsia"/>
                <w:szCs w:val="21"/>
              </w:rPr>
              <w:t>选中</w:t>
            </w:r>
            <w:r>
              <w:rPr>
                <w:rFonts w:ascii="宋体"/>
                <w:szCs w:val="21"/>
              </w:rPr>
              <w:t>一条查询列表的数据</w:t>
            </w:r>
            <w:r>
              <w:rPr>
                <w:rFonts w:ascii="宋体" w:hint="eastAsia"/>
                <w:szCs w:val="21"/>
              </w:rPr>
              <w:t>（无论</w:t>
            </w:r>
            <w:r>
              <w:rPr>
                <w:rFonts w:ascii="宋体"/>
                <w:szCs w:val="21"/>
              </w:rPr>
              <w:t>什么状态均可</w:t>
            </w:r>
            <w:r>
              <w:rPr>
                <w:rFonts w:ascii="宋体" w:hint="eastAsia"/>
                <w:szCs w:val="21"/>
              </w:rPr>
              <w:t>进行</w:t>
            </w:r>
            <w:r>
              <w:rPr>
                <w:rFonts w:ascii="宋体"/>
                <w:szCs w:val="21"/>
              </w:rPr>
              <w:t>修改</w:t>
            </w:r>
            <w:r>
              <w:rPr>
                <w:rFonts w:ascii="宋体" w:hint="eastAsia"/>
                <w:szCs w:val="21"/>
              </w:rPr>
              <w:t>），</w:t>
            </w:r>
            <w:r>
              <w:t>点击，那么</w:t>
            </w:r>
            <w:r>
              <w:rPr>
                <w:rFonts w:hint="eastAsia"/>
              </w:rPr>
              <w:t>当前</w:t>
            </w:r>
            <w:r>
              <w:t>页面进行弹框，进入到对应的该条数据的编辑</w:t>
            </w:r>
            <w:r>
              <w:rPr>
                <w:rFonts w:hint="eastAsia"/>
              </w:rPr>
              <w:t>弹框</w:t>
            </w:r>
            <w:r>
              <w:t>，带出该数据最后</w:t>
            </w:r>
            <w:r>
              <w:rPr>
                <w:rFonts w:hint="eastAsia"/>
              </w:rPr>
              <w:t>一次</w:t>
            </w:r>
            <w:r>
              <w:t>保存的数据进行编辑操作；</w:t>
            </w:r>
          </w:p>
        </w:tc>
      </w:tr>
      <w:tr w:rsidR="005B52EE" w:rsidRPr="0037382C" w14:paraId="215EE5F0" w14:textId="77777777" w:rsidTr="00AE4AD2">
        <w:tc>
          <w:tcPr>
            <w:tcW w:w="1134" w:type="dxa"/>
          </w:tcPr>
          <w:p w14:paraId="7CB6D283" w14:textId="77777777" w:rsidR="005B52EE" w:rsidRDefault="005B52EE" w:rsidP="005605E3">
            <w:pPr>
              <w:spacing w:line="360" w:lineRule="auto"/>
            </w:pPr>
            <w:r>
              <w:rPr>
                <w:rFonts w:hint="eastAsia"/>
              </w:rPr>
              <w:lastRenderedPageBreak/>
              <w:t>【</w:t>
            </w:r>
            <w:r>
              <w:t>删除</w:t>
            </w:r>
            <w:r>
              <w:rPr>
                <w:rFonts w:hint="eastAsia"/>
              </w:rPr>
              <w:t>】</w:t>
            </w:r>
          </w:p>
        </w:tc>
        <w:tc>
          <w:tcPr>
            <w:tcW w:w="7230" w:type="dxa"/>
          </w:tcPr>
          <w:p w14:paraId="0CB6E580" w14:textId="77777777" w:rsidR="005B52EE" w:rsidRDefault="005B52EE" w:rsidP="005605E3">
            <w:pPr>
              <w:pStyle w:val="21"/>
              <w:spacing w:line="360" w:lineRule="auto"/>
              <w:ind w:firstLineChars="0" w:firstLine="0"/>
              <w:rPr>
                <w:rFonts w:ascii="宋体"/>
                <w:szCs w:val="21"/>
              </w:rPr>
            </w:pPr>
            <w:r>
              <w:rPr>
                <w:rFonts w:ascii="宋体" w:hint="eastAsia"/>
                <w:szCs w:val="21"/>
              </w:rPr>
              <w:t>点击</w:t>
            </w:r>
            <w:r>
              <w:rPr>
                <w:rFonts w:ascii="宋体"/>
                <w:szCs w:val="21"/>
              </w:rPr>
              <w:t>，进行校验：</w:t>
            </w:r>
          </w:p>
          <w:p w14:paraId="5F8F275B" w14:textId="77777777" w:rsidR="005B52EE" w:rsidRPr="008B3EBE" w:rsidRDefault="005B52EE" w:rsidP="005605E3">
            <w:pPr>
              <w:pStyle w:val="21"/>
              <w:spacing w:line="360" w:lineRule="auto"/>
              <w:ind w:firstLineChars="0" w:firstLine="0"/>
              <w:rPr>
                <w:rFonts w:ascii="宋体"/>
                <w:szCs w:val="21"/>
              </w:rPr>
            </w:pPr>
            <w:r>
              <w:rPr>
                <w:rFonts w:ascii="宋体" w:hint="eastAsia"/>
                <w:szCs w:val="21"/>
              </w:rPr>
              <w:t>1.未</w:t>
            </w:r>
            <w:r>
              <w:rPr>
                <w:rFonts w:ascii="宋体"/>
                <w:szCs w:val="21"/>
              </w:rPr>
              <w:t>选中</w:t>
            </w:r>
            <w:r>
              <w:rPr>
                <w:rFonts w:ascii="宋体" w:hint="eastAsia"/>
                <w:szCs w:val="21"/>
              </w:rPr>
              <w:t>查询</w:t>
            </w:r>
            <w:r>
              <w:rPr>
                <w:rFonts w:ascii="宋体"/>
                <w:szCs w:val="21"/>
              </w:rPr>
              <w:t>列表的数据</w:t>
            </w:r>
            <w:r>
              <w:rPr>
                <w:rFonts w:ascii="宋体" w:hint="eastAsia"/>
                <w:szCs w:val="21"/>
              </w:rPr>
              <w:t>，</w:t>
            </w:r>
            <w:r>
              <w:rPr>
                <w:rFonts w:ascii="宋体"/>
                <w:szCs w:val="21"/>
              </w:rPr>
              <w:t>点击该按钮则进行弹框提示</w:t>
            </w:r>
            <w:r>
              <w:rPr>
                <w:rFonts w:ascii="宋体" w:hint="eastAsia"/>
                <w:szCs w:val="21"/>
              </w:rPr>
              <w:t>，</w:t>
            </w:r>
            <w:r>
              <w:rPr>
                <w:rFonts w:ascii="宋体"/>
                <w:szCs w:val="21"/>
              </w:rPr>
              <w:t>如下图所示：</w:t>
            </w:r>
            <w:r>
              <w:rPr>
                <w:noProof/>
              </w:rPr>
              <w:drawing>
                <wp:inline distT="0" distB="0" distL="0" distR="0" wp14:anchorId="64CCD7B9" wp14:editId="217CD2C3">
                  <wp:extent cx="1685925" cy="1316407"/>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90221" cy="1319761"/>
                          </a:xfrm>
                          <a:prstGeom prst="rect">
                            <a:avLst/>
                          </a:prstGeom>
                        </pic:spPr>
                      </pic:pic>
                    </a:graphicData>
                  </a:graphic>
                </wp:inline>
              </w:drawing>
            </w:r>
          </w:p>
          <w:p w14:paraId="11E5AF52" w14:textId="77777777" w:rsidR="005B52EE" w:rsidRDefault="005B52EE" w:rsidP="005605E3">
            <w:pPr>
              <w:pStyle w:val="21"/>
              <w:numPr>
                <w:ilvl w:val="0"/>
                <w:numId w:val="31"/>
              </w:numPr>
              <w:spacing w:line="360" w:lineRule="auto"/>
              <w:ind w:firstLineChars="0"/>
              <w:rPr>
                <w:rFonts w:ascii="宋体"/>
                <w:szCs w:val="21"/>
              </w:rPr>
            </w:pPr>
            <w:r>
              <w:rPr>
                <w:rFonts w:ascii="宋体" w:hint="eastAsia"/>
                <w:szCs w:val="21"/>
              </w:rPr>
              <w:t>弹框文案</w:t>
            </w:r>
            <w:r>
              <w:rPr>
                <w:rFonts w:ascii="宋体"/>
                <w:szCs w:val="21"/>
              </w:rPr>
              <w:t>描述：</w:t>
            </w:r>
            <w:r w:rsidRPr="00E3216A">
              <w:rPr>
                <w:rFonts w:ascii="宋体"/>
                <w:color w:val="00B050"/>
                <w:szCs w:val="21"/>
              </w:rPr>
              <w:t>请选择一条数据</w:t>
            </w:r>
            <w:r>
              <w:rPr>
                <w:rFonts w:ascii="宋体" w:hint="eastAsia"/>
                <w:color w:val="00B050"/>
                <w:szCs w:val="21"/>
              </w:rPr>
              <w:t>删除</w:t>
            </w:r>
            <w:r w:rsidRPr="00E3216A">
              <w:rPr>
                <w:rFonts w:ascii="宋体"/>
                <w:color w:val="00B050"/>
                <w:szCs w:val="21"/>
              </w:rPr>
              <w:t>！</w:t>
            </w:r>
          </w:p>
          <w:p w14:paraId="3383876D" w14:textId="77777777" w:rsidR="005B52EE" w:rsidRPr="00E3216A" w:rsidRDefault="005B52EE" w:rsidP="005605E3">
            <w:pPr>
              <w:pStyle w:val="21"/>
              <w:numPr>
                <w:ilvl w:val="0"/>
                <w:numId w:val="31"/>
              </w:numPr>
              <w:spacing w:line="360" w:lineRule="auto"/>
              <w:ind w:firstLineChars="0"/>
              <w:rPr>
                <w:rFonts w:ascii="宋体"/>
                <w:szCs w:val="21"/>
              </w:rPr>
            </w:pPr>
            <w:r>
              <w:rPr>
                <w:rFonts w:ascii="宋体" w:hint="eastAsia"/>
                <w:szCs w:val="21"/>
              </w:rPr>
              <w:t>【确定】按钮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p w14:paraId="57EF21A2" w14:textId="77777777" w:rsidR="005B52EE" w:rsidRPr="002E18E1" w:rsidRDefault="005B52EE" w:rsidP="005605E3">
            <w:pPr>
              <w:pStyle w:val="21"/>
              <w:spacing w:line="360" w:lineRule="auto"/>
              <w:ind w:firstLineChars="0" w:firstLine="0"/>
              <w:rPr>
                <w:rFonts w:ascii="宋体"/>
                <w:szCs w:val="21"/>
              </w:rPr>
            </w:pPr>
            <w:r>
              <w:rPr>
                <w:rFonts w:ascii="宋体"/>
                <w:szCs w:val="21"/>
              </w:rPr>
              <w:t>2.</w:t>
            </w:r>
            <w:r>
              <w:rPr>
                <w:rFonts w:ascii="宋体" w:hint="eastAsia"/>
                <w:szCs w:val="21"/>
              </w:rPr>
              <w:t>选中</w:t>
            </w:r>
            <w:r>
              <w:rPr>
                <w:rFonts w:ascii="宋体"/>
                <w:szCs w:val="21"/>
              </w:rPr>
              <w:t>多条</w:t>
            </w:r>
            <w:r>
              <w:rPr>
                <w:rFonts w:ascii="宋体" w:hint="eastAsia"/>
                <w:szCs w:val="21"/>
              </w:rPr>
              <w:t>查询</w:t>
            </w:r>
            <w:r>
              <w:rPr>
                <w:rFonts w:ascii="宋体"/>
                <w:szCs w:val="21"/>
              </w:rPr>
              <w:t>列表的数据</w:t>
            </w:r>
            <w:r>
              <w:rPr>
                <w:rFonts w:ascii="宋体" w:hint="eastAsia"/>
                <w:szCs w:val="21"/>
              </w:rPr>
              <w:t>，</w:t>
            </w:r>
            <w:r>
              <w:rPr>
                <w:rFonts w:ascii="宋体"/>
                <w:szCs w:val="21"/>
              </w:rPr>
              <w:t>点击该按钮则进行弹框提示</w:t>
            </w:r>
            <w:r>
              <w:rPr>
                <w:rFonts w:ascii="宋体" w:hint="eastAsia"/>
                <w:szCs w:val="21"/>
              </w:rPr>
              <w:t>，</w:t>
            </w:r>
            <w:r>
              <w:rPr>
                <w:rFonts w:ascii="宋体"/>
                <w:szCs w:val="21"/>
              </w:rPr>
              <w:t>如下图</w:t>
            </w:r>
            <w:r>
              <w:rPr>
                <w:rFonts w:ascii="宋体" w:hint="eastAsia"/>
                <w:szCs w:val="21"/>
              </w:rPr>
              <w:t>所示</w:t>
            </w:r>
            <w:r>
              <w:rPr>
                <w:rFonts w:ascii="宋体"/>
                <w:szCs w:val="21"/>
              </w:rPr>
              <w:t>：</w:t>
            </w:r>
            <w:r>
              <w:rPr>
                <w:noProof/>
              </w:rPr>
              <w:drawing>
                <wp:inline distT="0" distB="0" distL="0" distR="0" wp14:anchorId="4CAE54A9" wp14:editId="56F2BEB8">
                  <wp:extent cx="2476500" cy="1514475"/>
                  <wp:effectExtent l="0" t="0" r="0"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76500" cy="1514475"/>
                          </a:xfrm>
                          <a:prstGeom prst="rect">
                            <a:avLst/>
                          </a:prstGeom>
                        </pic:spPr>
                      </pic:pic>
                    </a:graphicData>
                  </a:graphic>
                </wp:inline>
              </w:drawing>
            </w:r>
          </w:p>
          <w:p w14:paraId="0BEA372B" w14:textId="77777777" w:rsidR="005B52EE" w:rsidRDefault="005B52EE" w:rsidP="005605E3">
            <w:pPr>
              <w:pStyle w:val="21"/>
              <w:numPr>
                <w:ilvl w:val="0"/>
                <w:numId w:val="31"/>
              </w:numPr>
              <w:spacing w:line="360" w:lineRule="auto"/>
              <w:ind w:firstLineChars="0"/>
              <w:rPr>
                <w:rFonts w:ascii="宋体"/>
                <w:szCs w:val="21"/>
              </w:rPr>
            </w:pPr>
            <w:r>
              <w:rPr>
                <w:rFonts w:ascii="宋体" w:hint="eastAsia"/>
                <w:szCs w:val="21"/>
              </w:rPr>
              <w:t>弹框文案</w:t>
            </w:r>
            <w:r>
              <w:rPr>
                <w:rFonts w:ascii="宋体"/>
                <w:szCs w:val="21"/>
              </w:rPr>
              <w:t>描述：</w:t>
            </w:r>
            <w:r>
              <w:rPr>
                <w:rFonts w:ascii="宋体" w:hint="eastAsia"/>
                <w:color w:val="00B050"/>
                <w:szCs w:val="21"/>
              </w:rPr>
              <w:t>每次只能</w:t>
            </w:r>
            <w:r>
              <w:rPr>
                <w:rFonts w:ascii="宋体"/>
                <w:color w:val="00B050"/>
                <w:szCs w:val="21"/>
              </w:rPr>
              <w:t>选择一条数据</w:t>
            </w:r>
            <w:r>
              <w:rPr>
                <w:rFonts w:ascii="宋体" w:hint="eastAsia"/>
                <w:color w:val="00B050"/>
                <w:szCs w:val="21"/>
              </w:rPr>
              <w:t>删除</w:t>
            </w:r>
            <w:r>
              <w:rPr>
                <w:rFonts w:ascii="宋体"/>
                <w:color w:val="00B050"/>
                <w:szCs w:val="21"/>
              </w:rPr>
              <w:t>！</w:t>
            </w:r>
          </w:p>
          <w:p w14:paraId="33533501" w14:textId="77777777" w:rsidR="005B52EE" w:rsidRPr="009909E3" w:rsidRDefault="005B52EE" w:rsidP="005605E3">
            <w:pPr>
              <w:pStyle w:val="21"/>
              <w:numPr>
                <w:ilvl w:val="0"/>
                <w:numId w:val="31"/>
              </w:numPr>
              <w:spacing w:line="360" w:lineRule="auto"/>
              <w:ind w:firstLineChars="0"/>
              <w:rPr>
                <w:rFonts w:ascii="宋体"/>
                <w:szCs w:val="21"/>
              </w:rPr>
            </w:pPr>
            <w:r>
              <w:rPr>
                <w:rFonts w:ascii="宋体" w:hint="eastAsia"/>
                <w:szCs w:val="21"/>
              </w:rPr>
              <w:t>【确定】按钮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p w14:paraId="1A252CAD" w14:textId="642E7851" w:rsidR="005B52EE" w:rsidRDefault="005B52EE" w:rsidP="005605E3">
            <w:pPr>
              <w:pStyle w:val="21"/>
              <w:spacing w:line="360" w:lineRule="auto"/>
              <w:ind w:firstLineChars="0" w:firstLine="0"/>
            </w:pPr>
            <w:r>
              <w:rPr>
                <w:rFonts w:ascii="宋体"/>
                <w:szCs w:val="21"/>
              </w:rPr>
              <w:t>3.</w:t>
            </w:r>
            <w:r>
              <w:rPr>
                <w:rFonts w:ascii="宋体" w:hint="eastAsia"/>
                <w:szCs w:val="21"/>
              </w:rPr>
              <w:t>选中</w:t>
            </w:r>
            <w:r>
              <w:rPr>
                <w:rFonts w:ascii="宋体"/>
                <w:szCs w:val="21"/>
              </w:rPr>
              <w:t>一条查询列表的数</w:t>
            </w:r>
            <w:r w:rsidRPr="00185429">
              <w:rPr>
                <w:rFonts w:ascii="宋体"/>
                <w:szCs w:val="21"/>
              </w:rPr>
              <w:t>据</w:t>
            </w:r>
            <w:r w:rsidRPr="00185429">
              <w:rPr>
                <w:rFonts w:ascii="宋体" w:hint="eastAsia"/>
                <w:szCs w:val="21"/>
              </w:rPr>
              <w:t>，</w:t>
            </w:r>
            <w:r w:rsidRPr="00185429">
              <w:rPr>
                <w:rFonts w:ascii="宋体"/>
                <w:szCs w:val="21"/>
              </w:rPr>
              <w:t>进行判断</w:t>
            </w:r>
            <w:r w:rsidRPr="00185429">
              <w:rPr>
                <w:rFonts w:ascii="宋体" w:hint="eastAsia"/>
                <w:szCs w:val="21"/>
              </w:rPr>
              <w:t>该条</w:t>
            </w:r>
            <w:r w:rsidRPr="00185429">
              <w:rPr>
                <w:rFonts w:ascii="宋体"/>
                <w:szCs w:val="21"/>
              </w:rPr>
              <w:t>数据</w:t>
            </w:r>
            <w:r w:rsidRPr="00185429">
              <w:rPr>
                <w:rFonts w:ascii="宋体" w:hint="eastAsia"/>
                <w:szCs w:val="21"/>
              </w:rPr>
              <w:t>是否可</w:t>
            </w:r>
            <w:r w:rsidR="00185429" w:rsidRPr="00185429">
              <w:rPr>
                <w:rFonts w:ascii="宋体" w:hint="eastAsia"/>
                <w:szCs w:val="21"/>
              </w:rPr>
              <w:t>删除：</w:t>
            </w:r>
          </w:p>
          <w:p w14:paraId="5A21C020" w14:textId="31AAD43E" w:rsidR="00E445F2" w:rsidRPr="002E18E1" w:rsidRDefault="005B52EE" w:rsidP="005605E3">
            <w:pPr>
              <w:pStyle w:val="21"/>
              <w:numPr>
                <w:ilvl w:val="0"/>
                <w:numId w:val="32"/>
              </w:numPr>
              <w:spacing w:line="360" w:lineRule="auto"/>
              <w:ind w:firstLineChars="0"/>
              <w:rPr>
                <w:rFonts w:ascii="宋体"/>
                <w:szCs w:val="21"/>
              </w:rPr>
            </w:pPr>
            <w:r>
              <w:rPr>
                <w:rFonts w:ascii="宋体" w:hint="eastAsia"/>
                <w:szCs w:val="21"/>
              </w:rPr>
              <w:t>若</w:t>
            </w:r>
            <w:r w:rsidR="004E0AA2">
              <w:rPr>
                <w:rFonts w:ascii="宋体" w:hint="eastAsia"/>
                <w:szCs w:val="21"/>
              </w:rPr>
              <w:t>该</w:t>
            </w:r>
            <w:r w:rsidR="00CB70DA">
              <w:rPr>
                <w:rFonts w:ascii="宋体" w:hint="eastAsia"/>
                <w:szCs w:val="21"/>
              </w:rPr>
              <w:t>产品已经</w:t>
            </w:r>
            <w:r w:rsidR="00920BD7">
              <w:rPr>
                <w:rFonts w:ascii="宋体" w:hint="eastAsia"/>
                <w:szCs w:val="21"/>
              </w:rPr>
              <w:t>通过“产品销售流程设置”功能设置了产品销售流程（即通过该</w:t>
            </w:r>
            <w:r w:rsidR="00920BD7">
              <w:rPr>
                <w:noProof/>
              </w:rPr>
              <w:drawing>
                <wp:inline distT="0" distB="0" distL="0" distR="0" wp14:anchorId="6356EC5C" wp14:editId="4F1BE48F">
                  <wp:extent cx="856239" cy="1326097"/>
                  <wp:effectExtent l="0" t="0" r="1270" b="762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864017" cy="1338144"/>
                          </a:xfrm>
                          <a:prstGeom prst="rect">
                            <a:avLst/>
                          </a:prstGeom>
                        </pic:spPr>
                      </pic:pic>
                    </a:graphicData>
                  </a:graphic>
                </wp:inline>
              </w:drawing>
            </w:r>
            <w:r w:rsidR="00A43286">
              <w:rPr>
                <w:rFonts w:ascii="宋体" w:hint="eastAsia"/>
                <w:szCs w:val="21"/>
              </w:rPr>
              <w:t>处设置了</w:t>
            </w:r>
            <w:r w:rsidR="00E445F2">
              <w:rPr>
                <w:rFonts w:ascii="宋体" w:hint="eastAsia"/>
                <w:szCs w:val="21"/>
              </w:rPr>
              <w:t>销售流程</w:t>
            </w:r>
            <w:r w:rsidR="00920BD7">
              <w:rPr>
                <w:rFonts w:ascii="宋体" w:hint="eastAsia"/>
                <w:szCs w:val="21"/>
              </w:rPr>
              <w:t>）</w:t>
            </w:r>
            <w:r w:rsidR="00E445F2">
              <w:rPr>
                <w:rFonts w:ascii="宋体" w:hint="eastAsia"/>
                <w:szCs w:val="21"/>
              </w:rPr>
              <w:t>且</w:t>
            </w:r>
            <w:r w:rsidR="00356CC3">
              <w:rPr>
                <w:rFonts w:ascii="宋体" w:hint="eastAsia"/>
                <w:szCs w:val="21"/>
              </w:rPr>
              <w:t>该产品</w:t>
            </w:r>
            <w:r w:rsidR="00E445F2">
              <w:rPr>
                <w:rFonts w:ascii="宋体" w:hint="eastAsia"/>
                <w:szCs w:val="21"/>
              </w:rPr>
              <w:t>状态为“已上架”，那么该条数据不支持删除，在</w:t>
            </w:r>
            <w:r w:rsidR="00E445F2">
              <w:t>当前</w:t>
            </w:r>
            <w:r w:rsidR="00E445F2">
              <w:rPr>
                <w:rFonts w:hint="eastAsia"/>
              </w:rPr>
              <w:t>页面进行</w:t>
            </w:r>
            <w:r w:rsidR="00E445F2">
              <w:t>弹框提示</w:t>
            </w:r>
            <w:r w:rsidR="00E445F2">
              <w:rPr>
                <w:rFonts w:hint="eastAsia"/>
              </w:rPr>
              <w:t>；</w:t>
            </w:r>
          </w:p>
          <w:p w14:paraId="5BD4805D" w14:textId="103C0BDD" w:rsidR="00E445F2" w:rsidRDefault="00E445F2" w:rsidP="005605E3">
            <w:pPr>
              <w:pStyle w:val="21"/>
              <w:spacing w:line="360" w:lineRule="auto"/>
              <w:ind w:left="420" w:firstLineChars="0" w:firstLine="0"/>
            </w:pPr>
            <w:r>
              <w:rPr>
                <w:rFonts w:hint="eastAsia"/>
              </w:rPr>
              <w:t>弹框提示语</w:t>
            </w:r>
            <w:r>
              <w:t>描述：</w:t>
            </w:r>
            <w:r>
              <w:rPr>
                <w:rFonts w:hint="eastAsia"/>
                <w:color w:val="00B050"/>
              </w:rPr>
              <w:t>该产品已设置了销售流程且已上架，故该数据不可删除！</w:t>
            </w:r>
          </w:p>
          <w:p w14:paraId="6B0D95A9" w14:textId="21DDFCA7" w:rsidR="004E0AA2" w:rsidRDefault="00E445F2" w:rsidP="005605E3">
            <w:pPr>
              <w:pStyle w:val="21"/>
              <w:spacing w:line="360" w:lineRule="auto"/>
              <w:ind w:left="420" w:firstLineChars="0" w:firstLine="0"/>
              <w:rPr>
                <w:rFonts w:ascii="宋体"/>
                <w:szCs w:val="21"/>
              </w:rPr>
            </w:pPr>
            <w:r>
              <w:rPr>
                <w:rFonts w:ascii="宋体" w:hint="eastAsia"/>
                <w:szCs w:val="21"/>
              </w:rPr>
              <w:t>【确定】按钮</w:t>
            </w:r>
            <w:r>
              <w:rPr>
                <w:rFonts w:ascii="宋体"/>
                <w:szCs w:val="21"/>
              </w:rPr>
              <w:t>：点击</w:t>
            </w:r>
            <w:r>
              <w:rPr>
                <w:rFonts w:ascii="宋体" w:hint="eastAsia"/>
                <w:szCs w:val="21"/>
              </w:rPr>
              <w:t>关闭该弹框；</w:t>
            </w:r>
          </w:p>
          <w:p w14:paraId="1D08657C" w14:textId="0BF87617" w:rsidR="00D3780F" w:rsidRPr="002E18E1" w:rsidRDefault="00D3780F" w:rsidP="005605E3">
            <w:pPr>
              <w:pStyle w:val="21"/>
              <w:numPr>
                <w:ilvl w:val="0"/>
                <w:numId w:val="32"/>
              </w:numPr>
              <w:spacing w:line="360" w:lineRule="auto"/>
              <w:ind w:firstLineChars="0"/>
              <w:rPr>
                <w:rFonts w:ascii="宋体"/>
                <w:szCs w:val="21"/>
              </w:rPr>
            </w:pPr>
            <w:r>
              <w:rPr>
                <w:rFonts w:ascii="宋体" w:hint="eastAsia"/>
                <w:szCs w:val="21"/>
              </w:rPr>
              <w:t>若该产品已经通过“产品销售流程设置”功能设置了产品销售流程（即通</w:t>
            </w:r>
            <w:r>
              <w:rPr>
                <w:rFonts w:ascii="宋体" w:hint="eastAsia"/>
                <w:szCs w:val="21"/>
              </w:rPr>
              <w:lastRenderedPageBreak/>
              <w:t>过该</w:t>
            </w:r>
            <w:r>
              <w:rPr>
                <w:noProof/>
              </w:rPr>
              <w:drawing>
                <wp:inline distT="0" distB="0" distL="0" distR="0" wp14:anchorId="3F3BCDCE" wp14:editId="7453315F">
                  <wp:extent cx="856239" cy="1326097"/>
                  <wp:effectExtent l="0" t="0" r="127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864017" cy="1338144"/>
                          </a:xfrm>
                          <a:prstGeom prst="rect">
                            <a:avLst/>
                          </a:prstGeom>
                        </pic:spPr>
                      </pic:pic>
                    </a:graphicData>
                  </a:graphic>
                </wp:inline>
              </w:drawing>
            </w:r>
            <w:r>
              <w:rPr>
                <w:rFonts w:ascii="宋体" w:hint="eastAsia"/>
                <w:szCs w:val="21"/>
              </w:rPr>
              <w:t>处设置了销售流程）且</w:t>
            </w:r>
            <w:r w:rsidR="00356CC3">
              <w:rPr>
                <w:rFonts w:ascii="宋体" w:hint="eastAsia"/>
                <w:szCs w:val="21"/>
              </w:rPr>
              <w:t>该产品</w:t>
            </w:r>
            <w:r>
              <w:rPr>
                <w:rFonts w:ascii="宋体" w:hint="eastAsia"/>
                <w:szCs w:val="21"/>
              </w:rPr>
              <w:t>状态为</w:t>
            </w:r>
            <w:r w:rsidRPr="00D3780F">
              <w:rPr>
                <w:rFonts w:ascii="宋体" w:hint="eastAsia"/>
                <w:szCs w:val="21"/>
                <w:highlight w:val="yellow"/>
              </w:rPr>
              <w:t>非“已上架”</w:t>
            </w:r>
            <w:r>
              <w:rPr>
                <w:rFonts w:ascii="宋体" w:hint="eastAsia"/>
                <w:szCs w:val="21"/>
              </w:rPr>
              <w:t>，那么该条数据支持删除，在</w:t>
            </w:r>
            <w:r>
              <w:t>当前</w:t>
            </w:r>
            <w:r>
              <w:rPr>
                <w:rFonts w:hint="eastAsia"/>
              </w:rPr>
              <w:t>页面进行</w:t>
            </w:r>
            <w:r>
              <w:t>弹框提示</w:t>
            </w:r>
            <w:r>
              <w:rPr>
                <w:rFonts w:hint="eastAsia"/>
              </w:rPr>
              <w:t>；</w:t>
            </w:r>
          </w:p>
          <w:p w14:paraId="5775B6FF" w14:textId="77777777" w:rsidR="0088290E" w:rsidRDefault="00D3780F" w:rsidP="005605E3">
            <w:pPr>
              <w:pStyle w:val="21"/>
              <w:spacing w:line="360" w:lineRule="auto"/>
              <w:ind w:left="420" w:firstLineChars="0" w:firstLine="0"/>
            </w:pPr>
            <w:r>
              <w:rPr>
                <w:rFonts w:hint="eastAsia"/>
              </w:rPr>
              <w:t>弹框提示语</w:t>
            </w:r>
            <w:r>
              <w:t>描述：</w:t>
            </w:r>
          </w:p>
          <w:p w14:paraId="6D76F442" w14:textId="77777777" w:rsidR="0088290E" w:rsidRDefault="00D3780F" w:rsidP="005605E3">
            <w:pPr>
              <w:pStyle w:val="21"/>
              <w:spacing w:line="360" w:lineRule="auto"/>
              <w:ind w:left="420" w:firstLineChars="0" w:firstLine="0"/>
              <w:jc w:val="center"/>
              <w:rPr>
                <w:color w:val="00B050"/>
              </w:rPr>
            </w:pPr>
            <w:r>
              <w:rPr>
                <w:rFonts w:hint="eastAsia"/>
                <w:color w:val="00B050"/>
              </w:rPr>
              <w:t>该产品已设置销售流程</w:t>
            </w:r>
            <w:r w:rsidR="00356CC3">
              <w:rPr>
                <w:rFonts w:hint="eastAsia"/>
                <w:color w:val="00B050"/>
              </w:rPr>
              <w:t>，若删除该数据则对应删除该产品</w:t>
            </w:r>
            <w:r w:rsidR="0088290E">
              <w:rPr>
                <w:rFonts w:hint="eastAsia"/>
                <w:color w:val="00B050"/>
              </w:rPr>
              <w:t>所有的销售流程数据。</w:t>
            </w:r>
          </w:p>
          <w:p w14:paraId="6629FBC5" w14:textId="59FA2C00" w:rsidR="00D3780F" w:rsidRDefault="0088290E" w:rsidP="005605E3">
            <w:pPr>
              <w:pStyle w:val="21"/>
              <w:spacing w:line="360" w:lineRule="auto"/>
              <w:ind w:left="420" w:firstLineChars="0" w:firstLine="0"/>
              <w:jc w:val="center"/>
            </w:pPr>
            <w:r>
              <w:rPr>
                <w:rFonts w:hint="eastAsia"/>
                <w:color w:val="00B050"/>
              </w:rPr>
              <w:t>是否确认删除？</w:t>
            </w:r>
          </w:p>
          <w:p w14:paraId="4F6232FB" w14:textId="060F98C3" w:rsidR="006E54B3" w:rsidRDefault="006E54B3" w:rsidP="005605E3">
            <w:pPr>
              <w:pStyle w:val="21"/>
              <w:spacing w:line="360" w:lineRule="auto"/>
              <w:ind w:left="420" w:firstLineChars="0" w:firstLine="0"/>
              <w:rPr>
                <w:rFonts w:ascii="宋体"/>
                <w:szCs w:val="21"/>
              </w:rPr>
            </w:pPr>
            <w:r>
              <w:rPr>
                <w:rFonts w:ascii="宋体" w:hint="eastAsia"/>
                <w:szCs w:val="21"/>
              </w:rPr>
              <w:t>【取消】按钮</w:t>
            </w:r>
            <w:r>
              <w:rPr>
                <w:rFonts w:ascii="宋体"/>
                <w:szCs w:val="21"/>
              </w:rPr>
              <w:t>：点击，关闭该弹框</w:t>
            </w:r>
            <w:r>
              <w:rPr>
                <w:rFonts w:ascii="宋体" w:hint="eastAsia"/>
                <w:szCs w:val="21"/>
              </w:rPr>
              <w:t>，不删除数据；</w:t>
            </w:r>
          </w:p>
          <w:p w14:paraId="796E218F" w14:textId="77777777" w:rsidR="00B42F43" w:rsidRPr="003C55B6" w:rsidRDefault="006E54B3" w:rsidP="005605E3">
            <w:pPr>
              <w:pStyle w:val="21"/>
              <w:spacing w:line="360" w:lineRule="auto"/>
              <w:rPr>
                <w:rFonts w:ascii="宋体"/>
                <w:szCs w:val="21"/>
              </w:rPr>
            </w:pPr>
            <w:r>
              <w:rPr>
                <w:rFonts w:ascii="宋体" w:hint="eastAsia"/>
                <w:szCs w:val="21"/>
              </w:rPr>
              <w:t>【确定】按钮</w:t>
            </w:r>
            <w:r>
              <w:rPr>
                <w:rFonts w:ascii="宋体"/>
                <w:szCs w:val="21"/>
              </w:rPr>
              <w:t>：点击进行删除数据</w:t>
            </w:r>
            <w:r w:rsidR="00B42F43">
              <w:rPr>
                <w:rFonts w:ascii="宋体" w:hint="eastAsia"/>
                <w:szCs w:val="21"/>
              </w:rPr>
              <w:t>，（1）</w:t>
            </w:r>
            <w:r w:rsidR="00B42F43">
              <w:rPr>
                <w:rFonts w:ascii="宋体"/>
                <w:szCs w:val="21"/>
              </w:rPr>
              <w:t>若删除成功</w:t>
            </w:r>
            <w:r w:rsidR="00B42F43">
              <w:rPr>
                <w:rFonts w:ascii="宋体" w:hint="eastAsia"/>
                <w:szCs w:val="21"/>
              </w:rPr>
              <w:t>，</w:t>
            </w:r>
            <w:r w:rsidR="00B42F43">
              <w:rPr>
                <w:rFonts w:ascii="宋体"/>
                <w:szCs w:val="21"/>
              </w:rPr>
              <w:t>则</w:t>
            </w:r>
            <w:r w:rsidR="00B42F43">
              <w:rPr>
                <w:rFonts w:ascii="宋体" w:hint="eastAsia"/>
                <w:szCs w:val="21"/>
              </w:rPr>
              <w:t>当前</w:t>
            </w:r>
            <w:r w:rsidR="00B42F43">
              <w:rPr>
                <w:rFonts w:ascii="宋体"/>
                <w:szCs w:val="21"/>
              </w:rPr>
              <w:t>页面进行toast提醒</w:t>
            </w:r>
            <w:r w:rsidR="00B42F43">
              <w:rPr>
                <w:rFonts w:ascii="宋体" w:hint="eastAsia"/>
                <w:szCs w:val="21"/>
              </w:rPr>
              <w:t>2</w:t>
            </w:r>
            <w:r w:rsidR="00B42F43">
              <w:rPr>
                <w:rFonts w:ascii="宋体"/>
                <w:szCs w:val="21"/>
              </w:rPr>
              <w:t>s后消失，提示语：</w:t>
            </w:r>
            <w:r w:rsidR="00B42F43">
              <w:rPr>
                <w:rFonts w:ascii="宋体"/>
                <w:color w:val="00B050"/>
                <w:szCs w:val="21"/>
              </w:rPr>
              <w:t>删除成功</w:t>
            </w:r>
            <w:r w:rsidR="00B42F43">
              <w:rPr>
                <w:rFonts w:ascii="宋体" w:hint="eastAsia"/>
                <w:color w:val="00B050"/>
                <w:szCs w:val="21"/>
              </w:rPr>
              <w:t xml:space="preserve">    </w:t>
            </w:r>
            <w:r w:rsidR="00B42F43" w:rsidRPr="00AF253B">
              <w:rPr>
                <w:rFonts w:ascii="宋体" w:hint="eastAsia"/>
                <w:szCs w:val="21"/>
              </w:rPr>
              <w:t>样式如图</w:t>
            </w:r>
            <w:r w:rsidR="00B42F43">
              <w:rPr>
                <w:rFonts w:ascii="宋体" w:hint="eastAsia"/>
                <w:szCs w:val="21"/>
              </w:rPr>
              <w:t>所示</w:t>
            </w:r>
            <w:r w:rsidR="00B42F43">
              <w:rPr>
                <w:rFonts w:ascii="宋体"/>
                <w:szCs w:val="21"/>
              </w:rPr>
              <w:t>：</w:t>
            </w:r>
            <w:r w:rsidR="00B42F43">
              <w:rPr>
                <w:noProof/>
              </w:rPr>
              <w:drawing>
                <wp:inline distT="0" distB="0" distL="0" distR="0" wp14:anchorId="54BB2B93" wp14:editId="2B837EAB">
                  <wp:extent cx="1209301" cy="66675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8127" cy="688157"/>
                          </a:xfrm>
                          <a:prstGeom prst="rect">
                            <a:avLst/>
                          </a:prstGeom>
                        </pic:spPr>
                      </pic:pic>
                    </a:graphicData>
                  </a:graphic>
                </wp:inline>
              </w:drawing>
            </w:r>
            <w:r w:rsidR="00B42F43">
              <w:rPr>
                <w:rFonts w:ascii="宋体" w:hint="eastAsia"/>
                <w:szCs w:val="21"/>
              </w:rPr>
              <w:t>，</w:t>
            </w:r>
            <w:r w:rsidR="00B42F43">
              <w:rPr>
                <w:rFonts w:ascii="宋体"/>
                <w:szCs w:val="21"/>
              </w:rPr>
              <w:t>同时</w:t>
            </w:r>
            <w:r w:rsidR="00B42F43">
              <w:rPr>
                <w:rFonts w:ascii="宋体" w:hint="eastAsia"/>
                <w:szCs w:val="21"/>
              </w:rPr>
              <w:t>当前</w:t>
            </w:r>
            <w:r w:rsidR="00B42F43">
              <w:rPr>
                <w:rFonts w:ascii="宋体"/>
                <w:szCs w:val="21"/>
              </w:rPr>
              <w:t>列表页面进行</w:t>
            </w:r>
            <w:r w:rsidR="00B42F43">
              <w:rPr>
                <w:rFonts w:ascii="宋体" w:hint="eastAsia"/>
                <w:szCs w:val="21"/>
              </w:rPr>
              <w:t>小</w:t>
            </w:r>
            <w:r w:rsidR="00B42F43">
              <w:rPr>
                <w:rFonts w:ascii="宋体"/>
                <w:szCs w:val="21"/>
              </w:rPr>
              <w:t>动效</w:t>
            </w:r>
            <w:r w:rsidR="00B42F43">
              <w:rPr>
                <w:rFonts w:ascii="宋体" w:hint="eastAsia"/>
                <w:szCs w:val="21"/>
              </w:rPr>
              <w:t>展示</w:t>
            </w:r>
            <w:r w:rsidR="00B42F43">
              <w:rPr>
                <w:rFonts w:ascii="宋体"/>
                <w:szCs w:val="21"/>
              </w:rPr>
              <w:t>，数据整体往上移，如果</w:t>
            </w:r>
            <w:r w:rsidR="00B42F43">
              <w:rPr>
                <w:rFonts w:ascii="宋体" w:hint="eastAsia"/>
                <w:szCs w:val="21"/>
              </w:rPr>
              <w:t>分页</w:t>
            </w:r>
            <w:r w:rsidR="00B42F43">
              <w:rPr>
                <w:rFonts w:ascii="宋体"/>
                <w:szCs w:val="21"/>
              </w:rPr>
              <w:t>查询还有数据，则补充数据到当前页面保持</w:t>
            </w:r>
            <w:r w:rsidR="00B42F43">
              <w:rPr>
                <w:rFonts w:ascii="宋体" w:hint="eastAsia"/>
                <w:szCs w:val="21"/>
              </w:rPr>
              <w:t>当前</w:t>
            </w:r>
            <w:r w:rsidR="00B42F43">
              <w:rPr>
                <w:rFonts w:ascii="宋体"/>
                <w:szCs w:val="21"/>
              </w:rPr>
              <w:t>查询列表</w:t>
            </w:r>
            <w:r w:rsidR="00B42F43">
              <w:rPr>
                <w:rFonts w:ascii="宋体" w:hint="eastAsia"/>
                <w:szCs w:val="21"/>
              </w:rPr>
              <w:t>个数</w:t>
            </w:r>
            <w:r w:rsidR="00B42F43">
              <w:rPr>
                <w:rFonts w:ascii="宋体"/>
                <w:szCs w:val="21"/>
              </w:rPr>
              <w:t>依旧不变；</w:t>
            </w:r>
            <w:r w:rsidR="00B42F43">
              <w:rPr>
                <w:rFonts w:ascii="宋体" w:hint="eastAsia"/>
                <w:szCs w:val="21"/>
              </w:rPr>
              <w:t>（2）若</w:t>
            </w:r>
            <w:r w:rsidR="00B42F43">
              <w:rPr>
                <w:rFonts w:ascii="宋体"/>
                <w:szCs w:val="21"/>
              </w:rPr>
              <w:t>删除失败，当前页面进行toast提示</w:t>
            </w:r>
            <w:r w:rsidR="00B42F43">
              <w:rPr>
                <w:rFonts w:ascii="宋体" w:hint="eastAsia"/>
                <w:szCs w:val="21"/>
              </w:rPr>
              <w:t>2</w:t>
            </w:r>
            <w:r w:rsidR="00B42F43">
              <w:rPr>
                <w:rFonts w:ascii="宋体"/>
                <w:szCs w:val="21"/>
              </w:rPr>
              <w:t>s</w:t>
            </w:r>
            <w:r w:rsidR="00B42F43">
              <w:rPr>
                <w:rFonts w:ascii="宋体" w:hint="eastAsia"/>
                <w:szCs w:val="21"/>
              </w:rPr>
              <w:t>后</w:t>
            </w:r>
            <w:r w:rsidR="00B42F43">
              <w:rPr>
                <w:rFonts w:ascii="宋体"/>
                <w:szCs w:val="21"/>
              </w:rPr>
              <w:t>消失，文案：</w:t>
            </w:r>
            <w:r w:rsidR="00B42F43" w:rsidRPr="007C3C4A">
              <w:rPr>
                <w:rFonts w:ascii="宋体"/>
                <w:color w:val="00B050"/>
                <w:szCs w:val="21"/>
              </w:rPr>
              <w:t>删除</w:t>
            </w:r>
            <w:r w:rsidR="00B42F43" w:rsidRPr="007C3C4A">
              <w:rPr>
                <w:rFonts w:ascii="宋体" w:hint="eastAsia"/>
                <w:color w:val="00B050"/>
                <w:szCs w:val="21"/>
              </w:rPr>
              <w:t>失败</w:t>
            </w:r>
            <w:r w:rsidR="00B42F43">
              <w:rPr>
                <w:rFonts w:ascii="宋体" w:hint="eastAsia"/>
                <w:color w:val="00B050"/>
                <w:szCs w:val="21"/>
              </w:rPr>
              <w:t>，如有问题</w:t>
            </w:r>
            <w:r w:rsidR="00B42F43">
              <w:rPr>
                <w:rFonts w:ascii="宋体"/>
                <w:color w:val="00B050"/>
                <w:szCs w:val="21"/>
              </w:rPr>
              <w:t>请联系管理员。</w:t>
            </w:r>
          </w:p>
          <w:p w14:paraId="22B1A16A" w14:textId="41C6988E" w:rsidR="00D3780F" w:rsidRDefault="00B42F43" w:rsidP="005605E3">
            <w:pPr>
              <w:pStyle w:val="21"/>
              <w:spacing w:line="360" w:lineRule="auto"/>
              <w:ind w:left="420" w:firstLineChars="0" w:firstLine="0"/>
              <w:rPr>
                <w:rFonts w:ascii="宋体"/>
                <w:szCs w:val="21"/>
              </w:rPr>
            </w:pPr>
            <w:r>
              <w:rPr>
                <w:rFonts w:ascii="宋体" w:hint="eastAsia"/>
                <w:szCs w:val="21"/>
              </w:rPr>
              <w:t>如图</w:t>
            </w:r>
            <w:r>
              <w:rPr>
                <w:rFonts w:ascii="宋体"/>
                <w:szCs w:val="21"/>
              </w:rPr>
              <w:t>所示：</w:t>
            </w:r>
            <w:r>
              <w:rPr>
                <w:noProof/>
              </w:rPr>
              <w:drawing>
                <wp:inline distT="0" distB="0" distL="0" distR="0" wp14:anchorId="6E9F3EE9" wp14:editId="6E3D53D9">
                  <wp:extent cx="2419350" cy="715148"/>
                  <wp:effectExtent l="0" t="0" r="0" b="889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2641" cy="719077"/>
                          </a:xfrm>
                          <a:prstGeom prst="rect">
                            <a:avLst/>
                          </a:prstGeom>
                        </pic:spPr>
                      </pic:pic>
                    </a:graphicData>
                  </a:graphic>
                </wp:inline>
              </w:drawing>
            </w:r>
            <w:r>
              <w:rPr>
                <w:rFonts w:ascii="宋体" w:hint="eastAsia"/>
                <w:szCs w:val="21"/>
              </w:rPr>
              <w:t>。</w:t>
            </w:r>
          </w:p>
          <w:p w14:paraId="2B231AB1" w14:textId="1AE5697B" w:rsidR="000E2CB7" w:rsidRPr="000E2CB7" w:rsidRDefault="000E2CB7" w:rsidP="005605E3">
            <w:pPr>
              <w:pStyle w:val="21"/>
              <w:numPr>
                <w:ilvl w:val="0"/>
                <w:numId w:val="32"/>
              </w:numPr>
              <w:spacing w:line="360" w:lineRule="auto"/>
              <w:ind w:firstLineChars="0"/>
              <w:rPr>
                <w:rFonts w:ascii="宋体"/>
                <w:szCs w:val="21"/>
              </w:rPr>
            </w:pPr>
            <w:r>
              <w:rPr>
                <w:rFonts w:ascii="宋体" w:hint="eastAsia"/>
                <w:szCs w:val="21"/>
              </w:rPr>
              <w:t>若该产品未通过“产品销售流程设置”功能设置产品销售流程</w:t>
            </w:r>
            <w:r w:rsidR="00322704">
              <w:rPr>
                <w:rFonts w:ascii="宋体" w:hint="eastAsia"/>
                <w:szCs w:val="21"/>
              </w:rPr>
              <w:t>且产品状态为</w:t>
            </w:r>
            <w:r w:rsidR="00322704" w:rsidRPr="00D3780F">
              <w:rPr>
                <w:rFonts w:ascii="宋体" w:hint="eastAsia"/>
                <w:szCs w:val="21"/>
                <w:highlight w:val="yellow"/>
              </w:rPr>
              <w:t>非“已上架”</w:t>
            </w:r>
            <w:r>
              <w:rPr>
                <w:rFonts w:ascii="宋体" w:hint="eastAsia"/>
                <w:szCs w:val="21"/>
              </w:rPr>
              <w:t>，数据可进行删除，在当前页面进行弹框提示：</w:t>
            </w:r>
          </w:p>
          <w:p w14:paraId="00A6CCAA" w14:textId="77777777" w:rsidR="005B52EE" w:rsidRDefault="005B52EE" w:rsidP="005605E3">
            <w:pPr>
              <w:pStyle w:val="21"/>
              <w:spacing w:line="360" w:lineRule="auto"/>
              <w:ind w:left="420" w:firstLineChars="0" w:firstLine="0"/>
            </w:pPr>
            <w:r>
              <w:rPr>
                <w:rFonts w:hint="eastAsia"/>
              </w:rPr>
              <w:t>弹框文案</w:t>
            </w:r>
            <w:r>
              <w:t>描述：</w:t>
            </w:r>
            <w:r w:rsidRPr="002E18E1">
              <w:rPr>
                <w:rFonts w:hint="eastAsia"/>
                <w:color w:val="00B050"/>
              </w:rPr>
              <w:t>您确认需要删除选中的数据吗？</w:t>
            </w:r>
          </w:p>
          <w:p w14:paraId="1A064A0F" w14:textId="77777777" w:rsidR="005B52EE" w:rsidRDefault="005B52EE" w:rsidP="005605E3">
            <w:pPr>
              <w:pStyle w:val="21"/>
              <w:spacing w:line="360" w:lineRule="auto"/>
              <w:ind w:left="420" w:firstLineChars="0" w:firstLine="0"/>
              <w:rPr>
                <w:rFonts w:ascii="宋体"/>
                <w:szCs w:val="21"/>
              </w:rPr>
            </w:pPr>
            <w:r>
              <w:rPr>
                <w:rFonts w:ascii="宋体" w:hint="eastAsia"/>
                <w:szCs w:val="21"/>
              </w:rPr>
              <w:t>【取消】按钮</w:t>
            </w:r>
            <w:r>
              <w:rPr>
                <w:rFonts w:ascii="宋体"/>
                <w:szCs w:val="21"/>
              </w:rPr>
              <w:t>：点击，关闭该弹框；</w:t>
            </w:r>
          </w:p>
          <w:p w14:paraId="7E53F30B" w14:textId="77777777" w:rsidR="005B52EE" w:rsidRPr="003C55B6" w:rsidRDefault="005B52EE" w:rsidP="005605E3">
            <w:pPr>
              <w:pStyle w:val="21"/>
              <w:spacing w:line="360" w:lineRule="auto"/>
              <w:rPr>
                <w:rFonts w:ascii="宋体"/>
                <w:szCs w:val="21"/>
              </w:rPr>
            </w:pPr>
            <w:r>
              <w:rPr>
                <w:rFonts w:ascii="宋体" w:hint="eastAsia"/>
                <w:szCs w:val="21"/>
              </w:rPr>
              <w:t>【确定】按钮</w:t>
            </w:r>
            <w:r>
              <w:rPr>
                <w:rFonts w:ascii="宋体"/>
                <w:szCs w:val="21"/>
              </w:rPr>
              <w:t>：点击进行删除数据，</w:t>
            </w:r>
            <w:r>
              <w:rPr>
                <w:rFonts w:ascii="宋体" w:hint="eastAsia"/>
                <w:szCs w:val="21"/>
              </w:rPr>
              <w:t>（1）</w:t>
            </w:r>
            <w:r>
              <w:rPr>
                <w:rFonts w:ascii="宋体"/>
                <w:szCs w:val="21"/>
              </w:rPr>
              <w:t>若删除成功</w:t>
            </w:r>
            <w:r>
              <w:rPr>
                <w:rFonts w:ascii="宋体" w:hint="eastAsia"/>
                <w:szCs w:val="21"/>
              </w:rPr>
              <w:t>，</w:t>
            </w:r>
            <w:r>
              <w:rPr>
                <w:rFonts w:ascii="宋体"/>
                <w:szCs w:val="21"/>
              </w:rPr>
              <w:t>则</w:t>
            </w:r>
            <w:r>
              <w:rPr>
                <w:rFonts w:ascii="宋体" w:hint="eastAsia"/>
                <w:szCs w:val="21"/>
              </w:rPr>
              <w:t>当前</w:t>
            </w:r>
            <w:r>
              <w:rPr>
                <w:rFonts w:ascii="宋体"/>
                <w:szCs w:val="21"/>
              </w:rPr>
              <w:t>页面进行toast提醒</w:t>
            </w:r>
            <w:r>
              <w:rPr>
                <w:rFonts w:ascii="宋体" w:hint="eastAsia"/>
                <w:szCs w:val="21"/>
              </w:rPr>
              <w:t>2</w:t>
            </w:r>
            <w:r>
              <w:rPr>
                <w:rFonts w:ascii="宋体"/>
                <w:szCs w:val="21"/>
              </w:rPr>
              <w:t>s后消失，提示语：</w:t>
            </w:r>
            <w:r>
              <w:rPr>
                <w:rFonts w:ascii="宋体"/>
                <w:color w:val="00B050"/>
                <w:szCs w:val="21"/>
              </w:rPr>
              <w:t>删除成功</w:t>
            </w:r>
            <w:r>
              <w:rPr>
                <w:rFonts w:ascii="宋体" w:hint="eastAsia"/>
                <w:color w:val="00B050"/>
                <w:szCs w:val="21"/>
              </w:rPr>
              <w:t xml:space="preserve">    </w:t>
            </w:r>
            <w:r w:rsidRPr="00AF253B">
              <w:rPr>
                <w:rFonts w:ascii="宋体" w:hint="eastAsia"/>
                <w:szCs w:val="21"/>
              </w:rPr>
              <w:t>样式如图</w:t>
            </w:r>
            <w:r>
              <w:rPr>
                <w:rFonts w:ascii="宋体" w:hint="eastAsia"/>
                <w:szCs w:val="21"/>
              </w:rPr>
              <w:t>所示</w:t>
            </w:r>
            <w:r>
              <w:rPr>
                <w:rFonts w:ascii="宋体"/>
                <w:szCs w:val="21"/>
              </w:rPr>
              <w:t>：</w:t>
            </w:r>
            <w:r>
              <w:rPr>
                <w:noProof/>
              </w:rPr>
              <w:drawing>
                <wp:inline distT="0" distB="0" distL="0" distR="0" wp14:anchorId="597DF645" wp14:editId="505D931A">
                  <wp:extent cx="1209301" cy="66675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8127" cy="688157"/>
                          </a:xfrm>
                          <a:prstGeom prst="rect">
                            <a:avLst/>
                          </a:prstGeom>
                        </pic:spPr>
                      </pic:pic>
                    </a:graphicData>
                  </a:graphic>
                </wp:inline>
              </w:drawing>
            </w:r>
            <w:r>
              <w:rPr>
                <w:rFonts w:ascii="宋体" w:hint="eastAsia"/>
                <w:szCs w:val="21"/>
              </w:rPr>
              <w:t>，</w:t>
            </w:r>
            <w:r>
              <w:rPr>
                <w:rFonts w:ascii="宋体"/>
                <w:szCs w:val="21"/>
              </w:rPr>
              <w:t>同时</w:t>
            </w:r>
            <w:r>
              <w:rPr>
                <w:rFonts w:ascii="宋体" w:hint="eastAsia"/>
                <w:szCs w:val="21"/>
              </w:rPr>
              <w:t>当前</w:t>
            </w:r>
            <w:r>
              <w:rPr>
                <w:rFonts w:ascii="宋体"/>
                <w:szCs w:val="21"/>
              </w:rPr>
              <w:t>列表页面进行</w:t>
            </w:r>
            <w:r>
              <w:rPr>
                <w:rFonts w:ascii="宋体" w:hint="eastAsia"/>
                <w:szCs w:val="21"/>
              </w:rPr>
              <w:t>小</w:t>
            </w:r>
            <w:r>
              <w:rPr>
                <w:rFonts w:ascii="宋体"/>
                <w:szCs w:val="21"/>
              </w:rPr>
              <w:t>动效</w:t>
            </w:r>
            <w:r>
              <w:rPr>
                <w:rFonts w:ascii="宋体" w:hint="eastAsia"/>
                <w:szCs w:val="21"/>
              </w:rPr>
              <w:t>展示</w:t>
            </w:r>
            <w:r>
              <w:rPr>
                <w:rFonts w:ascii="宋体"/>
                <w:szCs w:val="21"/>
              </w:rPr>
              <w:t>，数据整体往上移，</w:t>
            </w:r>
            <w:r>
              <w:rPr>
                <w:rFonts w:ascii="宋体"/>
                <w:szCs w:val="21"/>
              </w:rPr>
              <w:lastRenderedPageBreak/>
              <w:t>如果</w:t>
            </w:r>
            <w:r>
              <w:rPr>
                <w:rFonts w:ascii="宋体" w:hint="eastAsia"/>
                <w:szCs w:val="21"/>
              </w:rPr>
              <w:t>分页</w:t>
            </w:r>
            <w:r>
              <w:rPr>
                <w:rFonts w:ascii="宋体"/>
                <w:szCs w:val="21"/>
              </w:rPr>
              <w:t>查询还有数据，则补充数据到当前页面保持</w:t>
            </w:r>
            <w:r>
              <w:rPr>
                <w:rFonts w:ascii="宋体" w:hint="eastAsia"/>
                <w:szCs w:val="21"/>
              </w:rPr>
              <w:t>当前</w:t>
            </w:r>
            <w:r>
              <w:rPr>
                <w:rFonts w:ascii="宋体"/>
                <w:szCs w:val="21"/>
              </w:rPr>
              <w:t>查询列表</w:t>
            </w:r>
            <w:r>
              <w:rPr>
                <w:rFonts w:ascii="宋体" w:hint="eastAsia"/>
                <w:szCs w:val="21"/>
              </w:rPr>
              <w:t>个数</w:t>
            </w:r>
            <w:r>
              <w:rPr>
                <w:rFonts w:ascii="宋体"/>
                <w:szCs w:val="21"/>
              </w:rPr>
              <w:t>依旧不变；</w:t>
            </w:r>
            <w:r>
              <w:rPr>
                <w:rFonts w:ascii="宋体" w:hint="eastAsia"/>
                <w:szCs w:val="21"/>
              </w:rPr>
              <w:t>（2）若</w:t>
            </w:r>
            <w:r>
              <w:rPr>
                <w:rFonts w:ascii="宋体"/>
                <w:szCs w:val="21"/>
              </w:rPr>
              <w:t>删除失败，当前页面进行toast提示</w:t>
            </w:r>
            <w:r>
              <w:rPr>
                <w:rFonts w:ascii="宋体" w:hint="eastAsia"/>
                <w:szCs w:val="21"/>
              </w:rPr>
              <w:t>2</w:t>
            </w:r>
            <w:r>
              <w:rPr>
                <w:rFonts w:ascii="宋体"/>
                <w:szCs w:val="21"/>
              </w:rPr>
              <w:t>s</w:t>
            </w:r>
            <w:r>
              <w:rPr>
                <w:rFonts w:ascii="宋体" w:hint="eastAsia"/>
                <w:szCs w:val="21"/>
              </w:rPr>
              <w:t>后</w:t>
            </w:r>
            <w:r>
              <w:rPr>
                <w:rFonts w:ascii="宋体"/>
                <w:szCs w:val="21"/>
              </w:rPr>
              <w:t>消失，文案：</w:t>
            </w:r>
            <w:r w:rsidRPr="007C3C4A">
              <w:rPr>
                <w:rFonts w:ascii="宋体"/>
                <w:color w:val="00B050"/>
                <w:szCs w:val="21"/>
              </w:rPr>
              <w:t>删除</w:t>
            </w:r>
            <w:r w:rsidRPr="007C3C4A">
              <w:rPr>
                <w:rFonts w:ascii="宋体" w:hint="eastAsia"/>
                <w:color w:val="00B050"/>
                <w:szCs w:val="21"/>
              </w:rPr>
              <w:t>失败</w:t>
            </w:r>
            <w:r>
              <w:rPr>
                <w:rFonts w:ascii="宋体" w:hint="eastAsia"/>
                <w:color w:val="00B050"/>
                <w:szCs w:val="21"/>
              </w:rPr>
              <w:t>，如有问题</w:t>
            </w:r>
            <w:r>
              <w:rPr>
                <w:rFonts w:ascii="宋体"/>
                <w:color w:val="00B050"/>
                <w:szCs w:val="21"/>
              </w:rPr>
              <w:t>请联系管理员。</w:t>
            </w:r>
          </w:p>
          <w:p w14:paraId="0B593B20" w14:textId="77777777" w:rsidR="005B52EE" w:rsidRDefault="005B52EE" w:rsidP="005605E3">
            <w:pPr>
              <w:pStyle w:val="21"/>
              <w:spacing w:line="360" w:lineRule="auto"/>
              <w:ind w:left="420" w:firstLineChars="0" w:firstLine="0"/>
              <w:rPr>
                <w:rFonts w:ascii="宋体"/>
                <w:szCs w:val="21"/>
              </w:rPr>
            </w:pPr>
            <w:r>
              <w:rPr>
                <w:rFonts w:ascii="宋体" w:hint="eastAsia"/>
                <w:szCs w:val="21"/>
              </w:rPr>
              <w:t>如图</w:t>
            </w:r>
            <w:r>
              <w:rPr>
                <w:rFonts w:ascii="宋体"/>
                <w:szCs w:val="21"/>
              </w:rPr>
              <w:t>所示：</w:t>
            </w:r>
            <w:r>
              <w:rPr>
                <w:noProof/>
              </w:rPr>
              <w:drawing>
                <wp:inline distT="0" distB="0" distL="0" distR="0" wp14:anchorId="30E124B6" wp14:editId="484A32E8">
                  <wp:extent cx="2419350" cy="715148"/>
                  <wp:effectExtent l="0" t="0" r="0" b="889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2641" cy="719077"/>
                          </a:xfrm>
                          <a:prstGeom prst="rect">
                            <a:avLst/>
                          </a:prstGeom>
                        </pic:spPr>
                      </pic:pic>
                    </a:graphicData>
                  </a:graphic>
                </wp:inline>
              </w:drawing>
            </w:r>
            <w:r>
              <w:rPr>
                <w:rFonts w:ascii="宋体" w:hint="eastAsia"/>
                <w:szCs w:val="21"/>
              </w:rPr>
              <w:t>。</w:t>
            </w:r>
          </w:p>
          <w:p w14:paraId="793DED0C" w14:textId="6A2460C2" w:rsidR="00322704" w:rsidRPr="000E2CB7" w:rsidRDefault="00322704" w:rsidP="005605E3">
            <w:pPr>
              <w:pStyle w:val="21"/>
              <w:numPr>
                <w:ilvl w:val="0"/>
                <w:numId w:val="32"/>
              </w:numPr>
              <w:spacing w:line="360" w:lineRule="auto"/>
              <w:ind w:firstLineChars="0"/>
              <w:rPr>
                <w:rFonts w:ascii="宋体"/>
                <w:szCs w:val="21"/>
              </w:rPr>
            </w:pPr>
            <w:r>
              <w:rPr>
                <w:rFonts w:ascii="宋体" w:hint="eastAsia"/>
                <w:szCs w:val="21"/>
              </w:rPr>
              <w:t>若该产品未通过“产品销售流程设置”功能设置产品销售流程且产品状态为</w:t>
            </w:r>
            <w:r w:rsidRPr="00D3780F">
              <w:rPr>
                <w:rFonts w:ascii="宋体" w:hint="eastAsia"/>
                <w:szCs w:val="21"/>
                <w:highlight w:val="yellow"/>
              </w:rPr>
              <w:t>“已上架”</w:t>
            </w:r>
            <w:r>
              <w:rPr>
                <w:rFonts w:ascii="宋体" w:hint="eastAsia"/>
                <w:szCs w:val="21"/>
              </w:rPr>
              <w:t>，数据可进行删除，在当前页面进行弹框提示：</w:t>
            </w:r>
          </w:p>
          <w:p w14:paraId="61EAF365" w14:textId="77777777" w:rsidR="00322704" w:rsidRDefault="00322704" w:rsidP="005605E3">
            <w:pPr>
              <w:pStyle w:val="21"/>
              <w:spacing w:line="360" w:lineRule="auto"/>
              <w:ind w:left="420" w:firstLineChars="0" w:firstLine="0"/>
            </w:pPr>
            <w:r>
              <w:rPr>
                <w:rFonts w:hint="eastAsia"/>
              </w:rPr>
              <w:t>弹框文案</w:t>
            </w:r>
            <w:r>
              <w:t>描述：</w:t>
            </w:r>
          </w:p>
          <w:p w14:paraId="08EEF01A" w14:textId="517DCB3E" w:rsidR="00322704" w:rsidRPr="00322704" w:rsidRDefault="00322704" w:rsidP="005605E3">
            <w:pPr>
              <w:pStyle w:val="21"/>
              <w:spacing w:line="360" w:lineRule="auto"/>
              <w:ind w:left="420" w:firstLineChars="0" w:firstLine="0"/>
              <w:jc w:val="center"/>
              <w:rPr>
                <w:color w:val="00B050"/>
              </w:rPr>
            </w:pPr>
            <w:r w:rsidRPr="00322704">
              <w:rPr>
                <w:rFonts w:hint="eastAsia"/>
                <w:color w:val="00B050"/>
              </w:rPr>
              <w:t>该产品已上架，若删除该数据，则前端将不再展示。</w:t>
            </w:r>
          </w:p>
          <w:p w14:paraId="57BBEEED" w14:textId="078809DC" w:rsidR="00322704" w:rsidRPr="00322704" w:rsidRDefault="00322704" w:rsidP="005605E3">
            <w:pPr>
              <w:pStyle w:val="21"/>
              <w:spacing w:line="360" w:lineRule="auto"/>
              <w:ind w:left="420" w:firstLineChars="0" w:firstLine="0"/>
              <w:jc w:val="center"/>
              <w:rPr>
                <w:color w:val="00B050"/>
              </w:rPr>
            </w:pPr>
            <w:r w:rsidRPr="00322704">
              <w:rPr>
                <w:rFonts w:hint="eastAsia"/>
                <w:color w:val="00B050"/>
              </w:rPr>
              <w:t>您确认需要删除选中的数据吗？</w:t>
            </w:r>
          </w:p>
          <w:p w14:paraId="5FC9E6D1" w14:textId="77777777" w:rsidR="00322704" w:rsidRDefault="00322704" w:rsidP="005605E3">
            <w:pPr>
              <w:pStyle w:val="21"/>
              <w:spacing w:line="360" w:lineRule="auto"/>
              <w:ind w:left="420" w:firstLineChars="0" w:firstLine="0"/>
              <w:rPr>
                <w:rFonts w:ascii="宋体"/>
                <w:szCs w:val="21"/>
              </w:rPr>
            </w:pPr>
            <w:r>
              <w:rPr>
                <w:rFonts w:ascii="宋体" w:hint="eastAsia"/>
                <w:szCs w:val="21"/>
              </w:rPr>
              <w:t>【取消】按钮</w:t>
            </w:r>
            <w:r>
              <w:rPr>
                <w:rFonts w:ascii="宋体"/>
                <w:szCs w:val="21"/>
              </w:rPr>
              <w:t>：点击，关闭该弹框；</w:t>
            </w:r>
          </w:p>
          <w:p w14:paraId="238ADD77" w14:textId="309EF24E" w:rsidR="00322704" w:rsidRPr="00322704" w:rsidRDefault="00322704" w:rsidP="005605E3">
            <w:pPr>
              <w:pStyle w:val="21"/>
              <w:spacing w:line="360" w:lineRule="auto"/>
              <w:rPr>
                <w:rFonts w:ascii="宋体"/>
                <w:szCs w:val="21"/>
              </w:rPr>
            </w:pPr>
            <w:r>
              <w:rPr>
                <w:rFonts w:ascii="宋体" w:hint="eastAsia"/>
                <w:szCs w:val="21"/>
              </w:rPr>
              <w:t>【确定】按钮</w:t>
            </w:r>
            <w:r>
              <w:rPr>
                <w:rFonts w:ascii="宋体"/>
                <w:szCs w:val="21"/>
              </w:rPr>
              <w:t>：点击进行删除数据，</w:t>
            </w:r>
            <w:r>
              <w:rPr>
                <w:rFonts w:ascii="宋体" w:hint="eastAsia"/>
                <w:szCs w:val="21"/>
              </w:rPr>
              <w:t>删除</w:t>
            </w:r>
            <w:r w:rsidR="00E11FCB">
              <w:rPr>
                <w:rFonts w:ascii="宋体" w:hint="eastAsia"/>
                <w:szCs w:val="21"/>
              </w:rPr>
              <w:t>逻辑同上方相同；</w:t>
            </w:r>
          </w:p>
        </w:tc>
      </w:tr>
      <w:tr w:rsidR="005B52EE" w:rsidRPr="0037382C" w14:paraId="5602D5BD" w14:textId="77777777" w:rsidTr="00AE4AD2">
        <w:tc>
          <w:tcPr>
            <w:tcW w:w="1134" w:type="dxa"/>
          </w:tcPr>
          <w:p w14:paraId="50A7FB82" w14:textId="77777777" w:rsidR="005B52EE" w:rsidRDefault="005B52EE" w:rsidP="005605E3">
            <w:pPr>
              <w:spacing w:line="360" w:lineRule="auto"/>
            </w:pPr>
            <w:r>
              <w:rPr>
                <w:rFonts w:hint="eastAsia"/>
              </w:rPr>
              <w:lastRenderedPageBreak/>
              <w:t>【上架】</w:t>
            </w:r>
          </w:p>
        </w:tc>
        <w:tc>
          <w:tcPr>
            <w:tcW w:w="7230" w:type="dxa"/>
          </w:tcPr>
          <w:p w14:paraId="57688377" w14:textId="77777777" w:rsidR="005B52EE" w:rsidRDefault="005B52EE" w:rsidP="005605E3">
            <w:pPr>
              <w:pStyle w:val="21"/>
              <w:spacing w:line="360" w:lineRule="auto"/>
              <w:ind w:firstLineChars="0" w:firstLine="0"/>
              <w:rPr>
                <w:rFonts w:ascii="宋体"/>
                <w:szCs w:val="21"/>
              </w:rPr>
            </w:pPr>
            <w:r>
              <w:rPr>
                <w:rFonts w:ascii="宋体" w:hint="eastAsia"/>
                <w:szCs w:val="21"/>
              </w:rPr>
              <w:t>点击</w:t>
            </w:r>
            <w:r>
              <w:rPr>
                <w:rFonts w:ascii="宋体"/>
                <w:szCs w:val="21"/>
              </w:rPr>
              <w:t>，进行校验：</w:t>
            </w:r>
          </w:p>
          <w:p w14:paraId="5F8852E1" w14:textId="77777777" w:rsidR="005B52EE" w:rsidRPr="008B3EBE" w:rsidRDefault="005B52EE" w:rsidP="005605E3">
            <w:pPr>
              <w:pStyle w:val="21"/>
              <w:spacing w:line="360" w:lineRule="auto"/>
              <w:ind w:firstLineChars="0" w:firstLine="0"/>
              <w:rPr>
                <w:rFonts w:ascii="宋体"/>
                <w:szCs w:val="21"/>
              </w:rPr>
            </w:pPr>
            <w:r>
              <w:rPr>
                <w:rFonts w:ascii="宋体" w:hint="eastAsia"/>
                <w:szCs w:val="21"/>
              </w:rPr>
              <w:t>1.未</w:t>
            </w:r>
            <w:r>
              <w:rPr>
                <w:rFonts w:ascii="宋体"/>
                <w:szCs w:val="21"/>
              </w:rPr>
              <w:t>选中</w:t>
            </w:r>
            <w:r>
              <w:rPr>
                <w:rFonts w:ascii="宋体" w:hint="eastAsia"/>
                <w:szCs w:val="21"/>
              </w:rPr>
              <w:t>查询</w:t>
            </w:r>
            <w:r>
              <w:rPr>
                <w:rFonts w:ascii="宋体"/>
                <w:szCs w:val="21"/>
              </w:rPr>
              <w:t>列表的数据</w:t>
            </w:r>
            <w:r>
              <w:rPr>
                <w:rFonts w:ascii="宋体" w:hint="eastAsia"/>
                <w:szCs w:val="21"/>
              </w:rPr>
              <w:t>，</w:t>
            </w:r>
            <w:r>
              <w:rPr>
                <w:rFonts w:ascii="宋体"/>
                <w:szCs w:val="21"/>
              </w:rPr>
              <w:t>点击该按钮则进行弹框提示</w:t>
            </w:r>
            <w:r>
              <w:rPr>
                <w:rFonts w:ascii="宋体" w:hint="eastAsia"/>
                <w:szCs w:val="21"/>
              </w:rPr>
              <w:t>；</w:t>
            </w:r>
          </w:p>
          <w:p w14:paraId="0BE07C1A" w14:textId="77777777" w:rsidR="005B52EE" w:rsidRDefault="005B52EE" w:rsidP="005605E3">
            <w:pPr>
              <w:pStyle w:val="21"/>
              <w:numPr>
                <w:ilvl w:val="0"/>
                <w:numId w:val="31"/>
              </w:numPr>
              <w:spacing w:line="360" w:lineRule="auto"/>
              <w:ind w:firstLineChars="0"/>
              <w:rPr>
                <w:rFonts w:ascii="宋体"/>
                <w:szCs w:val="21"/>
              </w:rPr>
            </w:pPr>
            <w:r>
              <w:rPr>
                <w:rFonts w:ascii="宋体" w:hint="eastAsia"/>
                <w:szCs w:val="21"/>
              </w:rPr>
              <w:t>弹框文案</w:t>
            </w:r>
            <w:r>
              <w:rPr>
                <w:rFonts w:ascii="宋体"/>
                <w:szCs w:val="21"/>
              </w:rPr>
              <w:t>描述：</w:t>
            </w:r>
            <w:r w:rsidRPr="00E3216A">
              <w:rPr>
                <w:rFonts w:ascii="宋体"/>
                <w:color w:val="00B050"/>
                <w:szCs w:val="21"/>
              </w:rPr>
              <w:t>请选择一条数据</w:t>
            </w:r>
            <w:r>
              <w:rPr>
                <w:rFonts w:ascii="宋体" w:hint="eastAsia"/>
                <w:color w:val="00B050"/>
                <w:szCs w:val="21"/>
              </w:rPr>
              <w:t>操作</w:t>
            </w:r>
            <w:r w:rsidRPr="00E3216A">
              <w:rPr>
                <w:rFonts w:ascii="宋体"/>
                <w:color w:val="00B050"/>
                <w:szCs w:val="21"/>
              </w:rPr>
              <w:t>！</w:t>
            </w:r>
          </w:p>
          <w:p w14:paraId="3E05964F" w14:textId="77777777" w:rsidR="005B52EE" w:rsidRPr="00E3216A" w:rsidRDefault="005B52EE" w:rsidP="005605E3">
            <w:pPr>
              <w:pStyle w:val="21"/>
              <w:numPr>
                <w:ilvl w:val="0"/>
                <w:numId w:val="31"/>
              </w:numPr>
              <w:spacing w:line="360" w:lineRule="auto"/>
              <w:ind w:firstLineChars="0"/>
              <w:rPr>
                <w:rFonts w:ascii="宋体"/>
                <w:szCs w:val="21"/>
              </w:rPr>
            </w:pPr>
            <w:r>
              <w:rPr>
                <w:rFonts w:ascii="宋体" w:hint="eastAsia"/>
                <w:szCs w:val="21"/>
              </w:rPr>
              <w:t>【确定】按钮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p w14:paraId="77643C9F" w14:textId="77777777" w:rsidR="005B52EE" w:rsidRPr="002E18E1" w:rsidRDefault="005B52EE" w:rsidP="005605E3">
            <w:pPr>
              <w:pStyle w:val="21"/>
              <w:spacing w:line="360" w:lineRule="auto"/>
              <w:ind w:firstLineChars="0" w:firstLine="0"/>
              <w:rPr>
                <w:rFonts w:ascii="宋体"/>
                <w:szCs w:val="21"/>
              </w:rPr>
            </w:pPr>
            <w:r>
              <w:rPr>
                <w:rFonts w:ascii="宋体"/>
                <w:szCs w:val="21"/>
              </w:rPr>
              <w:t>2.</w:t>
            </w:r>
            <w:r>
              <w:rPr>
                <w:rFonts w:ascii="宋体" w:hint="eastAsia"/>
                <w:szCs w:val="21"/>
              </w:rPr>
              <w:t>选中</w:t>
            </w:r>
            <w:r>
              <w:rPr>
                <w:rFonts w:ascii="宋体"/>
                <w:szCs w:val="21"/>
              </w:rPr>
              <w:t>多条</w:t>
            </w:r>
            <w:r>
              <w:rPr>
                <w:rFonts w:ascii="宋体" w:hint="eastAsia"/>
                <w:szCs w:val="21"/>
              </w:rPr>
              <w:t>查询</w:t>
            </w:r>
            <w:r>
              <w:rPr>
                <w:rFonts w:ascii="宋体"/>
                <w:szCs w:val="21"/>
              </w:rPr>
              <w:t>列表的数据</w:t>
            </w:r>
            <w:r>
              <w:rPr>
                <w:rFonts w:ascii="宋体" w:hint="eastAsia"/>
                <w:szCs w:val="21"/>
              </w:rPr>
              <w:t>，</w:t>
            </w:r>
            <w:r>
              <w:rPr>
                <w:rFonts w:ascii="宋体"/>
                <w:szCs w:val="21"/>
              </w:rPr>
              <w:t>点击该按钮则进行弹框提示</w:t>
            </w:r>
            <w:r>
              <w:rPr>
                <w:rFonts w:ascii="宋体" w:hint="eastAsia"/>
                <w:szCs w:val="21"/>
              </w:rPr>
              <w:t>；</w:t>
            </w:r>
          </w:p>
          <w:p w14:paraId="5B769D7D" w14:textId="77777777" w:rsidR="005B52EE" w:rsidRDefault="005B52EE" w:rsidP="005605E3">
            <w:pPr>
              <w:pStyle w:val="21"/>
              <w:numPr>
                <w:ilvl w:val="0"/>
                <w:numId w:val="31"/>
              </w:numPr>
              <w:spacing w:line="360" w:lineRule="auto"/>
              <w:ind w:firstLineChars="0"/>
              <w:rPr>
                <w:rFonts w:ascii="宋体"/>
                <w:szCs w:val="21"/>
              </w:rPr>
            </w:pPr>
            <w:r>
              <w:rPr>
                <w:rFonts w:ascii="宋体" w:hint="eastAsia"/>
                <w:szCs w:val="21"/>
              </w:rPr>
              <w:t>弹框文案</w:t>
            </w:r>
            <w:r>
              <w:rPr>
                <w:rFonts w:ascii="宋体"/>
                <w:szCs w:val="21"/>
              </w:rPr>
              <w:t>描述：</w:t>
            </w:r>
            <w:r>
              <w:rPr>
                <w:rFonts w:ascii="宋体" w:hint="eastAsia"/>
                <w:color w:val="00B050"/>
                <w:szCs w:val="21"/>
              </w:rPr>
              <w:t>每次只能</w:t>
            </w:r>
            <w:r>
              <w:rPr>
                <w:rFonts w:ascii="宋体"/>
                <w:color w:val="00B050"/>
                <w:szCs w:val="21"/>
              </w:rPr>
              <w:t>选择一条数据</w:t>
            </w:r>
            <w:r>
              <w:rPr>
                <w:rFonts w:ascii="宋体" w:hint="eastAsia"/>
                <w:color w:val="00B050"/>
                <w:szCs w:val="21"/>
              </w:rPr>
              <w:t>操作</w:t>
            </w:r>
            <w:r>
              <w:rPr>
                <w:rFonts w:ascii="宋体"/>
                <w:color w:val="00B050"/>
                <w:szCs w:val="21"/>
              </w:rPr>
              <w:t>！</w:t>
            </w:r>
          </w:p>
          <w:p w14:paraId="7084BCD1" w14:textId="77777777" w:rsidR="005B52EE" w:rsidRPr="009909E3" w:rsidRDefault="005B52EE" w:rsidP="005605E3">
            <w:pPr>
              <w:pStyle w:val="21"/>
              <w:numPr>
                <w:ilvl w:val="0"/>
                <w:numId w:val="31"/>
              </w:numPr>
              <w:spacing w:line="360" w:lineRule="auto"/>
              <w:ind w:firstLineChars="0"/>
              <w:rPr>
                <w:rFonts w:ascii="宋体"/>
                <w:szCs w:val="21"/>
              </w:rPr>
            </w:pPr>
            <w:r>
              <w:rPr>
                <w:rFonts w:ascii="宋体" w:hint="eastAsia"/>
                <w:szCs w:val="21"/>
              </w:rPr>
              <w:t>【确定】按钮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p w14:paraId="2F4C9A29" w14:textId="363FA0C6" w:rsidR="005B52EE" w:rsidRDefault="005B52EE" w:rsidP="005605E3">
            <w:pPr>
              <w:pStyle w:val="21"/>
              <w:spacing w:line="360" w:lineRule="auto"/>
              <w:ind w:firstLineChars="0" w:firstLine="0"/>
            </w:pPr>
            <w:r>
              <w:rPr>
                <w:rFonts w:ascii="宋体"/>
                <w:szCs w:val="21"/>
              </w:rPr>
              <w:t>3.</w:t>
            </w:r>
            <w:r>
              <w:rPr>
                <w:rFonts w:ascii="宋体" w:hint="eastAsia"/>
                <w:szCs w:val="21"/>
              </w:rPr>
              <w:t>选中</w:t>
            </w:r>
            <w:r>
              <w:rPr>
                <w:rFonts w:ascii="宋体"/>
                <w:szCs w:val="21"/>
              </w:rPr>
              <w:t>一条查询列表的数据</w:t>
            </w:r>
            <w:r>
              <w:rPr>
                <w:rFonts w:ascii="宋体" w:hint="eastAsia"/>
                <w:szCs w:val="21"/>
              </w:rPr>
              <w:t>，</w:t>
            </w:r>
            <w:r w:rsidRPr="000A06AA">
              <w:rPr>
                <w:rFonts w:ascii="宋体"/>
                <w:szCs w:val="21"/>
              </w:rPr>
              <w:t>进行判断</w:t>
            </w:r>
            <w:r w:rsidRPr="006B3471">
              <w:rPr>
                <w:rFonts w:ascii="宋体" w:hint="eastAsia"/>
                <w:szCs w:val="21"/>
                <w:highlight w:val="yellow"/>
              </w:rPr>
              <w:t>该条</w:t>
            </w:r>
            <w:r w:rsidRPr="006B3471">
              <w:rPr>
                <w:rFonts w:ascii="宋体"/>
                <w:szCs w:val="21"/>
                <w:highlight w:val="yellow"/>
              </w:rPr>
              <w:t>数据</w:t>
            </w:r>
            <w:r w:rsidRPr="006B3471">
              <w:rPr>
                <w:rFonts w:ascii="宋体" w:hint="eastAsia"/>
                <w:szCs w:val="21"/>
                <w:highlight w:val="yellow"/>
              </w:rPr>
              <w:t>是否可上架</w:t>
            </w:r>
            <w:r w:rsidR="009325F4" w:rsidRPr="006B3471">
              <w:rPr>
                <w:rFonts w:ascii="宋体" w:hint="eastAsia"/>
                <w:szCs w:val="21"/>
                <w:highlight w:val="yellow"/>
              </w:rPr>
              <w:t>，具体逻辑参考“3</w:t>
            </w:r>
            <w:r w:rsidR="009325F4" w:rsidRPr="006B3471">
              <w:rPr>
                <w:rFonts w:ascii="宋体"/>
                <w:szCs w:val="21"/>
                <w:highlight w:val="yellow"/>
              </w:rPr>
              <w:t>.7.3</w:t>
            </w:r>
            <w:r w:rsidR="009325F4" w:rsidRPr="006B3471">
              <w:rPr>
                <w:rFonts w:ascii="宋体" w:hint="eastAsia"/>
                <w:szCs w:val="21"/>
                <w:highlight w:val="yellow"/>
              </w:rPr>
              <w:t>规则”中的所述</w:t>
            </w:r>
            <w:r w:rsidR="009325F4">
              <w:rPr>
                <w:rFonts w:ascii="宋体" w:hint="eastAsia"/>
                <w:szCs w:val="21"/>
              </w:rPr>
              <w:t>；</w:t>
            </w:r>
          </w:p>
          <w:p w14:paraId="28C2D0AA" w14:textId="60142E0C" w:rsidR="005B52EE" w:rsidRPr="002E18E1" w:rsidRDefault="005B52EE" w:rsidP="005605E3">
            <w:pPr>
              <w:pStyle w:val="21"/>
              <w:numPr>
                <w:ilvl w:val="0"/>
                <w:numId w:val="32"/>
              </w:numPr>
              <w:spacing w:line="360" w:lineRule="auto"/>
              <w:ind w:firstLineChars="0"/>
              <w:rPr>
                <w:rFonts w:ascii="宋体"/>
                <w:szCs w:val="21"/>
              </w:rPr>
            </w:pPr>
            <w:r>
              <w:rPr>
                <w:rFonts w:ascii="宋体" w:hint="eastAsia"/>
                <w:szCs w:val="21"/>
              </w:rPr>
              <w:t>若数据</w:t>
            </w:r>
            <w:r w:rsidR="009325F4">
              <w:rPr>
                <w:rFonts w:ascii="宋体" w:hint="eastAsia"/>
                <w:szCs w:val="21"/>
              </w:rPr>
              <w:t>可进行</w:t>
            </w:r>
            <w:r w:rsidR="000A06AA">
              <w:rPr>
                <w:rFonts w:ascii="宋体" w:hint="eastAsia"/>
                <w:szCs w:val="21"/>
              </w:rPr>
              <w:t>“</w:t>
            </w:r>
            <w:r w:rsidR="009325F4">
              <w:rPr>
                <w:rFonts w:ascii="宋体" w:hint="eastAsia"/>
                <w:szCs w:val="21"/>
              </w:rPr>
              <w:t>上</w:t>
            </w:r>
            <w:r w:rsidR="000A06AA">
              <w:rPr>
                <w:rFonts w:ascii="宋体" w:hint="eastAsia"/>
                <w:szCs w:val="21"/>
              </w:rPr>
              <w:t>架”</w:t>
            </w:r>
            <w:r w:rsidR="009325F4">
              <w:rPr>
                <w:rFonts w:ascii="宋体" w:hint="eastAsia"/>
                <w:szCs w:val="21"/>
              </w:rPr>
              <w:t>操作时</w:t>
            </w:r>
            <w:r>
              <w:rPr>
                <w:rFonts w:hint="eastAsia"/>
              </w:rPr>
              <w:t>，那么</w:t>
            </w:r>
            <w:r>
              <w:t>当前弹框进行提示</w:t>
            </w:r>
            <w:r>
              <w:rPr>
                <w:rFonts w:hint="eastAsia"/>
              </w:rPr>
              <w:t>；</w:t>
            </w:r>
          </w:p>
          <w:p w14:paraId="54CBE552" w14:textId="77777777" w:rsidR="005B52EE" w:rsidRDefault="005B52EE" w:rsidP="005605E3">
            <w:pPr>
              <w:pStyle w:val="21"/>
              <w:spacing w:line="360" w:lineRule="auto"/>
              <w:ind w:left="420" w:firstLineChars="0" w:firstLine="0"/>
            </w:pPr>
            <w:r>
              <w:rPr>
                <w:rFonts w:hint="eastAsia"/>
              </w:rPr>
              <w:t>弹框文案</w:t>
            </w:r>
            <w:r>
              <w:t>描述：</w:t>
            </w:r>
            <w:r w:rsidRPr="002E18E1">
              <w:rPr>
                <w:rFonts w:hint="eastAsia"/>
                <w:color w:val="00B050"/>
              </w:rPr>
              <w:t>您确认需要</w:t>
            </w:r>
            <w:r>
              <w:rPr>
                <w:rFonts w:hint="eastAsia"/>
                <w:color w:val="00B050"/>
              </w:rPr>
              <w:t>上架</w:t>
            </w:r>
            <w:r w:rsidRPr="002E18E1">
              <w:rPr>
                <w:rFonts w:hint="eastAsia"/>
                <w:color w:val="00B050"/>
              </w:rPr>
              <w:t>选中的数据吗？</w:t>
            </w:r>
          </w:p>
          <w:p w14:paraId="2D295348" w14:textId="77777777" w:rsidR="005B52EE" w:rsidRDefault="005B52EE" w:rsidP="005605E3">
            <w:pPr>
              <w:pStyle w:val="21"/>
              <w:spacing w:line="360" w:lineRule="auto"/>
              <w:ind w:left="420" w:firstLineChars="0" w:firstLine="0"/>
              <w:rPr>
                <w:rFonts w:ascii="宋体"/>
                <w:szCs w:val="21"/>
              </w:rPr>
            </w:pPr>
            <w:r>
              <w:rPr>
                <w:rFonts w:ascii="宋体" w:hint="eastAsia"/>
                <w:szCs w:val="21"/>
              </w:rPr>
              <w:t>【取消】按钮</w:t>
            </w:r>
            <w:r>
              <w:rPr>
                <w:rFonts w:ascii="宋体"/>
                <w:szCs w:val="21"/>
              </w:rPr>
              <w:t>：点击，关闭该弹框；</w:t>
            </w:r>
          </w:p>
          <w:p w14:paraId="256CB87D" w14:textId="7CA9A5E0" w:rsidR="005B52EE" w:rsidRDefault="005B52EE" w:rsidP="005605E3">
            <w:pPr>
              <w:pStyle w:val="21"/>
              <w:spacing w:line="360" w:lineRule="auto"/>
              <w:rPr>
                <w:rFonts w:ascii="宋体"/>
                <w:color w:val="00B050"/>
                <w:szCs w:val="21"/>
              </w:rPr>
            </w:pPr>
            <w:r>
              <w:rPr>
                <w:rFonts w:ascii="宋体" w:hint="eastAsia"/>
                <w:szCs w:val="21"/>
              </w:rPr>
              <w:t>【确定】按钮</w:t>
            </w:r>
            <w:r>
              <w:rPr>
                <w:rFonts w:ascii="宋体"/>
                <w:szCs w:val="21"/>
              </w:rPr>
              <w:t>：点击进行</w:t>
            </w:r>
            <w:r>
              <w:rPr>
                <w:rFonts w:ascii="宋体" w:hint="eastAsia"/>
                <w:szCs w:val="21"/>
              </w:rPr>
              <w:t>修改</w:t>
            </w:r>
            <w:r>
              <w:rPr>
                <w:rFonts w:ascii="宋体"/>
                <w:szCs w:val="21"/>
              </w:rPr>
              <w:t>数据</w:t>
            </w:r>
            <w:r>
              <w:rPr>
                <w:rFonts w:ascii="宋体" w:hint="eastAsia"/>
                <w:szCs w:val="21"/>
              </w:rPr>
              <w:t>状态</w:t>
            </w:r>
            <w:r>
              <w:rPr>
                <w:rFonts w:ascii="宋体"/>
                <w:szCs w:val="21"/>
              </w:rPr>
              <w:t>进行上架，</w:t>
            </w:r>
            <w:r>
              <w:rPr>
                <w:rFonts w:ascii="宋体" w:hint="eastAsia"/>
                <w:szCs w:val="21"/>
              </w:rPr>
              <w:t>（1）</w:t>
            </w:r>
            <w:r>
              <w:rPr>
                <w:rFonts w:ascii="宋体"/>
                <w:szCs w:val="21"/>
              </w:rPr>
              <w:t>若</w:t>
            </w:r>
            <w:r>
              <w:rPr>
                <w:rFonts w:ascii="宋体" w:hint="eastAsia"/>
                <w:szCs w:val="21"/>
              </w:rPr>
              <w:t>数据上架</w:t>
            </w:r>
            <w:r>
              <w:rPr>
                <w:rFonts w:ascii="宋体"/>
                <w:szCs w:val="21"/>
              </w:rPr>
              <w:t>成功</w:t>
            </w:r>
            <w:r>
              <w:rPr>
                <w:rFonts w:ascii="宋体" w:hint="eastAsia"/>
                <w:szCs w:val="21"/>
              </w:rPr>
              <w:t>，</w:t>
            </w:r>
            <w:r>
              <w:rPr>
                <w:rFonts w:ascii="宋体"/>
                <w:szCs w:val="21"/>
              </w:rPr>
              <w:t>则</w:t>
            </w:r>
            <w:r>
              <w:rPr>
                <w:rFonts w:ascii="宋体" w:hint="eastAsia"/>
                <w:szCs w:val="21"/>
              </w:rPr>
              <w:t>当前</w:t>
            </w:r>
            <w:r>
              <w:rPr>
                <w:rFonts w:ascii="宋体"/>
                <w:szCs w:val="21"/>
              </w:rPr>
              <w:t>页面进行toast提醒</w:t>
            </w:r>
            <w:r>
              <w:rPr>
                <w:rFonts w:ascii="宋体" w:hint="eastAsia"/>
                <w:szCs w:val="21"/>
              </w:rPr>
              <w:t>2</w:t>
            </w:r>
            <w:r>
              <w:rPr>
                <w:rFonts w:ascii="宋体"/>
                <w:szCs w:val="21"/>
              </w:rPr>
              <w:t>s后消失，提示语：</w:t>
            </w:r>
            <w:r w:rsidR="009325F4" w:rsidRPr="009325F4">
              <w:rPr>
                <w:rFonts w:ascii="宋体" w:hint="eastAsia"/>
                <w:color w:val="00B050"/>
                <w:szCs w:val="21"/>
              </w:rPr>
              <w:t>操作</w:t>
            </w:r>
            <w:r w:rsidRPr="009325F4">
              <w:rPr>
                <w:rFonts w:ascii="宋体"/>
                <w:color w:val="00B050"/>
                <w:szCs w:val="21"/>
              </w:rPr>
              <w:t>成功</w:t>
            </w:r>
            <w:r w:rsidR="009325F4">
              <w:rPr>
                <w:rFonts w:ascii="宋体" w:hint="eastAsia"/>
                <w:color w:val="00B050"/>
                <w:szCs w:val="21"/>
              </w:rPr>
              <w:t xml:space="preserve"> </w:t>
            </w:r>
            <w:r w:rsidR="009325F4">
              <w:rPr>
                <w:rFonts w:ascii="宋体"/>
                <w:color w:val="00B050"/>
                <w:szCs w:val="21"/>
              </w:rPr>
              <w:t xml:space="preserve">  </w:t>
            </w:r>
            <w:r>
              <w:rPr>
                <w:rFonts w:ascii="宋体" w:hint="eastAsia"/>
                <w:szCs w:val="21"/>
              </w:rPr>
              <w:t>，</w:t>
            </w:r>
            <w:r>
              <w:rPr>
                <w:rFonts w:ascii="宋体"/>
                <w:szCs w:val="21"/>
              </w:rPr>
              <w:t>同时</w:t>
            </w:r>
            <w:r>
              <w:rPr>
                <w:rFonts w:ascii="宋体" w:hint="eastAsia"/>
                <w:szCs w:val="21"/>
              </w:rPr>
              <w:t>查询</w:t>
            </w:r>
            <w:r>
              <w:rPr>
                <w:rFonts w:ascii="宋体"/>
                <w:szCs w:val="21"/>
              </w:rPr>
              <w:t>列表页面</w:t>
            </w:r>
            <w:r>
              <w:rPr>
                <w:rFonts w:ascii="宋体" w:hint="eastAsia"/>
                <w:szCs w:val="21"/>
              </w:rPr>
              <w:t>该条数据状态进行</w:t>
            </w:r>
            <w:r>
              <w:rPr>
                <w:rFonts w:ascii="宋体"/>
                <w:szCs w:val="21"/>
              </w:rPr>
              <w:t>变化</w:t>
            </w:r>
            <w:r>
              <w:rPr>
                <w:rFonts w:ascii="宋体" w:hint="eastAsia"/>
                <w:szCs w:val="21"/>
              </w:rPr>
              <w:t>（不重新</w:t>
            </w:r>
            <w:r>
              <w:rPr>
                <w:rFonts w:ascii="宋体"/>
                <w:szCs w:val="21"/>
              </w:rPr>
              <w:t>刷新该查询列表页面，只有该条</w:t>
            </w:r>
            <w:r>
              <w:rPr>
                <w:rFonts w:ascii="宋体" w:hint="eastAsia"/>
                <w:szCs w:val="21"/>
              </w:rPr>
              <w:t>数据</w:t>
            </w:r>
            <w:r>
              <w:rPr>
                <w:rFonts w:ascii="宋体"/>
                <w:szCs w:val="21"/>
              </w:rPr>
              <w:t>的状态进行变更，eg：查询的数据在</w:t>
            </w:r>
            <w:r>
              <w:rPr>
                <w:rFonts w:ascii="宋体" w:hint="eastAsia"/>
                <w:szCs w:val="21"/>
              </w:rPr>
              <w:t>第5页</w:t>
            </w:r>
            <w:r>
              <w:rPr>
                <w:rFonts w:ascii="宋体"/>
                <w:szCs w:val="21"/>
              </w:rPr>
              <w:t>进行展示，那么对该数据进行上架后，依然</w:t>
            </w:r>
            <w:r>
              <w:rPr>
                <w:rFonts w:ascii="宋体" w:hint="eastAsia"/>
                <w:szCs w:val="21"/>
              </w:rPr>
              <w:t>停留在</w:t>
            </w:r>
            <w:r>
              <w:rPr>
                <w:rFonts w:ascii="宋体"/>
                <w:szCs w:val="21"/>
              </w:rPr>
              <w:t>查询数据的第5</w:t>
            </w:r>
            <w:r>
              <w:rPr>
                <w:rFonts w:ascii="宋体" w:hint="eastAsia"/>
                <w:szCs w:val="21"/>
              </w:rPr>
              <w:t>页</w:t>
            </w:r>
            <w:r>
              <w:rPr>
                <w:rFonts w:ascii="宋体"/>
                <w:szCs w:val="21"/>
              </w:rPr>
              <w:t>，只有该条数据的状态进行了变更</w:t>
            </w:r>
            <w:r>
              <w:rPr>
                <w:rFonts w:ascii="宋体" w:hint="eastAsia"/>
                <w:szCs w:val="21"/>
              </w:rPr>
              <w:t>）</w:t>
            </w:r>
            <w:r>
              <w:rPr>
                <w:rFonts w:ascii="宋体"/>
                <w:szCs w:val="21"/>
              </w:rPr>
              <w:t>；</w:t>
            </w:r>
            <w:r>
              <w:rPr>
                <w:rFonts w:ascii="宋体" w:hint="eastAsia"/>
                <w:szCs w:val="21"/>
              </w:rPr>
              <w:t>（2）</w:t>
            </w:r>
            <w:r>
              <w:rPr>
                <w:rFonts w:ascii="宋体" w:hint="eastAsia"/>
                <w:szCs w:val="21"/>
              </w:rPr>
              <w:lastRenderedPageBreak/>
              <w:t>若上架操作</w:t>
            </w:r>
            <w:r>
              <w:rPr>
                <w:rFonts w:ascii="宋体"/>
                <w:szCs w:val="21"/>
              </w:rPr>
              <w:t>失败，当前页面进行toast提示</w:t>
            </w:r>
            <w:r>
              <w:rPr>
                <w:rFonts w:ascii="宋体" w:hint="eastAsia"/>
                <w:szCs w:val="21"/>
              </w:rPr>
              <w:t>2</w:t>
            </w:r>
            <w:r>
              <w:rPr>
                <w:rFonts w:ascii="宋体"/>
                <w:szCs w:val="21"/>
              </w:rPr>
              <w:t>s</w:t>
            </w:r>
            <w:r>
              <w:rPr>
                <w:rFonts w:ascii="宋体" w:hint="eastAsia"/>
                <w:szCs w:val="21"/>
              </w:rPr>
              <w:t>后</w:t>
            </w:r>
            <w:r>
              <w:rPr>
                <w:rFonts w:ascii="宋体"/>
                <w:szCs w:val="21"/>
              </w:rPr>
              <w:t>消失，文案：</w:t>
            </w:r>
            <w:r>
              <w:rPr>
                <w:rFonts w:ascii="宋体" w:hint="eastAsia"/>
                <w:color w:val="00B050"/>
                <w:szCs w:val="21"/>
              </w:rPr>
              <w:t>操作</w:t>
            </w:r>
            <w:r w:rsidRPr="007C3C4A">
              <w:rPr>
                <w:rFonts w:ascii="宋体" w:hint="eastAsia"/>
                <w:color w:val="00B050"/>
                <w:szCs w:val="21"/>
              </w:rPr>
              <w:t>失败</w:t>
            </w:r>
            <w:r>
              <w:rPr>
                <w:rFonts w:ascii="宋体" w:hint="eastAsia"/>
                <w:color w:val="00B050"/>
                <w:szCs w:val="21"/>
              </w:rPr>
              <w:t>，如有问题</w:t>
            </w:r>
            <w:r>
              <w:rPr>
                <w:rFonts w:ascii="宋体"/>
                <w:color w:val="00B050"/>
                <w:szCs w:val="21"/>
              </w:rPr>
              <w:t>请联系管理员。</w:t>
            </w:r>
          </w:p>
          <w:p w14:paraId="69BF6821" w14:textId="2F6FE06E" w:rsidR="0075060E" w:rsidRPr="003C55B6" w:rsidRDefault="0075060E" w:rsidP="005605E3">
            <w:pPr>
              <w:pStyle w:val="21"/>
              <w:spacing w:line="360" w:lineRule="auto"/>
              <w:rPr>
                <w:rFonts w:ascii="宋体"/>
                <w:szCs w:val="21"/>
              </w:rPr>
            </w:pPr>
            <w:r>
              <w:rPr>
                <w:rFonts w:ascii="宋体" w:hint="eastAsia"/>
                <w:szCs w:val="21"/>
              </w:rPr>
              <w:t>产品上架</w:t>
            </w:r>
            <w:r w:rsidR="009C6EC0">
              <w:rPr>
                <w:rFonts w:ascii="宋体" w:hint="eastAsia"/>
                <w:szCs w:val="21"/>
              </w:rPr>
              <w:t>操作</w:t>
            </w:r>
            <w:r>
              <w:rPr>
                <w:rFonts w:ascii="宋体" w:hint="eastAsia"/>
                <w:szCs w:val="21"/>
              </w:rPr>
              <w:t>成功</w:t>
            </w:r>
            <w:r w:rsidR="00E02AD8">
              <w:rPr>
                <w:rFonts w:ascii="宋体" w:hint="eastAsia"/>
                <w:szCs w:val="21"/>
              </w:rPr>
              <w:t>后，如果该产品已经设置了</w:t>
            </w:r>
            <w:r w:rsidR="009C6EC0">
              <w:rPr>
                <w:rFonts w:ascii="宋体" w:hint="eastAsia"/>
                <w:szCs w:val="21"/>
              </w:rPr>
              <w:t>销售流程且对应的“产品销售流程”里的状态为：</w:t>
            </w:r>
          </w:p>
          <w:p w14:paraId="56EE6A40" w14:textId="77777777" w:rsidR="005B52EE" w:rsidRPr="002A01E9" w:rsidRDefault="005B52EE" w:rsidP="005605E3">
            <w:pPr>
              <w:pStyle w:val="21"/>
              <w:numPr>
                <w:ilvl w:val="0"/>
                <w:numId w:val="32"/>
              </w:numPr>
              <w:spacing w:line="360" w:lineRule="auto"/>
              <w:ind w:firstLineChars="0"/>
              <w:rPr>
                <w:rFonts w:ascii="宋体"/>
                <w:szCs w:val="21"/>
              </w:rPr>
            </w:pPr>
            <w:r>
              <w:rPr>
                <w:rFonts w:ascii="宋体" w:hint="eastAsia"/>
                <w:szCs w:val="21"/>
              </w:rPr>
              <w:t>若数据不</w:t>
            </w:r>
            <w:r>
              <w:rPr>
                <w:rFonts w:ascii="宋体"/>
                <w:szCs w:val="21"/>
              </w:rPr>
              <w:t>可</w:t>
            </w:r>
            <w:r>
              <w:rPr>
                <w:rFonts w:ascii="宋体" w:hint="eastAsia"/>
                <w:szCs w:val="21"/>
              </w:rPr>
              <w:t>上架</w:t>
            </w:r>
            <w:r>
              <w:rPr>
                <w:rFonts w:ascii="宋体"/>
                <w:szCs w:val="21"/>
              </w:rPr>
              <w:t>时</w:t>
            </w:r>
            <w:r>
              <w:rPr>
                <w:rFonts w:hint="eastAsia"/>
              </w:rPr>
              <w:t>，</w:t>
            </w:r>
            <w:r>
              <w:t>点击，</w:t>
            </w:r>
            <w:r>
              <w:rPr>
                <w:rFonts w:hint="eastAsia"/>
              </w:rPr>
              <w:t>则在</w:t>
            </w:r>
            <w:r>
              <w:t>当前页面进行弹框提示</w:t>
            </w:r>
            <w:r>
              <w:rPr>
                <w:rFonts w:hint="eastAsia"/>
              </w:rPr>
              <w:t>；</w:t>
            </w:r>
          </w:p>
          <w:p w14:paraId="136F0719" w14:textId="77777777" w:rsidR="005B52EE" w:rsidRPr="002A01E9" w:rsidRDefault="005B52EE" w:rsidP="005605E3">
            <w:pPr>
              <w:pStyle w:val="21"/>
              <w:spacing w:line="360" w:lineRule="auto"/>
              <w:ind w:left="420" w:firstLineChars="0" w:firstLine="0"/>
              <w:rPr>
                <w:color w:val="00B050"/>
              </w:rPr>
            </w:pPr>
            <w:r>
              <w:rPr>
                <w:rFonts w:hint="eastAsia"/>
              </w:rPr>
              <w:t>弹框</w:t>
            </w:r>
            <w:r>
              <w:t>文案</w:t>
            </w:r>
            <w:r>
              <w:rPr>
                <w:rFonts w:hint="eastAsia"/>
              </w:rPr>
              <w:t>描述</w:t>
            </w:r>
            <w:r>
              <w:t>：</w:t>
            </w:r>
            <w:r>
              <w:rPr>
                <w:rFonts w:hint="eastAsia"/>
                <w:color w:val="00B050"/>
              </w:rPr>
              <w:t>只有“已下架”状态</w:t>
            </w:r>
            <w:r>
              <w:rPr>
                <w:color w:val="00B050"/>
              </w:rPr>
              <w:t>的数据</w:t>
            </w:r>
            <w:r>
              <w:rPr>
                <w:rFonts w:hint="eastAsia"/>
                <w:color w:val="00B050"/>
              </w:rPr>
              <w:t>才可</w:t>
            </w:r>
            <w:r>
              <w:rPr>
                <w:color w:val="00B050"/>
              </w:rPr>
              <w:t>进行</w:t>
            </w:r>
            <w:r>
              <w:rPr>
                <w:rFonts w:hint="eastAsia"/>
                <w:color w:val="00B050"/>
              </w:rPr>
              <w:t>该</w:t>
            </w:r>
            <w:r>
              <w:rPr>
                <w:color w:val="00B050"/>
              </w:rPr>
              <w:t>操作！</w:t>
            </w:r>
          </w:p>
          <w:p w14:paraId="25700880" w14:textId="77777777" w:rsidR="005B52EE" w:rsidRDefault="005B52EE" w:rsidP="005605E3">
            <w:pPr>
              <w:spacing w:line="360" w:lineRule="auto"/>
              <w:ind w:firstLineChars="200" w:firstLine="420"/>
            </w:pPr>
            <w:r>
              <w:rPr>
                <w:rFonts w:ascii="宋体" w:hint="eastAsia"/>
                <w:szCs w:val="21"/>
              </w:rPr>
              <w:t>弹框【确定】按钮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tc>
      </w:tr>
      <w:tr w:rsidR="005B52EE" w:rsidRPr="0037382C" w14:paraId="7A057C58" w14:textId="77777777" w:rsidTr="00AE4AD2">
        <w:tc>
          <w:tcPr>
            <w:tcW w:w="1134" w:type="dxa"/>
          </w:tcPr>
          <w:p w14:paraId="45CE9930" w14:textId="77777777" w:rsidR="005B52EE" w:rsidRDefault="005B52EE" w:rsidP="005605E3">
            <w:pPr>
              <w:spacing w:line="360" w:lineRule="auto"/>
            </w:pPr>
            <w:r>
              <w:rPr>
                <w:rFonts w:hint="eastAsia"/>
              </w:rPr>
              <w:lastRenderedPageBreak/>
              <w:t>【下架】</w:t>
            </w:r>
          </w:p>
        </w:tc>
        <w:tc>
          <w:tcPr>
            <w:tcW w:w="7230" w:type="dxa"/>
          </w:tcPr>
          <w:p w14:paraId="21D7A500" w14:textId="77777777" w:rsidR="005B52EE" w:rsidRDefault="005B52EE" w:rsidP="005605E3">
            <w:pPr>
              <w:pStyle w:val="21"/>
              <w:spacing w:line="360" w:lineRule="auto"/>
              <w:ind w:firstLineChars="0" w:firstLine="0"/>
              <w:rPr>
                <w:rFonts w:ascii="宋体"/>
                <w:szCs w:val="21"/>
              </w:rPr>
            </w:pPr>
            <w:r>
              <w:rPr>
                <w:rFonts w:ascii="宋体" w:hint="eastAsia"/>
                <w:szCs w:val="21"/>
              </w:rPr>
              <w:t>点击</w:t>
            </w:r>
            <w:r>
              <w:rPr>
                <w:rFonts w:ascii="宋体"/>
                <w:szCs w:val="21"/>
              </w:rPr>
              <w:t>，进行校验：</w:t>
            </w:r>
          </w:p>
          <w:p w14:paraId="68E1AD51" w14:textId="77777777" w:rsidR="005B52EE" w:rsidRPr="008B3EBE" w:rsidRDefault="005B52EE" w:rsidP="005605E3">
            <w:pPr>
              <w:pStyle w:val="21"/>
              <w:spacing w:line="360" w:lineRule="auto"/>
              <w:ind w:firstLineChars="0" w:firstLine="0"/>
              <w:rPr>
                <w:rFonts w:ascii="宋体"/>
                <w:szCs w:val="21"/>
              </w:rPr>
            </w:pPr>
            <w:r>
              <w:rPr>
                <w:rFonts w:ascii="宋体" w:hint="eastAsia"/>
                <w:szCs w:val="21"/>
              </w:rPr>
              <w:t>1.未</w:t>
            </w:r>
            <w:r>
              <w:rPr>
                <w:rFonts w:ascii="宋体"/>
                <w:szCs w:val="21"/>
              </w:rPr>
              <w:t>选中</w:t>
            </w:r>
            <w:r>
              <w:rPr>
                <w:rFonts w:ascii="宋体" w:hint="eastAsia"/>
                <w:szCs w:val="21"/>
              </w:rPr>
              <w:t>查询</w:t>
            </w:r>
            <w:r>
              <w:rPr>
                <w:rFonts w:ascii="宋体"/>
                <w:szCs w:val="21"/>
              </w:rPr>
              <w:t>列表的数据</w:t>
            </w:r>
            <w:r>
              <w:rPr>
                <w:rFonts w:ascii="宋体" w:hint="eastAsia"/>
                <w:szCs w:val="21"/>
              </w:rPr>
              <w:t>，</w:t>
            </w:r>
            <w:r>
              <w:rPr>
                <w:rFonts w:ascii="宋体"/>
                <w:szCs w:val="21"/>
              </w:rPr>
              <w:t>点击该按钮则进行弹框提示</w:t>
            </w:r>
            <w:r>
              <w:rPr>
                <w:rFonts w:ascii="宋体" w:hint="eastAsia"/>
                <w:szCs w:val="21"/>
              </w:rPr>
              <w:t>；</w:t>
            </w:r>
          </w:p>
          <w:p w14:paraId="34C2DEBC" w14:textId="77777777" w:rsidR="005B52EE" w:rsidRDefault="005B52EE" w:rsidP="005605E3">
            <w:pPr>
              <w:pStyle w:val="21"/>
              <w:numPr>
                <w:ilvl w:val="0"/>
                <w:numId w:val="31"/>
              </w:numPr>
              <w:spacing w:line="360" w:lineRule="auto"/>
              <w:ind w:firstLineChars="0"/>
              <w:rPr>
                <w:rFonts w:ascii="宋体"/>
                <w:szCs w:val="21"/>
              </w:rPr>
            </w:pPr>
            <w:r>
              <w:rPr>
                <w:rFonts w:ascii="宋体" w:hint="eastAsia"/>
                <w:szCs w:val="21"/>
              </w:rPr>
              <w:t>弹框文案</w:t>
            </w:r>
            <w:r>
              <w:rPr>
                <w:rFonts w:ascii="宋体"/>
                <w:szCs w:val="21"/>
              </w:rPr>
              <w:t>描述：</w:t>
            </w:r>
            <w:r w:rsidRPr="00E3216A">
              <w:rPr>
                <w:rFonts w:ascii="宋体"/>
                <w:color w:val="00B050"/>
                <w:szCs w:val="21"/>
              </w:rPr>
              <w:t>请选择一条数据</w:t>
            </w:r>
            <w:r>
              <w:rPr>
                <w:rFonts w:ascii="宋体" w:hint="eastAsia"/>
                <w:color w:val="00B050"/>
                <w:szCs w:val="21"/>
              </w:rPr>
              <w:t>操作</w:t>
            </w:r>
            <w:r w:rsidRPr="00E3216A">
              <w:rPr>
                <w:rFonts w:ascii="宋体"/>
                <w:color w:val="00B050"/>
                <w:szCs w:val="21"/>
              </w:rPr>
              <w:t>！</w:t>
            </w:r>
          </w:p>
          <w:p w14:paraId="32E791C3" w14:textId="77777777" w:rsidR="005B52EE" w:rsidRPr="00E3216A" w:rsidRDefault="005B52EE" w:rsidP="005605E3">
            <w:pPr>
              <w:pStyle w:val="21"/>
              <w:numPr>
                <w:ilvl w:val="0"/>
                <w:numId w:val="31"/>
              </w:numPr>
              <w:spacing w:line="360" w:lineRule="auto"/>
              <w:ind w:firstLineChars="0"/>
              <w:rPr>
                <w:rFonts w:ascii="宋体"/>
                <w:szCs w:val="21"/>
              </w:rPr>
            </w:pPr>
            <w:r>
              <w:rPr>
                <w:rFonts w:ascii="宋体" w:hint="eastAsia"/>
                <w:szCs w:val="21"/>
              </w:rPr>
              <w:t>【确定】按钮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p w14:paraId="78CFB9E8" w14:textId="77777777" w:rsidR="005B52EE" w:rsidRPr="002E18E1" w:rsidRDefault="005B52EE" w:rsidP="005605E3">
            <w:pPr>
              <w:pStyle w:val="21"/>
              <w:spacing w:line="360" w:lineRule="auto"/>
              <w:ind w:firstLineChars="0" w:firstLine="0"/>
              <w:rPr>
                <w:rFonts w:ascii="宋体"/>
                <w:szCs w:val="21"/>
              </w:rPr>
            </w:pPr>
            <w:r>
              <w:rPr>
                <w:rFonts w:ascii="宋体"/>
                <w:szCs w:val="21"/>
              </w:rPr>
              <w:t>2.</w:t>
            </w:r>
            <w:r>
              <w:rPr>
                <w:rFonts w:ascii="宋体" w:hint="eastAsia"/>
                <w:szCs w:val="21"/>
              </w:rPr>
              <w:t>选中</w:t>
            </w:r>
            <w:r>
              <w:rPr>
                <w:rFonts w:ascii="宋体"/>
                <w:szCs w:val="21"/>
              </w:rPr>
              <w:t>多条</w:t>
            </w:r>
            <w:r>
              <w:rPr>
                <w:rFonts w:ascii="宋体" w:hint="eastAsia"/>
                <w:szCs w:val="21"/>
              </w:rPr>
              <w:t>查询</w:t>
            </w:r>
            <w:r>
              <w:rPr>
                <w:rFonts w:ascii="宋体"/>
                <w:szCs w:val="21"/>
              </w:rPr>
              <w:t>列表的数据</w:t>
            </w:r>
            <w:r>
              <w:rPr>
                <w:rFonts w:ascii="宋体" w:hint="eastAsia"/>
                <w:szCs w:val="21"/>
              </w:rPr>
              <w:t>，</w:t>
            </w:r>
            <w:r>
              <w:rPr>
                <w:rFonts w:ascii="宋体"/>
                <w:szCs w:val="21"/>
              </w:rPr>
              <w:t>点击该按钮则进行弹框提示</w:t>
            </w:r>
            <w:r>
              <w:rPr>
                <w:rFonts w:ascii="宋体" w:hint="eastAsia"/>
                <w:szCs w:val="21"/>
              </w:rPr>
              <w:t>；</w:t>
            </w:r>
          </w:p>
          <w:p w14:paraId="541BF1D7" w14:textId="77777777" w:rsidR="005B52EE" w:rsidRDefault="005B52EE" w:rsidP="005605E3">
            <w:pPr>
              <w:pStyle w:val="21"/>
              <w:numPr>
                <w:ilvl w:val="0"/>
                <w:numId w:val="31"/>
              </w:numPr>
              <w:spacing w:line="360" w:lineRule="auto"/>
              <w:ind w:firstLineChars="0"/>
              <w:rPr>
                <w:rFonts w:ascii="宋体"/>
                <w:szCs w:val="21"/>
              </w:rPr>
            </w:pPr>
            <w:r>
              <w:rPr>
                <w:rFonts w:ascii="宋体" w:hint="eastAsia"/>
                <w:szCs w:val="21"/>
              </w:rPr>
              <w:t>弹框文案</w:t>
            </w:r>
            <w:r>
              <w:rPr>
                <w:rFonts w:ascii="宋体"/>
                <w:szCs w:val="21"/>
              </w:rPr>
              <w:t>描述：</w:t>
            </w:r>
            <w:r>
              <w:rPr>
                <w:rFonts w:ascii="宋体" w:hint="eastAsia"/>
                <w:color w:val="00B050"/>
                <w:szCs w:val="21"/>
              </w:rPr>
              <w:t>每次只能</w:t>
            </w:r>
            <w:r>
              <w:rPr>
                <w:rFonts w:ascii="宋体"/>
                <w:color w:val="00B050"/>
                <w:szCs w:val="21"/>
              </w:rPr>
              <w:t>选择一条数据</w:t>
            </w:r>
            <w:r>
              <w:rPr>
                <w:rFonts w:ascii="宋体" w:hint="eastAsia"/>
                <w:color w:val="00B050"/>
                <w:szCs w:val="21"/>
              </w:rPr>
              <w:t>操作</w:t>
            </w:r>
            <w:r>
              <w:rPr>
                <w:rFonts w:ascii="宋体"/>
                <w:color w:val="00B050"/>
                <w:szCs w:val="21"/>
              </w:rPr>
              <w:t>！</w:t>
            </w:r>
          </w:p>
          <w:p w14:paraId="4F19A8FC" w14:textId="77777777" w:rsidR="005B52EE" w:rsidRPr="009909E3" w:rsidRDefault="005B52EE" w:rsidP="005605E3">
            <w:pPr>
              <w:pStyle w:val="21"/>
              <w:numPr>
                <w:ilvl w:val="0"/>
                <w:numId w:val="31"/>
              </w:numPr>
              <w:spacing w:line="360" w:lineRule="auto"/>
              <w:ind w:firstLineChars="0"/>
              <w:rPr>
                <w:rFonts w:ascii="宋体"/>
                <w:szCs w:val="21"/>
              </w:rPr>
            </w:pPr>
            <w:r>
              <w:rPr>
                <w:rFonts w:ascii="宋体" w:hint="eastAsia"/>
                <w:szCs w:val="21"/>
              </w:rPr>
              <w:t>【确定】按钮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p w14:paraId="2674AA42" w14:textId="71902507" w:rsidR="005B52EE" w:rsidRDefault="005B52EE" w:rsidP="005605E3">
            <w:pPr>
              <w:pStyle w:val="21"/>
              <w:spacing w:line="360" w:lineRule="auto"/>
              <w:ind w:firstLineChars="0" w:firstLine="0"/>
            </w:pPr>
            <w:r>
              <w:rPr>
                <w:rFonts w:ascii="宋体"/>
                <w:szCs w:val="21"/>
              </w:rPr>
              <w:t>3.</w:t>
            </w:r>
            <w:r>
              <w:rPr>
                <w:rFonts w:ascii="宋体" w:hint="eastAsia"/>
                <w:szCs w:val="21"/>
              </w:rPr>
              <w:t>选中</w:t>
            </w:r>
            <w:r>
              <w:rPr>
                <w:rFonts w:ascii="宋体"/>
                <w:szCs w:val="21"/>
              </w:rPr>
              <w:t>一条查询列表的数据</w:t>
            </w:r>
            <w:r>
              <w:rPr>
                <w:rFonts w:ascii="宋体" w:hint="eastAsia"/>
                <w:szCs w:val="21"/>
              </w:rPr>
              <w:t>，</w:t>
            </w:r>
            <w:r w:rsidRPr="001505C8">
              <w:rPr>
                <w:rFonts w:ascii="宋体"/>
                <w:szCs w:val="21"/>
                <w:highlight w:val="yellow"/>
              </w:rPr>
              <w:t>进行判断</w:t>
            </w:r>
            <w:r w:rsidRPr="001505C8">
              <w:rPr>
                <w:rFonts w:ascii="宋体" w:hint="eastAsia"/>
                <w:szCs w:val="21"/>
                <w:highlight w:val="yellow"/>
              </w:rPr>
              <w:t>该条</w:t>
            </w:r>
            <w:r w:rsidRPr="001505C8">
              <w:rPr>
                <w:rFonts w:ascii="宋体"/>
                <w:szCs w:val="21"/>
                <w:highlight w:val="yellow"/>
              </w:rPr>
              <w:t>数据</w:t>
            </w:r>
            <w:r w:rsidRPr="001505C8">
              <w:rPr>
                <w:rFonts w:ascii="宋体" w:hint="eastAsia"/>
                <w:szCs w:val="21"/>
                <w:highlight w:val="yellow"/>
              </w:rPr>
              <w:t>是否可</w:t>
            </w:r>
            <w:r>
              <w:rPr>
                <w:rFonts w:ascii="宋体" w:hint="eastAsia"/>
                <w:szCs w:val="21"/>
                <w:highlight w:val="yellow"/>
              </w:rPr>
              <w:t>下架</w:t>
            </w:r>
            <w:r w:rsidRPr="001505C8">
              <w:rPr>
                <w:rFonts w:ascii="宋体"/>
                <w:szCs w:val="21"/>
                <w:highlight w:val="yellow"/>
              </w:rPr>
              <w:t>，具体</w:t>
            </w:r>
            <w:r w:rsidRPr="001505C8">
              <w:rPr>
                <w:rFonts w:ascii="宋体" w:hint="eastAsia"/>
                <w:szCs w:val="21"/>
                <w:highlight w:val="yellow"/>
              </w:rPr>
              <w:t>逻辑</w:t>
            </w:r>
            <w:r w:rsidRPr="001505C8">
              <w:rPr>
                <w:rFonts w:ascii="宋体"/>
                <w:szCs w:val="21"/>
                <w:highlight w:val="yellow"/>
              </w:rPr>
              <w:t>见</w:t>
            </w:r>
            <w:r w:rsidRPr="001505C8">
              <w:rPr>
                <w:rFonts w:ascii="宋体" w:hint="eastAsia"/>
                <w:szCs w:val="21"/>
                <w:highlight w:val="yellow"/>
              </w:rPr>
              <w:t>“3.</w:t>
            </w:r>
            <w:r w:rsidR="006B3471">
              <w:rPr>
                <w:rFonts w:ascii="宋体"/>
                <w:szCs w:val="21"/>
                <w:highlight w:val="yellow"/>
              </w:rPr>
              <w:t>7</w:t>
            </w:r>
            <w:r w:rsidRPr="001505C8">
              <w:rPr>
                <w:rFonts w:ascii="宋体" w:hint="eastAsia"/>
                <w:szCs w:val="21"/>
                <w:highlight w:val="yellow"/>
              </w:rPr>
              <w:t>.3 规则”的</w:t>
            </w:r>
            <w:r w:rsidRPr="001505C8">
              <w:rPr>
                <w:rFonts w:ascii="宋体"/>
                <w:szCs w:val="21"/>
                <w:highlight w:val="yellow"/>
              </w:rPr>
              <w:t>表格</w:t>
            </w:r>
            <w:r w:rsidRPr="001505C8">
              <w:rPr>
                <w:rFonts w:ascii="宋体" w:hint="eastAsia"/>
                <w:szCs w:val="21"/>
                <w:highlight w:val="yellow"/>
              </w:rPr>
              <w:t>所示</w:t>
            </w:r>
            <w:r>
              <w:rPr>
                <w:rFonts w:ascii="宋体" w:hint="eastAsia"/>
                <w:szCs w:val="21"/>
              </w:rPr>
              <w:t>：</w:t>
            </w:r>
          </w:p>
          <w:p w14:paraId="64B4703B" w14:textId="77777777" w:rsidR="005B52EE" w:rsidRPr="002E18E1" w:rsidRDefault="005B52EE" w:rsidP="005605E3">
            <w:pPr>
              <w:pStyle w:val="21"/>
              <w:numPr>
                <w:ilvl w:val="0"/>
                <w:numId w:val="32"/>
              </w:numPr>
              <w:spacing w:line="360" w:lineRule="auto"/>
              <w:ind w:firstLineChars="0"/>
              <w:rPr>
                <w:rFonts w:ascii="宋体"/>
                <w:szCs w:val="21"/>
              </w:rPr>
            </w:pPr>
            <w:r>
              <w:rPr>
                <w:rFonts w:ascii="宋体" w:hint="eastAsia"/>
                <w:szCs w:val="21"/>
              </w:rPr>
              <w:t>若数据</w:t>
            </w:r>
            <w:r>
              <w:rPr>
                <w:rFonts w:ascii="宋体"/>
                <w:szCs w:val="21"/>
              </w:rPr>
              <w:t>满足</w:t>
            </w:r>
            <w:r>
              <w:rPr>
                <w:rFonts w:ascii="宋体" w:hint="eastAsia"/>
                <w:szCs w:val="21"/>
              </w:rPr>
              <w:t>可下架</w:t>
            </w:r>
            <w:r>
              <w:rPr>
                <w:rFonts w:ascii="宋体"/>
                <w:szCs w:val="21"/>
              </w:rPr>
              <w:t>的逻辑时</w:t>
            </w:r>
            <w:r>
              <w:rPr>
                <w:rFonts w:hint="eastAsia"/>
              </w:rPr>
              <w:t>，</w:t>
            </w:r>
            <w:r>
              <w:t>点击，</w:t>
            </w:r>
            <w:r>
              <w:rPr>
                <w:rFonts w:hint="eastAsia"/>
              </w:rPr>
              <w:t>那么</w:t>
            </w:r>
            <w:r>
              <w:t>当前弹框进行提示</w:t>
            </w:r>
            <w:r>
              <w:rPr>
                <w:rFonts w:hint="eastAsia"/>
              </w:rPr>
              <w:t>；</w:t>
            </w:r>
          </w:p>
          <w:p w14:paraId="7942617F" w14:textId="77777777" w:rsidR="005B52EE" w:rsidRDefault="005B52EE" w:rsidP="005605E3">
            <w:pPr>
              <w:pStyle w:val="21"/>
              <w:spacing w:line="360" w:lineRule="auto"/>
              <w:ind w:left="420" w:firstLineChars="0" w:firstLine="0"/>
            </w:pPr>
            <w:r>
              <w:rPr>
                <w:rFonts w:hint="eastAsia"/>
              </w:rPr>
              <w:t>弹框文案</w:t>
            </w:r>
            <w:r>
              <w:t>描述：</w:t>
            </w:r>
            <w:r w:rsidRPr="002E18E1">
              <w:rPr>
                <w:rFonts w:hint="eastAsia"/>
                <w:color w:val="00B050"/>
              </w:rPr>
              <w:t>您确认需要</w:t>
            </w:r>
            <w:r>
              <w:rPr>
                <w:rFonts w:hint="eastAsia"/>
                <w:color w:val="00B050"/>
              </w:rPr>
              <w:t>下架</w:t>
            </w:r>
            <w:r w:rsidRPr="002E18E1">
              <w:rPr>
                <w:rFonts w:hint="eastAsia"/>
                <w:color w:val="00B050"/>
              </w:rPr>
              <w:t>选中的数据吗？</w:t>
            </w:r>
          </w:p>
          <w:p w14:paraId="02A32BB8" w14:textId="77777777" w:rsidR="005B52EE" w:rsidRDefault="005B52EE" w:rsidP="005605E3">
            <w:pPr>
              <w:pStyle w:val="21"/>
              <w:spacing w:line="360" w:lineRule="auto"/>
              <w:ind w:left="420" w:firstLineChars="0" w:firstLine="0"/>
              <w:rPr>
                <w:rFonts w:ascii="宋体"/>
                <w:szCs w:val="21"/>
              </w:rPr>
            </w:pPr>
            <w:r>
              <w:rPr>
                <w:rFonts w:ascii="宋体" w:hint="eastAsia"/>
                <w:szCs w:val="21"/>
              </w:rPr>
              <w:t>【取消】按钮</w:t>
            </w:r>
            <w:r>
              <w:rPr>
                <w:rFonts w:ascii="宋体"/>
                <w:szCs w:val="21"/>
              </w:rPr>
              <w:t>：点击，关闭该弹框；</w:t>
            </w:r>
          </w:p>
          <w:p w14:paraId="48D0D895" w14:textId="58A65B27" w:rsidR="005B52EE" w:rsidRPr="003C55B6" w:rsidRDefault="005B52EE" w:rsidP="005605E3">
            <w:pPr>
              <w:pStyle w:val="21"/>
              <w:spacing w:line="360" w:lineRule="auto"/>
              <w:rPr>
                <w:rFonts w:ascii="宋体"/>
                <w:szCs w:val="21"/>
              </w:rPr>
            </w:pPr>
            <w:r>
              <w:rPr>
                <w:rFonts w:ascii="宋体" w:hint="eastAsia"/>
                <w:szCs w:val="21"/>
              </w:rPr>
              <w:t>【确定】按钮</w:t>
            </w:r>
            <w:r>
              <w:rPr>
                <w:rFonts w:ascii="宋体"/>
                <w:szCs w:val="21"/>
              </w:rPr>
              <w:t>：点击进行</w:t>
            </w:r>
            <w:r>
              <w:rPr>
                <w:rFonts w:ascii="宋体" w:hint="eastAsia"/>
                <w:szCs w:val="21"/>
              </w:rPr>
              <w:t>修改</w:t>
            </w:r>
            <w:r>
              <w:rPr>
                <w:rFonts w:ascii="宋体"/>
                <w:szCs w:val="21"/>
              </w:rPr>
              <w:t>数据</w:t>
            </w:r>
            <w:r>
              <w:rPr>
                <w:rFonts w:ascii="宋体" w:hint="eastAsia"/>
                <w:szCs w:val="21"/>
              </w:rPr>
              <w:t>状态</w:t>
            </w:r>
            <w:r>
              <w:rPr>
                <w:rFonts w:ascii="宋体"/>
                <w:szCs w:val="21"/>
              </w:rPr>
              <w:t>进行</w:t>
            </w:r>
            <w:r>
              <w:rPr>
                <w:rFonts w:ascii="宋体" w:hint="eastAsia"/>
                <w:szCs w:val="21"/>
              </w:rPr>
              <w:t>下</w:t>
            </w:r>
            <w:r>
              <w:rPr>
                <w:rFonts w:ascii="宋体"/>
                <w:szCs w:val="21"/>
              </w:rPr>
              <w:t>架，</w:t>
            </w:r>
            <w:r>
              <w:rPr>
                <w:rFonts w:ascii="宋体" w:hint="eastAsia"/>
                <w:szCs w:val="21"/>
              </w:rPr>
              <w:t>（1）</w:t>
            </w:r>
            <w:r>
              <w:rPr>
                <w:rFonts w:ascii="宋体"/>
                <w:szCs w:val="21"/>
              </w:rPr>
              <w:t>若</w:t>
            </w:r>
            <w:r>
              <w:rPr>
                <w:rFonts w:ascii="宋体" w:hint="eastAsia"/>
                <w:szCs w:val="21"/>
              </w:rPr>
              <w:t>数据下架</w:t>
            </w:r>
            <w:r>
              <w:rPr>
                <w:rFonts w:ascii="宋体"/>
                <w:szCs w:val="21"/>
              </w:rPr>
              <w:t>成功</w:t>
            </w:r>
            <w:r>
              <w:rPr>
                <w:rFonts w:ascii="宋体" w:hint="eastAsia"/>
                <w:szCs w:val="21"/>
              </w:rPr>
              <w:t>，</w:t>
            </w:r>
            <w:r>
              <w:rPr>
                <w:rFonts w:ascii="宋体"/>
                <w:szCs w:val="21"/>
              </w:rPr>
              <w:t>则</w:t>
            </w:r>
            <w:r>
              <w:rPr>
                <w:rFonts w:ascii="宋体" w:hint="eastAsia"/>
                <w:szCs w:val="21"/>
              </w:rPr>
              <w:t>当前</w:t>
            </w:r>
            <w:r>
              <w:rPr>
                <w:rFonts w:ascii="宋体"/>
                <w:szCs w:val="21"/>
              </w:rPr>
              <w:t>页面进行toast提醒</w:t>
            </w:r>
            <w:r>
              <w:rPr>
                <w:rFonts w:ascii="宋体" w:hint="eastAsia"/>
                <w:szCs w:val="21"/>
              </w:rPr>
              <w:t>2</w:t>
            </w:r>
            <w:r>
              <w:rPr>
                <w:rFonts w:ascii="宋体"/>
                <w:szCs w:val="21"/>
              </w:rPr>
              <w:t>s后消失，提示语：</w:t>
            </w:r>
            <w:r w:rsidR="00120C35" w:rsidRPr="00120C35">
              <w:rPr>
                <w:rFonts w:ascii="宋体" w:hint="eastAsia"/>
                <w:color w:val="00B050"/>
                <w:szCs w:val="21"/>
              </w:rPr>
              <w:t>操作</w:t>
            </w:r>
            <w:r w:rsidRPr="00120C35">
              <w:rPr>
                <w:rFonts w:ascii="宋体"/>
                <w:color w:val="00B050"/>
                <w:szCs w:val="21"/>
              </w:rPr>
              <w:t>成功</w:t>
            </w:r>
            <w:r>
              <w:rPr>
                <w:rFonts w:ascii="宋体" w:hint="eastAsia"/>
                <w:szCs w:val="21"/>
              </w:rPr>
              <w:t>，</w:t>
            </w:r>
            <w:r>
              <w:rPr>
                <w:rFonts w:ascii="宋体"/>
                <w:szCs w:val="21"/>
              </w:rPr>
              <w:t>同时</w:t>
            </w:r>
            <w:r>
              <w:rPr>
                <w:rFonts w:ascii="宋体" w:hint="eastAsia"/>
                <w:szCs w:val="21"/>
              </w:rPr>
              <w:t>查询</w:t>
            </w:r>
            <w:r>
              <w:rPr>
                <w:rFonts w:ascii="宋体"/>
                <w:szCs w:val="21"/>
              </w:rPr>
              <w:t>列表页面</w:t>
            </w:r>
            <w:r>
              <w:rPr>
                <w:rFonts w:ascii="宋体" w:hint="eastAsia"/>
                <w:szCs w:val="21"/>
              </w:rPr>
              <w:t>该条数据状态进行</w:t>
            </w:r>
            <w:r>
              <w:rPr>
                <w:rFonts w:ascii="宋体"/>
                <w:szCs w:val="21"/>
              </w:rPr>
              <w:t>变化</w:t>
            </w:r>
            <w:r>
              <w:rPr>
                <w:rFonts w:ascii="宋体" w:hint="eastAsia"/>
                <w:szCs w:val="21"/>
              </w:rPr>
              <w:t>（不重新</w:t>
            </w:r>
            <w:r>
              <w:rPr>
                <w:rFonts w:ascii="宋体"/>
                <w:szCs w:val="21"/>
              </w:rPr>
              <w:t>刷新该查询列表页面，只有该条</w:t>
            </w:r>
            <w:r>
              <w:rPr>
                <w:rFonts w:ascii="宋体" w:hint="eastAsia"/>
                <w:szCs w:val="21"/>
              </w:rPr>
              <w:t>数据</w:t>
            </w:r>
            <w:r>
              <w:rPr>
                <w:rFonts w:ascii="宋体"/>
                <w:szCs w:val="21"/>
              </w:rPr>
              <w:t>的状态进行变更，eg：查询的数据在</w:t>
            </w:r>
            <w:r>
              <w:rPr>
                <w:rFonts w:ascii="宋体" w:hint="eastAsia"/>
                <w:szCs w:val="21"/>
              </w:rPr>
              <w:t>第5页</w:t>
            </w:r>
            <w:r>
              <w:rPr>
                <w:rFonts w:ascii="宋体"/>
                <w:szCs w:val="21"/>
              </w:rPr>
              <w:t>进行展示，那么对该数据进行</w:t>
            </w:r>
            <w:r>
              <w:rPr>
                <w:rFonts w:ascii="宋体" w:hint="eastAsia"/>
                <w:szCs w:val="21"/>
              </w:rPr>
              <w:t>下</w:t>
            </w:r>
            <w:r>
              <w:rPr>
                <w:rFonts w:ascii="宋体"/>
                <w:szCs w:val="21"/>
              </w:rPr>
              <w:t>架后，依然</w:t>
            </w:r>
            <w:r>
              <w:rPr>
                <w:rFonts w:ascii="宋体" w:hint="eastAsia"/>
                <w:szCs w:val="21"/>
              </w:rPr>
              <w:t>停留在</w:t>
            </w:r>
            <w:r>
              <w:rPr>
                <w:rFonts w:ascii="宋体"/>
                <w:szCs w:val="21"/>
              </w:rPr>
              <w:t>查询数据的第5</w:t>
            </w:r>
            <w:r>
              <w:rPr>
                <w:rFonts w:ascii="宋体" w:hint="eastAsia"/>
                <w:szCs w:val="21"/>
              </w:rPr>
              <w:t>页</w:t>
            </w:r>
            <w:r>
              <w:rPr>
                <w:rFonts w:ascii="宋体"/>
                <w:szCs w:val="21"/>
              </w:rPr>
              <w:t>，只有该条数据的状态进行了变更</w:t>
            </w:r>
            <w:r>
              <w:rPr>
                <w:rFonts w:ascii="宋体" w:hint="eastAsia"/>
                <w:szCs w:val="21"/>
              </w:rPr>
              <w:t>）</w:t>
            </w:r>
            <w:r>
              <w:rPr>
                <w:rFonts w:ascii="宋体"/>
                <w:szCs w:val="21"/>
              </w:rPr>
              <w:t>；</w:t>
            </w:r>
            <w:r>
              <w:rPr>
                <w:rFonts w:ascii="宋体" w:hint="eastAsia"/>
                <w:szCs w:val="21"/>
              </w:rPr>
              <w:t>（2）若下架操作</w:t>
            </w:r>
            <w:r>
              <w:rPr>
                <w:rFonts w:ascii="宋体"/>
                <w:szCs w:val="21"/>
              </w:rPr>
              <w:t>失败，当前页面进行toast提示</w:t>
            </w:r>
            <w:r>
              <w:rPr>
                <w:rFonts w:ascii="宋体" w:hint="eastAsia"/>
                <w:szCs w:val="21"/>
              </w:rPr>
              <w:t>2</w:t>
            </w:r>
            <w:r>
              <w:rPr>
                <w:rFonts w:ascii="宋体"/>
                <w:szCs w:val="21"/>
              </w:rPr>
              <w:t>s</w:t>
            </w:r>
            <w:r>
              <w:rPr>
                <w:rFonts w:ascii="宋体" w:hint="eastAsia"/>
                <w:szCs w:val="21"/>
              </w:rPr>
              <w:t>后</w:t>
            </w:r>
            <w:r>
              <w:rPr>
                <w:rFonts w:ascii="宋体"/>
                <w:szCs w:val="21"/>
              </w:rPr>
              <w:t>消失，文案：</w:t>
            </w:r>
            <w:r>
              <w:rPr>
                <w:rFonts w:ascii="宋体" w:hint="eastAsia"/>
                <w:color w:val="00B050"/>
                <w:szCs w:val="21"/>
              </w:rPr>
              <w:t>操作</w:t>
            </w:r>
            <w:r w:rsidRPr="007C3C4A">
              <w:rPr>
                <w:rFonts w:ascii="宋体" w:hint="eastAsia"/>
                <w:color w:val="00B050"/>
                <w:szCs w:val="21"/>
              </w:rPr>
              <w:t>失败</w:t>
            </w:r>
            <w:r>
              <w:rPr>
                <w:rFonts w:ascii="宋体" w:hint="eastAsia"/>
                <w:color w:val="00B050"/>
                <w:szCs w:val="21"/>
              </w:rPr>
              <w:t>，如有问题</w:t>
            </w:r>
            <w:r>
              <w:rPr>
                <w:rFonts w:ascii="宋体"/>
                <w:color w:val="00B050"/>
                <w:szCs w:val="21"/>
              </w:rPr>
              <w:t>请联系管理员。</w:t>
            </w:r>
          </w:p>
          <w:p w14:paraId="0F11A274" w14:textId="77777777" w:rsidR="005B52EE" w:rsidRPr="002A01E9" w:rsidRDefault="005B52EE" w:rsidP="005605E3">
            <w:pPr>
              <w:pStyle w:val="21"/>
              <w:numPr>
                <w:ilvl w:val="0"/>
                <w:numId w:val="32"/>
              </w:numPr>
              <w:spacing w:line="360" w:lineRule="auto"/>
              <w:ind w:firstLineChars="0"/>
              <w:rPr>
                <w:rFonts w:ascii="宋体"/>
                <w:szCs w:val="21"/>
              </w:rPr>
            </w:pPr>
            <w:r>
              <w:rPr>
                <w:rFonts w:ascii="宋体" w:hint="eastAsia"/>
                <w:szCs w:val="21"/>
              </w:rPr>
              <w:t>若数据不</w:t>
            </w:r>
            <w:r>
              <w:rPr>
                <w:rFonts w:ascii="宋体"/>
                <w:szCs w:val="21"/>
              </w:rPr>
              <w:t>可</w:t>
            </w:r>
            <w:r>
              <w:rPr>
                <w:rFonts w:ascii="宋体" w:hint="eastAsia"/>
                <w:szCs w:val="21"/>
              </w:rPr>
              <w:t>下架</w:t>
            </w:r>
            <w:r>
              <w:rPr>
                <w:rFonts w:ascii="宋体"/>
                <w:szCs w:val="21"/>
              </w:rPr>
              <w:t>时</w:t>
            </w:r>
            <w:r>
              <w:rPr>
                <w:rFonts w:hint="eastAsia"/>
              </w:rPr>
              <w:t>，</w:t>
            </w:r>
            <w:r>
              <w:t>点击，</w:t>
            </w:r>
            <w:r>
              <w:rPr>
                <w:rFonts w:hint="eastAsia"/>
              </w:rPr>
              <w:t>则在</w:t>
            </w:r>
            <w:r>
              <w:t>当前页面进行弹框提示</w:t>
            </w:r>
            <w:r>
              <w:rPr>
                <w:rFonts w:hint="eastAsia"/>
              </w:rPr>
              <w:t>；</w:t>
            </w:r>
          </w:p>
          <w:p w14:paraId="3291E9D9" w14:textId="61B5B974" w:rsidR="005B52EE" w:rsidRPr="002A01E9" w:rsidRDefault="005B52EE" w:rsidP="005605E3">
            <w:pPr>
              <w:pStyle w:val="21"/>
              <w:spacing w:line="360" w:lineRule="auto"/>
              <w:ind w:left="420" w:firstLineChars="0" w:firstLine="0"/>
              <w:rPr>
                <w:color w:val="00B050"/>
              </w:rPr>
            </w:pPr>
            <w:r>
              <w:rPr>
                <w:rFonts w:hint="eastAsia"/>
              </w:rPr>
              <w:t>弹框</w:t>
            </w:r>
            <w:r>
              <w:t>文案</w:t>
            </w:r>
            <w:r>
              <w:rPr>
                <w:rFonts w:hint="eastAsia"/>
              </w:rPr>
              <w:t>描述</w:t>
            </w:r>
            <w:r>
              <w:t>：</w:t>
            </w:r>
            <w:r w:rsidR="00352642" w:rsidRPr="00352642">
              <w:rPr>
                <w:rFonts w:hint="eastAsia"/>
                <w:color w:val="00B050"/>
              </w:rPr>
              <w:t>“已下架”</w:t>
            </w:r>
            <w:r w:rsidRPr="00352642">
              <w:rPr>
                <w:rFonts w:hint="eastAsia"/>
                <w:color w:val="00B050"/>
              </w:rPr>
              <w:t>状态</w:t>
            </w:r>
            <w:r>
              <w:rPr>
                <w:color w:val="00B050"/>
              </w:rPr>
              <w:t>的数据</w:t>
            </w:r>
            <w:r w:rsidR="00352642">
              <w:rPr>
                <w:rFonts w:hint="eastAsia"/>
                <w:color w:val="00B050"/>
              </w:rPr>
              <w:t>不</w:t>
            </w:r>
            <w:r>
              <w:rPr>
                <w:rFonts w:hint="eastAsia"/>
                <w:color w:val="00B050"/>
              </w:rPr>
              <w:t>可</w:t>
            </w:r>
            <w:r>
              <w:rPr>
                <w:color w:val="00B050"/>
              </w:rPr>
              <w:t>进行</w:t>
            </w:r>
            <w:r>
              <w:rPr>
                <w:rFonts w:hint="eastAsia"/>
                <w:color w:val="00B050"/>
              </w:rPr>
              <w:t>该</w:t>
            </w:r>
            <w:r>
              <w:rPr>
                <w:color w:val="00B050"/>
              </w:rPr>
              <w:t>操作！</w:t>
            </w:r>
          </w:p>
          <w:p w14:paraId="22C4FC08" w14:textId="77777777" w:rsidR="005B52EE" w:rsidRDefault="005B52EE" w:rsidP="005605E3">
            <w:pPr>
              <w:spacing w:line="360" w:lineRule="auto"/>
              <w:ind w:firstLineChars="200" w:firstLine="420"/>
            </w:pPr>
            <w:r>
              <w:rPr>
                <w:rFonts w:ascii="宋体" w:hint="eastAsia"/>
                <w:szCs w:val="21"/>
              </w:rPr>
              <w:t>弹框【确定】按钮</w:t>
            </w:r>
            <w:r>
              <w:rPr>
                <w:rFonts w:ascii="宋体"/>
                <w:szCs w:val="21"/>
              </w:rPr>
              <w:t>：</w:t>
            </w:r>
            <w:r>
              <w:rPr>
                <w:rFonts w:ascii="宋体" w:hint="eastAsia"/>
                <w:szCs w:val="21"/>
              </w:rPr>
              <w:t>点击</w:t>
            </w:r>
            <w:r>
              <w:rPr>
                <w:rFonts w:ascii="宋体"/>
                <w:szCs w:val="21"/>
              </w:rPr>
              <w:t>，关闭该</w:t>
            </w:r>
            <w:r>
              <w:rPr>
                <w:rFonts w:ascii="宋体" w:hint="eastAsia"/>
                <w:szCs w:val="21"/>
              </w:rPr>
              <w:t>弹框。</w:t>
            </w:r>
          </w:p>
        </w:tc>
      </w:tr>
      <w:tr w:rsidR="005B52EE" w:rsidRPr="0037382C" w14:paraId="0F13925B" w14:textId="77777777" w:rsidTr="00AE4AD2">
        <w:tc>
          <w:tcPr>
            <w:tcW w:w="1134" w:type="dxa"/>
          </w:tcPr>
          <w:p w14:paraId="3F803A13" w14:textId="77777777" w:rsidR="005B52EE" w:rsidRDefault="005B52EE" w:rsidP="005605E3">
            <w:pPr>
              <w:spacing w:line="360" w:lineRule="auto"/>
            </w:pPr>
            <w:r>
              <w:rPr>
                <w:rFonts w:hint="eastAsia"/>
              </w:rPr>
              <w:lastRenderedPageBreak/>
              <w:t>查看</w:t>
            </w:r>
          </w:p>
        </w:tc>
        <w:tc>
          <w:tcPr>
            <w:tcW w:w="7230" w:type="dxa"/>
          </w:tcPr>
          <w:p w14:paraId="3540B95A" w14:textId="4B5CD868" w:rsidR="005B52EE" w:rsidRPr="00BD6BBD" w:rsidRDefault="005B52EE" w:rsidP="005605E3">
            <w:pPr>
              <w:pStyle w:val="21"/>
              <w:spacing w:line="360" w:lineRule="auto"/>
              <w:ind w:firstLineChars="0" w:firstLine="0"/>
              <w:rPr>
                <w:rFonts w:ascii="宋体"/>
                <w:szCs w:val="21"/>
              </w:rPr>
            </w:pPr>
            <w:r>
              <w:rPr>
                <w:rFonts w:ascii="宋体" w:hint="eastAsia"/>
                <w:szCs w:val="21"/>
              </w:rPr>
              <w:t>点击</w:t>
            </w:r>
            <w:r>
              <w:rPr>
                <w:rFonts w:ascii="宋体"/>
                <w:szCs w:val="21"/>
              </w:rPr>
              <w:t>，</w:t>
            </w:r>
            <w:r>
              <w:rPr>
                <w:rFonts w:ascii="宋体" w:hint="eastAsia"/>
                <w:szCs w:val="21"/>
              </w:rPr>
              <w:t>在</w:t>
            </w:r>
            <w:r w:rsidR="00191B81">
              <w:rPr>
                <w:rFonts w:ascii="宋体" w:hint="eastAsia"/>
                <w:szCs w:val="21"/>
              </w:rPr>
              <w:t>新的</w:t>
            </w:r>
            <w:r>
              <w:rPr>
                <w:rFonts w:ascii="宋体"/>
                <w:szCs w:val="21"/>
              </w:rPr>
              <w:t>页面</w:t>
            </w:r>
            <w:r>
              <w:rPr>
                <w:rFonts w:ascii="宋体" w:hint="eastAsia"/>
                <w:szCs w:val="21"/>
              </w:rPr>
              <w:t>进行</w:t>
            </w:r>
            <w:r w:rsidR="00191B81">
              <w:rPr>
                <w:rFonts w:ascii="宋体" w:hint="eastAsia"/>
                <w:szCs w:val="21"/>
              </w:rPr>
              <w:t>产品</w:t>
            </w:r>
            <w:r>
              <w:rPr>
                <w:rFonts w:ascii="宋体"/>
                <w:szCs w:val="21"/>
              </w:rPr>
              <w:t>信息的</w:t>
            </w:r>
            <w:r w:rsidR="00191B81">
              <w:rPr>
                <w:rFonts w:ascii="宋体" w:hint="eastAsia"/>
                <w:szCs w:val="21"/>
              </w:rPr>
              <w:t>查看</w:t>
            </w:r>
            <w:r>
              <w:rPr>
                <w:rFonts w:ascii="宋体" w:hint="eastAsia"/>
                <w:szCs w:val="21"/>
              </w:rPr>
              <w:t>，</w:t>
            </w:r>
            <w:r>
              <w:rPr>
                <w:rFonts w:ascii="宋体"/>
                <w:szCs w:val="21"/>
              </w:rPr>
              <w:t>具体如下描述；</w:t>
            </w:r>
          </w:p>
        </w:tc>
      </w:tr>
    </w:tbl>
    <w:p w14:paraId="09648754" w14:textId="77777777" w:rsidR="005B52EE" w:rsidRPr="00511FCE" w:rsidRDefault="005B52EE" w:rsidP="005605E3">
      <w:pPr>
        <w:pStyle w:val="ae"/>
        <w:spacing w:line="360" w:lineRule="auto"/>
        <w:ind w:firstLineChars="0" w:firstLine="0"/>
      </w:pPr>
    </w:p>
    <w:p w14:paraId="70A8522E" w14:textId="2D0E9F8E" w:rsidR="005B52EE" w:rsidRDefault="005B52EE" w:rsidP="005605E3">
      <w:pPr>
        <w:pStyle w:val="ae"/>
        <w:numPr>
          <w:ilvl w:val="0"/>
          <w:numId w:val="100"/>
        </w:numPr>
        <w:spacing w:line="360" w:lineRule="auto"/>
        <w:ind w:left="0" w:firstLineChars="0" w:firstLine="0"/>
      </w:pPr>
      <w:r>
        <w:rPr>
          <w:rFonts w:hint="eastAsia"/>
        </w:rPr>
        <w:t>点击</w:t>
      </w:r>
      <w:r>
        <w:t>【</w:t>
      </w:r>
      <w:r>
        <w:rPr>
          <w:rFonts w:hint="eastAsia"/>
        </w:rPr>
        <w:t>新增</w:t>
      </w:r>
      <w:r>
        <w:t>】</w:t>
      </w:r>
      <w:r>
        <w:rPr>
          <w:rFonts w:hint="eastAsia"/>
        </w:rPr>
        <w:t>/</w:t>
      </w:r>
      <w:r>
        <w:rPr>
          <w:rFonts w:hint="eastAsia"/>
        </w:rPr>
        <w:t>【修改】，则</w:t>
      </w:r>
      <w:r w:rsidR="00D0602C">
        <w:rPr>
          <w:rFonts w:hint="eastAsia"/>
        </w:rPr>
        <w:t>进入到</w:t>
      </w:r>
      <w:r>
        <w:t>新增</w:t>
      </w:r>
      <w:r>
        <w:rPr>
          <w:rFonts w:hint="eastAsia"/>
        </w:rPr>
        <w:t>/</w:t>
      </w:r>
      <w:r>
        <w:rPr>
          <w:rFonts w:hint="eastAsia"/>
        </w:rPr>
        <w:t>修改</w:t>
      </w:r>
      <w:r w:rsidR="00D0602C">
        <w:rPr>
          <w:rFonts w:hint="eastAsia"/>
        </w:rPr>
        <w:t>产品信息页面</w:t>
      </w:r>
      <w:r>
        <w:rPr>
          <w:rFonts w:hint="eastAsia"/>
        </w:rPr>
        <w:t>，</w:t>
      </w:r>
      <w:r>
        <w:t>页面如下所示：</w:t>
      </w:r>
    </w:p>
    <w:p w14:paraId="250BC76E" w14:textId="4EE6ECD3" w:rsidR="00D0602C" w:rsidRDefault="00434A16" w:rsidP="005605E3">
      <w:pPr>
        <w:pStyle w:val="ae"/>
        <w:spacing w:line="360" w:lineRule="auto"/>
        <w:ind w:firstLineChars="0" w:firstLine="0"/>
      </w:pPr>
      <w:r>
        <w:rPr>
          <w:noProof/>
        </w:rPr>
        <w:drawing>
          <wp:inline distT="0" distB="0" distL="0" distR="0" wp14:anchorId="0C18341F" wp14:editId="130024FE">
            <wp:extent cx="6120084" cy="5157788"/>
            <wp:effectExtent l="0" t="0" r="0"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29531" cy="5165750"/>
                    </a:xfrm>
                    <a:prstGeom prst="rect">
                      <a:avLst/>
                    </a:prstGeom>
                  </pic:spPr>
                </pic:pic>
              </a:graphicData>
            </a:graphic>
          </wp:inline>
        </w:drawing>
      </w:r>
    </w:p>
    <w:p w14:paraId="34B4007B" w14:textId="11A439CA" w:rsidR="00F0326D" w:rsidRDefault="00F0326D" w:rsidP="005605E3">
      <w:pPr>
        <w:pStyle w:val="21"/>
        <w:spacing w:line="360" w:lineRule="auto"/>
        <w:ind w:firstLineChars="0" w:firstLine="0"/>
        <w:rPr>
          <w:rFonts w:ascii="宋体"/>
          <w:color w:val="00B050"/>
          <w:szCs w:val="21"/>
        </w:rPr>
      </w:pPr>
      <w:r w:rsidRPr="009D2429">
        <w:rPr>
          <w:rFonts w:hint="eastAsia"/>
          <w:color w:val="FF0000"/>
        </w:rPr>
        <w:t>注</w:t>
      </w:r>
      <w:r>
        <w:rPr>
          <w:rFonts w:hint="eastAsia"/>
          <w:color w:val="FF0000"/>
        </w:rPr>
        <w:t>：</w:t>
      </w:r>
      <w:r w:rsidRPr="009D2429">
        <w:rPr>
          <w:color w:val="FF0000"/>
        </w:rPr>
        <w:t>（</w:t>
      </w:r>
      <w:r w:rsidRPr="009D2429">
        <w:rPr>
          <w:rFonts w:hint="eastAsia"/>
          <w:color w:val="FF0000"/>
        </w:rPr>
        <w:t>1</w:t>
      </w:r>
      <w:r w:rsidRPr="009D2429">
        <w:rPr>
          <w:color w:val="FF0000"/>
        </w:rPr>
        <w:t>）</w:t>
      </w:r>
      <w:r>
        <w:rPr>
          <w:rFonts w:hint="eastAsia"/>
          <w:color w:val="FF0000"/>
        </w:rPr>
        <w:t>新增数据时，</w:t>
      </w:r>
      <w:r w:rsidR="001B4F33">
        <w:rPr>
          <w:rFonts w:hint="eastAsia"/>
          <w:color w:val="FF0000"/>
        </w:rPr>
        <w:t>页面</w:t>
      </w:r>
      <w:r w:rsidRPr="00455887">
        <w:rPr>
          <w:rFonts w:ascii="宋体"/>
          <w:color w:val="FF0000"/>
          <w:szCs w:val="21"/>
        </w:rPr>
        <w:t>标题：</w:t>
      </w:r>
      <w:r>
        <w:rPr>
          <w:rFonts w:ascii="宋体" w:hint="eastAsia"/>
          <w:color w:val="00B050"/>
          <w:szCs w:val="21"/>
        </w:rPr>
        <w:t>新增</w:t>
      </w:r>
      <w:r w:rsidR="008215C3">
        <w:rPr>
          <w:rFonts w:ascii="宋体" w:hint="eastAsia"/>
          <w:color w:val="00B050"/>
          <w:szCs w:val="21"/>
        </w:rPr>
        <w:t>产品信息</w:t>
      </w:r>
    </w:p>
    <w:p w14:paraId="78833184" w14:textId="787ECF96" w:rsidR="00F0326D" w:rsidRDefault="00F0326D" w:rsidP="005605E3">
      <w:pPr>
        <w:pStyle w:val="21"/>
        <w:spacing w:line="360" w:lineRule="auto"/>
        <w:ind w:firstLineChars="0"/>
        <w:rPr>
          <w:rFonts w:ascii="宋体"/>
          <w:color w:val="00B050"/>
          <w:szCs w:val="21"/>
        </w:rPr>
      </w:pPr>
      <w:r w:rsidRPr="007F4397">
        <w:rPr>
          <w:rFonts w:ascii="宋体" w:hint="eastAsia"/>
          <w:color w:val="FF0000"/>
          <w:szCs w:val="21"/>
        </w:rPr>
        <w:t>（2）修改数据时，</w:t>
      </w:r>
      <w:r w:rsidR="001B4F33">
        <w:rPr>
          <w:rFonts w:ascii="宋体" w:hint="eastAsia"/>
          <w:color w:val="FF0000"/>
          <w:szCs w:val="21"/>
        </w:rPr>
        <w:t>页面</w:t>
      </w:r>
      <w:r w:rsidRPr="00455887">
        <w:rPr>
          <w:rFonts w:ascii="宋体"/>
          <w:color w:val="FF0000"/>
          <w:szCs w:val="21"/>
        </w:rPr>
        <w:t>标题：</w:t>
      </w:r>
      <w:r>
        <w:rPr>
          <w:rFonts w:ascii="宋体" w:hint="eastAsia"/>
          <w:color w:val="00B050"/>
          <w:szCs w:val="21"/>
        </w:rPr>
        <w:t>修改</w:t>
      </w:r>
      <w:r w:rsidR="008215C3">
        <w:rPr>
          <w:rFonts w:ascii="宋体" w:hint="eastAsia"/>
          <w:color w:val="00B050"/>
          <w:szCs w:val="21"/>
        </w:rPr>
        <w:t>产品信息</w:t>
      </w:r>
    </w:p>
    <w:p w14:paraId="4ADA9CDB" w14:textId="77777777" w:rsidR="0079665D" w:rsidRDefault="00932A1B" w:rsidP="005605E3">
      <w:pPr>
        <w:pStyle w:val="21"/>
        <w:spacing w:line="360" w:lineRule="auto"/>
        <w:ind w:firstLineChars="0"/>
        <w:rPr>
          <w:rFonts w:ascii="宋体"/>
          <w:color w:val="FF0000"/>
          <w:szCs w:val="21"/>
        </w:rPr>
      </w:pPr>
      <w:r w:rsidRPr="00932A1B">
        <w:rPr>
          <w:rFonts w:ascii="宋体" w:hint="eastAsia"/>
          <w:color w:val="FF0000"/>
          <w:szCs w:val="21"/>
        </w:rPr>
        <w:t>（3）</w:t>
      </w:r>
      <w:r w:rsidR="00C20B0C">
        <w:rPr>
          <w:rFonts w:ascii="宋体" w:hint="eastAsia"/>
          <w:color w:val="FF0000"/>
          <w:szCs w:val="21"/>
        </w:rPr>
        <w:t>该页面分为三个部分，分别为：</w:t>
      </w:r>
      <w:r w:rsidR="00C20B0C" w:rsidRPr="00ED7A5F">
        <w:rPr>
          <w:rFonts w:ascii="宋体" w:hint="eastAsia"/>
          <w:color w:val="00B050"/>
          <w:szCs w:val="21"/>
        </w:rPr>
        <w:t>产品基本信息</w:t>
      </w:r>
      <w:r w:rsidR="00C20B0C">
        <w:rPr>
          <w:rFonts w:ascii="宋体" w:hint="eastAsia"/>
          <w:color w:val="FF0000"/>
          <w:szCs w:val="21"/>
        </w:rPr>
        <w:t>、</w:t>
      </w:r>
      <w:r w:rsidR="00C20B0C" w:rsidRPr="00ED7A5F">
        <w:rPr>
          <w:rFonts w:ascii="宋体" w:hint="eastAsia"/>
          <w:color w:val="00B050"/>
          <w:szCs w:val="21"/>
        </w:rPr>
        <w:t>销售信息</w:t>
      </w:r>
      <w:r w:rsidR="00C20B0C">
        <w:rPr>
          <w:rFonts w:ascii="宋体" w:hint="eastAsia"/>
          <w:color w:val="FF0000"/>
          <w:szCs w:val="21"/>
        </w:rPr>
        <w:t>、</w:t>
      </w:r>
      <w:r w:rsidR="00835B55" w:rsidRPr="00ED7A5F">
        <w:rPr>
          <w:rFonts w:ascii="宋体" w:hint="eastAsia"/>
          <w:color w:val="00B050"/>
          <w:szCs w:val="21"/>
        </w:rPr>
        <w:t>规则信息</w:t>
      </w:r>
      <w:r w:rsidR="00CD23E6">
        <w:rPr>
          <w:rFonts w:ascii="宋体" w:hint="eastAsia"/>
          <w:color w:val="FF0000"/>
          <w:szCs w:val="21"/>
        </w:rPr>
        <w:t>；</w:t>
      </w:r>
    </w:p>
    <w:p w14:paraId="779013CB" w14:textId="3E0116F5" w:rsidR="00932A1B" w:rsidRPr="00932A1B" w:rsidRDefault="00CD23E6" w:rsidP="005605E3">
      <w:pPr>
        <w:pStyle w:val="21"/>
        <w:spacing w:line="360" w:lineRule="auto"/>
        <w:ind w:firstLineChars="500" w:firstLine="1050"/>
        <w:rPr>
          <w:rFonts w:ascii="宋体"/>
          <w:color w:val="FF0000"/>
          <w:szCs w:val="21"/>
        </w:rPr>
      </w:pPr>
      <w:r>
        <w:rPr>
          <w:rFonts w:ascii="宋体" w:hint="eastAsia"/>
          <w:color w:val="FF0000"/>
          <w:szCs w:val="21"/>
        </w:rPr>
        <w:t>均以小标题的形式进行展示在页面的左边，见上图所示，最终以U</w:t>
      </w:r>
      <w:r>
        <w:rPr>
          <w:rFonts w:ascii="宋体"/>
          <w:color w:val="FF0000"/>
          <w:szCs w:val="21"/>
        </w:rPr>
        <w:t>I</w:t>
      </w:r>
      <w:r>
        <w:rPr>
          <w:rFonts w:ascii="宋体" w:hint="eastAsia"/>
          <w:color w:val="FF0000"/>
          <w:szCs w:val="21"/>
        </w:rPr>
        <w:t>设计为准；</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6833"/>
      </w:tblGrid>
      <w:tr w:rsidR="00F0326D" w14:paraId="5B5707D6" w14:textId="77777777" w:rsidTr="00195077">
        <w:tc>
          <w:tcPr>
            <w:tcW w:w="1526" w:type="dxa"/>
          </w:tcPr>
          <w:p w14:paraId="5C0F960E" w14:textId="77777777" w:rsidR="00F0326D" w:rsidRDefault="00F0326D" w:rsidP="005605E3">
            <w:pPr>
              <w:spacing w:line="360" w:lineRule="auto"/>
            </w:pPr>
            <w:r>
              <w:rPr>
                <w:rFonts w:hint="eastAsia"/>
              </w:rPr>
              <w:t>按钮</w:t>
            </w:r>
            <w:r>
              <w:rPr>
                <w:rFonts w:hint="eastAsia"/>
              </w:rPr>
              <w:t>/</w:t>
            </w:r>
            <w:r>
              <w:rPr>
                <w:rFonts w:hint="eastAsia"/>
              </w:rPr>
              <w:t>入口</w:t>
            </w:r>
          </w:p>
        </w:tc>
        <w:tc>
          <w:tcPr>
            <w:tcW w:w="6833" w:type="dxa"/>
          </w:tcPr>
          <w:p w14:paraId="5CFC6FBA" w14:textId="77777777" w:rsidR="00F0326D" w:rsidRDefault="00F0326D" w:rsidP="005605E3">
            <w:pPr>
              <w:spacing w:line="360" w:lineRule="auto"/>
            </w:pPr>
            <w:r>
              <w:rPr>
                <w:rFonts w:hint="eastAsia"/>
              </w:rPr>
              <w:t>事件</w:t>
            </w:r>
          </w:p>
        </w:tc>
      </w:tr>
      <w:tr w:rsidR="00F0326D" w14:paraId="7DEE6547" w14:textId="77777777" w:rsidTr="00195077">
        <w:tc>
          <w:tcPr>
            <w:tcW w:w="1526" w:type="dxa"/>
          </w:tcPr>
          <w:p w14:paraId="34D491B5" w14:textId="38F9D48F" w:rsidR="00F0326D" w:rsidRDefault="00F0326D" w:rsidP="005605E3">
            <w:pPr>
              <w:spacing w:line="360" w:lineRule="auto"/>
            </w:pPr>
            <w:r>
              <w:rPr>
                <w:rFonts w:hint="eastAsia"/>
              </w:rPr>
              <w:t>【</w:t>
            </w:r>
            <w:r w:rsidR="00F509E4">
              <w:rPr>
                <w:rFonts w:hint="eastAsia"/>
              </w:rPr>
              <w:t>返回</w:t>
            </w:r>
            <w:r>
              <w:rPr>
                <w:rFonts w:hint="eastAsia"/>
              </w:rPr>
              <w:t>】</w:t>
            </w:r>
          </w:p>
        </w:tc>
        <w:tc>
          <w:tcPr>
            <w:tcW w:w="6833" w:type="dxa"/>
          </w:tcPr>
          <w:p w14:paraId="59E694FC" w14:textId="0ED3778C" w:rsidR="00F0326D" w:rsidRDefault="00F0326D" w:rsidP="005605E3">
            <w:pPr>
              <w:spacing w:line="360" w:lineRule="auto"/>
            </w:pPr>
            <w:r>
              <w:rPr>
                <w:rFonts w:hint="eastAsia"/>
              </w:rPr>
              <w:t>点击</w:t>
            </w:r>
            <w:r>
              <w:t>，</w:t>
            </w:r>
            <w:r>
              <w:rPr>
                <w:rFonts w:hint="eastAsia"/>
              </w:rPr>
              <w:t>该页面</w:t>
            </w:r>
            <w:r>
              <w:t>录入的</w:t>
            </w:r>
            <w:r>
              <w:rPr>
                <w:rFonts w:hint="eastAsia"/>
              </w:rPr>
              <w:t>内容</w:t>
            </w:r>
            <w:r>
              <w:t>不进行保存，同时</w:t>
            </w:r>
            <w:r w:rsidR="00C33767">
              <w:rPr>
                <w:rFonts w:hint="eastAsia"/>
              </w:rPr>
              <w:t>返回到产品基本信息查询列表页面</w:t>
            </w:r>
            <w:r>
              <w:t>；</w:t>
            </w:r>
          </w:p>
        </w:tc>
      </w:tr>
      <w:tr w:rsidR="00F0326D" w:rsidRPr="00F8485F" w14:paraId="3439387E" w14:textId="77777777" w:rsidTr="00195077">
        <w:tc>
          <w:tcPr>
            <w:tcW w:w="1526" w:type="dxa"/>
          </w:tcPr>
          <w:p w14:paraId="3DB05DEA" w14:textId="77777777" w:rsidR="00F0326D" w:rsidRDefault="00F0326D" w:rsidP="005605E3">
            <w:pPr>
              <w:spacing w:line="360" w:lineRule="auto"/>
            </w:pPr>
            <w:r>
              <w:rPr>
                <w:rFonts w:hint="eastAsia"/>
              </w:rPr>
              <w:t>【重置】</w:t>
            </w:r>
          </w:p>
        </w:tc>
        <w:tc>
          <w:tcPr>
            <w:tcW w:w="6833" w:type="dxa"/>
          </w:tcPr>
          <w:p w14:paraId="320F9D12" w14:textId="77777777" w:rsidR="00F0326D" w:rsidRDefault="00F0326D" w:rsidP="005605E3">
            <w:pPr>
              <w:spacing w:line="360" w:lineRule="auto"/>
            </w:pPr>
            <w:r>
              <w:rPr>
                <w:rFonts w:hint="eastAsia"/>
              </w:rPr>
              <w:t>1.</w:t>
            </w:r>
            <w:r>
              <w:rPr>
                <w:rFonts w:hint="eastAsia"/>
              </w:rPr>
              <w:t>当</w:t>
            </w:r>
            <w:r>
              <w:t>页面未录入任何数据时，该</w:t>
            </w:r>
            <w:r>
              <w:rPr>
                <w:rFonts w:hint="eastAsia"/>
              </w:rPr>
              <w:t>按钮</w:t>
            </w:r>
            <w:r>
              <w:t>为灰色不可点击；</w:t>
            </w:r>
          </w:p>
          <w:p w14:paraId="1C0984D2" w14:textId="77777777" w:rsidR="00F0326D" w:rsidRPr="00CB58C9" w:rsidRDefault="00F0326D" w:rsidP="005605E3">
            <w:pPr>
              <w:spacing w:line="360" w:lineRule="auto"/>
            </w:pPr>
            <w:r>
              <w:lastRenderedPageBreak/>
              <w:t>2.</w:t>
            </w:r>
            <w:r>
              <w:rPr>
                <w:rFonts w:hint="eastAsia"/>
              </w:rPr>
              <w:t>当</w:t>
            </w:r>
            <w:r>
              <w:t>页面录入任意数据时，该按钮为高</w:t>
            </w:r>
            <w:r>
              <w:rPr>
                <w:rFonts w:hint="eastAsia"/>
              </w:rPr>
              <w:t>亮</w:t>
            </w:r>
            <w:r>
              <w:t>，点击，把当前页面重置到初始状态；</w:t>
            </w:r>
          </w:p>
        </w:tc>
      </w:tr>
      <w:tr w:rsidR="00F0326D" w:rsidRPr="00F8485F" w14:paraId="01C91A42" w14:textId="77777777" w:rsidTr="00195077">
        <w:tc>
          <w:tcPr>
            <w:tcW w:w="1526" w:type="dxa"/>
          </w:tcPr>
          <w:p w14:paraId="12390933" w14:textId="3ABF5B3E" w:rsidR="00F0326D" w:rsidRDefault="00F0326D" w:rsidP="005605E3">
            <w:pPr>
              <w:spacing w:line="360" w:lineRule="auto"/>
            </w:pPr>
            <w:r>
              <w:rPr>
                <w:rFonts w:hint="eastAsia"/>
              </w:rPr>
              <w:lastRenderedPageBreak/>
              <w:t>【</w:t>
            </w:r>
            <w:r w:rsidR="0020269C">
              <w:rPr>
                <w:rFonts w:hint="eastAsia"/>
              </w:rPr>
              <w:t>发布</w:t>
            </w:r>
            <w:r>
              <w:rPr>
                <w:rFonts w:hint="eastAsia"/>
              </w:rPr>
              <w:t>】</w:t>
            </w:r>
          </w:p>
        </w:tc>
        <w:tc>
          <w:tcPr>
            <w:tcW w:w="6833" w:type="dxa"/>
          </w:tcPr>
          <w:p w14:paraId="3122B1AF" w14:textId="77777777" w:rsidR="00F0326D" w:rsidRDefault="00F0326D" w:rsidP="005605E3">
            <w:pPr>
              <w:spacing w:line="360" w:lineRule="auto"/>
            </w:pPr>
            <w:r>
              <w:rPr>
                <w:rFonts w:hint="eastAsia"/>
              </w:rPr>
              <w:t>1.</w:t>
            </w:r>
            <w:r>
              <w:rPr>
                <w:rFonts w:hint="eastAsia"/>
              </w:rPr>
              <w:t>当</w:t>
            </w:r>
            <w:r>
              <w:t>页面未录入任何数据时，该</w:t>
            </w:r>
            <w:r>
              <w:rPr>
                <w:rFonts w:hint="eastAsia"/>
              </w:rPr>
              <w:t>按钮</w:t>
            </w:r>
            <w:r>
              <w:t>为灰色不可点击；</w:t>
            </w:r>
          </w:p>
          <w:p w14:paraId="1B075D58" w14:textId="77777777" w:rsidR="00F0326D" w:rsidRDefault="00F0326D" w:rsidP="005605E3">
            <w:pPr>
              <w:spacing w:line="360" w:lineRule="auto"/>
            </w:pPr>
            <w:r>
              <w:t>2.</w:t>
            </w:r>
            <w:r>
              <w:rPr>
                <w:rFonts w:hint="eastAsia"/>
              </w:rPr>
              <w:t>当</w:t>
            </w:r>
            <w:r>
              <w:t>页面录入任意数据时，该按钮为高</w:t>
            </w:r>
            <w:r>
              <w:rPr>
                <w:rFonts w:hint="eastAsia"/>
              </w:rPr>
              <w:t>亮</w:t>
            </w:r>
            <w:r>
              <w:t>，点击</w:t>
            </w:r>
            <w:r>
              <w:rPr>
                <w:rFonts w:hint="eastAsia"/>
              </w:rPr>
              <w:t>进行判断</w:t>
            </w:r>
            <w:r>
              <w:t>：</w:t>
            </w:r>
          </w:p>
          <w:p w14:paraId="0494B97C" w14:textId="16E247D5" w:rsidR="00F0326D" w:rsidRDefault="00F0326D" w:rsidP="005605E3">
            <w:pPr>
              <w:pStyle w:val="ae"/>
              <w:numPr>
                <w:ilvl w:val="0"/>
                <w:numId w:val="65"/>
              </w:numPr>
              <w:spacing w:line="360" w:lineRule="auto"/>
              <w:ind w:firstLineChars="0"/>
            </w:pPr>
            <w:r>
              <w:rPr>
                <w:rFonts w:hint="eastAsia"/>
              </w:rPr>
              <w:t>当</w:t>
            </w:r>
            <w:r>
              <w:t>必录项</w:t>
            </w:r>
            <w:r>
              <w:rPr>
                <w:rFonts w:hint="eastAsia"/>
              </w:rPr>
              <w:t>校验</w:t>
            </w:r>
            <w:r>
              <w:t>未录入完整</w:t>
            </w:r>
            <w:r>
              <w:rPr>
                <w:rFonts w:hint="eastAsia"/>
              </w:rPr>
              <w:t>或者不</w:t>
            </w:r>
            <w:r>
              <w:t>满足校验条件，则在当前页面进行错误提示，提示语见</w:t>
            </w:r>
            <w:r>
              <w:t>“3.</w:t>
            </w:r>
            <w:r w:rsidR="00817781">
              <w:t>7</w:t>
            </w:r>
            <w:r>
              <w:t xml:space="preserve">.4 </w:t>
            </w:r>
            <w:r>
              <w:rPr>
                <w:rFonts w:hint="eastAsia"/>
              </w:rPr>
              <w:t>提示语</w:t>
            </w:r>
            <w:r>
              <w:t>”</w:t>
            </w:r>
            <w:r>
              <w:rPr>
                <w:rFonts w:hint="eastAsia"/>
              </w:rPr>
              <w:t>；</w:t>
            </w:r>
          </w:p>
          <w:p w14:paraId="589C8C95" w14:textId="1B982E5D" w:rsidR="00F0326D" w:rsidRDefault="00F0326D" w:rsidP="005605E3">
            <w:pPr>
              <w:pStyle w:val="ae"/>
              <w:numPr>
                <w:ilvl w:val="0"/>
                <w:numId w:val="65"/>
              </w:numPr>
              <w:spacing w:line="360" w:lineRule="auto"/>
              <w:ind w:firstLineChars="0"/>
            </w:pPr>
            <w:r>
              <w:rPr>
                <w:rFonts w:hint="eastAsia"/>
              </w:rPr>
              <w:t>当</w:t>
            </w:r>
            <w:r>
              <w:t>必录项录入完整</w:t>
            </w:r>
            <w:r>
              <w:rPr>
                <w:rFonts w:hint="eastAsia"/>
              </w:rPr>
              <w:t>且</w:t>
            </w:r>
            <w:r>
              <w:t>满足校验条件，则</w:t>
            </w:r>
            <w:r>
              <w:rPr>
                <w:rFonts w:hint="eastAsia"/>
              </w:rPr>
              <w:t>进行</w:t>
            </w:r>
            <w:r>
              <w:t>数据保存</w:t>
            </w:r>
            <w:r>
              <w:rPr>
                <w:rFonts w:hint="eastAsia"/>
              </w:rPr>
              <w:t>：</w:t>
            </w:r>
          </w:p>
          <w:p w14:paraId="08CA155C" w14:textId="77777777" w:rsidR="00F0326D" w:rsidRDefault="00F0326D" w:rsidP="005605E3">
            <w:pPr>
              <w:pStyle w:val="21"/>
              <w:spacing w:line="360" w:lineRule="auto"/>
              <w:ind w:left="562" w:firstLineChars="0" w:firstLine="0"/>
              <w:rPr>
                <w:rFonts w:ascii="宋体"/>
                <w:color w:val="00B050"/>
                <w:szCs w:val="21"/>
              </w:rPr>
            </w:pPr>
            <w:r>
              <w:t>a.</w:t>
            </w:r>
            <w:r>
              <w:rPr>
                <w:rFonts w:ascii="宋体"/>
                <w:szCs w:val="21"/>
              </w:rPr>
              <w:t xml:space="preserve"> 若数据保存成功，那么当前</w:t>
            </w:r>
            <w:r>
              <w:rPr>
                <w:rFonts w:ascii="宋体" w:hint="eastAsia"/>
                <w:szCs w:val="21"/>
              </w:rPr>
              <w:t>弹框</w:t>
            </w:r>
            <w:r>
              <w:rPr>
                <w:rFonts w:ascii="宋体"/>
                <w:szCs w:val="21"/>
              </w:rPr>
              <w:t>进行关闭，</w:t>
            </w:r>
            <w:r>
              <w:rPr>
                <w:rFonts w:ascii="宋体" w:hint="eastAsia"/>
                <w:szCs w:val="21"/>
              </w:rPr>
              <w:t>同时</w:t>
            </w:r>
            <w:r>
              <w:rPr>
                <w:rFonts w:ascii="宋体"/>
                <w:szCs w:val="21"/>
              </w:rPr>
              <w:t>页面进行toast</w:t>
            </w:r>
            <w:r>
              <w:rPr>
                <w:rFonts w:ascii="宋体" w:hint="eastAsia"/>
                <w:szCs w:val="21"/>
              </w:rPr>
              <w:t>提醒2</w:t>
            </w:r>
            <w:r>
              <w:rPr>
                <w:rFonts w:ascii="宋体"/>
                <w:szCs w:val="21"/>
              </w:rPr>
              <w:t>s后消失</w:t>
            </w:r>
            <w:r>
              <w:rPr>
                <w:rFonts w:ascii="宋体" w:hint="eastAsia"/>
                <w:szCs w:val="21"/>
              </w:rPr>
              <w:t>，</w:t>
            </w:r>
            <w:r>
              <w:rPr>
                <w:rFonts w:ascii="宋体"/>
                <w:szCs w:val="21"/>
              </w:rPr>
              <w:t>文案：</w:t>
            </w:r>
            <w:r w:rsidRPr="007E4D66">
              <w:rPr>
                <w:rFonts w:ascii="宋体"/>
                <w:color w:val="00B050"/>
                <w:szCs w:val="21"/>
              </w:rPr>
              <w:t>保存成功！</w:t>
            </w:r>
          </w:p>
          <w:p w14:paraId="4BA22D1C" w14:textId="77777777" w:rsidR="00F0326D" w:rsidRPr="00D009CF" w:rsidRDefault="00F0326D" w:rsidP="005605E3">
            <w:pPr>
              <w:pStyle w:val="21"/>
              <w:spacing w:line="360" w:lineRule="auto"/>
              <w:ind w:firstLineChars="300" w:firstLine="630"/>
              <w:rPr>
                <w:rFonts w:ascii="宋体"/>
                <w:szCs w:val="21"/>
              </w:rPr>
            </w:pPr>
            <w:r>
              <w:rPr>
                <w:rFonts w:ascii="宋体" w:hint="eastAsia"/>
                <w:szCs w:val="21"/>
              </w:rPr>
              <w:t>如图所示</w:t>
            </w:r>
            <w:r>
              <w:rPr>
                <w:rFonts w:ascii="宋体"/>
                <w:szCs w:val="21"/>
              </w:rPr>
              <w:t>：</w:t>
            </w:r>
            <w:r>
              <w:rPr>
                <w:noProof/>
              </w:rPr>
              <w:drawing>
                <wp:inline distT="0" distB="0" distL="0" distR="0" wp14:anchorId="1B010961" wp14:editId="11D198F3">
                  <wp:extent cx="1157474" cy="638175"/>
                  <wp:effectExtent l="0" t="0" r="508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62699" cy="641056"/>
                          </a:xfrm>
                          <a:prstGeom prst="rect">
                            <a:avLst/>
                          </a:prstGeom>
                        </pic:spPr>
                      </pic:pic>
                    </a:graphicData>
                  </a:graphic>
                </wp:inline>
              </w:drawing>
            </w:r>
          </w:p>
          <w:p w14:paraId="27A957FA" w14:textId="1D058BF6" w:rsidR="00F0326D" w:rsidRDefault="00F0326D" w:rsidP="005605E3">
            <w:pPr>
              <w:pStyle w:val="21"/>
              <w:spacing w:line="360" w:lineRule="auto"/>
              <w:ind w:left="562" w:firstLineChars="0" w:firstLine="0"/>
              <w:rPr>
                <w:rFonts w:ascii="宋体"/>
                <w:color w:val="00B050"/>
                <w:szCs w:val="21"/>
              </w:rPr>
            </w:pPr>
            <w:r>
              <w:rPr>
                <w:rFonts w:ascii="宋体" w:hint="eastAsia"/>
                <w:szCs w:val="21"/>
              </w:rPr>
              <w:t>b．若</w:t>
            </w:r>
            <w:r>
              <w:rPr>
                <w:rFonts w:ascii="宋体"/>
                <w:szCs w:val="21"/>
              </w:rPr>
              <w:t>数据保存失败，那么当前页面进行toast</w:t>
            </w:r>
            <w:r>
              <w:rPr>
                <w:rFonts w:ascii="宋体" w:hint="eastAsia"/>
                <w:szCs w:val="21"/>
              </w:rPr>
              <w:t>提醒2</w:t>
            </w:r>
            <w:r>
              <w:rPr>
                <w:rFonts w:ascii="宋体"/>
                <w:szCs w:val="21"/>
              </w:rPr>
              <w:t>s后消失</w:t>
            </w:r>
            <w:r>
              <w:rPr>
                <w:rFonts w:ascii="宋体" w:hint="eastAsia"/>
                <w:szCs w:val="21"/>
              </w:rPr>
              <w:t>，</w:t>
            </w:r>
            <w:r>
              <w:rPr>
                <w:rFonts w:ascii="宋体"/>
                <w:szCs w:val="21"/>
              </w:rPr>
              <w:t>同时依然停留在</w:t>
            </w:r>
            <w:r w:rsidR="00E13D4A">
              <w:rPr>
                <w:rFonts w:ascii="宋体" w:hint="eastAsia"/>
                <w:szCs w:val="21"/>
              </w:rPr>
              <w:t>该</w:t>
            </w:r>
            <w:r>
              <w:rPr>
                <w:rFonts w:ascii="宋体"/>
                <w:szCs w:val="21"/>
              </w:rPr>
              <w:t>页面且原有录入的内容依然存在支持修改或者再次</w:t>
            </w:r>
            <w:r w:rsidR="00947229">
              <w:rPr>
                <w:rFonts w:ascii="宋体" w:hint="eastAsia"/>
                <w:szCs w:val="21"/>
              </w:rPr>
              <w:t>发布</w:t>
            </w:r>
            <w:r>
              <w:rPr>
                <w:rFonts w:ascii="宋体" w:hint="eastAsia"/>
                <w:szCs w:val="21"/>
              </w:rPr>
              <w:t>，toast</w:t>
            </w:r>
            <w:r>
              <w:rPr>
                <w:rFonts w:ascii="宋体"/>
                <w:szCs w:val="21"/>
              </w:rPr>
              <w:t>文案：</w:t>
            </w:r>
            <w:r w:rsidRPr="007E4D66">
              <w:rPr>
                <w:rFonts w:ascii="宋体"/>
                <w:color w:val="00B050"/>
                <w:szCs w:val="21"/>
              </w:rPr>
              <w:t>保存失败</w:t>
            </w:r>
            <w:r>
              <w:rPr>
                <w:rFonts w:ascii="宋体" w:hint="eastAsia"/>
                <w:color w:val="00B050"/>
                <w:szCs w:val="21"/>
              </w:rPr>
              <w:t>，如有问题</w:t>
            </w:r>
            <w:r>
              <w:rPr>
                <w:rFonts w:ascii="宋体"/>
                <w:color w:val="00B050"/>
                <w:szCs w:val="21"/>
              </w:rPr>
              <w:t>请联系管理员。</w:t>
            </w:r>
          </w:p>
          <w:p w14:paraId="26A0CC44" w14:textId="77777777" w:rsidR="00F0326D" w:rsidRPr="00152579" w:rsidRDefault="00F0326D" w:rsidP="005605E3">
            <w:pPr>
              <w:pStyle w:val="ae"/>
              <w:spacing w:line="360" w:lineRule="auto"/>
              <w:ind w:left="420" w:firstLineChars="0" w:firstLine="0"/>
            </w:pPr>
            <w:r>
              <w:rPr>
                <w:rFonts w:ascii="宋体" w:hint="eastAsia"/>
                <w:szCs w:val="21"/>
              </w:rPr>
              <w:t>如图</w:t>
            </w:r>
            <w:r>
              <w:rPr>
                <w:rFonts w:ascii="宋体"/>
                <w:szCs w:val="21"/>
              </w:rPr>
              <w:t>所示：</w:t>
            </w:r>
            <w:r>
              <w:rPr>
                <w:noProof/>
              </w:rPr>
              <w:drawing>
                <wp:inline distT="0" distB="0" distL="0" distR="0" wp14:anchorId="30E54A11" wp14:editId="675732F5">
                  <wp:extent cx="2343150" cy="692623"/>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62514" cy="698347"/>
                          </a:xfrm>
                          <a:prstGeom prst="rect">
                            <a:avLst/>
                          </a:prstGeom>
                        </pic:spPr>
                      </pic:pic>
                    </a:graphicData>
                  </a:graphic>
                </wp:inline>
              </w:drawing>
            </w:r>
          </w:p>
        </w:tc>
      </w:tr>
    </w:tbl>
    <w:p w14:paraId="57426998" w14:textId="77777777" w:rsidR="00C95ACF" w:rsidRDefault="00C95ACF" w:rsidP="005605E3">
      <w:pPr>
        <w:pStyle w:val="ae"/>
        <w:spacing w:line="360" w:lineRule="auto"/>
        <w:ind w:firstLineChars="0" w:firstLine="0"/>
      </w:pPr>
    </w:p>
    <w:p w14:paraId="0792A50F" w14:textId="2B1A23F0" w:rsidR="008215C3" w:rsidRDefault="008215C3" w:rsidP="005605E3">
      <w:pPr>
        <w:pStyle w:val="ae"/>
        <w:numPr>
          <w:ilvl w:val="0"/>
          <w:numId w:val="100"/>
        </w:numPr>
        <w:spacing w:line="360" w:lineRule="auto"/>
        <w:ind w:left="0" w:firstLineChars="0" w:firstLine="0"/>
      </w:pPr>
      <w:r>
        <w:rPr>
          <w:rFonts w:hint="eastAsia"/>
        </w:rPr>
        <w:t>点击</w:t>
      </w:r>
      <w:r>
        <w:t>【</w:t>
      </w:r>
      <w:r>
        <w:rPr>
          <w:rFonts w:hint="eastAsia"/>
        </w:rPr>
        <w:t>查看</w:t>
      </w:r>
      <w:r>
        <w:t>】</w:t>
      </w:r>
      <w:r>
        <w:rPr>
          <w:rFonts w:hint="eastAsia"/>
        </w:rPr>
        <w:t>，则进入到查看产品信息页面，</w:t>
      </w:r>
      <w:r>
        <w:t>页面如下所示：</w:t>
      </w:r>
    </w:p>
    <w:p w14:paraId="1FD2DE28" w14:textId="7C1D2043" w:rsidR="008215C3" w:rsidRDefault="001E2B2A" w:rsidP="005605E3">
      <w:pPr>
        <w:pStyle w:val="ae"/>
        <w:spacing w:line="360" w:lineRule="auto"/>
        <w:ind w:firstLineChars="0" w:firstLine="0"/>
      </w:pPr>
      <w:r>
        <w:rPr>
          <w:noProof/>
        </w:rPr>
        <w:lastRenderedPageBreak/>
        <w:drawing>
          <wp:inline distT="0" distB="0" distL="0" distR="0" wp14:anchorId="046BA227" wp14:editId="1595E0EB">
            <wp:extent cx="6091828" cy="5133975"/>
            <wp:effectExtent l="0" t="0" r="444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098504" cy="5139602"/>
                    </a:xfrm>
                    <a:prstGeom prst="rect">
                      <a:avLst/>
                    </a:prstGeom>
                  </pic:spPr>
                </pic:pic>
              </a:graphicData>
            </a:graphic>
          </wp:inline>
        </w:drawing>
      </w:r>
    </w:p>
    <w:p w14:paraId="77A176B9" w14:textId="57D41393" w:rsidR="008215C3" w:rsidRDefault="008215C3" w:rsidP="005605E3">
      <w:pPr>
        <w:pStyle w:val="21"/>
        <w:spacing w:line="360" w:lineRule="auto"/>
        <w:ind w:firstLineChars="0" w:firstLine="0"/>
        <w:rPr>
          <w:rFonts w:ascii="宋体"/>
          <w:color w:val="00B050"/>
          <w:szCs w:val="21"/>
        </w:rPr>
      </w:pPr>
      <w:r w:rsidRPr="009D2429">
        <w:rPr>
          <w:rFonts w:hint="eastAsia"/>
          <w:color w:val="FF0000"/>
        </w:rPr>
        <w:t>注</w:t>
      </w:r>
      <w:r>
        <w:rPr>
          <w:rFonts w:hint="eastAsia"/>
          <w:color w:val="FF0000"/>
        </w:rPr>
        <w:t>：</w:t>
      </w:r>
      <w:r w:rsidRPr="009D2429">
        <w:rPr>
          <w:color w:val="FF0000"/>
        </w:rPr>
        <w:t>（</w:t>
      </w:r>
      <w:r w:rsidRPr="009D2429">
        <w:rPr>
          <w:rFonts w:hint="eastAsia"/>
          <w:color w:val="FF0000"/>
        </w:rPr>
        <w:t>1</w:t>
      </w:r>
      <w:r w:rsidRPr="009D2429">
        <w:rPr>
          <w:color w:val="FF0000"/>
        </w:rPr>
        <w:t>）</w:t>
      </w:r>
      <w:r>
        <w:rPr>
          <w:rFonts w:hint="eastAsia"/>
          <w:color w:val="FF0000"/>
        </w:rPr>
        <w:t>页面</w:t>
      </w:r>
      <w:r w:rsidRPr="00455887">
        <w:rPr>
          <w:rFonts w:ascii="宋体"/>
          <w:color w:val="FF0000"/>
          <w:szCs w:val="21"/>
        </w:rPr>
        <w:t>标题：</w:t>
      </w:r>
      <w:r w:rsidR="001D4E3D">
        <w:rPr>
          <w:rFonts w:ascii="宋体" w:hint="eastAsia"/>
          <w:color w:val="00B050"/>
          <w:szCs w:val="21"/>
        </w:rPr>
        <w:t>查看产品信息</w:t>
      </w:r>
    </w:p>
    <w:p w14:paraId="22F3F6C7" w14:textId="69581B3C" w:rsidR="008215C3" w:rsidRPr="00932A1B" w:rsidRDefault="008215C3" w:rsidP="005605E3">
      <w:pPr>
        <w:pStyle w:val="21"/>
        <w:spacing w:line="360" w:lineRule="auto"/>
        <w:ind w:firstLineChars="0"/>
        <w:rPr>
          <w:rFonts w:ascii="宋体"/>
          <w:color w:val="FF0000"/>
          <w:szCs w:val="21"/>
        </w:rPr>
      </w:pPr>
      <w:r w:rsidRPr="007F4397">
        <w:rPr>
          <w:rFonts w:ascii="宋体" w:hint="eastAsia"/>
          <w:color w:val="FF0000"/>
          <w:szCs w:val="21"/>
        </w:rPr>
        <w:t>（2）</w:t>
      </w:r>
      <w:r w:rsidR="001D4E3D">
        <w:rPr>
          <w:rFonts w:ascii="宋体" w:hint="eastAsia"/>
          <w:color w:val="FF0000"/>
          <w:szCs w:val="21"/>
        </w:rPr>
        <w:t>页面的字段与“新增”时的相同，只是查看页面仅供预览，不支持修改；</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6833"/>
      </w:tblGrid>
      <w:tr w:rsidR="008215C3" w14:paraId="625BFFC4" w14:textId="77777777" w:rsidTr="002B30CC">
        <w:tc>
          <w:tcPr>
            <w:tcW w:w="1526" w:type="dxa"/>
          </w:tcPr>
          <w:p w14:paraId="044EE39F" w14:textId="77777777" w:rsidR="008215C3" w:rsidRDefault="008215C3" w:rsidP="005605E3">
            <w:pPr>
              <w:spacing w:line="360" w:lineRule="auto"/>
            </w:pPr>
            <w:r>
              <w:rPr>
                <w:rFonts w:hint="eastAsia"/>
              </w:rPr>
              <w:t>按钮</w:t>
            </w:r>
            <w:r>
              <w:rPr>
                <w:rFonts w:hint="eastAsia"/>
              </w:rPr>
              <w:t>/</w:t>
            </w:r>
            <w:r>
              <w:rPr>
                <w:rFonts w:hint="eastAsia"/>
              </w:rPr>
              <w:t>入口</w:t>
            </w:r>
          </w:p>
        </w:tc>
        <w:tc>
          <w:tcPr>
            <w:tcW w:w="6833" w:type="dxa"/>
          </w:tcPr>
          <w:p w14:paraId="617F0E7F" w14:textId="77777777" w:rsidR="008215C3" w:rsidRDefault="008215C3" w:rsidP="005605E3">
            <w:pPr>
              <w:spacing w:line="360" w:lineRule="auto"/>
            </w:pPr>
            <w:r>
              <w:rPr>
                <w:rFonts w:hint="eastAsia"/>
              </w:rPr>
              <w:t>事件</w:t>
            </w:r>
          </w:p>
        </w:tc>
      </w:tr>
      <w:tr w:rsidR="008215C3" w14:paraId="0DC2F8A6" w14:textId="77777777" w:rsidTr="002B30CC">
        <w:tc>
          <w:tcPr>
            <w:tcW w:w="1526" w:type="dxa"/>
          </w:tcPr>
          <w:p w14:paraId="7E6FF60A" w14:textId="77777777" w:rsidR="008215C3" w:rsidRDefault="008215C3" w:rsidP="005605E3">
            <w:pPr>
              <w:spacing w:line="360" w:lineRule="auto"/>
            </w:pPr>
            <w:r>
              <w:rPr>
                <w:rFonts w:hint="eastAsia"/>
              </w:rPr>
              <w:t>【返回】</w:t>
            </w:r>
          </w:p>
        </w:tc>
        <w:tc>
          <w:tcPr>
            <w:tcW w:w="6833" w:type="dxa"/>
          </w:tcPr>
          <w:p w14:paraId="283ED6CB" w14:textId="7419B29F" w:rsidR="008215C3" w:rsidRDefault="008215C3" w:rsidP="005605E3">
            <w:pPr>
              <w:spacing w:line="360" w:lineRule="auto"/>
            </w:pPr>
            <w:r>
              <w:rPr>
                <w:rFonts w:hint="eastAsia"/>
              </w:rPr>
              <w:t>点击</w:t>
            </w:r>
            <w:r>
              <w:t>，</w:t>
            </w:r>
            <w:r>
              <w:rPr>
                <w:rFonts w:hint="eastAsia"/>
              </w:rPr>
              <w:t>返回到产品基本信息查询列表页面</w:t>
            </w:r>
            <w:r>
              <w:t>；</w:t>
            </w:r>
          </w:p>
        </w:tc>
      </w:tr>
    </w:tbl>
    <w:p w14:paraId="1F4DDB5B" w14:textId="77777777" w:rsidR="00D0602C" w:rsidRDefault="00D0602C" w:rsidP="005605E3">
      <w:pPr>
        <w:pStyle w:val="ae"/>
        <w:spacing w:line="360" w:lineRule="auto"/>
        <w:ind w:firstLineChars="0" w:firstLine="0"/>
      </w:pPr>
    </w:p>
    <w:p w14:paraId="6BD8CBAE" w14:textId="77777777" w:rsidR="00847E28" w:rsidRDefault="00847E28" w:rsidP="005605E3">
      <w:pPr>
        <w:pStyle w:val="3"/>
        <w:numPr>
          <w:ilvl w:val="2"/>
          <w:numId w:val="6"/>
        </w:numPr>
        <w:tabs>
          <w:tab w:val="clear" w:pos="425"/>
          <w:tab w:val="clear" w:pos="709"/>
          <w:tab w:val="left" w:pos="0"/>
        </w:tabs>
        <w:spacing w:line="360" w:lineRule="auto"/>
        <w:ind w:left="567"/>
      </w:pPr>
      <w:bookmarkStart w:id="406" w:name="_Toc522191614"/>
      <w:r>
        <w:rPr>
          <w:rFonts w:hint="eastAsia"/>
        </w:rPr>
        <w:t>数据</w:t>
      </w:r>
      <w:r>
        <w:t>输入输出</w:t>
      </w:r>
      <w:bookmarkEnd w:id="406"/>
    </w:p>
    <w:p w14:paraId="040DC193" w14:textId="253D0264" w:rsidR="00CB61A4" w:rsidRDefault="00CB61A4" w:rsidP="005605E3">
      <w:pPr>
        <w:pStyle w:val="21"/>
        <w:numPr>
          <w:ilvl w:val="0"/>
          <w:numId w:val="111"/>
        </w:numPr>
        <w:spacing w:line="360" w:lineRule="auto"/>
        <w:ind w:left="0" w:firstLineChars="0" w:firstLine="0"/>
        <w:rPr>
          <w:rFonts w:hAnsi="宋体"/>
          <w:color w:val="000000"/>
          <w:sz w:val="24"/>
          <w:szCs w:val="24"/>
        </w:rPr>
      </w:pPr>
      <w:r>
        <w:rPr>
          <w:rFonts w:hAnsi="宋体" w:hint="eastAsia"/>
          <w:color w:val="000000"/>
          <w:sz w:val="24"/>
          <w:szCs w:val="24"/>
        </w:rPr>
        <w:t>“</w:t>
      </w:r>
      <w:r w:rsidR="00C321E6">
        <w:rPr>
          <w:rFonts w:hAnsi="宋体" w:hint="eastAsia"/>
          <w:color w:val="000000"/>
          <w:sz w:val="24"/>
          <w:szCs w:val="24"/>
        </w:rPr>
        <w:t>产品基本信息</w:t>
      </w:r>
      <w:r>
        <w:rPr>
          <w:rFonts w:hAnsi="宋体" w:hint="eastAsia"/>
          <w:color w:val="000000"/>
          <w:sz w:val="24"/>
          <w:szCs w:val="24"/>
        </w:rPr>
        <w:t>查询</w:t>
      </w:r>
      <w:r>
        <w:rPr>
          <w:rFonts w:hAnsi="宋体"/>
          <w:color w:val="000000"/>
          <w:sz w:val="24"/>
          <w:szCs w:val="24"/>
        </w:rPr>
        <w:t>列表</w:t>
      </w:r>
      <w:r>
        <w:rPr>
          <w:rFonts w:hAnsi="宋体" w:hint="eastAsia"/>
          <w:color w:val="000000"/>
          <w:sz w:val="24"/>
          <w:szCs w:val="24"/>
        </w:rPr>
        <w:t>页面”</w:t>
      </w:r>
      <w:r w:rsidRPr="009764BC">
        <w:rPr>
          <w:rFonts w:hAnsi="宋体"/>
          <w:color w:val="000000"/>
          <w:sz w:val="24"/>
          <w:szCs w:val="24"/>
        </w:rPr>
        <w:t xml:space="preserve"> </w:t>
      </w:r>
      <w:r>
        <w:rPr>
          <w:rFonts w:hAnsi="宋体"/>
          <w:color w:val="000000"/>
          <w:sz w:val="24"/>
          <w:szCs w:val="24"/>
        </w:rPr>
        <w:t>数据</w:t>
      </w:r>
      <w:r>
        <w:rPr>
          <w:rFonts w:hAnsi="宋体" w:hint="eastAsia"/>
          <w:color w:val="000000"/>
          <w:sz w:val="24"/>
          <w:szCs w:val="24"/>
        </w:rPr>
        <w:t>输入</w:t>
      </w:r>
      <w:r>
        <w:rPr>
          <w:rFonts w:hAnsi="宋体"/>
          <w:color w:val="000000"/>
          <w:sz w:val="24"/>
          <w:szCs w:val="24"/>
        </w:rPr>
        <w:t>输出项</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01"/>
        <w:gridCol w:w="6095"/>
      </w:tblGrid>
      <w:tr w:rsidR="00CB61A4" w14:paraId="265D2D57" w14:textId="77777777" w:rsidTr="002B30CC">
        <w:tc>
          <w:tcPr>
            <w:tcW w:w="704" w:type="dxa"/>
          </w:tcPr>
          <w:p w14:paraId="1EC7CCDE" w14:textId="77777777" w:rsidR="00CB61A4" w:rsidRDefault="00CB61A4" w:rsidP="005605E3">
            <w:pPr>
              <w:spacing w:line="360" w:lineRule="auto"/>
            </w:pPr>
            <w:r>
              <w:rPr>
                <w:rFonts w:hint="eastAsia"/>
              </w:rPr>
              <w:t>序号</w:t>
            </w:r>
          </w:p>
        </w:tc>
        <w:tc>
          <w:tcPr>
            <w:tcW w:w="1701" w:type="dxa"/>
          </w:tcPr>
          <w:p w14:paraId="720B176B" w14:textId="77777777" w:rsidR="00CB61A4" w:rsidRDefault="00CB61A4" w:rsidP="005605E3">
            <w:pPr>
              <w:spacing w:line="360" w:lineRule="auto"/>
            </w:pPr>
            <w:r>
              <w:rPr>
                <w:rFonts w:hint="eastAsia"/>
              </w:rPr>
              <w:t>字段</w:t>
            </w:r>
          </w:p>
        </w:tc>
        <w:tc>
          <w:tcPr>
            <w:tcW w:w="6095" w:type="dxa"/>
          </w:tcPr>
          <w:p w14:paraId="2E8E5B9C" w14:textId="77777777" w:rsidR="00CB61A4" w:rsidRDefault="00CB61A4" w:rsidP="005605E3">
            <w:pPr>
              <w:spacing w:line="360" w:lineRule="auto"/>
            </w:pPr>
            <w:r>
              <w:rPr>
                <w:rFonts w:hint="eastAsia"/>
              </w:rPr>
              <w:t>规则</w:t>
            </w:r>
          </w:p>
        </w:tc>
      </w:tr>
      <w:tr w:rsidR="00CB61A4" w14:paraId="44AA74D7" w14:textId="77777777" w:rsidTr="002B30CC">
        <w:tc>
          <w:tcPr>
            <w:tcW w:w="8500" w:type="dxa"/>
            <w:gridSpan w:val="3"/>
            <w:shd w:val="clear" w:color="auto" w:fill="FBE4D5" w:themeFill="accent2" w:themeFillTint="33"/>
          </w:tcPr>
          <w:p w14:paraId="5FA128E3" w14:textId="77777777" w:rsidR="00CB61A4" w:rsidRDefault="00CB61A4" w:rsidP="005605E3">
            <w:pPr>
              <w:spacing w:line="360" w:lineRule="auto"/>
            </w:pPr>
            <w:r>
              <w:t>查询条件</w:t>
            </w:r>
          </w:p>
        </w:tc>
      </w:tr>
      <w:tr w:rsidR="00CB61A4" w:rsidRPr="0045492E" w14:paraId="17920006" w14:textId="77777777" w:rsidTr="002B30CC">
        <w:tc>
          <w:tcPr>
            <w:tcW w:w="704" w:type="dxa"/>
          </w:tcPr>
          <w:p w14:paraId="5A5136EB" w14:textId="77777777" w:rsidR="00CB61A4" w:rsidRPr="00355E1D" w:rsidRDefault="00CB61A4" w:rsidP="005605E3">
            <w:pPr>
              <w:pStyle w:val="ae"/>
              <w:numPr>
                <w:ilvl w:val="0"/>
                <w:numId w:val="112"/>
              </w:numPr>
              <w:spacing w:line="360" w:lineRule="auto"/>
              <w:ind w:firstLineChars="0"/>
            </w:pPr>
          </w:p>
        </w:tc>
        <w:tc>
          <w:tcPr>
            <w:tcW w:w="1701" w:type="dxa"/>
          </w:tcPr>
          <w:p w14:paraId="78B4B4E7" w14:textId="0CD28A9F" w:rsidR="00CB61A4" w:rsidRPr="00601CC9" w:rsidRDefault="00A43540" w:rsidP="005605E3">
            <w:pPr>
              <w:spacing w:line="360" w:lineRule="auto"/>
            </w:pPr>
            <w:r>
              <w:rPr>
                <w:rFonts w:hint="eastAsia"/>
              </w:rPr>
              <w:t>产品名称</w:t>
            </w:r>
          </w:p>
        </w:tc>
        <w:tc>
          <w:tcPr>
            <w:tcW w:w="6095" w:type="dxa"/>
          </w:tcPr>
          <w:p w14:paraId="57281B7D" w14:textId="260B86CA" w:rsidR="00607A15" w:rsidRDefault="00607A15" w:rsidP="005605E3">
            <w:pPr>
              <w:spacing w:line="360" w:lineRule="auto"/>
            </w:pPr>
            <w:r>
              <w:rPr>
                <w:rFonts w:hint="eastAsia"/>
              </w:rPr>
              <w:t>单行文本框</w:t>
            </w:r>
            <w:r>
              <w:t>，手动录入，非录入项，</w:t>
            </w:r>
            <w:r>
              <w:rPr>
                <w:rFonts w:hint="eastAsia"/>
              </w:rPr>
              <w:t>默认值</w:t>
            </w:r>
            <w:r>
              <w:t>：</w:t>
            </w:r>
            <w:r w:rsidRPr="000A1C3F">
              <w:rPr>
                <w:rFonts w:hint="eastAsia"/>
              </w:rPr>
              <w:t>请输入要查询的</w:t>
            </w:r>
            <w:r>
              <w:rPr>
                <w:rFonts w:hint="eastAsia"/>
              </w:rPr>
              <w:t>产品</w:t>
            </w:r>
            <w:r w:rsidRPr="000A1C3F">
              <w:rPr>
                <w:rFonts w:hint="eastAsia"/>
              </w:rPr>
              <w:t>名称</w:t>
            </w:r>
          </w:p>
          <w:p w14:paraId="71063E54" w14:textId="38B3782E" w:rsidR="00CB61A4" w:rsidRPr="00CC4FC7" w:rsidRDefault="00607A15" w:rsidP="005605E3">
            <w:pPr>
              <w:spacing w:line="360" w:lineRule="auto"/>
            </w:pPr>
            <w:r>
              <w:rPr>
                <w:rFonts w:hint="eastAsia"/>
              </w:rPr>
              <w:lastRenderedPageBreak/>
              <w:t>可</w:t>
            </w:r>
            <w:r>
              <w:t>录入任意字符，</w:t>
            </w:r>
            <w:r>
              <w:rPr>
                <w:rFonts w:hint="eastAsia"/>
              </w:rPr>
              <w:t>无</w:t>
            </w:r>
            <w:r>
              <w:t>长度校验</w:t>
            </w:r>
            <w:r>
              <w:rPr>
                <w:rFonts w:hint="eastAsia"/>
              </w:rPr>
              <w:t>，以</w:t>
            </w:r>
            <w:r>
              <w:t>词</w:t>
            </w:r>
            <w:r>
              <w:rPr>
                <w:rFonts w:hint="eastAsia"/>
              </w:rPr>
              <w:t>语</w:t>
            </w:r>
            <w:r>
              <w:t>形式支持模糊查询</w:t>
            </w:r>
          </w:p>
        </w:tc>
      </w:tr>
      <w:tr w:rsidR="00C321E6" w:rsidRPr="0045492E" w14:paraId="0FC24F9F" w14:textId="77777777" w:rsidTr="002B30CC">
        <w:tc>
          <w:tcPr>
            <w:tcW w:w="704" w:type="dxa"/>
          </w:tcPr>
          <w:p w14:paraId="75DC77C6" w14:textId="77777777" w:rsidR="00C321E6" w:rsidRPr="00355E1D" w:rsidRDefault="00C321E6" w:rsidP="005605E3">
            <w:pPr>
              <w:pStyle w:val="ae"/>
              <w:numPr>
                <w:ilvl w:val="0"/>
                <w:numId w:val="112"/>
              </w:numPr>
              <w:spacing w:line="360" w:lineRule="auto"/>
              <w:ind w:firstLineChars="0"/>
            </w:pPr>
          </w:p>
        </w:tc>
        <w:tc>
          <w:tcPr>
            <w:tcW w:w="1701" w:type="dxa"/>
          </w:tcPr>
          <w:p w14:paraId="25EBD740" w14:textId="5A05A14C" w:rsidR="00C321E6" w:rsidRDefault="00A43540" w:rsidP="005605E3">
            <w:pPr>
              <w:spacing w:line="360" w:lineRule="auto"/>
            </w:pPr>
            <w:r>
              <w:rPr>
                <w:rFonts w:hint="eastAsia"/>
              </w:rPr>
              <w:t>产品简称</w:t>
            </w:r>
          </w:p>
        </w:tc>
        <w:tc>
          <w:tcPr>
            <w:tcW w:w="6095" w:type="dxa"/>
          </w:tcPr>
          <w:p w14:paraId="543FEE92" w14:textId="77777777" w:rsidR="00607A15" w:rsidRDefault="00607A15" w:rsidP="005605E3">
            <w:pPr>
              <w:spacing w:line="360" w:lineRule="auto"/>
            </w:pPr>
            <w:r>
              <w:rPr>
                <w:rFonts w:hint="eastAsia"/>
              </w:rPr>
              <w:t>单行文本框</w:t>
            </w:r>
            <w:r>
              <w:t>，手动录入，非录入项，</w:t>
            </w:r>
            <w:r>
              <w:rPr>
                <w:rFonts w:hint="eastAsia"/>
              </w:rPr>
              <w:t>默认值</w:t>
            </w:r>
            <w:r>
              <w:t>：</w:t>
            </w:r>
            <w:r w:rsidRPr="000A1C3F">
              <w:rPr>
                <w:rFonts w:hint="eastAsia"/>
              </w:rPr>
              <w:t>请输入要查询的</w:t>
            </w:r>
            <w:r>
              <w:rPr>
                <w:rFonts w:hint="eastAsia"/>
              </w:rPr>
              <w:t>产品</w:t>
            </w:r>
            <w:r w:rsidRPr="000A1C3F">
              <w:rPr>
                <w:rFonts w:hint="eastAsia"/>
              </w:rPr>
              <w:t>名</w:t>
            </w:r>
            <w:r>
              <w:rPr>
                <w:rFonts w:hint="eastAsia"/>
              </w:rPr>
              <w:t>简称</w:t>
            </w:r>
          </w:p>
          <w:p w14:paraId="63AD7083" w14:textId="74ED721E" w:rsidR="00C321E6" w:rsidRDefault="00607A15" w:rsidP="005605E3">
            <w:pPr>
              <w:spacing w:line="360" w:lineRule="auto"/>
            </w:pPr>
            <w:r>
              <w:rPr>
                <w:rFonts w:hint="eastAsia"/>
              </w:rPr>
              <w:t>可</w:t>
            </w:r>
            <w:r>
              <w:t>录入任意字符，</w:t>
            </w:r>
            <w:r>
              <w:rPr>
                <w:rFonts w:hint="eastAsia"/>
              </w:rPr>
              <w:t>无</w:t>
            </w:r>
            <w:r>
              <w:t>长度校验</w:t>
            </w:r>
            <w:r>
              <w:rPr>
                <w:rFonts w:hint="eastAsia"/>
              </w:rPr>
              <w:t>，以</w:t>
            </w:r>
            <w:r>
              <w:t>词</w:t>
            </w:r>
            <w:r>
              <w:rPr>
                <w:rFonts w:hint="eastAsia"/>
              </w:rPr>
              <w:t>语</w:t>
            </w:r>
            <w:r>
              <w:t>形式支持模糊查询</w:t>
            </w:r>
          </w:p>
        </w:tc>
      </w:tr>
      <w:tr w:rsidR="00A43540" w:rsidRPr="0045492E" w14:paraId="685DC654" w14:textId="77777777" w:rsidTr="002B30CC">
        <w:tc>
          <w:tcPr>
            <w:tcW w:w="704" w:type="dxa"/>
          </w:tcPr>
          <w:p w14:paraId="18AA5D29" w14:textId="77777777" w:rsidR="00A43540" w:rsidRPr="00355E1D" w:rsidRDefault="00A43540" w:rsidP="005605E3">
            <w:pPr>
              <w:pStyle w:val="ae"/>
              <w:numPr>
                <w:ilvl w:val="0"/>
                <w:numId w:val="112"/>
              </w:numPr>
              <w:spacing w:line="360" w:lineRule="auto"/>
              <w:ind w:firstLineChars="0"/>
            </w:pPr>
          </w:p>
        </w:tc>
        <w:tc>
          <w:tcPr>
            <w:tcW w:w="1701" w:type="dxa"/>
          </w:tcPr>
          <w:p w14:paraId="5AC4AE7B" w14:textId="708E6DF0" w:rsidR="00A43540" w:rsidRDefault="00A43540" w:rsidP="005605E3">
            <w:pPr>
              <w:spacing w:line="360" w:lineRule="auto"/>
            </w:pPr>
            <w:r>
              <w:rPr>
                <w:rFonts w:hint="eastAsia"/>
              </w:rPr>
              <w:t>产品代码</w:t>
            </w:r>
          </w:p>
        </w:tc>
        <w:tc>
          <w:tcPr>
            <w:tcW w:w="6095" w:type="dxa"/>
          </w:tcPr>
          <w:p w14:paraId="732B4432" w14:textId="32B9F7E9" w:rsidR="00607A15" w:rsidRDefault="00607A15" w:rsidP="005605E3">
            <w:pPr>
              <w:spacing w:line="360" w:lineRule="auto"/>
            </w:pPr>
            <w:r>
              <w:rPr>
                <w:rFonts w:hint="eastAsia"/>
              </w:rPr>
              <w:t>单行文本框</w:t>
            </w:r>
            <w:r>
              <w:t>，手动录入，非录入项，</w:t>
            </w:r>
            <w:r>
              <w:rPr>
                <w:rFonts w:hint="eastAsia"/>
              </w:rPr>
              <w:t>默认值</w:t>
            </w:r>
            <w:r>
              <w:t>：</w:t>
            </w:r>
            <w:r w:rsidRPr="000A1C3F">
              <w:rPr>
                <w:rFonts w:hint="eastAsia"/>
              </w:rPr>
              <w:t>请输入要查询的</w:t>
            </w:r>
            <w:r>
              <w:rPr>
                <w:rFonts w:hint="eastAsia"/>
              </w:rPr>
              <w:t>产品代码</w:t>
            </w:r>
          </w:p>
          <w:p w14:paraId="4666948D" w14:textId="5DE4252D" w:rsidR="00A43540" w:rsidRDefault="00607A15" w:rsidP="005605E3">
            <w:pPr>
              <w:spacing w:line="360" w:lineRule="auto"/>
            </w:pPr>
            <w:r>
              <w:rPr>
                <w:rFonts w:hint="eastAsia"/>
              </w:rPr>
              <w:t>可</w:t>
            </w:r>
            <w:r>
              <w:t>录入任意字符，</w:t>
            </w:r>
            <w:r>
              <w:rPr>
                <w:rFonts w:hint="eastAsia"/>
              </w:rPr>
              <w:t>无</w:t>
            </w:r>
            <w:r>
              <w:t>长度校验</w:t>
            </w:r>
            <w:r>
              <w:rPr>
                <w:rFonts w:hint="eastAsia"/>
              </w:rPr>
              <w:t>，以</w:t>
            </w:r>
            <w:r>
              <w:t>词</w:t>
            </w:r>
            <w:r>
              <w:rPr>
                <w:rFonts w:hint="eastAsia"/>
              </w:rPr>
              <w:t>语</w:t>
            </w:r>
            <w:r>
              <w:t>形式支持模糊查询</w:t>
            </w:r>
          </w:p>
        </w:tc>
      </w:tr>
      <w:tr w:rsidR="00A43540" w:rsidRPr="0045492E" w14:paraId="410B6F94" w14:textId="77777777" w:rsidTr="002B30CC">
        <w:tc>
          <w:tcPr>
            <w:tcW w:w="704" w:type="dxa"/>
          </w:tcPr>
          <w:p w14:paraId="0CA1C487" w14:textId="77777777" w:rsidR="00A43540" w:rsidRPr="00355E1D" w:rsidRDefault="00A43540" w:rsidP="005605E3">
            <w:pPr>
              <w:pStyle w:val="ae"/>
              <w:numPr>
                <w:ilvl w:val="0"/>
                <w:numId w:val="112"/>
              </w:numPr>
              <w:spacing w:line="360" w:lineRule="auto"/>
              <w:ind w:firstLineChars="0"/>
            </w:pPr>
          </w:p>
        </w:tc>
        <w:tc>
          <w:tcPr>
            <w:tcW w:w="1701" w:type="dxa"/>
          </w:tcPr>
          <w:p w14:paraId="34FD2046" w14:textId="6EC46A30" w:rsidR="00A43540" w:rsidRDefault="00A43540" w:rsidP="005605E3">
            <w:pPr>
              <w:spacing w:line="360" w:lineRule="auto"/>
            </w:pPr>
            <w:r>
              <w:rPr>
                <w:rFonts w:hint="eastAsia"/>
              </w:rPr>
              <w:t>主附险</w:t>
            </w:r>
          </w:p>
        </w:tc>
        <w:tc>
          <w:tcPr>
            <w:tcW w:w="6095" w:type="dxa"/>
          </w:tcPr>
          <w:p w14:paraId="250FBF92" w14:textId="77777777" w:rsidR="00CA663E" w:rsidRDefault="00CA663E" w:rsidP="005605E3">
            <w:pPr>
              <w:spacing w:line="360" w:lineRule="auto"/>
            </w:pPr>
            <w:r>
              <w:rPr>
                <w:rFonts w:hint="eastAsia"/>
              </w:rPr>
              <w:t>下拉</w:t>
            </w:r>
            <w:r>
              <w:t>列表</w:t>
            </w:r>
            <w:r>
              <w:rPr>
                <w:rFonts w:hint="eastAsia"/>
              </w:rPr>
              <w:t>，</w:t>
            </w:r>
            <w:r>
              <w:t>手动选择</w:t>
            </w:r>
            <w:r>
              <w:rPr>
                <w:rFonts w:hint="eastAsia"/>
              </w:rPr>
              <w:t>，</w:t>
            </w:r>
            <w:r>
              <w:t>非必选项</w:t>
            </w:r>
          </w:p>
          <w:p w14:paraId="6835182E" w14:textId="77777777" w:rsidR="00CA663E" w:rsidRDefault="00CA663E" w:rsidP="005605E3">
            <w:pPr>
              <w:spacing w:line="360" w:lineRule="auto"/>
            </w:pPr>
            <w:r>
              <w:rPr>
                <w:rFonts w:hint="eastAsia"/>
              </w:rPr>
              <w:t>默认值</w:t>
            </w:r>
            <w:r>
              <w:t>：请选择</w:t>
            </w:r>
          </w:p>
          <w:p w14:paraId="6DCBDDDE" w14:textId="57ED9C3D" w:rsidR="00A43540" w:rsidRDefault="00CA663E" w:rsidP="005605E3">
            <w:pPr>
              <w:spacing w:line="360" w:lineRule="auto"/>
            </w:pPr>
            <w:commentRangeStart w:id="407"/>
            <w:r>
              <w:rPr>
                <w:rFonts w:hint="eastAsia"/>
              </w:rPr>
              <w:t>下拉</w:t>
            </w:r>
            <w:r>
              <w:t>列表值：</w:t>
            </w:r>
            <w:commentRangeEnd w:id="407"/>
            <w:r>
              <w:rPr>
                <w:rStyle w:val="ac"/>
              </w:rPr>
              <w:commentReference w:id="407"/>
            </w:r>
          </w:p>
        </w:tc>
      </w:tr>
      <w:tr w:rsidR="00A43540" w:rsidRPr="0045492E" w14:paraId="2F469DDF" w14:textId="77777777" w:rsidTr="002B30CC">
        <w:tc>
          <w:tcPr>
            <w:tcW w:w="704" w:type="dxa"/>
          </w:tcPr>
          <w:p w14:paraId="77328328" w14:textId="77777777" w:rsidR="00A43540" w:rsidRPr="00355E1D" w:rsidRDefault="00A43540" w:rsidP="005605E3">
            <w:pPr>
              <w:pStyle w:val="ae"/>
              <w:numPr>
                <w:ilvl w:val="0"/>
                <w:numId w:val="112"/>
              </w:numPr>
              <w:spacing w:line="360" w:lineRule="auto"/>
              <w:ind w:firstLineChars="0"/>
            </w:pPr>
          </w:p>
        </w:tc>
        <w:tc>
          <w:tcPr>
            <w:tcW w:w="1701" w:type="dxa"/>
          </w:tcPr>
          <w:p w14:paraId="67DE8E9D" w14:textId="43234502" w:rsidR="00A43540" w:rsidRDefault="00A43540" w:rsidP="005605E3">
            <w:pPr>
              <w:spacing w:line="360" w:lineRule="auto"/>
            </w:pPr>
            <w:r>
              <w:rPr>
                <w:rFonts w:hint="eastAsia"/>
              </w:rPr>
              <w:t>产品类别</w:t>
            </w:r>
          </w:p>
        </w:tc>
        <w:tc>
          <w:tcPr>
            <w:tcW w:w="6095" w:type="dxa"/>
          </w:tcPr>
          <w:p w14:paraId="41EECEE7" w14:textId="77777777" w:rsidR="004C5D6B" w:rsidRDefault="004C5D6B" w:rsidP="005605E3">
            <w:pPr>
              <w:spacing w:line="360" w:lineRule="auto"/>
            </w:pPr>
            <w:r>
              <w:rPr>
                <w:rFonts w:hint="eastAsia"/>
              </w:rPr>
              <w:t>下拉</w:t>
            </w:r>
            <w:r>
              <w:t>列表</w:t>
            </w:r>
            <w:r>
              <w:rPr>
                <w:rFonts w:hint="eastAsia"/>
              </w:rPr>
              <w:t>，</w:t>
            </w:r>
            <w:r>
              <w:t>手动选择</w:t>
            </w:r>
            <w:r>
              <w:rPr>
                <w:rFonts w:hint="eastAsia"/>
              </w:rPr>
              <w:t>，</w:t>
            </w:r>
            <w:r>
              <w:t>非必选项</w:t>
            </w:r>
          </w:p>
          <w:p w14:paraId="018458ED" w14:textId="77777777" w:rsidR="004C5D6B" w:rsidRDefault="004C5D6B" w:rsidP="005605E3">
            <w:pPr>
              <w:spacing w:line="360" w:lineRule="auto"/>
            </w:pPr>
            <w:r>
              <w:rPr>
                <w:rFonts w:hint="eastAsia"/>
              </w:rPr>
              <w:t>默认值</w:t>
            </w:r>
            <w:r>
              <w:t>：请选择</w:t>
            </w:r>
          </w:p>
          <w:p w14:paraId="60120B41" w14:textId="4D5429E1" w:rsidR="00A43540" w:rsidRDefault="004C5D6B" w:rsidP="005605E3">
            <w:pPr>
              <w:spacing w:line="360" w:lineRule="auto"/>
            </w:pPr>
            <w:commentRangeStart w:id="408"/>
            <w:r>
              <w:rPr>
                <w:rFonts w:hint="eastAsia"/>
              </w:rPr>
              <w:t>下拉</w:t>
            </w:r>
            <w:r>
              <w:t>列表值：</w:t>
            </w:r>
            <w:commentRangeEnd w:id="408"/>
            <w:r>
              <w:rPr>
                <w:rStyle w:val="ac"/>
              </w:rPr>
              <w:commentReference w:id="408"/>
            </w:r>
          </w:p>
        </w:tc>
      </w:tr>
      <w:tr w:rsidR="004C5D6B" w:rsidRPr="0045492E" w14:paraId="7EA2215C" w14:textId="77777777" w:rsidTr="002B30CC">
        <w:tc>
          <w:tcPr>
            <w:tcW w:w="704" w:type="dxa"/>
          </w:tcPr>
          <w:p w14:paraId="2E964E22" w14:textId="77777777" w:rsidR="004C5D6B" w:rsidRPr="00355E1D" w:rsidRDefault="004C5D6B" w:rsidP="005605E3">
            <w:pPr>
              <w:pStyle w:val="ae"/>
              <w:numPr>
                <w:ilvl w:val="0"/>
                <w:numId w:val="112"/>
              </w:numPr>
              <w:spacing w:line="360" w:lineRule="auto"/>
              <w:ind w:firstLineChars="0"/>
            </w:pPr>
          </w:p>
        </w:tc>
        <w:tc>
          <w:tcPr>
            <w:tcW w:w="1701" w:type="dxa"/>
          </w:tcPr>
          <w:p w14:paraId="574048DD" w14:textId="2B228819" w:rsidR="004C5D6B" w:rsidRDefault="004C5D6B" w:rsidP="005605E3">
            <w:pPr>
              <w:spacing w:line="360" w:lineRule="auto"/>
            </w:pPr>
            <w:r>
              <w:rPr>
                <w:rFonts w:hint="eastAsia"/>
              </w:rPr>
              <w:t>上架时间</w:t>
            </w:r>
          </w:p>
        </w:tc>
        <w:tc>
          <w:tcPr>
            <w:tcW w:w="6095" w:type="dxa"/>
          </w:tcPr>
          <w:p w14:paraId="77D9912F" w14:textId="77777777" w:rsidR="004C5D6B" w:rsidRDefault="004C5D6B" w:rsidP="005605E3">
            <w:pPr>
              <w:spacing w:line="360" w:lineRule="auto"/>
            </w:pPr>
            <w:r>
              <w:rPr>
                <w:rFonts w:hint="eastAsia"/>
              </w:rPr>
              <w:t>手动录入</w:t>
            </w:r>
            <w:r>
              <w:t>，</w:t>
            </w:r>
            <w:r>
              <w:rPr>
                <w:rFonts w:hint="eastAsia"/>
              </w:rPr>
              <w:t>日历</w:t>
            </w:r>
            <w:r>
              <w:t>时间控件，可选择到秒</w:t>
            </w:r>
            <w:r>
              <w:rPr>
                <w:rFonts w:hint="eastAsia"/>
              </w:rPr>
              <w:t>，</w:t>
            </w:r>
            <w:r>
              <w:t>时间</w:t>
            </w:r>
            <w:r>
              <w:rPr>
                <w:rFonts w:hint="eastAsia"/>
              </w:rPr>
              <w:t>/</w:t>
            </w:r>
            <w:r>
              <w:rPr>
                <w:rFonts w:hint="eastAsia"/>
              </w:rPr>
              <w:t>时间段</w:t>
            </w:r>
            <w:r>
              <w:t>的选择</w:t>
            </w:r>
            <w:r>
              <w:rPr>
                <w:rFonts w:hint="eastAsia"/>
              </w:rPr>
              <w:t>，</w:t>
            </w:r>
            <w:r>
              <w:t>非必选项</w:t>
            </w:r>
          </w:p>
          <w:p w14:paraId="70A3AFBB" w14:textId="77777777" w:rsidR="004C5D6B" w:rsidRDefault="004C5D6B" w:rsidP="005605E3">
            <w:pPr>
              <w:spacing w:line="360" w:lineRule="auto"/>
            </w:pPr>
            <w:r>
              <w:rPr>
                <w:rFonts w:hint="eastAsia"/>
              </w:rPr>
              <w:t>默认值：</w:t>
            </w:r>
          </w:p>
          <w:p w14:paraId="52999C48" w14:textId="77777777" w:rsidR="004C5D6B" w:rsidRDefault="004C5D6B" w:rsidP="005605E3">
            <w:pPr>
              <w:spacing w:line="360" w:lineRule="auto"/>
            </w:pPr>
            <w:r>
              <w:rPr>
                <w:rFonts w:hint="eastAsia"/>
              </w:rPr>
              <w:t>请选择开始</w:t>
            </w:r>
            <w:r>
              <w:t>时间</w:t>
            </w:r>
          </w:p>
          <w:p w14:paraId="6A0D6007" w14:textId="77777777" w:rsidR="004C5D6B" w:rsidRPr="00A22036" w:rsidRDefault="004C5D6B" w:rsidP="005605E3">
            <w:pPr>
              <w:spacing w:line="360" w:lineRule="auto"/>
            </w:pPr>
            <w:r>
              <w:rPr>
                <w:rFonts w:hint="eastAsia"/>
              </w:rPr>
              <w:t>请选择</w:t>
            </w:r>
            <w:r>
              <w:t>结束时间</w:t>
            </w:r>
          </w:p>
          <w:p w14:paraId="1E29DFA3" w14:textId="611C1627" w:rsidR="004C5D6B" w:rsidRPr="00E37A12" w:rsidRDefault="004C5D6B" w:rsidP="005605E3">
            <w:pPr>
              <w:numPr>
                <w:ilvl w:val="0"/>
                <w:numId w:val="38"/>
              </w:numPr>
              <w:spacing w:line="360" w:lineRule="auto"/>
              <w:ind w:left="0" w:firstLine="426"/>
            </w:pPr>
            <w:r>
              <w:rPr>
                <w:rFonts w:hint="eastAsia"/>
                <w:color w:val="000000"/>
              </w:rPr>
              <w:t>以下“</w:t>
            </w:r>
            <w:r w:rsidR="00F67067">
              <w:rPr>
                <w:rFonts w:hint="eastAsia"/>
                <w:color w:val="000000"/>
              </w:rPr>
              <w:t>上架</w:t>
            </w:r>
            <w:r>
              <w:rPr>
                <w:rFonts w:hint="eastAsia"/>
              </w:rPr>
              <w:t>时间</w:t>
            </w:r>
            <w:r>
              <w:rPr>
                <w:rFonts w:hint="eastAsia"/>
                <w:color w:val="000000"/>
              </w:rPr>
              <w:t>”的“至”之前称为“开始时间”；“至”之后称为“结束时间”；</w:t>
            </w:r>
          </w:p>
          <w:p w14:paraId="477523B1" w14:textId="77777777" w:rsidR="004C5D6B" w:rsidRDefault="004C5D6B" w:rsidP="005605E3">
            <w:pPr>
              <w:numPr>
                <w:ilvl w:val="0"/>
                <w:numId w:val="38"/>
              </w:numPr>
              <w:spacing w:line="360" w:lineRule="auto"/>
              <w:ind w:left="0" w:firstLine="426"/>
            </w:pPr>
            <w:r>
              <w:rPr>
                <w:rFonts w:hint="eastAsia"/>
              </w:rPr>
              <w:t>时间</w:t>
            </w:r>
            <w:r>
              <w:rPr>
                <w:rFonts w:hint="eastAsia"/>
                <w:color w:val="000000"/>
              </w:rPr>
              <w:t>的选择，“结束时间”需大于等于“开始时间”，（例：“开始时间”选择为“</w:t>
            </w:r>
            <w:r>
              <w:rPr>
                <w:rFonts w:hint="eastAsia"/>
                <w:color w:val="000000"/>
              </w:rPr>
              <w:t>2016-03-10</w:t>
            </w:r>
            <w:r>
              <w:rPr>
                <w:color w:val="000000"/>
              </w:rPr>
              <w:t xml:space="preserve"> 10</w:t>
            </w:r>
            <w:r>
              <w:rPr>
                <w:rFonts w:hint="eastAsia"/>
                <w:color w:val="000000"/>
              </w:rPr>
              <w:t>:00:00</w:t>
            </w:r>
            <w:r>
              <w:rPr>
                <w:rFonts w:hint="eastAsia"/>
                <w:color w:val="000000"/>
              </w:rPr>
              <w:t>”，“结束时间”只能选择“</w:t>
            </w:r>
            <w:r>
              <w:rPr>
                <w:rFonts w:hint="eastAsia"/>
                <w:color w:val="000000"/>
              </w:rPr>
              <w:t>2016-03-10</w:t>
            </w:r>
            <w:r>
              <w:rPr>
                <w:color w:val="000000"/>
              </w:rPr>
              <w:t xml:space="preserve"> 10</w:t>
            </w:r>
            <w:r>
              <w:rPr>
                <w:rFonts w:hint="eastAsia"/>
                <w:color w:val="000000"/>
              </w:rPr>
              <w:t>:00:00</w:t>
            </w:r>
            <w:r>
              <w:rPr>
                <w:rFonts w:hint="eastAsia"/>
                <w:color w:val="000000"/>
              </w:rPr>
              <w:t>”当天或当天以后的任何时间）；</w:t>
            </w:r>
          </w:p>
          <w:p w14:paraId="5838304F" w14:textId="6E6ED46F" w:rsidR="004C5D6B" w:rsidRDefault="004C5D6B" w:rsidP="005605E3">
            <w:pPr>
              <w:spacing w:line="360" w:lineRule="auto"/>
            </w:pPr>
            <w:r>
              <w:rPr>
                <w:rFonts w:hint="eastAsia"/>
                <w:color w:val="000000"/>
              </w:rPr>
              <w:t>只录入“开始时间”，</w:t>
            </w:r>
            <w:r w:rsidRPr="00FC1746">
              <w:rPr>
                <w:rFonts w:hint="eastAsia"/>
                <w:color w:val="000000"/>
              </w:rPr>
              <w:t>如“</w:t>
            </w:r>
            <w:r>
              <w:rPr>
                <w:rFonts w:hint="eastAsia"/>
                <w:color w:val="000000"/>
              </w:rPr>
              <w:t>2016-03-10</w:t>
            </w:r>
            <w:r>
              <w:rPr>
                <w:color w:val="000000"/>
              </w:rPr>
              <w:t xml:space="preserve"> 10</w:t>
            </w:r>
            <w:r>
              <w:rPr>
                <w:rFonts w:hint="eastAsia"/>
                <w:color w:val="000000"/>
              </w:rPr>
              <w:t>:00:00</w:t>
            </w:r>
            <w:r w:rsidRPr="00FC1746">
              <w:rPr>
                <w:rFonts w:hint="eastAsia"/>
                <w:color w:val="000000"/>
              </w:rPr>
              <w:t>”，则查询出</w:t>
            </w:r>
            <w:r w:rsidRPr="00FC1746">
              <w:rPr>
                <w:rFonts w:ascii="宋体" w:hAnsi="宋体" w:hint="eastAsia"/>
              </w:rPr>
              <w:t>时间</w:t>
            </w:r>
            <w:r w:rsidRPr="00FC1746">
              <w:rPr>
                <w:rFonts w:hint="eastAsia"/>
                <w:color w:val="000000"/>
              </w:rPr>
              <w:t>从“</w:t>
            </w:r>
            <w:r>
              <w:rPr>
                <w:rFonts w:hint="eastAsia"/>
                <w:color w:val="000000"/>
              </w:rPr>
              <w:t>2016-03-10</w:t>
            </w:r>
            <w:r>
              <w:rPr>
                <w:color w:val="000000"/>
              </w:rPr>
              <w:t xml:space="preserve"> 10</w:t>
            </w:r>
            <w:r>
              <w:rPr>
                <w:rFonts w:hint="eastAsia"/>
                <w:color w:val="000000"/>
              </w:rPr>
              <w:t>:00:00</w:t>
            </w:r>
            <w:r w:rsidRPr="00FC1746">
              <w:rPr>
                <w:rFonts w:hint="eastAsia"/>
                <w:color w:val="000000"/>
              </w:rPr>
              <w:t>”开始</w:t>
            </w:r>
            <w:r>
              <w:rPr>
                <w:rFonts w:hint="eastAsia"/>
                <w:color w:val="000000"/>
              </w:rPr>
              <w:t>到结束时间为最远的数据</w:t>
            </w:r>
            <w:r w:rsidR="00BC4CE7">
              <w:rPr>
                <w:rFonts w:hint="eastAsia"/>
                <w:color w:val="000000"/>
              </w:rPr>
              <w:t>展示</w:t>
            </w:r>
            <w:r w:rsidRPr="00FC1746">
              <w:rPr>
                <w:rFonts w:hint="eastAsia"/>
                <w:color w:val="000000"/>
              </w:rPr>
              <w:t>；</w:t>
            </w:r>
            <w:r>
              <w:rPr>
                <w:rFonts w:hint="eastAsia"/>
                <w:color w:val="000000"/>
              </w:rPr>
              <w:t>只录入“结束时间”，</w:t>
            </w:r>
            <w:r w:rsidRPr="00FC1746">
              <w:rPr>
                <w:rFonts w:hint="eastAsia"/>
                <w:color w:val="000000"/>
              </w:rPr>
              <w:t>如“</w:t>
            </w:r>
            <w:r>
              <w:rPr>
                <w:rFonts w:hint="eastAsia"/>
                <w:color w:val="000000"/>
              </w:rPr>
              <w:t>2016-03-10</w:t>
            </w:r>
            <w:r>
              <w:rPr>
                <w:color w:val="000000"/>
              </w:rPr>
              <w:t xml:space="preserve"> 10</w:t>
            </w:r>
            <w:r>
              <w:rPr>
                <w:rFonts w:hint="eastAsia"/>
                <w:color w:val="000000"/>
              </w:rPr>
              <w:t>:00:00</w:t>
            </w:r>
            <w:r w:rsidRPr="00FC1746">
              <w:rPr>
                <w:rFonts w:hint="eastAsia"/>
                <w:color w:val="000000"/>
              </w:rPr>
              <w:t>”，则查询</w:t>
            </w:r>
            <w:r>
              <w:rPr>
                <w:rFonts w:hint="eastAsia"/>
                <w:color w:val="000000"/>
              </w:rPr>
              <w:t>结束时间是</w:t>
            </w:r>
            <w:r w:rsidRPr="00FC1746">
              <w:rPr>
                <w:rFonts w:hint="eastAsia"/>
                <w:color w:val="000000"/>
              </w:rPr>
              <w:t>“</w:t>
            </w:r>
            <w:r>
              <w:rPr>
                <w:rFonts w:hint="eastAsia"/>
                <w:color w:val="000000"/>
              </w:rPr>
              <w:t>2016-03-10</w:t>
            </w:r>
            <w:r>
              <w:rPr>
                <w:color w:val="000000"/>
              </w:rPr>
              <w:t xml:space="preserve"> 10</w:t>
            </w:r>
            <w:r>
              <w:rPr>
                <w:rFonts w:hint="eastAsia"/>
                <w:color w:val="000000"/>
              </w:rPr>
              <w:t>:00:00</w:t>
            </w:r>
            <w:r w:rsidRPr="00FC1746">
              <w:rPr>
                <w:rFonts w:hint="eastAsia"/>
                <w:color w:val="000000"/>
              </w:rPr>
              <w:t>”</w:t>
            </w:r>
            <w:r>
              <w:rPr>
                <w:rFonts w:hint="eastAsia"/>
                <w:color w:val="000000"/>
              </w:rPr>
              <w:t>之前的所有数据</w:t>
            </w:r>
            <w:r w:rsidRPr="00FC1746">
              <w:rPr>
                <w:rFonts w:hint="eastAsia"/>
                <w:color w:val="000000"/>
              </w:rPr>
              <w:t>。</w:t>
            </w:r>
          </w:p>
        </w:tc>
      </w:tr>
      <w:tr w:rsidR="004C5D6B" w:rsidRPr="0045492E" w14:paraId="11D2E7FA" w14:textId="77777777" w:rsidTr="002B30CC">
        <w:tc>
          <w:tcPr>
            <w:tcW w:w="704" w:type="dxa"/>
          </w:tcPr>
          <w:p w14:paraId="744F6ECA" w14:textId="77777777" w:rsidR="004C5D6B" w:rsidRPr="00355E1D" w:rsidRDefault="004C5D6B" w:rsidP="005605E3">
            <w:pPr>
              <w:pStyle w:val="ae"/>
              <w:numPr>
                <w:ilvl w:val="0"/>
                <w:numId w:val="112"/>
              </w:numPr>
              <w:spacing w:line="360" w:lineRule="auto"/>
              <w:ind w:firstLineChars="0"/>
            </w:pPr>
          </w:p>
        </w:tc>
        <w:tc>
          <w:tcPr>
            <w:tcW w:w="1701" w:type="dxa"/>
          </w:tcPr>
          <w:p w14:paraId="265A1FDD" w14:textId="631A1465" w:rsidR="004C5D6B" w:rsidRDefault="004C5D6B" w:rsidP="005605E3">
            <w:pPr>
              <w:spacing w:line="360" w:lineRule="auto"/>
            </w:pPr>
            <w:r>
              <w:rPr>
                <w:rFonts w:hint="eastAsia"/>
              </w:rPr>
              <w:t>状态</w:t>
            </w:r>
          </w:p>
        </w:tc>
        <w:tc>
          <w:tcPr>
            <w:tcW w:w="6095" w:type="dxa"/>
          </w:tcPr>
          <w:p w14:paraId="0D9DD1B5" w14:textId="77777777" w:rsidR="007A12F1" w:rsidRDefault="007A12F1" w:rsidP="005605E3">
            <w:pPr>
              <w:spacing w:line="360" w:lineRule="auto"/>
            </w:pPr>
            <w:r>
              <w:rPr>
                <w:rFonts w:hint="eastAsia"/>
              </w:rPr>
              <w:t>下拉</w:t>
            </w:r>
            <w:r>
              <w:t>列表</w:t>
            </w:r>
            <w:r>
              <w:rPr>
                <w:rFonts w:hint="eastAsia"/>
              </w:rPr>
              <w:t>，</w:t>
            </w:r>
            <w:r>
              <w:t>手动选择</w:t>
            </w:r>
            <w:r>
              <w:rPr>
                <w:rFonts w:hint="eastAsia"/>
              </w:rPr>
              <w:t>，</w:t>
            </w:r>
            <w:r>
              <w:t>非必选项</w:t>
            </w:r>
          </w:p>
          <w:p w14:paraId="7A82D090" w14:textId="77777777" w:rsidR="007A12F1" w:rsidRDefault="007A12F1" w:rsidP="005605E3">
            <w:pPr>
              <w:spacing w:line="360" w:lineRule="auto"/>
            </w:pPr>
            <w:r>
              <w:rPr>
                <w:rFonts w:hint="eastAsia"/>
              </w:rPr>
              <w:t>默认值</w:t>
            </w:r>
            <w:r>
              <w:t>：请选择</w:t>
            </w:r>
          </w:p>
          <w:p w14:paraId="1242624F" w14:textId="77777777" w:rsidR="004C5D6B" w:rsidRDefault="007A12F1" w:rsidP="005605E3">
            <w:pPr>
              <w:spacing w:line="360" w:lineRule="auto"/>
            </w:pPr>
            <w:r>
              <w:rPr>
                <w:rFonts w:hint="eastAsia"/>
              </w:rPr>
              <w:lastRenderedPageBreak/>
              <w:t>下拉</w:t>
            </w:r>
            <w:r>
              <w:t>列表值：</w:t>
            </w:r>
          </w:p>
          <w:p w14:paraId="6A852B16" w14:textId="7246B9FD" w:rsidR="007A12F1" w:rsidRDefault="007A12F1" w:rsidP="005605E3">
            <w:pPr>
              <w:spacing w:line="360" w:lineRule="auto"/>
            </w:pPr>
            <w:r>
              <w:rPr>
                <w:rFonts w:hint="eastAsia"/>
              </w:rPr>
              <w:t>待上架、已上架、已下架</w:t>
            </w:r>
          </w:p>
        </w:tc>
      </w:tr>
      <w:tr w:rsidR="004C5D6B" w:rsidRPr="0045492E" w14:paraId="5EDA81E9" w14:textId="77777777" w:rsidTr="002B30CC">
        <w:tc>
          <w:tcPr>
            <w:tcW w:w="8500" w:type="dxa"/>
            <w:gridSpan w:val="3"/>
            <w:shd w:val="clear" w:color="auto" w:fill="FBE4D5" w:themeFill="accent2" w:themeFillTint="33"/>
          </w:tcPr>
          <w:p w14:paraId="5DCEBAA0" w14:textId="77777777" w:rsidR="004C5D6B" w:rsidRDefault="004C5D6B" w:rsidP="005605E3">
            <w:pPr>
              <w:spacing w:line="360" w:lineRule="auto"/>
            </w:pPr>
            <w:r>
              <w:rPr>
                <w:rFonts w:hint="eastAsia"/>
              </w:rPr>
              <w:lastRenderedPageBreak/>
              <w:t>查询</w:t>
            </w:r>
            <w:r>
              <w:t>列表</w:t>
            </w:r>
          </w:p>
        </w:tc>
      </w:tr>
      <w:tr w:rsidR="004C5D6B" w:rsidRPr="0045492E" w14:paraId="7A677AB9" w14:textId="77777777" w:rsidTr="002B30CC">
        <w:tc>
          <w:tcPr>
            <w:tcW w:w="704" w:type="dxa"/>
          </w:tcPr>
          <w:p w14:paraId="7FB6B629" w14:textId="77777777" w:rsidR="004C5D6B" w:rsidRPr="00355E1D" w:rsidRDefault="004C5D6B" w:rsidP="005605E3">
            <w:pPr>
              <w:pStyle w:val="ae"/>
              <w:numPr>
                <w:ilvl w:val="0"/>
                <w:numId w:val="109"/>
              </w:numPr>
              <w:spacing w:line="360" w:lineRule="auto"/>
              <w:ind w:firstLineChars="0"/>
            </w:pPr>
          </w:p>
        </w:tc>
        <w:tc>
          <w:tcPr>
            <w:tcW w:w="1701" w:type="dxa"/>
          </w:tcPr>
          <w:p w14:paraId="1F774007" w14:textId="6DC6E1CF" w:rsidR="004C5D6B" w:rsidRDefault="00DC330A" w:rsidP="005605E3">
            <w:pPr>
              <w:spacing w:line="360" w:lineRule="auto"/>
            </w:pPr>
            <w:r>
              <w:rPr>
                <w:rFonts w:hint="eastAsia"/>
              </w:rPr>
              <w:t>产品代码</w:t>
            </w:r>
          </w:p>
        </w:tc>
        <w:tc>
          <w:tcPr>
            <w:tcW w:w="6095" w:type="dxa"/>
          </w:tcPr>
          <w:p w14:paraId="3CE00D35" w14:textId="77777777" w:rsidR="004C5D6B" w:rsidRDefault="004C5D6B" w:rsidP="005605E3">
            <w:pPr>
              <w:spacing w:line="360" w:lineRule="auto"/>
            </w:pPr>
            <w:r>
              <w:rPr>
                <w:rFonts w:hint="eastAsia"/>
              </w:rPr>
              <w:t>系统</w:t>
            </w:r>
            <w:r>
              <w:t>默认查询展示，不可修改</w:t>
            </w:r>
          </w:p>
        </w:tc>
      </w:tr>
      <w:tr w:rsidR="004C5D6B" w:rsidRPr="0045492E" w14:paraId="35BCEEEE" w14:textId="77777777" w:rsidTr="002B30CC">
        <w:tc>
          <w:tcPr>
            <w:tcW w:w="704" w:type="dxa"/>
          </w:tcPr>
          <w:p w14:paraId="6EDC0E8E" w14:textId="77777777" w:rsidR="004C5D6B" w:rsidRPr="00355E1D" w:rsidRDefault="004C5D6B" w:rsidP="005605E3">
            <w:pPr>
              <w:pStyle w:val="ae"/>
              <w:numPr>
                <w:ilvl w:val="0"/>
                <w:numId w:val="109"/>
              </w:numPr>
              <w:spacing w:line="360" w:lineRule="auto"/>
              <w:ind w:firstLineChars="0"/>
            </w:pPr>
          </w:p>
        </w:tc>
        <w:tc>
          <w:tcPr>
            <w:tcW w:w="1701" w:type="dxa"/>
          </w:tcPr>
          <w:p w14:paraId="0B274777" w14:textId="01D1BBA9" w:rsidR="004C5D6B" w:rsidRDefault="00DC330A" w:rsidP="005605E3">
            <w:pPr>
              <w:spacing w:line="360" w:lineRule="auto"/>
            </w:pPr>
            <w:r>
              <w:rPr>
                <w:rFonts w:hint="eastAsia"/>
              </w:rPr>
              <w:t>产品名称</w:t>
            </w:r>
          </w:p>
        </w:tc>
        <w:tc>
          <w:tcPr>
            <w:tcW w:w="6095" w:type="dxa"/>
          </w:tcPr>
          <w:p w14:paraId="7CED46AA" w14:textId="77777777" w:rsidR="004C5D6B" w:rsidRDefault="004C5D6B" w:rsidP="005605E3">
            <w:pPr>
              <w:spacing w:line="360" w:lineRule="auto"/>
            </w:pPr>
            <w:r>
              <w:rPr>
                <w:rFonts w:hint="eastAsia"/>
              </w:rPr>
              <w:t>系统</w:t>
            </w:r>
            <w:r>
              <w:t>默认查询展示，不可修改</w:t>
            </w:r>
          </w:p>
        </w:tc>
      </w:tr>
      <w:tr w:rsidR="004C5D6B" w:rsidRPr="0045492E" w14:paraId="730FE5EC" w14:textId="77777777" w:rsidTr="002B30CC">
        <w:tc>
          <w:tcPr>
            <w:tcW w:w="704" w:type="dxa"/>
          </w:tcPr>
          <w:p w14:paraId="2C26EE03" w14:textId="77777777" w:rsidR="004C5D6B" w:rsidRPr="00355E1D" w:rsidRDefault="004C5D6B" w:rsidP="005605E3">
            <w:pPr>
              <w:pStyle w:val="ae"/>
              <w:numPr>
                <w:ilvl w:val="0"/>
                <w:numId w:val="109"/>
              </w:numPr>
              <w:spacing w:line="360" w:lineRule="auto"/>
              <w:ind w:firstLineChars="0"/>
            </w:pPr>
          </w:p>
        </w:tc>
        <w:tc>
          <w:tcPr>
            <w:tcW w:w="1701" w:type="dxa"/>
          </w:tcPr>
          <w:p w14:paraId="6C85C2DA" w14:textId="6926E075" w:rsidR="004C5D6B" w:rsidRDefault="00DC330A" w:rsidP="005605E3">
            <w:pPr>
              <w:spacing w:line="360" w:lineRule="auto"/>
            </w:pPr>
            <w:r>
              <w:rPr>
                <w:rFonts w:hint="eastAsia"/>
              </w:rPr>
              <w:t>产品简称</w:t>
            </w:r>
          </w:p>
        </w:tc>
        <w:tc>
          <w:tcPr>
            <w:tcW w:w="6095" w:type="dxa"/>
          </w:tcPr>
          <w:p w14:paraId="62911643" w14:textId="77777777" w:rsidR="004C5D6B" w:rsidRDefault="004C5D6B" w:rsidP="005605E3">
            <w:pPr>
              <w:spacing w:line="360" w:lineRule="auto"/>
            </w:pPr>
            <w:r>
              <w:rPr>
                <w:rFonts w:hint="eastAsia"/>
              </w:rPr>
              <w:t>系统</w:t>
            </w:r>
            <w:r>
              <w:t>默认查询展示，不可修改</w:t>
            </w:r>
          </w:p>
        </w:tc>
      </w:tr>
      <w:tr w:rsidR="004C5D6B" w:rsidRPr="0045492E" w14:paraId="6C7688B3" w14:textId="77777777" w:rsidTr="002B30CC">
        <w:tc>
          <w:tcPr>
            <w:tcW w:w="704" w:type="dxa"/>
          </w:tcPr>
          <w:p w14:paraId="43F489EB" w14:textId="77777777" w:rsidR="004C5D6B" w:rsidRPr="00355E1D" w:rsidRDefault="004C5D6B" w:rsidP="005605E3">
            <w:pPr>
              <w:pStyle w:val="ae"/>
              <w:numPr>
                <w:ilvl w:val="0"/>
                <w:numId w:val="109"/>
              </w:numPr>
              <w:spacing w:line="360" w:lineRule="auto"/>
              <w:ind w:firstLineChars="0"/>
            </w:pPr>
          </w:p>
        </w:tc>
        <w:tc>
          <w:tcPr>
            <w:tcW w:w="1701" w:type="dxa"/>
          </w:tcPr>
          <w:p w14:paraId="175BC787" w14:textId="5C5E8714" w:rsidR="004C5D6B" w:rsidRDefault="00DC330A" w:rsidP="005605E3">
            <w:pPr>
              <w:spacing w:line="360" w:lineRule="auto"/>
            </w:pPr>
            <w:r>
              <w:rPr>
                <w:rFonts w:hint="eastAsia"/>
              </w:rPr>
              <w:t>产品类别</w:t>
            </w:r>
          </w:p>
        </w:tc>
        <w:tc>
          <w:tcPr>
            <w:tcW w:w="6095" w:type="dxa"/>
          </w:tcPr>
          <w:p w14:paraId="370240A3" w14:textId="77777777" w:rsidR="004C5D6B" w:rsidRDefault="004C5D6B" w:rsidP="005605E3">
            <w:pPr>
              <w:spacing w:line="360" w:lineRule="auto"/>
            </w:pPr>
            <w:r>
              <w:rPr>
                <w:rFonts w:hint="eastAsia"/>
              </w:rPr>
              <w:t>系统</w:t>
            </w:r>
            <w:r>
              <w:t>默认查询展示，不可修改</w:t>
            </w:r>
          </w:p>
        </w:tc>
      </w:tr>
      <w:tr w:rsidR="004C5D6B" w:rsidRPr="0045492E" w14:paraId="2801B53F" w14:textId="77777777" w:rsidTr="002B30CC">
        <w:tc>
          <w:tcPr>
            <w:tcW w:w="704" w:type="dxa"/>
          </w:tcPr>
          <w:p w14:paraId="1A6732EA" w14:textId="77777777" w:rsidR="004C5D6B" w:rsidRPr="00355E1D" w:rsidRDefault="004C5D6B" w:rsidP="005605E3">
            <w:pPr>
              <w:pStyle w:val="ae"/>
              <w:numPr>
                <w:ilvl w:val="0"/>
                <w:numId w:val="109"/>
              </w:numPr>
              <w:spacing w:line="360" w:lineRule="auto"/>
              <w:ind w:firstLineChars="0"/>
            </w:pPr>
          </w:p>
        </w:tc>
        <w:tc>
          <w:tcPr>
            <w:tcW w:w="1701" w:type="dxa"/>
          </w:tcPr>
          <w:p w14:paraId="04190677" w14:textId="2AD50E99" w:rsidR="004C5D6B" w:rsidRDefault="00DC330A" w:rsidP="005605E3">
            <w:pPr>
              <w:spacing w:line="360" w:lineRule="auto"/>
            </w:pPr>
            <w:r>
              <w:rPr>
                <w:rFonts w:hint="eastAsia"/>
              </w:rPr>
              <w:t>续保</w:t>
            </w:r>
            <w:r>
              <w:rPr>
                <w:rFonts w:hint="eastAsia"/>
              </w:rPr>
              <w:t>/</w:t>
            </w:r>
            <w:r>
              <w:rPr>
                <w:rFonts w:hint="eastAsia"/>
              </w:rPr>
              <w:t>续期产品</w:t>
            </w:r>
          </w:p>
        </w:tc>
        <w:tc>
          <w:tcPr>
            <w:tcW w:w="6095" w:type="dxa"/>
          </w:tcPr>
          <w:p w14:paraId="4F19B355" w14:textId="77777777" w:rsidR="004C5D6B" w:rsidRDefault="004C5D6B" w:rsidP="005605E3">
            <w:pPr>
              <w:spacing w:line="360" w:lineRule="auto"/>
            </w:pPr>
            <w:r>
              <w:rPr>
                <w:rFonts w:hint="eastAsia"/>
              </w:rPr>
              <w:t>系统</w:t>
            </w:r>
            <w:r>
              <w:t>默认查询展示，不可修改</w:t>
            </w:r>
          </w:p>
        </w:tc>
      </w:tr>
      <w:tr w:rsidR="004C5D6B" w:rsidRPr="0045492E" w14:paraId="4F31E8B6" w14:textId="77777777" w:rsidTr="002B30CC">
        <w:tc>
          <w:tcPr>
            <w:tcW w:w="704" w:type="dxa"/>
          </w:tcPr>
          <w:p w14:paraId="649304E8" w14:textId="77777777" w:rsidR="004C5D6B" w:rsidRPr="00355E1D" w:rsidRDefault="004C5D6B" w:rsidP="005605E3">
            <w:pPr>
              <w:pStyle w:val="ae"/>
              <w:numPr>
                <w:ilvl w:val="0"/>
                <w:numId w:val="109"/>
              </w:numPr>
              <w:spacing w:line="360" w:lineRule="auto"/>
              <w:ind w:firstLineChars="0"/>
            </w:pPr>
          </w:p>
        </w:tc>
        <w:tc>
          <w:tcPr>
            <w:tcW w:w="1701" w:type="dxa"/>
          </w:tcPr>
          <w:p w14:paraId="77301C02" w14:textId="14AD6184" w:rsidR="004C5D6B" w:rsidRDefault="00DC330A" w:rsidP="005605E3">
            <w:pPr>
              <w:spacing w:line="360" w:lineRule="auto"/>
            </w:pPr>
            <w:r>
              <w:rPr>
                <w:rFonts w:hint="eastAsia"/>
              </w:rPr>
              <w:t>是否线上投保</w:t>
            </w:r>
          </w:p>
        </w:tc>
        <w:tc>
          <w:tcPr>
            <w:tcW w:w="6095" w:type="dxa"/>
          </w:tcPr>
          <w:p w14:paraId="646343EE" w14:textId="2FA2E62A" w:rsidR="004C5D6B" w:rsidRDefault="00FF49FE" w:rsidP="005605E3">
            <w:pPr>
              <w:spacing w:line="360" w:lineRule="auto"/>
            </w:pPr>
            <w:r>
              <w:rPr>
                <w:rFonts w:hint="eastAsia"/>
              </w:rPr>
              <w:t>系统</w:t>
            </w:r>
            <w:r>
              <w:t>默认查询展示，不可修改</w:t>
            </w:r>
          </w:p>
        </w:tc>
      </w:tr>
      <w:tr w:rsidR="004C5D6B" w:rsidRPr="0045492E" w14:paraId="06674F8C" w14:textId="77777777" w:rsidTr="002B30CC">
        <w:tc>
          <w:tcPr>
            <w:tcW w:w="704" w:type="dxa"/>
          </w:tcPr>
          <w:p w14:paraId="48B9737F" w14:textId="77777777" w:rsidR="004C5D6B" w:rsidRPr="00355E1D" w:rsidRDefault="004C5D6B" w:rsidP="005605E3">
            <w:pPr>
              <w:pStyle w:val="ae"/>
              <w:numPr>
                <w:ilvl w:val="0"/>
                <w:numId w:val="109"/>
              </w:numPr>
              <w:spacing w:line="360" w:lineRule="auto"/>
              <w:ind w:firstLineChars="0"/>
            </w:pPr>
          </w:p>
        </w:tc>
        <w:tc>
          <w:tcPr>
            <w:tcW w:w="1701" w:type="dxa"/>
          </w:tcPr>
          <w:p w14:paraId="0D909FC3" w14:textId="12A01B58" w:rsidR="004C5D6B" w:rsidRDefault="00DC330A" w:rsidP="005605E3">
            <w:pPr>
              <w:spacing w:line="360" w:lineRule="auto"/>
            </w:pPr>
            <w:r>
              <w:rPr>
                <w:rFonts w:hint="eastAsia"/>
              </w:rPr>
              <w:t>可选份数</w:t>
            </w:r>
          </w:p>
        </w:tc>
        <w:tc>
          <w:tcPr>
            <w:tcW w:w="6095" w:type="dxa"/>
          </w:tcPr>
          <w:p w14:paraId="41DAEA9D" w14:textId="0D8DD3E1" w:rsidR="004C5D6B" w:rsidRDefault="00FF49FE" w:rsidP="005605E3">
            <w:pPr>
              <w:spacing w:line="360" w:lineRule="auto"/>
            </w:pPr>
            <w:r>
              <w:rPr>
                <w:rFonts w:hint="eastAsia"/>
              </w:rPr>
              <w:t>系统</w:t>
            </w:r>
            <w:r>
              <w:t>默认查询展示，不可修改</w:t>
            </w:r>
          </w:p>
        </w:tc>
      </w:tr>
      <w:tr w:rsidR="004C5D6B" w:rsidRPr="0045492E" w14:paraId="4D81175D" w14:textId="77777777" w:rsidTr="002B30CC">
        <w:tc>
          <w:tcPr>
            <w:tcW w:w="704" w:type="dxa"/>
          </w:tcPr>
          <w:p w14:paraId="44636CCD" w14:textId="77777777" w:rsidR="004C5D6B" w:rsidRPr="00355E1D" w:rsidRDefault="004C5D6B" w:rsidP="005605E3">
            <w:pPr>
              <w:pStyle w:val="ae"/>
              <w:numPr>
                <w:ilvl w:val="0"/>
                <w:numId w:val="109"/>
              </w:numPr>
              <w:spacing w:line="360" w:lineRule="auto"/>
              <w:ind w:firstLineChars="0"/>
            </w:pPr>
          </w:p>
        </w:tc>
        <w:tc>
          <w:tcPr>
            <w:tcW w:w="1701" w:type="dxa"/>
          </w:tcPr>
          <w:p w14:paraId="3551BE21" w14:textId="723E0680" w:rsidR="004C5D6B" w:rsidRDefault="00DC330A" w:rsidP="005605E3">
            <w:pPr>
              <w:spacing w:line="360" w:lineRule="auto"/>
            </w:pPr>
            <w:r>
              <w:rPr>
                <w:rFonts w:hint="eastAsia"/>
              </w:rPr>
              <w:t>保单提供方式</w:t>
            </w:r>
          </w:p>
        </w:tc>
        <w:tc>
          <w:tcPr>
            <w:tcW w:w="6095" w:type="dxa"/>
          </w:tcPr>
          <w:p w14:paraId="0AA7414F" w14:textId="239CA92C" w:rsidR="004C5D6B" w:rsidRDefault="00FF49FE" w:rsidP="005605E3">
            <w:pPr>
              <w:spacing w:line="360" w:lineRule="auto"/>
            </w:pPr>
            <w:r>
              <w:rPr>
                <w:rFonts w:hint="eastAsia"/>
              </w:rPr>
              <w:t>系统</w:t>
            </w:r>
            <w:r>
              <w:t>默认查询展示，不可修改</w:t>
            </w:r>
          </w:p>
        </w:tc>
      </w:tr>
      <w:tr w:rsidR="004C5D6B" w:rsidRPr="0045492E" w14:paraId="348BF457" w14:textId="77777777" w:rsidTr="002B30CC">
        <w:tc>
          <w:tcPr>
            <w:tcW w:w="704" w:type="dxa"/>
          </w:tcPr>
          <w:p w14:paraId="6C6A364E" w14:textId="77777777" w:rsidR="004C5D6B" w:rsidRPr="00355E1D" w:rsidRDefault="004C5D6B" w:rsidP="005605E3">
            <w:pPr>
              <w:pStyle w:val="ae"/>
              <w:numPr>
                <w:ilvl w:val="0"/>
                <w:numId w:val="109"/>
              </w:numPr>
              <w:spacing w:line="360" w:lineRule="auto"/>
              <w:ind w:firstLineChars="0"/>
            </w:pPr>
          </w:p>
        </w:tc>
        <w:tc>
          <w:tcPr>
            <w:tcW w:w="1701" w:type="dxa"/>
          </w:tcPr>
          <w:p w14:paraId="41B24147" w14:textId="317A31D6" w:rsidR="004C5D6B" w:rsidRDefault="00DC330A" w:rsidP="005605E3">
            <w:pPr>
              <w:spacing w:line="360" w:lineRule="auto"/>
            </w:pPr>
            <w:r>
              <w:rPr>
                <w:rFonts w:hint="eastAsia"/>
              </w:rPr>
              <w:t>上架时间</w:t>
            </w:r>
          </w:p>
        </w:tc>
        <w:tc>
          <w:tcPr>
            <w:tcW w:w="6095" w:type="dxa"/>
          </w:tcPr>
          <w:p w14:paraId="1D364713" w14:textId="77777777" w:rsidR="003D5C6D" w:rsidRDefault="003D5C6D" w:rsidP="005605E3">
            <w:pPr>
              <w:spacing w:line="360" w:lineRule="auto"/>
            </w:pPr>
            <w:r>
              <w:rPr>
                <w:rFonts w:hint="eastAsia"/>
              </w:rPr>
              <w:t>系统</w:t>
            </w:r>
            <w:r>
              <w:t>默认查询展示，不可修改</w:t>
            </w:r>
          </w:p>
          <w:p w14:paraId="46515B46" w14:textId="1295BB08" w:rsidR="003D5C6D" w:rsidRDefault="003D5C6D" w:rsidP="005605E3">
            <w:pPr>
              <w:spacing w:line="360" w:lineRule="auto"/>
            </w:pPr>
            <w:r>
              <w:rPr>
                <w:rFonts w:hint="eastAsia"/>
              </w:rPr>
              <w:t>时间段的</w:t>
            </w:r>
            <w:r>
              <w:t>展示，</w:t>
            </w:r>
            <w:r w:rsidR="00FF49FE">
              <w:rPr>
                <w:rFonts w:hint="eastAsia"/>
              </w:rPr>
              <w:t>格式</w:t>
            </w:r>
            <w:r>
              <w:t>：</w:t>
            </w:r>
          </w:p>
          <w:p w14:paraId="1B1CA252" w14:textId="3A276F30" w:rsidR="004C5D6B" w:rsidRDefault="003D5C6D" w:rsidP="005605E3">
            <w:pPr>
              <w:spacing w:line="360" w:lineRule="auto"/>
            </w:pPr>
            <w:r>
              <w:t>y</w:t>
            </w:r>
            <w:r>
              <w:rPr>
                <w:rFonts w:hint="eastAsia"/>
              </w:rPr>
              <w:t>yyy</w:t>
            </w:r>
            <w:r>
              <w:t xml:space="preserve">-mm-dd hh:mm:ss </w:t>
            </w:r>
            <w:r>
              <w:rPr>
                <w:rFonts w:hint="eastAsia"/>
              </w:rPr>
              <w:t>至</w:t>
            </w:r>
            <w:r>
              <w:t>y</w:t>
            </w:r>
            <w:r>
              <w:rPr>
                <w:rFonts w:hint="eastAsia"/>
              </w:rPr>
              <w:t>yyy</w:t>
            </w:r>
            <w:r>
              <w:t>-mm-dd hh:mm:ss</w:t>
            </w:r>
          </w:p>
        </w:tc>
      </w:tr>
      <w:tr w:rsidR="004C5D6B" w:rsidRPr="0045492E" w14:paraId="0175DA06" w14:textId="77777777" w:rsidTr="002B30CC">
        <w:tc>
          <w:tcPr>
            <w:tcW w:w="704" w:type="dxa"/>
          </w:tcPr>
          <w:p w14:paraId="78296B32" w14:textId="77777777" w:rsidR="004C5D6B" w:rsidRPr="00355E1D" w:rsidRDefault="004C5D6B" w:rsidP="005605E3">
            <w:pPr>
              <w:pStyle w:val="ae"/>
              <w:numPr>
                <w:ilvl w:val="0"/>
                <w:numId w:val="109"/>
              </w:numPr>
              <w:spacing w:line="360" w:lineRule="auto"/>
              <w:ind w:firstLineChars="0"/>
            </w:pPr>
          </w:p>
        </w:tc>
        <w:tc>
          <w:tcPr>
            <w:tcW w:w="1701" w:type="dxa"/>
          </w:tcPr>
          <w:p w14:paraId="680242D7" w14:textId="37D69AD6" w:rsidR="004C5D6B" w:rsidRDefault="00DC330A" w:rsidP="005605E3">
            <w:pPr>
              <w:spacing w:line="360" w:lineRule="auto"/>
            </w:pPr>
            <w:r>
              <w:rPr>
                <w:rFonts w:hint="eastAsia"/>
              </w:rPr>
              <w:t>状态</w:t>
            </w:r>
          </w:p>
        </w:tc>
        <w:tc>
          <w:tcPr>
            <w:tcW w:w="6095" w:type="dxa"/>
          </w:tcPr>
          <w:p w14:paraId="7264008B" w14:textId="4C12D22D" w:rsidR="004C5D6B" w:rsidRDefault="00FF49FE" w:rsidP="005605E3">
            <w:pPr>
              <w:spacing w:line="360" w:lineRule="auto"/>
            </w:pPr>
            <w:r>
              <w:rPr>
                <w:rFonts w:hint="eastAsia"/>
              </w:rPr>
              <w:t>系统</w:t>
            </w:r>
            <w:r>
              <w:t>默认查询展示，不可修改</w:t>
            </w:r>
          </w:p>
        </w:tc>
      </w:tr>
      <w:tr w:rsidR="00FF49FE" w:rsidRPr="0045492E" w14:paraId="71B42227" w14:textId="77777777" w:rsidTr="002B30CC">
        <w:tc>
          <w:tcPr>
            <w:tcW w:w="704" w:type="dxa"/>
          </w:tcPr>
          <w:p w14:paraId="2896F5DA" w14:textId="77777777" w:rsidR="00FF49FE" w:rsidRPr="00355E1D" w:rsidRDefault="00FF49FE" w:rsidP="005605E3">
            <w:pPr>
              <w:pStyle w:val="ae"/>
              <w:numPr>
                <w:ilvl w:val="0"/>
                <w:numId w:val="109"/>
              </w:numPr>
              <w:spacing w:line="360" w:lineRule="auto"/>
              <w:ind w:firstLineChars="0"/>
            </w:pPr>
          </w:p>
        </w:tc>
        <w:tc>
          <w:tcPr>
            <w:tcW w:w="1701" w:type="dxa"/>
          </w:tcPr>
          <w:p w14:paraId="42628117" w14:textId="5ED9D4D7" w:rsidR="00FF49FE" w:rsidRDefault="00FF49FE" w:rsidP="005605E3">
            <w:pPr>
              <w:spacing w:line="360" w:lineRule="auto"/>
            </w:pPr>
            <w:r>
              <w:rPr>
                <w:rFonts w:hint="eastAsia"/>
              </w:rPr>
              <w:t>最后修改时间</w:t>
            </w:r>
          </w:p>
        </w:tc>
        <w:tc>
          <w:tcPr>
            <w:tcW w:w="6095" w:type="dxa"/>
          </w:tcPr>
          <w:p w14:paraId="10825306" w14:textId="77777777" w:rsidR="00FF49FE" w:rsidRDefault="00FF49FE" w:rsidP="005605E3">
            <w:pPr>
              <w:spacing w:line="360" w:lineRule="auto"/>
            </w:pPr>
            <w:r>
              <w:rPr>
                <w:rFonts w:hint="eastAsia"/>
              </w:rPr>
              <w:t>系统</w:t>
            </w:r>
            <w:r>
              <w:t>默认查询展示，不可修改</w:t>
            </w:r>
          </w:p>
          <w:p w14:paraId="72B7D9AE" w14:textId="64C814BF" w:rsidR="00FF49FE" w:rsidRDefault="00FF49FE" w:rsidP="005605E3">
            <w:pPr>
              <w:spacing w:line="360" w:lineRule="auto"/>
            </w:pPr>
            <w:r>
              <w:rPr>
                <w:rFonts w:hint="eastAsia"/>
              </w:rPr>
              <w:t>时间的</w:t>
            </w:r>
            <w:r>
              <w:t>展示，</w:t>
            </w:r>
            <w:r>
              <w:rPr>
                <w:rFonts w:hint="eastAsia"/>
              </w:rPr>
              <w:t>格式</w:t>
            </w:r>
            <w:r>
              <w:t>：</w:t>
            </w:r>
          </w:p>
          <w:p w14:paraId="57FF217A" w14:textId="28830FE9" w:rsidR="00FF49FE" w:rsidRDefault="00FF49FE" w:rsidP="005605E3">
            <w:pPr>
              <w:spacing w:line="360" w:lineRule="auto"/>
            </w:pPr>
            <w:r>
              <w:t>y</w:t>
            </w:r>
            <w:r>
              <w:rPr>
                <w:rFonts w:hint="eastAsia"/>
              </w:rPr>
              <w:t>yyy</w:t>
            </w:r>
            <w:r>
              <w:t>-mm-dd hh:mm:ss</w:t>
            </w:r>
          </w:p>
        </w:tc>
      </w:tr>
    </w:tbl>
    <w:p w14:paraId="2139BFAB" w14:textId="77777777" w:rsidR="00CB61A4" w:rsidRPr="009764BC" w:rsidRDefault="00CB61A4" w:rsidP="005605E3">
      <w:pPr>
        <w:pStyle w:val="21"/>
        <w:spacing w:line="360" w:lineRule="auto"/>
        <w:ind w:firstLineChars="0" w:firstLine="0"/>
        <w:rPr>
          <w:rFonts w:hAnsi="宋体"/>
          <w:color w:val="000000"/>
          <w:sz w:val="24"/>
          <w:szCs w:val="24"/>
        </w:rPr>
      </w:pPr>
    </w:p>
    <w:p w14:paraId="3F7AD266" w14:textId="012D0FF4" w:rsidR="00CB61A4" w:rsidRDefault="00CB61A4" w:rsidP="005605E3">
      <w:pPr>
        <w:pStyle w:val="21"/>
        <w:numPr>
          <w:ilvl w:val="0"/>
          <w:numId w:val="111"/>
        </w:numPr>
        <w:spacing w:line="360" w:lineRule="auto"/>
        <w:ind w:left="0" w:firstLineChars="0" w:firstLine="0"/>
        <w:rPr>
          <w:rFonts w:hAnsi="宋体"/>
          <w:color w:val="000000"/>
          <w:sz w:val="24"/>
          <w:szCs w:val="24"/>
        </w:rPr>
      </w:pPr>
      <w:r>
        <w:rPr>
          <w:rFonts w:hAnsi="宋体" w:hint="eastAsia"/>
          <w:color w:val="000000"/>
          <w:sz w:val="24"/>
          <w:szCs w:val="24"/>
        </w:rPr>
        <w:t>“新增</w:t>
      </w:r>
      <w:r>
        <w:rPr>
          <w:rFonts w:hAnsi="宋体" w:hint="eastAsia"/>
          <w:color w:val="000000"/>
          <w:sz w:val="24"/>
          <w:szCs w:val="24"/>
        </w:rPr>
        <w:t>/</w:t>
      </w:r>
      <w:r>
        <w:rPr>
          <w:rFonts w:hAnsi="宋体" w:hint="eastAsia"/>
          <w:color w:val="000000"/>
          <w:sz w:val="24"/>
          <w:szCs w:val="24"/>
        </w:rPr>
        <w:t>查看</w:t>
      </w:r>
      <w:r>
        <w:rPr>
          <w:rFonts w:hAnsi="宋体" w:hint="eastAsia"/>
          <w:color w:val="000000"/>
          <w:sz w:val="24"/>
          <w:szCs w:val="24"/>
        </w:rPr>
        <w:t>/</w:t>
      </w:r>
      <w:r>
        <w:rPr>
          <w:rFonts w:hAnsi="宋体" w:hint="eastAsia"/>
          <w:color w:val="000000"/>
          <w:sz w:val="24"/>
          <w:szCs w:val="24"/>
        </w:rPr>
        <w:t>修改</w:t>
      </w:r>
      <w:r w:rsidR="007A6CEE">
        <w:rPr>
          <w:rFonts w:hAnsi="宋体" w:hint="eastAsia"/>
          <w:color w:val="000000"/>
          <w:sz w:val="24"/>
          <w:szCs w:val="24"/>
        </w:rPr>
        <w:t>产品基本信息</w:t>
      </w:r>
      <w:r>
        <w:rPr>
          <w:rFonts w:hAnsi="宋体" w:hint="eastAsia"/>
          <w:color w:val="000000"/>
          <w:sz w:val="24"/>
          <w:szCs w:val="24"/>
        </w:rPr>
        <w:t>”</w:t>
      </w:r>
      <w:r w:rsidRPr="009764BC">
        <w:rPr>
          <w:rFonts w:hAnsi="宋体"/>
          <w:color w:val="000000"/>
          <w:sz w:val="24"/>
          <w:szCs w:val="24"/>
        </w:rPr>
        <w:t xml:space="preserve"> </w:t>
      </w:r>
      <w:r>
        <w:rPr>
          <w:rFonts w:hAnsi="宋体"/>
          <w:color w:val="000000"/>
          <w:sz w:val="24"/>
          <w:szCs w:val="24"/>
        </w:rPr>
        <w:t>数据</w:t>
      </w:r>
      <w:r>
        <w:rPr>
          <w:rFonts w:hAnsi="宋体" w:hint="eastAsia"/>
          <w:color w:val="000000"/>
          <w:sz w:val="24"/>
          <w:szCs w:val="24"/>
        </w:rPr>
        <w:t>输入</w:t>
      </w:r>
      <w:r>
        <w:rPr>
          <w:rFonts w:hAnsi="宋体"/>
          <w:color w:val="000000"/>
          <w:sz w:val="24"/>
          <w:szCs w:val="24"/>
        </w:rPr>
        <w:t>输出项</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01"/>
        <w:gridCol w:w="6095"/>
      </w:tblGrid>
      <w:tr w:rsidR="00CB61A4" w14:paraId="57185A93" w14:textId="77777777" w:rsidTr="002B30CC">
        <w:tc>
          <w:tcPr>
            <w:tcW w:w="704" w:type="dxa"/>
          </w:tcPr>
          <w:p w14:paraId="65E658C6" w14:textId="77777777" w:rsidR="00CB61A4" w:rsidRDefault="00CB61A4" w:rsidP="005605E3">
            <w:pPr>
              <w:spacing w:line="360" w:lineRule="auto"/>
            </w:pPr>
            <w:r>
              <w:rPr>
                <w:rFonts w:hint="eastAsia"/>
              </w:rPr>
              <w:t>序号</w:t>
            </w:r>
          </w:p>
        </w:tc>
        <w:tc>
          <w:tcPr>
            <w:tcW w:w="1701" w:type="dxa"/>
          </w:tcPr>
          <w:p w14:paraId="50E891A0" w14:textId="77777777" w:rsidR="00CB61A4" w:rsidRDefault="00CB61A4" w:rsidP="005605E3">
            <w:pPr>
              <w:spacing w:line="360" w:lineRule="auto"/>
            </w:pPr>
            <w:r>
              <w:rPr>
                <w:rFonts w:hint="eastAsia"/>
              </w:rPr>
              <w:t>字段</w:t>
            </w:r>
          </w:p>
        </w:tc>
        <w:tc>
          <w:tcPr>
            <w:tcW w:w="6095" w:type="dxa"/>
          </w:tcPr>
          <w:p w14:paraId="05277DF9" w14:textId="77777777" w:rsidR="00CB61A4" w:rsidRDefault="00CB61A4" w:rsidP="005605E3">
            <w:pPr>
              <w:spacing w:line="360" w:lineRule="auto"/>
            </w:pPr>
            <w:r>
              <w:rPr>
                <w:rFonts w:hint="eastAsia"/>
              </w:rPr>
              <w:t>规则</w:t>
            </w:r>
          </w:p>
        </w:tc>
      </w:tr>
      <w:tr w:rsidR="00917875" w14:paraId="02859AD0" w14:textId="77777777" w:rsidTr="00917875">
        <w:tc>
          <w:tcPr>
            <w:tcW w:w="8500" w:type="dxa"/>
            <w:gridSpan w:val="3"/>
            <w:shd w:val="clear" w:color="auto" w:fill="FBE4D5" w:themeFill="accent2" w:themeFillTint="33"/>
          </w:tcPr>
          <w:p w14:paraId="50F92ECF" w14:textId="25F95F21" w:rsidR="00917875" w:rsidRDefault="00917875" w:rsidP="005605E3">
            <w:pPr>
              <w:spacing w:line="360" w:lineRule="auto"/>
            </w:pPr>
            <w:r>
              <w:rPr>
                <w:rFonts w:hint="eastAsia"/>
              </w:rPr>
              <w:t>产品基本信息</w:t>
            </w:r>
          </w:p>
        </w:tc>
      </w:tr>
      <w:tr w:rsidR="00156129" w14:paraId="0886931C" w14:textId="77777777" w:rsidTr="002B30CC">
        <w:tc>
          <w:tcPr>
            <w:tcW w:w="704" w:type="dxa"/>
          </w:tcPr>
          <w:p w14:paraId="34361B5B" w14:textId="77777777" w:rsidR="00156129" w:rsidRDefault="00156129" w:rsidP="005605E3">
            <w:pPr>
              <w:pStyle w:val="ae"/>
              <w:numPr>
                <w:ilvl w:val="0"/>
                <w:numId w:val="104"/>
              </w:numPr>
              <w:spacing w:line="360" w:lineRule="auto"/>
              <w:ind w:firstLineChars="0"/>
            </w:pPr>
          </w:p>
        </w:tc>
        <w:tc>
          <w:tcPr>
            <w:tcW w:w="1701" w:type="dxa"/>
          </w:tcPr>
          <w:p w14:paraId="1AC43845" w14:textId="36657D14" w:rsidR="00156129" w:rsidRDefault="00156129" w:rsidP="005605E3">
            <w:pPr>
              <w:spacing w:line="360" w:lineRule="auto"/>
            </w:pPr>
            <w:r>
              <w:rPr>
                <w:rFonts w:hint="eastAsia"/>
              </w:rPr>
              <w:t>产品类别</w:t>
            </w:r>
          </w:p>
        </w:tc>
        <w:tc>
          <w:tcPr>
            <w:tcW w:w="6095" w:type="dxa"/>
          </w:tcPr>
          <w:p w14:paraId="4936B7F7" w14:textId="178F72B1" w:rsidR="00156129" w:rsidRDefault="00156129" w:rsidP="005605E3">
            <w:pPr>
              <w:spacing w:line="360" w:lineRule="auto"/>
            </w:pPr>
            <w:r>
              <w:rPr>
                <w:rFonts w:hint="eastAsia"/>
              </w:rPr>
              <w:t>新增</w:t>
            </w:r>
            <w:r>
              <w:t>：</w:t>
            </w:r>
          </w:p>
          <w:p w14:paraId="533C4BD5" w14:textId="400CA709" w:rsidR="00156129" w:rsidRDefault="00156129" w:rsidP="005605E3">
            <w:pPr>
              <w:spacing w:line="360" w:lineRule="auto"/>
            </w:pPr>
            <w:r>
              <w:rPr>
                <w:rFonts w:hint="eastAsia"/>
              </w:rPr>
              <w:t>下拉</w:t>
            </w:r>
            <w:r>
              <w:t>列表</w:t>
            </w:r>
            <w:r>
              <w:rPr>
                <w:rFonts w:hint="eastAsia"/>
              </w:rPr>
              <w:t>，</w:t>
            </w:r>
            <w:r w:rsidR="00A35558">
              <w:t>单选</w:t>
            </w:r>
            <w:r w:rsidR="00A35558">
              <w:rPr>
                <w:rFonts w:hint="eastAsia"/>
              </w:rPr>
              <w:t>，</w:t>
            </w:r>
            <w:r>
              <w:t>手动选择</w:t>
            </w:r>
            <w:r>
              <w:rPr>
                <w:rFonts w:hint="eastAsia"/>
              </w:rPr>
              <w:t>，</w:t>
            </w:r>
            <w:r>
              <w:t>必选项</w:t>
            </w:r>
            <w:r>
              <w:rPr>
                <w:rFonts w:hint="eastAsia"/>
              </w:rPr>
              <w:t>；默认值</w:t>
            </w:r>
            <w:r>
              <w:t>：请选择</w:t>
            </w:r>
          </w:p>
          <w:p w14:paraId="4B3600B2" w14:textId="51472DC5" w:rsidR="00156129" w:rsidRDefault="00156129" w:rsidP="005605E3">
            <w:pPr>
              <w:spacing w:line="360" w:lineRule="auto"/>
            </w:pPr>
            <w:r>
              <w:rPr>
                <w:rFonts w:hint="eastAsia"/>
              </w:rPr>
              <w:t>下拉</w:t>
            </w:r>
            <w:r>
              <w:t>列表值：</w:t>
            </w:r>
            <w:r w:rsidR="00A35558">
              <w:rPr>
                <w:rFonts w:hint="eastAsia"/>
              </w:rPr>
              <w:t>从对应的</w:t>
            </w:r>
            <w:r w:rsidR="00126722">
              <w:rPr>
                <w:rFonts w:hint="eastAsia"/>
              </w:rPr>
              <w:t>表</w:t>
            </w:r>
            <w:r w:rsidR="00A35558">
              <w:rPr>
                <w:rFonts w:hint="eastAsia"/>
              </w:rPr>
              <w:t>里取</w:t>
            </w:r>
            <w:r w:rsidR="00126722">
              <w:rPr>
                <w:rFonts w:hint="eastAsia"/>
              </w:rPr>
              <w:t>值，</w:t>
            </w:r>
            <w:r w:rsidR="00550A10">
              <w:rPr>
                <w:rFonts w:hint="eastAsia"/>
              </w:rPr>
              <w:t>每家公司的值同核心保持一致</w:t>
            </w:r>
            <w:r>
              <w:rPr>
                <w:rFonts w:hint="eastAsia"/>
              </w:rPr>
              <w:t>；</w:t>
            </w:r>
          </w:p>
          <w:p w14:paraId="71C59017" w14:textId="4228FE41" w:rsidR="00156129" w:rsidRDefault="00156129" w:rsidP="005605E3">
            <w:pPr>
              <w:spacing w:line="360" w:lineRule="auto"/>
            </w:pPr>
            <w:r>
              <w:rPr>
                <w:rFonts w:hint="eastAsia"/>
              </w:rPr>
              <w:t>查看</w:t>
            </w:r>
            <w:r>
              <w:t>：</w:t>
            </w:r>
          </w:p>
          <w:p w14:paraId="4335C3FB" w14:textId="77777777" w:rsidR="00156129" w:rsidRDefault="00156129" w:rsidP="005605E3">
            <w:pPr>
              <w:spacing w:line="360" w:lineRule="auto"/>
            </w:pPr>
            <w:r>
              <w:rPr>
                <w:rFonts w:hint="eastAsia"/>
              </w:rPr>
              <w:t>查询</w:t>
            </w:r>
            <w:r>
              <w:t>带出最后一次保存的数据，且不</w:t>
            </w:r>
            <w:r>
              <w:rPr>
                <w:rFonts w:hint="eastAsia"/>
              </w:rPr>
              <w:t>支持</w:t>
            </w:r>
            <w:r>
              <w:t>修改；</w:t>
            </w:r>
          </w:p>
          <w:p w14:paraId="00AC5751" w14:textId="05417381" w:rsidR="00156129" w:rsidRDefault="00156129" w:rsidP="005605E3">
            <w:pPr>
              <w:spacing w:line="360" w:lineRule="auto"/>
            </w:pPr>
            <w:r>
              <w:rPr>
                <w:rFonts w:hint="eastAsia"/>
              </w:rPr>
              <w:t>修改</w:t>
            </w:r>
            <w:r>
              <w:t>：</w:t>
            </w:r>
          </w:p>
          <w:p w14:paraId="74AF6A1B" w14:textId="6E9E7DD0" w:rsidR="00156129" w:rsidRDefault="00156129" w:rsidP="005605E3">
            <w:pPr>
              <w:spacing w:line="360" w:lineRule="auto"/>
            </w:pPr>
            <w:r>
              <w:rPr>
                <w:rFonts w:hint="eastAsia"/>
              </w:rPr>
              <w:t>查询</w:t>
            </w:r>
            <w:r>
              <w:t>带出最后一次保存的数据，且</w:t>
            </w:r>
            <w:r>
              <w:rPr>
                <w:rFonts w:hint="eastAsia"/>
              </w:rPr>
              <w:t>支持</w:t>
            </w:r>
            <w:r>
              <w:t>修改；</w:t>
            </w:r>
          </w:p>
        </w:tc>
      </w:tr>
      <w:tr w:rsidR="00156129" w14:paraId="1C389DFF" w14:textId="77777777" w:rsidTr="002B30CC">
        <w:tc>
          <w:tcPr>
            <w:tcW w:w="704" w:type="dxa"/>
          </w:tcPr>
          <w:p w14:paraId="0958DB05" w14:textId="77777777" w:rsidR="00156129" w:rsidRDefault="00156129" w:rsidP="005605E3">
            <w:pPr>
              <w:pStyle w:val="ae"/>
              <w:numPr>
                <w:ilvl w:val="0"/>
                <w:numId w:val="104"/>
              </w:numPr>
              <w:spacing w:line="360" w:lineRule="auto"/>
              <w:ind w:firstLineChars="0"/>
            </w:pPr>
          </w:p>
        </w:tc>
        <w:tc>
          <w:tcPr>
            <w:tcW w:w="1701" w:type="dxa"/>
          </w:tcPr>
          <w:p w14:paraId="30D702D1" w14:textId="2E714975" w:rsidR="00156129" w:rsidRDefault="00156129" w:rsidP="005605E3">
            <w:pPr>
              <w:spacing w:line="360" w:lineRule="auto"/>
            </w:pPr>
            <w:r>
              <w:rPr>
                <w:rFonts w:hint="eastAsia"/>
              </w:rPr>
              <w:t>产品简称</w:t>
            </w:r>
          </w:p>
        </w:tc>
        <w:tc>
          <w:tcPr>
            <w:tcW w:w="6095" w:type="dxa"/>
          </w:tcPr>
          <w:p w14:paraId="514D8807" w14:textId="23C83B6C" w:rsidR="00156129" w:rsidRDefault="00156129" w:rsidP="005605E3">
            <w:pPr>
              <w:spacing w:line="360" w:lineRule="auto"/>
            </w:pPr>
            <w:r>
              <w:rPr>
                <w:rFonts w:hint="eastAsia"/>
              </w:rPr>
              <w:t>新增</w:t>
            </w:r>
            <w:r>
              <w:t>：</w:t>
            </w:r>
          </w:p>
          <w:p w14:paraId="2668567A" w14:textId="77777777" w:rsidR="00156129" w:rsidRDefault="00156129" w:rsidP="005605E3">
            <w:pPr>
              <w:spacing w:line="360" w:lineRule="auto"/>
            </w:pPr>
            <w:r>
              <w:rPr>
                <w:rFonts w:hint="eastAsia"/>
              </w:rPr>
              <w:t>单行</w:t>
            </w:r>
            <w:r>
              <w:t>文本框，可录入任意</w:t>
            </w:r>
            <w:r>
              <w:rPr>
                <w:rFonts w:hint="eastAsia"/>
              </w:rPr>
              <w:t>字符</w:t>
            </w:r>
            <w:r>
              <w:t>，最多可录入</w:t>
            </w:r>
            <w:r>
              <w:rPr>
                <w:rFonts w:hint="eastAsia"/>
              </w:rPr>
              <w:t>50</w:t>
            </w:r>
            <w:r>
              <w:rPr>
                <w:rFonts w:hint="eastAsia"/>
              </w:rPr>
              <w:t>个</w:t>
            </w:r>
            <w:r>
              <w:t>字，必录项，且不可重复，默认值：</w:t>
            </w:r>
            <w:r>
              <w:rPr>
                <w:rFonts w:hint="eastAsia"/>
              </w:rPr>
              <w:t>请输入</w:t>
            </w:r>
            <w:r>
              <w:t>…</w:t>
            </w:r>
          </w:p>
          <w:p w14:paraId="0BCA494F" w14:textId="539C6F61" w:rsidR="00156129" w:rsidRDefault="00156129" w:rsidP="005605E3">
            <w:pPr>
              <w:spacing w:line="360" w:lineRule="auto"/>
            </w:pPr>
            <w:r>
              <w:rPr>
                <w:rFonts w:hint="eastAsia"/>
              </w:rPr>
              <w:t>查看</w:t>
            </w:r>
            <w:r>
              <w:t>：</w:t>
            </w:r>
          </w:p>
          <w:p w14:paraId="6A6B1E02" w14:textId="77777777" w:rsidR="00156129" w:rsidRDefault="00156129" w:rsidP="005605E3">
            <w:pPr>
              <w:spacing w:line="360" w:lineRule="auto"/>
            </w:pPr>
            <w:r>
              <w:rPr>
                <w:rFonts w:hint="eastAsia"/>
              </w:rPr>
              <w:t>查询</w:t>
            </w:r>
            <w:r>
              <w:t>带出最后一次保存的数据，且不</w:t>
            </w:r>
            <w:r>
              <w:rPr>
                <w:rFonts w:hint="eastAsia"/>
              </w:rPr>
              <w:t>支持</w:t>
            </w:r>
            <w:r>
              <w:t>修改；</w:t>
            </w:r>
          </w:p>
          <w:p w14:paraId="2A6B296A" w14:textId="3369D194" w:rsidR="00156129" w:rsidRDefault="00156129" w:rsidP="005605E3">
            <w:pPr>
              <w:spacing w:line="360" w:lineRule="auto"/>
            </w:pPr>
            <w:r>
              <w:rPr>
                <w:rFonts w:hint="eastAsia"/>
              </w:rPr>
              <w:t>修改</w:t>
            </w:r>
            <w:r>
              <w:t>：</w:t>
            </w:r>
          </w:p>
          <w:p w14:paraId="4393E803" w14:textId="6C20968E" w:rsidR="00156129" w:rsidRDefault="00156129" w:rsidP="005605E3">
            <w:pPr>
              <w:spacing w:line="360" w:lineRule="auto"/>
            </w:pPr>
            <w:r>
              <w:rPr>
                <w:rFonts w:hint="eastAsia"/>
              </w:rPr>
              <w:t>查询</w:t>
            </w:r>
            <w:r>
              <w:t>带出最后一次保存的数据，且</w:t>
            </w:r>
            <w:r>
              <w:rPr>
                <w:rFonts w:hint="eastAsia"/>
              </w:rPr>
              <w:t>支持</w:t>
            </w:r>
            <w:r>
              <w:t>修改；</w:t>
            </w:r>
          </w:p>
        </w:tc>
      </w:tr>
      <w:tr w:rsidR="00156129" w14:paraId="2CEAA7D9" w14:textId="77777777" w:rsidTr="002B30CC">
        <w:tc>
          <w:tcPr>
            <w:tcW w:w="704" w:type="dxa"/>
          </w:tcPr>
          <w:p w14:paraId="0F0DEC26" w14:textId="77777777" w:rsidR="00156129" w:rsidRDefault="00156129" w:rsidP="005605E3">
            <w:pPr>
              <w:pStyle w:val="ae"/>
              <w:numPr>
                <w:ilvl w:val="0"/>
                <w:numId w:val="104"/>
              </w:numPr>
              <w:spacing w:line="360" w:lineRule="auto"/>
              <w:ind w:firstLineChars="0"/>
            </w:pPr>
          </w:p>
        </w:tc>
        <w:tc>
          <w:tcPr>
            <w:tcW w:w="1701" w:type="dxa"/>
          </w:tcPr>
          <w:p w14:paraId="242925C7" w14:textId="72EF4E17" w:rsidR="00156129" w:rsidRDefault="00156129" w:rsidP="005605E3">
            <w:pPr>
              <w:spacing w:line="360" w:lineRule="auto"/>
            </w:pPr>
            <w:r>
              <w:rPr>
                <w:rFonts w:ascii="Arial" w:hAnsi="Arial" w:cs="Arial"/>
                <w:color w:val="333333"/>
                <w:sz w:val="20"/>
              </w:rPr>
              <w:t>产品名称</w:t>
            </w:r>
            <w:r>
              <w:rPr>
                <w:rFonts w:ascii="Arial" w:hAnsi="Arial" w:cs="Arial"/>
                <w:color w:val="333333"/>
                <w:sz w:val="20"/>
              </w:rPr>
              <w:t>(</w:t>
            </w:r>
            <w:r>
              <w:rPr>
                <w:rFonts w:ascii="Arial" w:hAnsi="Arial" w:cs="Arial"/>
                <w:color w:val="333333"/>
                <w:sz w:val="20"/>
              </w:rPr>
              <w:t>中</w:t>
            </w:r>
            <w:r>
              <w:rPr>
                <w:rFonts w:ascii="Arial" w:hAnsi="Arial" w:cs="Arial"/>
                <w:color w:val="333333"/>
                <w:sz w:val="20"/>
              </w:rPr>
              <w:t>)</w:t>
            </w:r>
          </w:p>
        </w:tc>
        <w:tc>
          <w:tcPr>
            <w:tcW w:w="6095" w:type="dxa"/>
          </w:tcPr>
          <w:p w14:paraId="67EB1786" w14:textId="77777777" w:rsidR="00783B60" w:rsidRDefault="00783B60" w:rsidP="005605E3">
            <w:pPr>
              <w:spacing w:line="360" w:lineRule="auto"/>
            </w:pPr>
            <w:r>
              <w:rPr>
                <w:rFonts w:hint="eastAsia"/>
              </w:rPr>
              <w:t>新增</w:t>
            </w:r>
            <w:r>
              <w:t>：</w:t>
            </w:r>
          </w:p>
          <w:p w14:paraId="40F25EF3" w14:textId="77777777" w:rsidR="00783B60" w:rsidRDefault="00783B60" w:rsidP="005605E3">
            <w:pPr>
              <w:spacing w:line="360" w:lineRule="auto"/>
            </w:pPr>
            <w:r>
              <w:rPr>
                <w:rFonts w:hint="eastAsia"/>
              </w:rPr>
              <w:t>单行</w:t>
            </w:r>
            <w:r>
              <w:t>文本框，可录入任意</w:t>
            </w:r>
            <w:r>
              <w:rPr>
                <w:rFonts w:hint="eastAsia"/>
              </w:rPr>
              <w:t>字符</w:t>
            </w:r>
            <w:r>
              <w:t>，最多可录入</w:t>
            </w:r>
            <w:r>
              <w:rPr>
                <w:rFonts w:hint="eastAsia"/>
              </w:rPr>
              <w:t>50</w:t>
            </w:r>
            <w:r>
              <w:rPr>
                <w:rFonts w:hint="eastAsia"/>
              </w:rPr>
              <w:t>个</w:t>
            </w:r>
            <w:r>
              <w:t>字，必录项，且不可重复，默认值：</w:t>
            </w:r>
            <w:r>
              <w:rPr>
                <w:rFonts w:hint="eastAsia"/>
              </w:rPr>
              <w:t>请输入</w:t>
            </w:r>
            <w:r>
              <w:t>…</w:t>
            </w:r>
          </w:p>
          <w:p w14:paraId="2D316001" w14:textId="77777777" w:rsidR="00783B60" w:rsidRDefault="00783B60" w:rsidP="005605E3">
            <w:pPr>
              <w:spacing w:line="360" w:lineRule="auto"/>
            </w:pPr>
            <w:r>
              <w:rPr>
                <w:rFonts w:hint="eastAsia"/>
              </w:rPr>
              <w:t>查看</w:t>
            </w:r>
            <w:r>
              <w:t>：</w:t>
            </w:r>
          </w:p>
          <w:p w14:paraId="5A3CC407" w14:textId="77777777" w:rsidR="00783B60" w:rsidRDefault="00783B60" w:rsidP="005605E3">
            <w:pPr>
              <w:spacing w:line="360" w:lineRule="auto"/>
            </w:pPr>
            <w:r>
              <w:rPr>
                <w:rFonts w:hint="eastAsia"/>
              </w:rPr>
              <w:t>查询</w:t>
            </w:r>
            <w:r>
              <w:t>带出最后一次保存的数据，且不</w:t>
            </w:r>
            <w:r>
              <w:rPr>
                <w:rFonts w:hint="eastAsia"/>
              </w:rPr>
              <w:t>支持</w:t>
            </w:r>
            <w:r>
              <w:t>修改；</w:t>
            </w:r>
          </w:p>
          <w:p w14:paraId="68392D30" w14:textId="77777777" w:rsidR="00783B60" w:rsidRDefault="00783B60" w:rsidP="005605E3">
            <w:pPr>
              <w:spacing w:line="360" w:lineRule="auto"/>
            </w:pPr>
            <w:r>
              <w:rPr>
                <w:rFonts w:hint="eastAsia"/>
              </w:rPr>
              <w:t>修改</w:t>
            </w:r>
            <w:r>
              <w:t>：</w:t>
            </w:r>
          </w:p>
          <w:p w14:paraId="599B1111" w14:textId="748772CF" w:rsidR="00156129" w:rsidRDefault="00783B60" w:rsidP="005605E3">
            <w:pPr>
              <w:spacing w:line="360" w:lineRule="auto"/>
            </w:pPr>
            <w:r>
              <w:rPr>
                <w:rFonts w:hint="eastAsia"/>
              </w:rPr>
              <w:t>查询</w:t>
            </w:r>
            <w:r>
              <w:t>带出最后一次保存的数据，且</w:t>
            </w:r>
            <w:r>
              <w:rPr>
                <w:rFonts w:hint="eastAsia"/>
              </w:rPr>
              <w:t>支持</w:t>
            </w:r>
            <w:r>
              <w:t>修改；</w:t>
            </w:r>
          </w:p>
        </w:tc>
      </w:tr>
      <w:tr w:rsidR="00156129" w14:paraId="3FFDC4AA" w14:textId="77777777" w:rsidTr="002B30CC">
        <w:tc>
          <w:tcPr>
            <w:tcW w:w="704" w:type="dxa"/>
          </w:tcPr>
          <w:p w14:paraId="25DBAA76" w14:textId="77777777" w:rsidR="00156129" w:rsidRDefault="00156129" w:rsidP="005605E3">
            <w:pPr>
              <w:pStyle w:val="ae"/>
              <w:numPr>
                <w:ilvl w:val="0"/>
                <w:numId w:val="104"/>
              </w:numPr>
              <w:spacing w:line="360" w:lineRule="auto"/>
              <w:ind w:firstLineChars="0"/>
            </w:pPr>
          </w:p>
        </w:tc>
        <w:tc>
          <w:tcPr>
            <w:tcW w:w="1701" w:type="dxa"/>
          </w:tcPr>
          <w:p w14:paraId="772739D8" w14:textId="05AA8273" w:rsidR="00156129" w:rsidRDefault="00156129" w:rsidP="005605E3">
            <w:pPr>
              <w:spacing w:line="360" w:lineRule="auto"/>
            </w:pPr>
            <w:r>
              <w:rPr>
                <w:rFonts w:ascii="Arial" w:hAnsi="Arial" w:cs="Arial"/>
                <w:color w:val="333333"/>
                <w:sz w:val="20"/>
              </w:rPr>
              <w:t>产品名称</w:t>
            </w:r>
            <w:r>
              <w:rPr>
                <w:rFonts w:ascii="Arial" w:hAnsi="Arial" w:cs="Arial"/>
                <w:color w:val="333333"/>
                <w:sz w:val="20"/>
              </w:rPr>
              <w:t>(</w:t>
            </w:r>
            <w:r>
              <w:rPr>
                <w:rFonts w:ascii="Arial" w:hAnsi="Arial" w:cs="Arial"/>
                <w:color w:val="333333"/>
                <w:sz w:val="20"/>
              </w:rPr>
              <w:t>英</w:t>
            </w:r>
            <w:r>
              <w:rPr>
                <w:rFonts w:ascii="Arial" w:hAnsi="Arial" w:cs="Arial"/>
                <w:color w:val="333333"/>
                <w:sz w:val="20"/>
              </w:rPr>
              <w:t>)</w:t>
            </w:r>
          </w:p>
        </w:tc>
        <w:tc>
          <w:tcPr>
            <w:tcW w:w="6095" w:type="dxa"/>
          </w:tcPr>
          <w:p w14:paraId="0B4C7061" w14:textId="77777777" w:rsidR="00783B60" w:rsidRDefault="00783B60" w:rsidP="005605E3">
            <w:pPr>
              <w:spacing w:line="360" w:lineRule="auto"/>
            </w:pPr>
            <w:r>
              <w:rPr>
                <w:rFonts w:hint="eastAsia"/>
              </w:rPr>
              <w:t>新增</w:t>
            </w:r>
            <w:r>
              <w:t>：</w:t>
            </w:r>
          </w:p>
          <w:p w14:paraId="0E7FF269" w14:textId="12B89704" w:rsidR="00783B60" w:rsidRDefault="00783B60" w:rsidP="005605E3">
            <w:pPr>
              <w:spacing w:line="360" w:lineRule="auto"/>
            </w:pPr>
            <w:r>
              <w:rPr>
                <w:rFonts w:hint="eastAsia"/>
              </w:rPr>
              <w:t>单行</w:t>
            </w:r>
            <w:r>
              <w:t>文本框，</w:t>
            </w:r>
            <w:r>
              <w:rPr>
                <w:rFonts w:hint="eastAsia"/>
              </w:rPr>
              <w:t>只可录入英文字母及特殊</w:t>
            </w:r>
            <w:r w:rsidR="00126722">
              <w:rPr>
                <w:rFonts w:hint="eastAsia"/>
              </w:rPr>
              <w:t>字符</w:t>
            </w:r>
            <w:r>
              <w:t>，最多可录入</w:t>
            </w:r>
            <w:r>
              <w:t>100</w:t>
            </w:r>
            <w:r>
              <w:rPr>
                <w:rFonts w:hint="eastAsia"/>
              </w:rPr>
              <w:t>个字符</w:t>
            </w:r>
            <w:r>
              <w:t>，必录项，且不可重复，默认值：</w:t>
            </w:r>
            <w:r>
              <w:rPr>
                <w:rFonts w:hint="eastAsia"/>
              </w:rPr>
              <w:t>请输入</w:t>
            </w:r>
            <w:r>
              <w:t>…</w:t>
            </w:r>
          </w:p>
          <w:p w14:paraId="5D837052" w14:textId="77777777" w:rsidR="00783B60" w:rsidRDefault="00783B60" w:rsidP="005605E3">
            <w:pPr>
              <w:spacing w:line="360" w:lineRule="auto"/>
            </w:pPr>
            <w:r>
              <w:rPr>
                <w:rFonts w:hint="eastAsia"/>
              </w:rPr>
              <w:t>查看</w:t>
            </w:r>
            <w:r>
              <w:t>：</w:t>
            </w:r>
          </w:p>
          <w:p w14:paraId="1678F340" w14:textId="77777777" w:rsidR="00783B60" w:rsidRDefault="00783B60" w:rsidP="005605E3">
            <w:pPr>
              <w:spacing w:line="360" w:lineRule="auto"/>
            </w:pPr>
            <w:r>
              <w:rPr>
                <w:rFonts w:hint="eastAsia"/>
              </w:rPr>
              <w:t>查询</w:t>
            </w:r>
            <w:r>
              <w:t>带出最后一次保存的数据，且不</w:t>
            </w:r>
            <w:r>
              <w:rPr>
                <w:rFonts w:hint="eastAsia"/>
              </w:rPr>
              <w:t>支持</w:t>
            </w:r>
            <w:r>
              <w:t>修改；</w:t>
            </w:r>
          </w:p>
          <w:p w14:paraId="3918A296" w14:textId="77777777" w:rsidR="00783B60" w:rsidRDefault="00783B60" w:rsidP="005605E3">
            <w:pPr>
              <w:spacing w:line="360" w:lineRule="auto"/>
            </w:pPr>
            <w:r>
              <w:rPr>
                <w:rFonts w:hint="eastAsia"/>
              </w:rPr>
              <w:t>修改</w:t>
            </w:r>
            <w:r>
              <w:t>：</w:t>
            </w:r>
          </w:p>
          <w:p w14:paraId="36E31086" w14:textId="01222126" w:rsidR="00156129" w:rsidRDefault="00783B60" w:rsidP="005605E3">
            <w:pPr>
              <w:spacing w:line="360" w:lineRule="auto"/>
            </w:pPr>
            <w:r>
              <w:rPr>
                <w:rFonts w:hint="eastAsia"/>
              </w:rPr>
              <w:t>查询</w:t>
            </w:r>
            <w:r>
              <w:t>带出最后一次保存的数据，且</w:t>
            </w:r>
            <w:r>
              <w:rPr>
                <w:rFonts w:hint="eastAsia"/>
              </w:rPr>
              <w:t>支持</w:t>
            </w:r>
            <w:r>
              <w:t>修改；</w:t>
            </w:r>
          </w:p>
        </w:tc>
      </w:tr>
      <w:tr w:rsidR="00156129" w14:paraId="0DAA4B2D" w14:textId="77777777" w:rsidTr="002B30CC">
        <w:tc>
          <w:tcPr>
            <w:tcW w:w="704" w:type="dxa"/>
          </w:tcPr>
          <w:p w14:paraId="2F81EDE7" w14:textId="77777777" w:rsidR="00156129" w:rsidRDefault="00156129" w:rsidP="005605E3">
            <w:pPr>
              <w:pStyle w:val="ae"/>
              <w:numPr>
                <w:ilvl w:val="0"/>
                <w:numId w:val="104"/>
              </w:numPr>
              <w:spacing w:line="360" w:lineRule="auto"/>
              <w:ind w:firstLineChars="0"/>
            </w:pPr>
          </w:p>
        </w:tc>
        <w:tc>
          <w:tcPr>
            <w:tcW w:w="1701" w:type="dxa"/>
          </w:tcPr>
          <w:p w14:paraId="269081B3" w14:textId="2991E2C2" w:rsidR="00156129" w:rsidRDefault="00156129" w:rsidP="005605E3">
            <w:pPr>
              <w:spacing w:line="360" w:lineRule="auto"/>
            </w:pPr>
            <w:r>
              <w:rPr>
                <w:rFonts w:ascii="Arial" w:hAnsi="Arial" w:cs="Arial"/>
                <w:color w:val="333333"/>
                <w:sz w:val="20"/>
              </w:rPr>
              <w:t>产品代码</w:t>
            </w:r>
          </w:p>
        </w:tc>
        <w:tc>
          <w:tcPr>
            <w:tcW w:w="6095" w:type="dxa"/>
          </w:tcPr>
          <w:p w14:paraId="18026D9A" w14:textId="77777777" w:rsidR="00126722" w:rsidRDefault="00126722" w:rsidP="005605E3">
            <w:pPr>
              <w:spacing w:line="360" w:lineRule="auto"/>
            </w:pPr>
            <w:r>
              <w:rPr>
                <w:rFonts w:hint="eastAsia"/>
              </w:rPr>
              <w:t>新增</w:t>
            </w:r>
            <w:r>
              <w:t>：</w:t>
            </w:r>
          </w:p>
          <w:p w14:paraId="30336957" w14:textId="44FC3351" w:rsidR="00126722" w:rsidRDefault="00126722" w:rsidP="005605E3">
            <w:pPr>
              <w:spacing w:line="360" w:lineRule="auto"/>
            </w:pPr>
            <w:r>
              <w:rPr>
                <w:rFonts w:hint="eastAsia"/>
              </w:rPr>
              <w:t>单行</w:t>
            </w:r>
            <w:r>
              <w:t>文本框，</w:t>
            </w:r>
            <w:r>
              <w:rPr>
                <w:rFonts w:hint="eastAsia"/>
              </w:rPr>
              <w:t>只可录入英文字母、数字及特殊字符</w:t>
            </w:r>
            <w:r>
              <w:t>，最多可录入</w:t>
            </w:r>
            <w:r>
              <w:t>100</w:t>
            </w:r>
            <w:r>
              <w:rPr>
                <w:rFonts w:hint="eastAsia"/>
              </w:rPr>
              <w:t>个字符</w:t>
            </w:r>
            <w:r>
              <w:t>，必录项，且不可重复，默认值：</w:t>
            </w:r>
            <w:r>
              <w:rPr>
                <w:rFonts w:hint="eastAsia"/>
              </w:rPr>
              <w:t>请输入</w:t>
            </w:r>
            <w:r>
              <w:t>…</w:t>
            </w:r>
          </w:p>
          <w:p w14:paraId="3F5CF184" w14:textId="77777777" w:rsidR="00126722" w:rsidRDefault="00126722" w:rsidP="005605E3">
            <w:pPr>
              <w:spacing w:line="360" w:lineRule="auto"/>
            </w:pPr>
            <w:r>
              <w:rPr>
                <w:rFonts w:hint="eastAsia"/>
              </w:rPr>
              <w:t>查看</w:t>
            </w:r>
            <w:r>
              <w:t>：</w:t>
            </w:r>
          </w:p>
          <w:p w14:paraId="6BAA36A8" w14:textId="77777777" w:rsidR="00126722" w:rsidRDefault="00126722" w:rsidP="005605E3">
            <w:pPr>
              <w:spacing w:line="360" w:lineRule="auto"/>
            </w:pPr>
            <w:r>
              <w:rPr>
                <w:rFonts w:hint="eastAsia"/>
              </w:rPr>
              <w:t>查询</w:t>
            </w:r>
            <w:r>
              <w:t>带出最后一次保存的数据，且不</w:t>
            </w:r>
            <w:r>
              <w:rPr>
                <w:rFonts w:hint="eastAsia"/>
              </w:rPr>
              <w:t>支持</w:t>
            </w:r>
            <w:r>
              <w:t>修改；</w:t>
            </w:r>
          </w:p>
          <w:p w14:paraId="7BFFC5D6" w14:textId="77777777" w:rsidR="00126722" w:rsidRDefault="00126722" w:rsidP="005605E3">
            <w:pPr>
              <w:spacing w:line="360" w:lineRule="auto"/>
            </w:pPr>
            <w:r>
              <w:rPr>
                <w:rFonts w:hint="eastAsia"/>
              </w:rPr>
              <w:t>修改</w:t>
            </w:r>
            <w:r>
              <w:t>：</w:t>
            </w:r>
          </w:p>
          <w:p w14:paraId="10CC6E25" w14:textId="1E5597DC" w:rsidR="00156129" w:rsidRDefault="00126722" w:rsidP="005605E3">
            <w:pPr>
              <w:spacing w:line="360" w:lineRule="auto"/>
            </w:pPr>
            <w:r>
              <w:rPr>
                <w:rFonts w:hint="eastAsia"/>
              </w:rPr>
              <w:t>查询</w:t>
            </w:r>
            <w:r>
              <w:t>带出最后一次保存的数据，且</w:t>
            </w:r>
            <w:r>
              <w:rPr>
                <w:rFonts w:hint="eastAsia"/>
              </w:rPr>
              <w:t>支持</w:t>
            </w:r>
            <w:r>
              <w:t>修改；</w:t>
            </w:r>
          </w:p>
        </w:tc>
      </w:tr>
      <w:tr w:rsidR="00156129" w14:paraId="22C0B188" w14:textId="77777777" w:rsidTr="002B30CC">
        <w:tc>
          <w:tcPr>
            <w:tcW w:w="704" w:type="dxa"/>
          </w:tcPr>
          <w:p w14:paraId="7F846A89" w14:textId="77777777" w:rsidR="00156129" w:rsidRDefault="00156129" w:rsidP="005605E3">
            <w:pPr>
              <w:pStyle w:val="ae"/>
              <w:numPr>
                <w:ilvl w:val="0"/>
                <w:numId w:val="104"/>
              </w:numPr>
              <w:spacing w:line="360" w:lineRule="auto"/>
              <w:ind w:firstLineChars="0"/>
            </w:pPr>
          </w:p>
        </w:tc>
        <w:tc>
          <w:tcPr>
            <w:tcW w:w="1701" w:type="dxa"/>
          </w:tcPr>
          <w:p w14:paraId="15F7F5D2" w14:textId="7C384F61" w:rsidR="00156129" w:rsidRDefault="00156129" w:rsidP="005605E3">
            <w:pPr>
              <w:spacing w:line="360" w:lineRule="auto"/>
            </w:pPr>
            <w:r>
              <w:rPr>
                <w:rFonts w:ascii="Arial" w:hAnsi="Arial" w:cs="Arial"/>
                <w:color w:val="333333"/>
                <w:sz w:val="20"/>
              </w:rPr>
              <w:t>保障期限类型</w:t>
            </w:r>
          </w:p>
        </w:tc>
        <w:tc>
          <w:tcPr>
            <w:tcW w:w="6095" w:type="dxa"/>
          </w:tcPr>
          <w:p w14:paraId="62C4F657" w14:textId="77777777" w:rsidR="00550A10" w:rsidRDefault="00550A10" w:rsidP="005605E3">
            <w:pPr>
              <w:spacing w:line="360" w:lineRule="auto"/>
            </w:pPr>
            <w:r>
              <w:rPr>
                <w:rFonts w:hint="eastAsia"/>
              </w:rPr>
              <w:t>新增</w:t>
            </w:r>
            <w:r>
              <w:t>：</w:t>
            </w:r>
          </w:p>
          <w:p w14:paraId="392B523B" w14:textId="77777777" w:rsidR="00550A10" w:rsidRDefault="00550A10" w:rsidP="005605E3">
            <w:pPr>
              <w:spacing w:line="360" w:lineRule="auto"/>
            </w:pPr>
            <w:r>
              <w:rPr>
                <w:rFonts w:hint="eastAsia"/>
              </w:rPr>
              <w:lastRenderedPageBreak/>
              <w:t>下拉</w:t>
            </w:r>
            <w:r>
              <w:t>列表</w:t>
            </w:r>
            <w:r>
              <w:rPr>
                <w:rFonts w:hint="eastAsia"/>
              </w:rPr>
              <w:t>，</w:t>
            </w:r>
            <w:r>
              <w:t>单选</w:t>
            </w:r>
            <w:r>
              <w:rPr>
                <w:rFonts w:hint="eastAsia"/>
              </w:rPr>
              <w:t>，</w:t>
            </w:r>
            <w:r>
              <w:t>手动选择</w:t>
            </w:r>
            <w:r>
              <w:rPr>
                <w:rFonts w:hint="eastAsia"/>
              </w:rPr>
              <w:t>，</w:t>
            </w:r>
            <w:r>
              <w:t>必选项</w:t>
            </w:r>
            <w:r>
              <w:rPr>
                <w:rFonts w:hint="eastAsia"/>
              </w:rPr>
              <w:t>；默认值</w:t>
            </w:r>
            <w:r>
              <w:t>：请选择</w:t>
            </w:r>
          </w:p>
          <w:p w14:paraId="4DFE671E" w14:textId="77777777" w:rsidR="00550A10" w:rsidRDefault="00550A10" w:rsidP="005605E3">
            <w:pPr>
              <w:spacing w:line="360" w:lineRule="auto"/>
            </w:pPr>
            <w:r>
              <w:rPr>
                <w:rFonts w:hint="eastAsia"/>
              </w:rPr>
              <w:t>下拉</w:t>
            </w:r>
            <w:r>
              <w:t>列表值：</w:t>
            </w:r>
            <w:r>
              <w:rPr>
                <w:rFonts w:hint="eastAsia"/>
              </w:rPr>
              <w:t>从对应的表里取值，每家公司的值同核心保持一致；</w:t>
            </w:r>
          </w:p>
          <w:p w14:paraId="33C6C0E4" w14:textId="77777777" w:rsidR="00550A10" w:rsidRDefault="00550A10" w:rsidP="005605E3">
            <w:pPr>
              <w:spacing w:line="360" w:lineRule="auto"/>
            </w:pPr>
            <w:r>
              <w:rPr>
                <w:rFonts w:hint="eastAsia"/>
              </w:rPr>
              <w:t>查看</w:t>
            </w:r>
            <w:r>
              <w:t>：</w:t>
            </w:r>
          </w:p>
          <w:p w14:paraId="6AE2C03E" w14:textId="77777777" w:rsidR="00550A10" w:rsidRDefault="00550A10" w:rsidP="005605E3">
            <w:pPr>
              <w:spacing w:line="360" w:lineRule="auto"/>
            </w:pPr>
            <w:r>
              <w:rPr>
                <w:rFonts w:hint="eastAsia"/>
              </w:rPr>
              <w:t>查询</w:t>
            </w:r>
            <w:r>
              <w:t>带出最后一次保存的数据，且不</w:t>
            </w:r>
            <w:r>
              <w:rPr>
                <w:rFonts w:hint="eastAsia"/>
              </w:rPr>
              <w:t>支持</w:t>
            </w:r>
            <w:r>
              <w:t>修改；</w:t>
            </w:r>
          </w:p>
          <w:p w14:paraId="17F60D6D" w14:textId="77777777" w:rsidR="00550A10" w:rsidRDefault="00550A10" w:rsidP="005605E3">
            <w:pPr>
              <w:spacing w:line="360" w:lineRule="auto"/>
            </w:pPr>
            <w:r>
              <w:rPr>
                <w:rFonts w:hint="eastAsia"/>
              </w:rPr>
              <w:t>修改</w:t>
            </w:r>
            <w:r>
              <w:t>：</w:t>
            </w:r>
          </w:p>
          <w:p w14:paraId="649E2A11" w14:textId="556DCEA9" w:rsidR="00156129" w:rsidRDefault="00550A10" w:rsidP="005605E3">
            <w:pPr>
              <w:spacing w:line="360" w:lineRule="auto"/>
            </w:pPr>
            <w:r>
              <w:rPr>
                <w:rFonts w:hint="eastAsia"/>
              </w:rPr>
              <w:t>查询</w:t>
            </w:r>
            <w:r>
              <w:t>带出最后一次保存的数据，且</w:t>
            </w:r>
            <w:r>
              <w:rPr>
                <w:rFonts w:hint="eastAsia"/>
              </w:rPr>
              <w:t>支持</w:t>
            </w:r>
            <w:r>
              <w:t>修改；</w:t>
            </w:r>
          </w:p>
        </w:tc>
      </w:tr>
      <w:tr w:rsidR="00156129" w14:paraId="0370AEF3" w14:textId="77777777" w:rsidTr="002B30CC">
        <w:tc>
          <w:tcPr>
            <w:tcW w:w="704" w:type="dxa"/>
          </w:tcPr>
          <w:p w14:paraId="571DC126" w14:textId="77777777" w:rsidR="00156129" w:rsidRDefault="00156129" w:rsidP="005605E3">
            <w:pPr>
              <w:pStyle w:val="ae"/>
              <w:numPr>
                <w:ilvl w:val="0"/>
                <w:numId w:val="104"/>
              </w:numPr>
              <w:spacing w:line="360" w:lineRule="auto"/>
              <w:ind w:firstLineChars="0"/>
            </w:pPr>
          </w:p>
        </w:tc>
        <w:tc>
          <w:tcPr>
            <w:tcW w:w="1701" w:type="dxa"/>
          </w:tcPr>
          <w:p w14:paraId="2B87B54F" w14:textId="5F4BE205" w:rsidR="00156129" w:rsidRDefault="00156129" w:rsidP="005605E3">
            <w:pPr>
              <w:spacing w:line="360" w:lineRule="auto"/>
            </w:pPr>
            <w:r>
              <w:rPr>
                <w:rFonts w:ascii="Arial" w:hAnsi="Arial" w:cs="Arial"/>
                <w:color w:val="333333"/>
                <w:sz w:val="20"/>
              </w:rPr>
              <w:t>主附险</w:t>
            </w:r>
          </w:p>
        </w:tc>
        <w:tc>
          <w:tcPr>
            <w:tcW w:w="6095" w:type="dxa"/>
          </w:tcPr>
          <w:p w14:paraId="709E0ED8" w14:textId="77777777" w:rsidR="00550A10" w:rsidRDefault="00550A10" w:rsidP="005605E3">
            <w:pPr>
              <w:spacing w:line="360" w:lineRule="auto"/>
            </w:pPr>
            <w:r>
              <w:rPr>
                <w:rFonts w:hint="eastAsia"/>
              </w:rPr>
              <w:t>新增</w:t>
            </w:r>
            <w:r>
              <w:t>：</w:t>
            </w:r>
          </w:p>
          <w:p w14:paraId="7AAC726C" w14:textId="77777777" w:rsidR="00550A10" w:rsidRDefault="00550A10" w:rsidP="005605E3">
            <w:pPr>
              <w:spacing w:line="360" w:lineRule="auto"/>
            </w:pPr>
            <w:r>
              <w:rPr>
                <w:rFonts w:hint="eastAsia"/>
              </w:rPr>
              <w:t>下拉</w:t>
            </w:r>
            <w:r>
              <w:t>列表</w:t>
            </w:r>
            <w:r>
              <w:rPr>
                <w:rFonts w:hint="eastAsia"/>
              </w:rPr>
              <w:t>，</w:t>
            </w:r>
            <w:r>
              <w:t>单选</w:t>
            </w:r>
            <w:r>
              <w:rPr>
                <w:rFonts w:hint="eastAsia"/>
              </w:rPr>
              <w:t>，</w:t>
            </w:r>
            <w:r>
              <w:t>手动选择</w:t>
            </w:r>
            <w:r>
              <w:rPr>
                <w:rFonts w:hint="eastAsia"/>
              </w:rPr>
              <w:t>，</w:t>
            </w:r>
            <w:r>
              <w:t>必选项</w:t>
            </w:r>
            <w:r>
              <w:rPr>
                <w:rFonts w:hint="eastAsia"/>
              </w:rPr>
              <w:t>；默认值</w:t>
            </w:r>
            <w:r>
              <w:t>：请选择</w:t>
            </w:r>
          </w:p>
          <w:p w14:paraId="44AE801C" w14:textId="77777777" w:rsidR="00550A10" w:rsidRDefault="00550A10" w:rsidP="005605E3">
            <w:pPr>
              <w:spacing w:line="360" w:lineRule="auto"/>
            </w:pPr>
            <w:r>
              <w:rPr>
                <w:rFonts w:hint="eastAsia"/>
              </w:rPr>
              <w:t>下拉</w:t>
            </w:r>
            <w:r>
              <w:t>列表值：</w:t>
            </w:r>
            <w:r>
              <w:rPr>
                <w:rFonts w:hint="eastAsia"/>
              </w:rPr>
              <w:t>从对应的表里取值，每家公司的值同核心保持一致；</w:t>
            </w:r>
          </w:p>
          <w:p w14:paraId="75759B25" w14:textId="77777777" w:rsidR="00550A10" w:rsidRDefault="00550A10" w:rsidP="005605E3">
            <w:pPr>
              <w:spacing w:line="360" w:lineRule="auto"/>
            </w:pPr>
            <w:r>
              <w:rPr>
                <w:rFonts w:hint="eastAsia"/>
              </w:rPr>
              <w:t>查看</w:t>
            </w:r>
            <w:r>
              <w:t>：</w:t>
            </w:r>
          </w:p>
          <w:p w14:paraId="3BCDC6A3" w14:textId="77777777" w:rsidR="00550A10" w:rsidRDefault="00550A10" w:rsidP="005605E3">
            <w:pPr>
              <w:spacing w:line="360" w:lineRule="auto"/>
            </w:pPr>
            <w:r>
              <w:rPr>
                <w:rFonts w:hint="eastAsia"/>
              </w:rPr>
              <w:t>查询</w:t>
            </w:r>
            <w:r>
              <w:t>带出最后一次保存的数据，且不</w:t>
            </w:r>
            <w:r>
              <w:rPr>
                <w:rFonts w:hint="eastAsia"/>
              </w:rPr>
              <w:t>支持</w:t>
            </w:r>
            <w:r>
              <w:t>修改；</w:t>
            </w:r>
          </w:p>
          <w:p w14:paraId="604A4024" w14:textId="77777777" w:rsidR="00550A10" w:rsidRDefault="00550A10" w:rsidP="005605E3">
            <w:pPr>
              <w:spacing w:line="360" w:lineRule="auto"/>
            </w:pPr>
            <w:r>
              <w:rPr>
                <w:rFonts w:hint="eastAsia"/>
              </w:rPr>
              <w:t>修改</w:t>
            </w:r>
            <w:r>
              <w:t>：</w:t>
            </w:r>
          </w:p>
          <w:p w14:paraId="10435DC3" w14:textId="1B8B989F" w:rsidR="00156129" w:rsidRDefault="00550A10" w:rsidP="005605E3">
            <w:pPr>
              <w:spacing w:line="360" w:lineRule="auto"/>
            </w:pPr>
            <w:r>
              <w:rPr>
                <w:rFonts w:hint="eastAsia"/>
              </w:rPr>
              <w:t>查询</w:t>
            </w:r>
            <w:r>
              <w:t>带出最后一次保存的数据，且</w:t>
            </w:r>
            <w:r>
              <w:rPr>
                <w:rFonts w:hint="eastAsia"/>
              </w:rPr>
              <w:t>支持</w:t>
            </w:r>
            <w:r>
              <w:t>修改；</w:t>
            </w:r>
          </w:p>
        </w:tc>
      </w:tr>
      <w:tr w:rsidR="00156129" w14:paraId="0DD19627" w14:textId="77777777" w:rsidTr="002B30CC">
        <w:tc>
          <w:tcPr>
            <w:tcW w:w="704" w:type="dxa"/>
          </w:tcPr>
          <w:p w14:paraId="0E4BE125" w14:textId="77777777" w:rsidR="00156129" w:rsidRDefault="00156129" w:rsidP="005605E3">
            <w:pPr>
              <w:pStyle w:val="ae"/>
              <w:numPr>
                <w:ilvl w:val="0"/>
                <w:numId w:val="104"/>
              </w:numPr>
              <w:spacing w:line="360" w:lineRule="auto"/>
              <w:ind w:firstLineChars="0"/>
            </w:pPr>
          </w:p>
        </w:tc>
        <w:tc>
          <w:tcPr>
            <w:tcW w:w="1701" w:type="dxa"/>
          </w:tcPr>
          <w:p w14:paraId="100912B3" w14:textId="2C805AEA" w:rsidR="00156129" w:rsidRDefault="00156129" w:rsidP="005605E3">
            <w:pPr>
              <w:spacing w:line="360" w:lineRule="auto"/>
            </w:pPr>
            <w:r>
              <w:rPr>
                <w:rFonts w:ascii="Arial" w:hAnsi="Arial" w:cs="Arial"/>
                <w:color w:val="333333"/>
                <w:sz w:val="20"/>
              </w:rPr>
              <w:t>长短险</w:t>
            </w:r>
          </w:p>
        </w:tc>
        <w:tc>
          <w:tcPr>
            <w:tcW w:w="6095" w:type="dxa"/>
          </w:tcPr>
          <w:p w14:paraId="556AC2AF" w14:textId="77777777" w:rsidR="00550A10" w:rsidRDefault="00550A10" w:rsidP="005605E3">
            <w:pPr>
              <w:spacing w:line="360" w:lineRule="auto"/>
            </w:pPr>
            <w:r>
              <w:rPr>
                <w:rFonts w:hint="eastAsia"/>
              </w:rPr>
              <w:t>新增</w:t>
            </w:r>
            <w:r>
              <w:t>：</w:t>
            </w:r>
          </w:p>
          <w:p w14:paraId="7BBB92E1" w14:textId="77777777" w:rsidR="00550A10" w:rsidRDefault="00550A10" w:rsidP="005605E3">
            <w:pPr>
              <w:spacing w:line="360" w:lineRule="auto"/>
            </w:pPr>
            <w:r>
              <w:rPr>
                <w:rFonts w:hint="eastAsia"/>
              </w:rPr>
              <w:t>下拉</w:t>
            </w:r>
            <w:r>
              <w:t>列表</w:t>
            </w:r>
            <w:r>
              <w:rPr>
                <w:rFonts w:hint="eastAsia"/>
              </w:rPr>
              <w:t>，</w:t>
            </w:r>
            <w:r>
              <w:t>单选</w:t>
            </w:r>
            <w:r>
              <w:rPr>
                <w:rFonts w:hint="eastAsia"/>
              </w:rPr>
              <w:t>，</w:t>
            </w:r>
            <w:r>
              <w:t>手动选择</w:t>
            </w:r>
            <w:r>
              <w:rPr>
                <w:rFonts w:hint="eastAsia"/>
              </w:rPr>
              <w:t>，</w:t>
            </w:r>
            <w:r>
              <w:t>必选项</w:t>
            </w:r>
            <w:r>
              <w:rPr>
                <w:rFonts w:hint="eastAsia"/>
              </w:rPr>
              <w:t>；默认值</w:t>
            </w:r>
            <w:r>
              <w:t>：请选择</w:t>
            </w:r>
          </w:p>
          <w:p w14:paraId="65FEC3BD" w14:textId="77777777" w:rsidR="00550A10" w:rsidRDefault="00550A10" w:rsidP="005605E3">
            <w:pPr>
              <w:spacing w:line="360" w:lineRule="auto"/>
            </w:pPr>
            <w:r>
              <w:rPr>
                <w:rFonts w:hint="eastAsia"/>
              </w:rPr>
              <w:t>下拉</w:t>
            </w:r>
            <w:r>
              <w:t>列表值：</w:t>
            </w:r>
            <w:r>
              <w:rPr>
                <w:rFonts w:hint="eastAsia"/>
              </w:rPr>
              <w:t>从对应的表里取值，每家公司的值同核心保持一致；</w:t>
            </w:r>
          </w:p>
          <w:p w14:paraId="79A80931" w14:textId="77777777" w:rsidR="00550A10" w:rsidRDefault="00550A10" w:rsidP="005605E3">
            <w:pPr>
              <w:spacing w:line="360" w:lineRule="auto"/>
            </w:pPr>
            <w:r>
              <w:rPr>
                <w:rFonts w:hint="eastAsia"/>
              </w:rPr>
              <w:t>查看</w:t>
            </w:r>
            <w:r>
              <w:t>：</w:t>
            </w:r>
          </w:p>
          <w:p w14:paraId="3E758D58" w14:textId="77777777" w:rsidR="00550A10" w:rsidRDefault="00550A10" w:rsidP="005605E3">
            <w:pPr>
              <w:spacing w:line="360" w:lineRule="auto"/>
            </w:pPr>
            <w:r>
              <w:rPr>
                <w:rFonts w:hint="eastAsia"/>
              </w:rPr>
              <w:t>查询</w:t>
            </w:r>
            <w:r>
              <w:t>带出最后一次保存的数据，且不</w:t>
            </w:r>
            <w:r>
              <w:rPr>
                <w:rFonts w:hint="eastAsia"/>
              </w:rPr>
              <w:t>支持</w:t>
            </w:r>
            <w:r>
              <w:t>修改；</w:t>
            </w:r>
          </w:p>
          <w:p w14:paraId="3EBC3C37" w14:textId="77777777" w:rsidR="00550A10" w:rsidRDefault="00550A10" w:rsidP="005605E3">
            <w:pPr>
              <w:spacing w:line="360" w:lineRule="auto"/>
            </w:pPr>
            <w:r>
              <w:rPr>
                <w:rFonts w:hint="eastAsia"/>
              </w:rPr>
              <w:t>修改</w:t>
            </w:r>
            <w:r>
              <w:t>：</w:t>
            </w:r>
          </w:p>
          <w:p w14:paraId="471F10BA" w14:textId="565EDC40" w:rsidR="00156129" w:rsidRDefault="00550A10" w:rsidP="005605E3">
            <w:pPr>
              <w:spacing w:line="360" w:lineRule="auto"/>
            </w:pPr>
            <w:r>
              <w:rPr>
                <w:rFonts w:hint="eastAsia"/>
              </w:rPr>
              <w:t>查询</w:t>
            </w:r>
            <w:r>
              <w:t>带出最后一次保存的数据，且</w:t>
            </w:r>
            <w:r>
              <w:rPr>
                <w:rFonts w:hint="eastAsia"/>
              </w:rPr>
              <w:t>支持</w:t>
            </w:r>
            <w:r>
              <w:t>修改；</w:t>
            </w:r>
          </w:p>
        </w:tc>
      </w:tr>
      <w:tr w:rsidR="00156129" w14:paraId="4B8373AC" w14:textId="77777777" w:rsidTr="002B30CC">
        <w:tc>
          <w:tcPr>
            <w:tcW w:w="704" w:type="dxa"/>
          </w:tcPr>
          <w:p w14:paraId="4D587B97" w14:textId="77777777" w:rsidR="00156129" w:rsidRDefault="00156129" w:rsidP="005605E3">
            <w:pPr>
              <w:pStyle w:val="ae"/>
              <w:numPr>
                <w:ilvl w:val="0"/>
                <w:numId w:val="104"/>
              </w:numPr>
              <w:spacing w:line="360" w:lineRule="auto"/>
              <w:ind w:firstLineChars="0"/>
            </w:pPr>
          </w:p>
        </w:tc>
        <w:tc>
          <w:tcPr>
            <w:tcW w:w="1701" w:type="dxa"/>
          </w:tcPr>
          <w:p w14:paraId="568A1D55" w14:textId="5FFF41D0" w:rsidR="00156129" w:rsidRDefault="00156129" w:rsidP="005605E3">
            <w:pPr>
              <w:spacing w:line="360" w:lineRule="auto"/>
            </w:pPr>
            <w:r>
              <w:rPr>
                <w:rFonts w:ascii="Arial" w:hAnsi="Arial" w:cs="Arial"/>
                <w:color w:val="333333"/>
                <w:sz w:val="20"/>
              </w:rPr>
              <w:t>续保</w:t>
            </w:r>
            <w:r>
              <w:rPr>
                <w:rFonts w:ascii="Arial" w:hAnsi="Arial" w:cs="Arial"/>
                <w:color w:val="333333"/>
                <w:sz w:val="20"/>
              </w:rPr>
              <w:t>/</w:t>
            </w:r>
            <w:r>
              <w:rPr>
                <w:rFonts w:ascii="Arial" w:hAnsi="Arial" w:cs="Arial"/>
                <w:color w:val="333333"/>
                <w:sz w:val="20"/>
              </w:rPr>
              <w:t>续期产品</w:t>
            </w:r>
          </w:p>
        </w:tc>
        <w:tc>
          <w:tcPr>
            <w:tcW w:w="6095" w:type="dxa"/>
          </w:tcPr>
          <w:p w14:paraId="10346E07" w14:textId="77777777" w:rsidR="00550A10" w:rsidRDefault="00550A10" w:rsidP="005605E3">
            <w:pPr>
              <w:spacing w:line="360" w:lineRule="auto"/>
            </w:pPr>
            <w:r>
              <w:rPr>
                <w:rFonts w:hint="eastAsia"/>
              </w:rPr>
              <w:t>新增</w:t>
            </w:r>
            <w:r>
              <w:t>：</w:t>
            </w:r>
          </w:p>
          <w:p w14:paraId="466DAFCD" w14:textId="77777777" w:rsidR="00550A10" w:rsidRDefault="00550A10" w:rsidP="005605E3">
            <w:pPr>
              <w:spacing w:line="360" w:lineRule="auto"/>
            </w:pPr>
            <w:r>
              <w:rPr>
                <w:rFonts w:hint="eastAsia"/>
              </w:rPr>
              <w:t>下拉</w:t>
            </w:r>
            <w:r>
              <w:t>列表</w:t>
            </w:r>
            <w:r>
              <w:rPr>
                <w:rFonts w:hint="eastAsia"/>
              </w:rPr>
              <w:t>，</w:t>
            </w:r>
            <w:r>
              <w:t>单选</w:t>
            </w:r>
            <w:r>
              <w:rPr>
                <w:rFonts w:hint="eastAsia"/>
              </w:rPr>
              <w:t>，</w:t>
            </w:r>
            <w:r>
              <w:t>手动选择</w:t>
            </w:r>
            <w:r>
              <w:rPr>
                <w:rFonts w:hint="eastAsia"/>
              </w:rPr>
              <w:t>，</w:t>
            </w:r>
            <w:r>
              <w:t>必选项</w:t>
            </w:r>
            <w:r>
              <w:rPr>
                <w:rFonts w:hint="eastAsia"/>
              </w:rPr>
              <w:t>；默认值</w:t>
            </w:r>
            <w:r>
              <w:t>：请选择</w:t>
            </w:r>
          </w:p>
          <w:p w14:paraId="78FE1A38" w14:textId="77777777" w:rsidR="00550A10" w:rsidRDefault="00550A10" w:rsidP="005605E3">
            <w:pPr>
              <w:spacing w:line="360" w:lineRule="auto"/>
            </w:pPr>
            <w:r>
              <w:rPr>
                <w:rFonts w:hint="eastAsia"/>
              </w:rPr>
              <w:t>下拉</w:t>
            </w:r>
            <w:r>
              <w:t>列表值：</w:t>
            </w:r>
            <w:r>
              <w:rPr>
                <w:rFonts w:hint="eastAsia"/>
              </w:rPr>
              <w:t>从对应的表里取值，每家公司的值同核心保持一致；</w:t>
            </w:r>
          </w:p>
          <w:p w14:paraId="4740D2E0" w14:textId="77777777" w:rsidR="00550A10" w:rsidRDefault="00550A10" w:rsidP="005605E3">
            <w:pPr>
              <w:spacing w:line="360" w:lineRule="auto"/>
            </w:pPr>
            <w:r>
              <w:rPr>
                <w:rFonts w:hint="eastAsia"/>
              </w:rPr>
              <w:t>查看</w:t>
            </w:r>
            <w:r>
              <w:t>：</w:t>
            </w:r>
          </w:p>
          <w:p w14:paraId="1CE6B105" w14:textId="77777777" w:rsidR="00550A10" w:rsidRDefault="00550A10" w:rsidP="005605E3">
            <w:pPr>
              <w:spacing w:line="360" w:lineRule="auto"/>
            </w:pPr>
            <w:r>
              <w:rPr>
                <w:rFonts w:hint="eastAsia"/>
              </w:rPr>
              <w:t>查询</w:t>
            </w:r>
            <w:r>
              <w:t>带出最后一次保存的数据，且不</w:t>
            </w:r>
            <w:r>
              <w:rPr>
                <w:rFonts w:hint="eastAsia"/>
              </w:rPr>
              <w:t>支持</w:t>
            </w:r>
            <w:r>
              <w:t>修改；</w:t>
            </w:r>
          </w:p>
          <w:p w14:paraId="5921D7E5" w14:textId="77777777" w:rsidR="00550A10" w:rsidRDefault="00550A10" w:rsidP="005605E3">
            <w:pPr>
              <w:spacing w:line="360" w:lineRule="auto"/>
            </w:pPr>
            <w:r>
              <w:rPr>
                <w:rFonts w:hint="eastAsia"/>
              </w:rPr>
              <w:t>修改</w:t>
            </w:r>
            <w:r>
              <w:t>：</w:t>
            </w:r>
          </w:p>
          <w:p w14:paraId="0B9418AE" w14:textId="0264462F" w:rsidR="00156129" w:rsidRDefault="00550A10" w:rsidP="005605E3">
            <w:pPr>
              <w:spacing w:line="360" w:lineRule="auto"/>
            </w:pPr>
            <w:r>
              <w:rPr>
                <w:rFonts w:hint="eastAsia"/>
              </w:rPr>
              <w:t>查询</w:t>
            </w:r>
            <w:r>
              <w:t>带出最后一次保存的数据，且</w:t>
            </w:r>
            <w:r>
              <w:rPr>
                <w:rFonts w:hint="eastAsia"/>
              </w:rPr>
              <w:t>支持</w:t>
            </w:r>
            <w:r>
              <w:t>修改；</w:t>
            </w:r>
          </w:p>
        </w:tc>
      </w:tr>
      <w:tr w:rsidR="00156129" w14:paraId="54B6DCCF" w14:textId="77777777" w:rsidTr="002B30CC">
        <w:tc>
          <w:tcPr>
            <w:tcW w:w="704" w:type="dxa"/>
          </w:tcPr>
          <w:p w14:paraId="02854A68" w14:textId="77777777" w:rsidR="00156129" w:rsidRDefault="00156129" w:rsidP="005605E3">
            <w:pPr>
              <w:pStyle w:val="ae"/>
              <w:numPr>
                <w:ilvl w:val="0"/>
                <w:numId w:val="104"/>
              </w:numPr>
              <w:spacing w:line="360" w:lineRule="auto"/>
              <w:ind w:firstLineChars="0"/>
            </w:pPr>
          </w:p>
        </w:tc>
        <w:tc>
          <w:tcPr>
            <w:tcW w:w="1701" w:type="dxa"/>
          </w:tcPr>
          <w:p w14:paraId="4E8434C6" w14:textId="72DDC97E" w:rsidR="00156129" w:rsidRDefault="00156129" w:rsidP="005605E3">
            <w:pPr>
              <w:spacing w:line="360" w:lineRule="auto"/>
            </w:pPr>
            <w:r>
              <w:rPr>
                <w:rFonts w:ascii="Arial" w:hAnsi="Arial" w:cs="Arial"/>
                <w:color w:val="333333"/>
                <w:sz w:val="20"/>
              </w:rPr>
              <w:t>是否家庭保单</w:t>
            </w:r>
          </w:p>
        </w:tc>
        <w:tc>
          <w:tcPr>
            <w:tcW w:w="6095" w:type="dxa"/>
          </w:tcPr>
          <w:p w14:paraId="5BE53251" w14:textId="77777777" w:rsidR="00550A10" w:rsidRDefault="00550A10" w:rsidP="005605E3">
            <w:pPr>
              <w:spacing w:line="360" w:lineRule="auto"/>
            </w:pPr>
            <w:r>
              <w:rPr>
                <w:rFonts w:hint="eastAsia"/>
              </w:rPr>
              <w:t>新增</w:t>
            </w:r>
            <w:r>
              <w:t>：</w:t>
            </w:r>
          </w:p>
          <w:p w14:paraId="02C844F1" w14:textId="77777777" w:rsidR="00550A10" w:rsidRDefault="00550A10" w:rsidP="005605E3">
            <w:pPr>
              <w:spacing w:line="360" w:lineRule="auto"/>
            </w:pPr>
            <w:r>
              <w:rPr>
                <w:rFonts w:hint="eastAsia"/>
              </w:rPr>
              <w:t>下拉</w:t>
            </w:r>
            <w:r>
              <w:t>列表</w:t>
            </w:r>
            <w:r>
              <w:rPr>
                <w:rFonts w:hint="eastAsia"/>
              </w:rPr>
              <w:t>，</w:t>
            </w:r>
            <w:r>
              <w:t>单选</w:t>
            </w:r>
            <w:r>
              <w:rPr>
                <w:rFonts w:hint="eastAsia"/>
              </w:rPr>
              <w:t>，</w:t>
            </w:r>
            <w:r>
              <w:t>手动选择</w:t>
            </w:r>
            <w:r>
              <w:rPr>
                <w:rFonts w:hint="eastAsia"/>
              </w:rPr>
              <w:t>，</w:t>
            </w:r>
            <w:r>
              <w:t>必选项</w:t>
            </w:r>
            <w:r>
              <w:rPr>
                <w:rFonts w:hint="eastAsia"/>
              </w:rPr>
              <w:t>；默认值</w:t>
            </w:r>
            <w:r>
              <w:t>：请选择</w:t>
            </w:r>
          </w:p>
          <w:p w14:paraId="5809912A" w14:textId="77777777" w:rsidR="00550A10" w:rsidRDefault="00550A10" w:rsidP="005605E3">
            <w:pPr>
              <w:spacing w:line="360" w:lineRule="auto"/>
            </w:pPr>
            <w:r>
              <w:rPr>
                <w:rFonts w:hint="eastAsia"/>
              </w:rPr>
              <w:lastRenderedPageBreak/>
              <w:t>下拉</w:t>
            </w:r>
            <w:r>
              <w:t>列表值：</w:t>
            </w:r>
            <w:r>
              <w:rPr>
                <w:rFonts w:hint="eastAsia"/>
              </w:rPr>
              <w:t>从对应的表里取值，每家公司的值同核心保持一致；</w:t>
            </w:r>
          </w:p>
          <w:p w14:paraId="0212DA45" w14:textId="77777777" w:rsidR="00550A10" w:rsidRDefault="00550A10" w:rsidP="005605E3">
            <w:pPr>
              <w:spacing w:line="360" w:lineRule="auto"/>
            </w:pPr>
            <w:r>
              <w:rPr>
                <w:rFonts w:hint="eastAsia"/>
              </w:rPr>
              <w:t>查看</w:t>
            </w:r>
            <w:r>
              <w:t>：</w:t>
            </w:r>
          </w:p>
          <w:p w14:paraId="284C43A9" w14:textId="77777777" w:rsidR="00550A10" w:rsidRDefault="00550A10" w:rsidP="005605E3">
            <w:pPr>
              <w:spacing w:line="360" w:lineRule="auto"/>
            </w:pPr>
            <w:r>
              <w:rPr>
                <w:rFonts w:hint="eastAsia"/>
              </w:rPr>
              <w:t>查询</w:t>
            </w:r>
            <w:r>
              <w:t>带出最后一次保存的数据，且不</w:t>
            </w:r>
            <w:r>
              <w:rPr>
                <w:rFonts w:hint="eastAsia"/>
              </w:rPr>
              <w:t>支持</w:t>
            </w:r>
            <w:r>
              <w:t>修改；</w:t>
            </w:r>
          </w:p>
          <w:p w14:paraId="10CC85E3" w14:textId="77777777" w:rsidR="00550A10" w:rsidRDefault="00550A10" w:rsidP="005605E3">
            <w:pPr>
              <w:spacing w:line="360" w:lineRule="auto"/>
            </w:pPr>
            <w:r>
              <w:rPr>
                <w:rFonts w:hint="eastAsia"/>
              </w:rPr>
              <w:t>修改</w:t>
            </w:r>
            <w:r>
              <w:t>：</w:t>
            </w:r>
          </w:p>
          <w:p w14:paraId="40E9643A" w14:textId="113917A1" w:rsidR="00156129" w:rsidRDefault="00550A10" w:rsidP="005605E3">
            <w:pPr>
              <w:spacing w:line="360" w:lineRule="auto"/>
            </w:pPr>
            <w:r>
              <w:rPr>
                <w:rFonts w:hint="eastAsia"/>
              </w:rPr>
              <w:t>查询</w:t>
            </w:r>
            <w:r>
              <w:t>带出最后一次保存的数据，且</w:t>
            </w:r>
            <w:r>
              <w:rPr>
                <w:rFonts w:hint="eastAsia"/>
              </w:rPr>
              <w:t>支持</w:t>
            </w:r>
            <w:r>
              <w:t>修改；</w:t>
            </w:r>
          </w:p>
        </w:tc>
      </w:tr>
      <w:tr w:rsidR="00156129" w14:paraId="2EBE26EE" w14:textId="77777777" w:rsidTr="002B30CC">
        <w:tc>
          <w:tcPr>
            <w:tcW w:w="704" w:type="dxa"/>
          </w:tcPr>
          <w:p w14:paraId="02AD03AB" w14:textId="77777777" w:rsidR="00156129" w:rsidRDefault="00156129" w:rsidP="005605E3">
            <w:pPr>
              <w:pStyle w:val="ae"/>
              <w:numPr>
                <w:ilvl w:val="0"/>
                <w:numId w:val="104"/>
              </w:numPr>
              <w:spacing w:line="360" w:lineRule="auto"/>
              <w:ind w:firstLineChars="0"/>
            </w:pPr>
          </w:p>
        </w:tc>
        <w:tc>
          <w:tcPr>
            <w:tcW w:w="1701" w:type="dxa"/>
          </w:tcPr>
          <w:p w14:paraId="42726C05" w14:textId="740EA639" w:rsidR="00156129" w:rsidRDefault="00156129" w:rsidP="005605E3">
            <w:pPr>
              <w:spacing w:line="360" w:lineRule="auto"/>
            </w:pPr>
            <w:r>
              <w:rPr>
                <w:rFonts w:ascii="Arial" w:hAnsi="Arial" w:cs="Arial"/>
                <w:color w:val="333333"/>
                <w:sz w:val="20"/>
              </w:rPr>
              <w:t>是否豁免险</w:t>
            </w:r>
          </w:p>
        </w:tc>
        <w:tc>
          <w:tcPr>
            <w:tcW w:w="6095" w:type="dxa"/>
          </w:tcPr>
          <w:p w14:paraId="564C3DE0" w14:textId="77777777" w:rsidR="00550A10" w:rsidRDefault="00550A10" w:rsidP="005605E3">
            <w:pPr>
              <w:spacing w:line="360" w:lineRule="auto"/>
            </w:pPr>
            <w:r>
              <w:rPr>
                <w:rFonts w:hint="eastAsia"/>
              </w:rPr>
              <w:t>新增</w:t>
            </w:r>
            <w:r>
              <w:t>：</w:t>
            </w:r>
          </w:p>
          <w:p w14:paraId="45EE91AB" w14:textId="77777777" w:rsidR="00550A10" w:rsidRDefault="00550A10" w:rsidP="005605E3">
            <w:pPr>
              <w:spacing w:line="360" w:lineRule="auto"/>
            </w:pPr>
            <w:r>
              <w:rPr>
                <w:rFonts w:hint="eastAsia"/>
              </w:rPr>
              <w:t>下拉</w:t>
            </w:r>
            <w:r>
              <w:t>列表</w:t>
            </w:r>
            <w:r>
              <w:rPr>
                <w:rFonts w:hint="eastAsia"/>
              </w:rPr>
              <w:t>，</w:t>
            </w:r>
            <w:r>
              <w:t>单选</w:t>
            </w:r>
            <w:r>
              <w:rPr>
                <w:rFonts w:hint="eastAsia"/>
              </w:rPr>
              <w:t>，</w:t>
            </w:r>
            <w:r>
              <w:t>手动选择</w:t>
            </w:r>
            <w:r>
              <w:rPr>
                <w:rFonts w:hint="eastAsia"/>
              </w:rPr>
              <w:t>，</w:t>
            </w:r>
            <w:r>
              <w:t>必选项</w:t>
            </w:r>
            <w:r>
              <w:rPr>
                <w:rFonts w:hint="eastAsia"/>
              </w:rPr>
              <w:t>；默认值</w:t>
            </w:r>
            <w:r>
              <w:t>：请选择</w:t>
            </w:r>
          </w:p>
          <w:p w14:paraId="6C57180C" w14:textId="77777777" w:rsidR="00550A10" w:rsidRDefault="00550A10" w:rsidP="005605E3">
            <w:pPr>
              <w:spacing w:line="360" w:lineRule="auto"/>
            </w:pPr>
            <w:r>
              <w:rPr>
                <w:rFonts w:hint="eastAsia"/>
              </w:rPr>
              <w:t>下拉</w:t>
            </w:r>
            <w:r>
              <w:t>列表值：</w:t>
            </w:r>
            <w:r>
              <w:rPr>
                <w:rFonts w:hint="eastAsia"/>
              </w:rPr>
              <w:t>从对应的表里取值，每家公司的值同核心保持一致；</w:t>
            </w:r>
          </w:p>
          <w:p w14:paraId="644276C6" w14:textId="77777777" w:rsidR="00550A10" w:rsidRDefault="00550A10" w:rsidP="005605E3">
            <w:pPr>
              <w:spacing w:line="360" w:lineRule="auto"/>
            </w:pPr>
            <w:r>
              <w:rPr>
                <w:rFonts w:hint="eastAsia"/>
              </w:rPr>
              <w:t>查看</w:t>
            </w:r>
            <w:r>
              <w:t>：</w:t>
            </w:r>
          </w:p>
          <w:p w14:paraId="64D371DA" w14:textId="77777777" w:rsidR="00550A10" w:rsidRDefault="00550A10" w:rsidP="005605E3">
            <w:pPr>
              <w:spacing w:line="360" w:lineRule="auto"/>
            </w:pPr>
            <w:r>
              <w:rPr>
                <w:rFonts w:hint="eastAsia"/>
              </w:rPr>
              <w:t>查询</w:t>
            </w:r>
            <w:r>
              <w:t>带出最后一次保存的数据，且不</w:t>
            </w:r>
            <w:r>
              <w:rPr>
                <w:rFonts w:hint="eastAsia"/>
              </w:rPr>
              <w:t>支持</w:t>
            </w:r>
            <w:r>
              <w:t>修改；</w:t>
            </w:r>
          </w:p>
          <w:p w14:paraId="1EC3B5ED" w14:textId="77777777" w:rsidR="00550A10" w:rsidRDefault="00550A10" w:rsidP="005605E3">
            <w:pPr>
              <w:spacing w:line="360" w:lineRule="auto"/>
            </w:pPr>
            <w:r>
              <w:rPr>
                <w:rFonts w:hint="eastAsia"/>
              </w:rPr>
              <w:t>修改</w:t>
            </w:r>
            <w:r>
              <w:t>：</w:t>
            </w:r>
          </w:p>
          <w:p w14:paraId="3AA6DECD" w14:textId="552716FE" w:rsidR="00156129" w:rsidRDefault="00550A10" w:rsidP="005605E3">
            <w:pPr>
              <w:spacing w:line="360" w:lineRule="auto"/>
            </w:pPr>
            <w:r>
              <w:rPr>
                <w:rFonts w:hint="eastAsia"/>
              </w:rPr>
              <w:t>查询</w:t>
            </w:r>
            <w:r>
              <w:t>带出最后一次保存的数据，且</w:t>
            </w:r>
            <w:r>
              <w:rPr>
                <w:rFonts w:hint="eastAsia"/>
              </w:rPr>
              <w:t>支持</w:t>
            </w:r>
            <w:r>
              <w:t>修改；</w:t>
            </w:r>
          </w:p>
        </w:tc>
      </w:tr>
      <w:tr w:rsidR="00156129" w14:paraId="245755E6" w14:textId="77777777" w:rsidTr="002B30CC">
        <w:tc>
          <w:tcPr>
            <w:tcW w:w="704" w:type="dxa"/>
          </w:tcPr>
          <w:p w14:paraId="619A8FAE" w14:textId="77777777" w:rsidR="00156129" w:rsidRDefault="00156129" w:rsidP="005605E3">
            <w:pPr>
              <w:pStyle w:val="ae"/>
              <w:numPr>
                <w:ilvl w:val="0"/>
                <w:numId w:val="104"/>
              </w:numPr>
              <w:spacing w:line="360" w:lineRule="auto"/>
              <w:ind w:firstLineChars="0"/>
            </w:pPr>
          </w:p>
        </w:tc>
        <w:tc>
          <w:tcPr>
            <w:tcW w:w="1701" w:type="dxa"/>
          </w:tcPr>
          <w:p w14:paraId="0186E18D" w14:textId="515BAFF9" w:rsidR="00156129" w:rsidRDefault="00156129" w:rsidP="005605E3">
            <w:pPr>
              <w:spacing w:line="360" w:lineRule="auto"/>
            </w:pPr>
            <w:r>
              <w:rPr>
                <w:rFonts w:ascii="Arial" w:hAnsi="Arial" w:cs="Arial"/>
                <w:color w:val="333333"/>
                <w:sz w:val="20"/>
              </w:rPr>
              <w:t>是否万能险</w:t>
            </w:r>
          </w:p>
        </w:tc>
        <w:tc>
          <w:tcPr>
            <w:tcW w:w="6095" w:type="dxa"/>
          </w:tcPr>
          <w:p w14:paraId="57A9FC91" w14:textId="77777777" w:rsidR="00550A10" w:rsidRDefault="00550A10" w:rsidP="005605E3">
            <w:pPr>
              <w:spacing w:line="360" w:lineRule="auto"/>
            </w:pPr>
            <w:r>
              <w:rPr>
                <w:rFonts w:hint="eastAsia"/>
              </w:rPr>
              <w:t>新增</w:t>
            </w:r>
            <w:r>
              <w:t>：</w:t>
            </w:r>
          </w:p>
          <w:p w14:paraId="2F4B2EE7" w14:textId="77777777" w:rsidR="00550A10" w:rsidRDefault="00550A10" w:rsidP="005605E3">
            <w:pPr>
              <w:spacing w:line="360" w:lineRule="auto"/>
            </w:pPr>
            <w:r>
              <w:rPr>
                <w:rFonts w:hint="eastAsia"/>
              </w:rPr>
              <w:t>下拉</w:t>
            </w:r>
            <w:r>
              <w:t>列表</w:t>
            </w:r>
            <w:r>
              <w:rPr>
                <w:rFonts w:hint="eastAsia"/>
              </w:rPr>
              <w:t>，</w:t>
            </w:r>
            <w:r>
              <w:t>单选</w:t>
            </w:r>
            <w:r>
              <w:rPr>
                <w:rFonts w:hint="eastAsia"/>
              </w:rPr>
              <w:t>，</w:t>
            </w:r>
            <w:r>
              <w:t>手动选择</w:t>
            </w:r>
            <w:r>
              <w:rPr>
                <w:rFonts w:hint="eastAsia"/>
              </w:rPr>
              <w:t>，</w:t>
            </w:r>
            <w:r>
              <w:t>必选项</w:t>
            </w:r>
            <w:r>
              <w:rPr>
                <w:rFonts w:hint="eastAsia"/>
              </w:rPr>
              <w:t>；默认值</w:t>
            </w:r>
            <w:r>
              <w:t>：请选择</w:t>
            </w:r>
          </w:p>
          <w:p w14:paraId="725320CB" w14:textId="77777777" w:rsidR="00550A10" w:rsidRDefault="00550A10" w:rsidP="005605E3">
            <w:pPr>
              <w:spacing w:line="360" w:lineRule="auto"/>
            </w:pPr>
            <w:r>
              <w:rPr>
                <w:rFonts w:hint="eastAsia"/>
              </w:rPr>
              <w:t>下拉</w:t>
            </w:r>
            <w:r>
              <w:t>列表值：</w:t>
            </w:r>
            <w:r>
              <w:rPr>
                <w:rFonts w:hint="eastAsia"/>
              </w:rPr>
              <w:t>从对应的表里取值，每家公司的值同核心保持一致；</w:t>
            </w:r>
          </w:p>
          <w:p w14:paraId="7A1DF385" w14:textId="77777777" w:rsidR="00550A10" w:rsidRDefault="00550A10" w:rsidP="005605E3">
            <w:pPr>
              <w:spacing w:line="360" w:lineRule="auto"/>
            </w:pPr>
            <w:r>
              <w:rPr>
                <w:rFonts w:hint="eastAsia"/>
              </w:rPr>
              <w:t>查看</w:t>
            </w:r>
            <w:r>
              <w:t>：</w:t>
            </w:r>
          </w:p>
          <w:p w14:paraId="6A14252F" w14:textId="77777777" w:rsidR="00550A10" w:rsidRDefault="00550A10" w:rsidP="005605E3">
            <w:pPr>
              <w:spacing w:line="360" w:lineRule="auto"/>
            </w:pPr>
            <w:r>
              <w:rPr>
                <w:rFonts w:hint="eastAsia"/>
              </w:rPr>
              <w:t>查询</w:t>
            </w:r>
            <w:r>
              <w:t>带出最后一次保存的数据，且不</w:t>
            </w:r>
            <w:r>
              <w:rPr>
                <w:rFonts w:hint="eastAsia"/>
              </w:rPr>
              <w:t>支持</w:t>
            </w:r>
            <w:r>
              <w:t>修改；</w:t>
            </w:r>
          </w:p>
          <w:p w14:paraId="21E35D42" w14:textId="77777777" w:rsidR="00550A10" w:rsidRDefault="00550A10" w:rsidP="005605E3">
            <w:pPr>
              <w:spacing w:line="360" w:lineRule="auto"/>
            </w:pPr>
            <w:r>
              <w:rPr>
                <w:rFonts w:hint="eastAsia"/>
              </w:rPr>
              <w:t>修改</w:t>
            </w:r>
            <w:r>
              <w:t>：</w:t>
            </w:r>
          </w:p>
          <w:p w14:paraId="2E87A1CF" w14:textId="2A7D7702" w:rsidR="00156129" w:rsidRDefault="00550A10" w:rsidP="005605E3">
            <w:pPr>
              <w:spacing w:line="360" w:lineRule="auto"/>
            </w:pPr>
            <w:r>
              <w:rPr>
                <w:rFonts w:hint="eastAsia"/>
              </w:rPr>
              <w:t>查询</w:t>
            </w:r>
            <w:r>
              <w:t>带出最后一次保存的数据，且</w:t>
            </w:r>
            <w:r>
              <w:rPr>
                <w:rFonts w:hint="eastAsia"/>
              </w:rPr>
              <w:t>支持</w:t>
            </w:r>
            <w:r>
              <w:t>修改；</w:t>
            </w:r>
          </w:p>
        </w:tc>
      </w:tr>
      <w:tr w:rsidR="00156129" w14:paraId="59DAAF0D" w14:textId="77777777" w:rsidTr="002B30CC">
        <w:tc>
          <w:tcPr>
            <w:tcW w:w="704" w:type="dxa"/>
          </w:tcPr>
          <w:p w14:paraId="40B67AE7" w14:textId="77777777" w:rsidR="00156129" w:rsidRDefault="00156129" w:rsidP="005605E3">
            <w:pPr>
              <w:pStyle w:val="ae"/>
              <w:numPr>
                <w:ilvl w:val="0"/>
                <w:numId w:val="104"/>
              </w:numPr>
              <w:spacing w:line="360" w:lineRule="auto"/>
              <w:ind w:firstLineChars="0"/>
            </w:pPr>
          </w:p>
        </w:tc>
        <w:tc>
          <w:tcPr>
            <w:tcW w:w="1701" w:type="dxa"/>
          </w:tcPr>
          <w:p w14:paraId="3395C3B0" w14:textId="74C5A027" w:rsidR="00156129" w:rsidRDefault="00156129" w:rsidP="005605E3">
            <w:pPr>
              <w:spacing w:line="360" w:lineRule="auto"/>
            </w:pPr>
            <w:r>
              <w:rPr>
                <w:rFonts w:ascii="Arial" w:hAnsi="Arial" w:cs="Arial"/>
                <w:color w:val="333333"/>
                <w:sz w:val="20"/>
              </w:rPr>
              <w:t>是否线上投保</w:t>
            </w:r>
          </w:p>
        </w:tc>
        <w:tc>
          <w:tcPr>
            <w:tcW w:w="6095" w:type="dxa"/>
          </w:tcPr>
          <w:p w14:paraId="2A4B4CE3" w14:textId="77777777" w:rsidR="00550A10" w:rsidRDefault="00550A10" w:rsidP="005605E3">
            <w:pPr>
              <w:spacing w:line="360" w:lineRule="auto"/>
            </w:pPr>
            <w:r>
              <w:rPr>
                <w:rFonts w:hint="eastAsia"/>
              </w:rPr>
              <w:t>新增</w:t>
            </w:r>
            <w:r>
              <w:t>：</w:t>
            </w:r>
          </w:p>
          <w:p w14:paraId="25D16D0B" w14:textId="77777777" w:rsidR="00550A10" w:rsidRDefault="00550A10" w:rsidP="005605E3">
            <w:pPr>
              <w:spacing w:line="360" w:lineRule="auto"/>
            </w:pPr>
            <w:r>
              <w:rPr>
                <w:rFonts w:hint="eastAsia"/>
              </w:rPr>
              <w:t>下拉</w:t>
            </w:r>
            <w:r>
              <w:t>列表</w:t>
            </w:r>
            <w:r>
              <w:rPr>
                <w:rFonts w:hint="eastAsia"/>
              </w:rPr>
              <w:t>，</w:t>
            </w:r>
            <w:r>
              <w:t>单选</w:t>
            </w:r>
            <w:r>
              <w:rPr>
                <w:rFonts w:hint="eastAsia"/>
              </w:rPr>
              <w:t>，</w:t>
            </w:r>
            <w:r>
              <w:t>手动选择</w:t>
            </w:r>
            <w:r>
              <w:rPr>
                <w:rFonts w:hint="eastAsia"/>
              </w:rPr>
              <w:t>，</w:t>
            </w:r>
            <w:r>
              <w:t>必选项</w:t>
            </w:r>
            <w:r>
              <w:rPr>
                <w:rFonts w:hint="eastAsia"/>
              </w:rPr>
              <w:t>；默认值</w:t>
            </w:r>
            <w:r>
              <w:t>：请选择</w:t>
            </w:r>
          </w:p>
          <w:p w14:paraId="6E510AE5" w14:textId="77777777" w:rsidR="00550A10" w:rsidRDefault="00550A10" w:rsidP="005605E3">
            <w:pPr>
              <w:spacing w:line="360" w:lineRule="auto"/>
            </w:pPr>
            <w:r>
              <w:rPr>
                <w:rFonts w:hint="eastAsia"/>
              </w:rPr>
              <w:t>下拉</w:t>
            </w:r>
            <w:r>
              <w:t>列表值：</w:t>
            </w:r>
            <w:r>
              <w:rPr>
                <w:rFonts w:hint="eastAsia"/>
              </w:rPr>
              <w:t>从对应的表里取值，每家公司的值同核心保持一致；</w:t>
            </w:r>
          </w:p>
          <w:p w14:paraId="361BF378" w14:textId="77777777" w:rsidR="00550A10" w:rsidRDefault="00550A10" w:rsidP="005605E3">
            <w:pPr>
              <w:spacing w:line="360" w:lineRule="auto"/>
            </w:pPr>
            <w:r>
              <w:rPr>
                <w:rFonts w:hint="eastAsia"/>
              </w:rPr>
              <w:t>查看</w:t>
            </w:r>
            <w:r>
              <w:t>：</w:t>
            </w:r>
          </w:p>
          <w:p w14:paraId="69581B3B" w14:textId="77777777" w:rsidR="00550A10" w:rsidRDefault="00550A10" w:rsidP="005605E3">
            <w:pPr>
              <w:spacing w:line="360" w:lineRule="auto"/>
            </w:pPr>
            <w:r>
              <w:rPr>
                <w:rFonts w:hint="eastAsia"/>
              </w:rPr>
              <w:t>查询</w:t>
            </w:r>
            <w:r>
              <w:t>带出最后一次保存的数据，且不</w:t>
            </w:r>
            <w:r>
              <w:rPr>
                <w:rFonts w:hint="eastAsia"/>
              </w:rPr>
              <w:t>支持</w:t>
            </w:r>
            <w:r>
              <w:t>修改；</w:t>
            </w:r>
          </w:p>
          <w:p w14:paraId="7419A210" w14:textId="77777777" w:rsidR="00550A10" w:rsidRDefault="00550A10" w:rsidP="005605E3">
            <w:pPr>
              <w:spacing w:line="360" w:lineRule="auto"/>
            </w:pPr>
            <w:r>
              <w:rPr>
                <w:rFonts w:hint="eastAsia"/>
              </w:rPr>
              <w:t>修改</w:t>
            </w:r>
            <w:r>
              <w:t>：</w:t>
            </w:r>
          </w:p>
          <w:p w14:paraId="138113A0" w14:textId="166B34C7" w:rsidR="00156129" w:rsidRDefault="00550A10" w:rsidP="005605E3">
            <w:pPr>
              <w:spacing w:line="360" w:lineRule="auto"/>
            </w:pPr>
            <w:r>
              <w:rPr>
                <w:rFonts w:hint="eastAsia"/>
              </w:rPr>
              <w:t>查询</w:t>
            </w:r>
            <w:r>
              <w:t>带出最后一次保存的数据，且</w:t>
            </w:r>
            <w:r>
              <w:rPr>
                <w:rFonts w:hint="eastAsia"/>
              </w:rPr>
              <w:t>支持</w:t>
            </w:r>
            <w:r>
              <w:t>修改；</w:t>
            </w:r>
          </w:p>
        </w:tc>
      </w:tr>
      <w:tr w:rsidR="00156129" w14:paraId="0F979673" w14:textId="77777777" w:rsidTr="002B30CC">
        <w:tc>
          <w:tcPr>
            <w:tcW w:w="704" w:type="dxa"/>
          </w:tcPr>
          <w:p w14:paraId="26B92F9C" w14:textId="77777777" w:rsidR="00156129" w:rsidRDefault="00156129" w:rsidP="005605E3">
            <w:pPr>
              <w:pStyle w:val="ae"/>
              <w:numPr>
                <w:ilvl w:val="0"/>
                <w:numId w:val="104"/>
              </w:numPr>
              <w:spacing w:line="360" w:lineRule="auto"/>
              <w:ind w:firstLineChars="0"/>
            </w:pPr>
          </w:p>
        </w:tc>
        <w:tc>
          <w:tcPr>
            <w:tcW w:w="1701" w:type="dxa"/>
          </w:tcPr>
          <w:p w14:paraId="2964462B" w14:textId="44A9B360" w:rsidR="00156129" w:rsidRDefault="00156129" w:rsidP="005605E3">
            <w:pPr>
              <w:spacing w:line="360" w:lineRule="auto"/>
            </w:pPr>
            <w:r>
              <w:rPr>
                <w:rFonts w:ascii="Arial" w:hAnsi="Arial" w:cs="Arial"/>
                <w:color w:val="333333"/>
                <w:sz w:val="20"/>
              </w:rPr>
              <w:t>是否在线预约</w:t>
            </w:r>
          </w:p>
        </w:tc>
        <w:tc>
          <w:tcPr>
            <w:tcW w:w="6095" w:type="dxa"/>
          </w:tcPr>
          <w:p w14:paraId="29D47E9A" w14:textId="77777777" w:rsidR="00550A10" w:rsidRDefault="00550A10" w:rsidP="005605E3">
            <w:pPr>
              <w:spacing w:line="360" w:lineRule="auto"/>
            </w:pPr>
            <w:r>
              <w:rPr>
                <w:rFonts w:hint="eastAsia"/>
              </w:rPr>
              <w:t>新增</w:t>
            </w:r>
            <w:r>
              <w:t>：</w:t>
            </w:r>
          </w:p>
          <w:p w14:paraId="58099849" w14:textId="77777777" w:rsidR="00550A10" w:rsidRDefault="00550A10" w:rsidP="005605E3">
            <w:pPr>
              <w:spacing w:line="360" w:lineRule="auto"/>
            </w:pPr>
            <w:r>
              <w:rPr>
                <w:rFonts w:hint="eastAsia"/>
              </w:rPr>
              <w:t>下拉</w:t>
            </w:r>
            <w:r>
              <w:t>列表</w:t>
            </w:r>
            <w:r>
              <w:rPr>
                <w:rFonts w:hint="eastAsia"/>
              </w:rPr>
              <w:t>，</w:t>
            </w:r>
            <w:r>
              <w:t>单选</w:t>
            </w:r>
            <w:r>
              <w:rPr>
                <w:rFonts w:hint="eastAsia"/>
              </w:rPr>
              <w:t>，</w:t>
            </w:r>
            <w:r>
              <w:t>手动选择</w:t>
            </w:r>
            <w:r>
              <w:rPr>
                <w:rFonts w:hint="eastAsia"/>
              </w:rPr>
              <w:t>，</w:t>
            </w:r>
            <w:r>
              <w:t>必选项</w:t>
            </w:r>
            <w:r>
              <w:rPr>
                <w:rFonts w:hint="eastAsia"/>
              </w:rPr>
              <w:t>；默认值</w:t>
            </w:r>
            <w:r>
              <w:t>：请选择</w:t>
            </w:r>
          </w:p>
          <w:p w14:paraId="03240728" w14:textId="77777777" w:rsidR="00550A10" w:rsidRDefault="00550A10" w:rsidP="005605E3">
            <w:pPr>
              <w:spacing w:line="360" w:lineRule="auto"/>
            </w:pPr>
            <w:r>
              <w:rPr>
                <w:rFonts w:hint="eastAsia"/>
              </w:rPr>
              <w:t>下拉</w:t>
            </w:r>
            <w:r>
              <w:t>列表值：</w:t>
            </w:r>
            <w:r>
              <w:rPr>
                <w:rFonts w:hint="eastAsia"/>
              </w:rPr>
              <w:t>从对应的表里取值，每家公司的值同核心保持一致；</w:t>
            </w:r>
          </w:p>
          <w:p w14:paraId="18334CD2" w14:textId="77777777" w:rsidR="00550A10" w:rsidRDefault="00550A10" w:rsidP="005605E3">
            <w:pPr>
              <w:spacing w:line="360" w:lineRule="auto"/>
            </w:pPr>
            <w:r>
              <w:rPr>
                <w:rFonts w:hint="eastAsia"/>
              </w:rPr>
              <w:lastRenderedPageBreak/>
              <w:t>查看</w:t>
            </w:r>
            <w:r>
              <w:t>：</w:t>
            </w:r>
          </w:p>
          <w:p w14:paraId="0316CC1E" w14:textId="77777777" w:rsidR="00550A10" w:rsidRDefault="00550A10" w:rsidP="005605E3">
            <w:pPr>
              <w:spacing w:line="360" w:lineRule="auto"/>
            </w:pPr>
            <w:r>
              <w:rPr>
                <w:rFonts w:hint="eastAsia"/>
              </w:rPr>
              <w:t>查询</w:t>
            </w:r>
            <w:r>
              <w:t>带出最后一次保存的数据，且不</w:t>
            </w:r>
            <w:r>
              <w:rPr>
                <w:rFonts w:hint="eastAsia"/>
              </w:rPr>
              <w:t>支持</w:t>
            </w:r>
            <w:r>
              <w:t>修改；</w:t>
            </w:r>
          </w:p>
          <w:p w14:paraId="1CA14B61" w14:textId="77777777" w:rsidR="00550A10" w:rsidRDefault="00550A10" w:rsidP="005605E3">
            <w:pPr>
              <w:spacing w:line="360" w:lineRule="auto"/>
            </w:pPr>
            <w:r>
              <w:rPr>
                <w:rFonts w:hint="eastAsia"/>
              </w:rPr>
              <w:t>修改</w:t>
            </w:r>
            <w:r>
              <w:t>：</w:t>
            </w:r>
          </w:p>
          <w:p w14:paraId="06E4B8F0" w14:textId="72D58FB8" w:rsidR="00156129" w:rsidRDefault="00550A10" w:rsidP="005605E3">
            <w:pPr>
              <w:spacing w:line="360" w:lineRule="auto"/>
            </w:pPr>
            <w:r>
              <w:rPr>
                <w:rFonts w:hint="eastAsia"/>
              </w:rPr>
              <w:t>查询</w:t>
            </w:r>
            <w:r>
              <w:t>带出最后一次保存的数据，且</w:t>
            </w:r>
            <w:r>
              <w:rPr>
                <w:rFonts w:hint="eastAsia"/>
              </w:rPr>
              <w:t>支持</w:t>
            </w:r>
            <w:r>
              <w:t>修改；</w:t>
            </w:r>
          </w:p>
        </w:tc>
      </w:tr>
      <w:tr w:rsidR="00156129" w14:paraId="0FDFD5E5" w14:textId="77777777" w:rsidTr="002B30CC">
        <w:tc>
          <w:tcPr>
            <w:tcW w:w="704" w:type="dxa"/>
          </w:tcPr>
          <w:p w14:paraId="27E4B137" w14:textId="77777777" w:rsidR="00156129" w:rsidRDefault="00156129" w:rsidP="005605E3">
            <w:pPr>
              <w:pStyle w:val="ae"/>
              <w:numPr>
                <w:ilvl w:val="0"/>
                <w:numId w:val="104"/>
              </w:numPr>
              <w:spacing w:line="360" w:lineRule="auto"/>
              <w:ind w:firstLineChars="0"/>
            </w:pPr>
          </w:p>
        </w:tc>
        <w:tc>
          <w:tcPr>
            <w:tcW w:w="1701" w:type="dxa"/>
          </w:tcPr>
          <w:p w14:paraId="0B6F5C82" w14:textId="013937A3" w:rsidR="00156129" w:rsidRDefault="00156129" w:rsidP="005605E3">
            <w:pPr>
              <w:spacing w:line="360" w:lineRule="auto"/>
            </w:pPr>
            <w:r>
              <w:rPr>
                <w:rFonts w:ascii="Arial" w:hAnsi="Arial" w:cs="Arial"/>
                <w:color w:val="333333"/>
                <w:sz w:val="20"/>
              </w:rPr>
              <w:t>是否有健康告知</w:t>
            </w:r>
          </w:p>
        </w:tc>
        <w:tc>
          <w:tcPr>
            <w:tcW w:w="6095" w:type="dxa"/>
          </w:tcPr>
          <w:p w14:paraId="05F781A1" w14:textId="77777777" w:rsidR="00550A10" w:rsidRDefault="00550A10" w:rsidP="005605E3">
            <w:pPr>
              <w:spacing w:line="360" w:lineRule="auto"/>
            </w:pPr>
            <w:r>
              <w:rPr>
                <w:rFonts w:hint="eastAsia"/>
              </w:rPr>
              <w:t>新增</w:t>
            </w:r>
            <w:r>
              <w:t>：</w:t>
            </w:r>
          </w:p>
          <w:p w14:paraId="0334B3AA" w14:textId="77777777" w:rsidR="00550A10" w:rsidRDefault="00550A10" w:rsidP="005605E3">
            <w:pPr>
              <w:spacing w:line="360" w:lineRule="auto"/>
            </w:pPr>
            <w:r>
              <w:rPr>
                <w:rFonts w:hint="eastAsia"/>
              </w:rPr>
              <w:t>下拉</w:t>
            </w:r>
            <w:r>
              <w:t>列表</w:t>
            </w:r>
            <w:r>
              <w:rPr>
                <w:rFonts w:hint="eastAsia"/>
              </w:rPr>
              <w:t>，</w:t>
            </w:r>
            <w:r>
              <w:t>单选</w:t>
            </w:r>
            <w:r>
              <w:rPr>
                <w:rFonts w:hint="eastAsia"/>
              </w:rPr>
              <w:t>，</w:t>
            </w:r>
            <w:r>
              <w:t>手动选择</w:t>
            </w:r>
            <w:r>
              <w:rPr>
                <w:rFonts w:hint="eastAsia"/>
              </w:rPr>
              <w:t>，</w:t>
            </w:r>
            <w:r>
              <w:t>必选项</w:t>
            </w:r>
            <w:r>
              <w:rPr>
                <w:rFonts w:hint="eastAsia"/>
              </w:rPr>
              <w:t>；默认值</w:t>
            </w:r>
            <w:r>
              <w:t>：请选择</w:t>
            </w:r>
          </w:p>
          <w:p w14:paraId="17DD40C0" w14:textId="77777777" w:rsidR="00550A10" w:rsidRDefault="00550A10" w:rsidP="005605E3">
            <w:pPr>
              <w:spacing w:line="360" w:lineRule="auto"/>
            </w:pPr>
            <w:r>
              <w:rPr>
                <w:rFonts w:hint="eastAsia"/>
              </w:rPr>
              <w:t>下拉</w:t>
            </w:r>
            <w:r>
              <w:t>列表值：</w:t>
            </w:r>
            <w:r>
              <w:rPr>
                <w:rFonts w:hint="eastAsia"/>
              </w:rPr>
              <w:t>从对应的表里取值，每家公司的值同核心保持一致；</w:t>
            </w:r>
          </w:p>
          <w:p w14:paraId="1E09BDE0" w14:textId="77777777" w:rsidR="00550A10" w:rsidRDefault="00550A10" w:rsidP="005605E3">
            <w:pPr>
              <w:spacing w:line="360" w:lineRule="auto"/>
            </w:pPr>
            <w:r>
              <w:rPr>
                <w:rFonts w:hint="eastAsia"/>
              </w:rPr>
              <w:t>查看</w:t>
            </w:r>
            <w:r>
              <w:t>：</w:t>
            </w:r>
          </w:p>
          <w:p w14:paraId="76C606B9" w14:textId="77777777" w:rsidR="00550A10" w:rsidRDefault="00550A10" w:rsidP="005605E3">
            <w:pPr>
              <w:spacing w:line="360" w:lineRule="auto"/>
            </w:pPr>
            <w:r>
              <w:rPr>
                <w:rFonts w:hint="eastAsia"/>
              </w:rPr>
              <w:t>查询</w:t>
            </w:r>
            <w:r>
              <w:t>带出最后一次保存的数据，且不</w:t>
            </w:r>
            <w:r>
              <w:rPr>
                <w:rFonts w:hint="eastAsia"/>
              </w:rPr>
              <w:t>支持</w:t>
            </w:r>
            <w:r>
              <w:t>修改；</w:t>
            </w:r>
          </w:p>
          <w:p w14:paraId="25FCEAEF" w14:textId="77777777" w:rsidR="00550A10" w:rsidRDefault="00550A10" w:rsidP="005605E3">
            <w:pPr>
              <w:spacing w:line="360" w:lineRule="auto"/>
            </w:pPr>
            <w:r>
              <w:rPr>
                <w:rFonts w:hint="eastAsia"/>
              </w:rPr>
              <w:t>修改</w:t>
            </w:r>
            <w:r>
              <w:t>：</w:t>
            </w:r>
          </w:p>
          <w:p w14:paraId="4A3C8C51" w14:textId="72CD92E3" w:rsidR="00156129" w:rsidRDefault="00550A10" w:rsidP="005605E3">
            <w:pPr>
              <w:spacing w:line="360" w:lineRule="auto"/>
            </w:pPr>
            <w:r>
              <w:rPr>
                <w:rFonts w:hint="eastAsia"/>
              </w:rPr>
              <w:t>查询</w:t>
            </w:r>
            <w:r>
              <w:t>带出最后一次保存的数据，且</w:t>
            </w:r>
            <w:r>
              <w:rPr>
                <w:rFonts w:hint="eastAsia"/>
              </w:rPr>
              <w:t>支持</w:t>
            </w:r>
            <w:r>
              <w:t>修改；</w:t>
            </w:r>
          </w:p>
        </w:tc>
      </w:tr>
      <w:tr w:rsidR="00156129" w14:paraId="2A801A00" w14:textId="77777777" w:rsidTr="002B30CC">
        <w:tc>
          <w:tcPr>
            <w:tcW w:w="704" w:type="dxa"/>
          </w:tcPr>
          <w:p w14:paraId="1E15BAB1" w14:textId="77777777" w:rsidR="00156129" w:rsidRDefault="00156129" w:rsidP="005605E3">
            <w:pPr>
              <w:pStyle w:val="ae"/>
              <w:numPr>
                <w:ilvl w:val="0"/>
                <w:numId w:val="104"/>
              </w:numPr>
              <w:spacing w:line="360" w:lineRule="auto"/>
              <w:ind w:firstLineChars="0"/>
            </w:pPr>
          </w:p>
        </w:tc>
        <w:tc>
          <w:tcPr>
            <w:tcW w:w="1701" w:type="dxa"/>
          </w:tcPr>
          <w:p w14:paraId="42A7D4C5" w14:textId="31DA1C76" w:rsidR="00156129" w:rsidRDefault="00156129" w:rsidP="005605E3">
            <w:pPr>
              <w:spacing w:line="360" w:lineRule="auto"/>
            </w:pPr>
            <w:r>
              <w:rPr>
                <w:rFonts w:ascii="Arial" w:hAnsi="Arial" w:cs="Arial"/>
                <w:color w:val="333333"/>
                <w:sz w:val="20"/>
              </w:rPr>
              <w:t>是否推荐产品</w:t>
            </w:r>
          </w:p>
        </w:tc>
        <w:tc>
          <w:tcPr>
            <w:tcW w:w="6095" w:type="dxa"/>
          </w:tcPr>
          <w:p w14:paraId="5388F3EB" w14:textId="77777777" w:rsidR="00550A10" w:rsidRDefault="00550A10" w:rsidP="005605E3">
            <w:pPr>
              <w:spacing w:line="360" w:lineRule="auto"/>
            </w:pPr>
            <w:r>
              <w:rPr>
                <w:rFonts w:hint="eastAsia"/>
              </w:rPr>
              <w:t>新增</w:t>
            </w:r>
            <w:r>
              <w:t>：</w:t>
            </w:r>
          </w:p>
          <w:p w14:paraId="4802561D" w14:textId="77777777" w:rsidR="00550A10" w:rsidRDefault="00550A10" w:rsidP="005605E3">
            <w:pPr>
              <w:spacing w:line="360" w:lineRule="auto"/>
            </w:pPr>
            <w:r>
              <w:rPr>
                <w:rFonts w:hint="eastAsia"/>
              </w:rPr>
              <w:t>下拉</w:t>
            </w:r>
            <w:r>
              <w:t>列表</w:t>
            </w:r>
            <w:r>
              <w:rPr>
                <w:rFonts w:hint="eastAsia"/>
              </w:rPr>
              <w:t>，</w:t>
            </w:r>
            <w:r>
              <w:t>单选</w:t>
            </w:r>
            <w:r>
              <w:rPr>
                <w:rFonts w:hint="eastAsia"/>
              </w:rPr>
              <w:t>，</w:t>
            </w:r>
            <w:r>
              <w:t>手动选择</w:t>
            </w:r>
            <w:r>
              <w:rPr>
                <w:rFonts w:hint="eastAsia"/>
              </w:rPr>
              <w:t>，</w:t>
            </w:r>
            <w:r>
              <w:t>必选项</w:t>
            </w:r>
            <w:r>
              <w:rPr>
                <w:rFonts w:hint="eastAsia"/>
              </w:rPr>
              <w:t>；默认值</w:t>
            </w:r>
            <w:r>
              <w:t>：请选择</w:t>
            </w:r>
          </w:p>
          <w:p w14:paraId="1CAE64EA" w14:textId="7EDC7253" w:rsidR="00550A10" w:rsidRDefault="00550A10" w:rsidP="005605E3">
            <w:pPr>
              <w:spacing w:line="360" w:lineRule="auto"/>
            </w:pPr>
            <w:r>
              <w:rPr>
                <w:rFonts w:hint="eastAsia"/>
              </w:rPr>
              <w:t>下拉</w:t>
            </w:r>
            <w:r>
              <w:t>列表值：</w:t>
            </w:r>
            <w:r>
              <w:rPr>
                <w:rFonts w:hint="eastAsia"/>
              </w:rPr>
              <w:t>是、否；</w:t>
            </w:r>
          </w:p>
          <w:p w14:paraId="69621855" w14:textId="77777777" w:rsidR="00550A10" w:rsidRDefault="00550A10" w:rsidP="005605E3">
            <w:pPr>
              <w:spacing w:line="360" w:lineRule="auto"/>
            </w:pPr>
            <w:r>
              <w:rPr>
                <w:rFonts w:hint="eastAsia"/>
              </w:rPr>
              <w:t>查看</w:t>
            </w:r>
            <w:r>
              <w:t>：</w:t>
            </w:r>
          </w:p>
          <w:p w14:paraId="734C5EF9" w14:textId="77777777" w:rsidR="00550A10" w:rsidRDefault="00550A10" w:rsidP="005605E3">
            <w:pPr>
              <w:spacing w:line="360" w:lineRule="auto"/>
            </w:pPr>
            <w:r>
              <w:rPr>
                <w:rFonts w:hint="eastAsia"/>
              </w:rPr>
              <w:t>查询</w:t>
            </w:r>
            <w:r>
              <w:t>带出最后一次保存的数据，且不</w:t>
            </w:r>
            <w:r>
              <w:rPr>
                <w:rFonts w:hint="eastAsia"/>
              </w:rPr>
              <w:t>支持</w:t>
            </w:r>
            <w:r>
              <w:t>修改；</w:t>
            </w:r>
          </w:p>
          <w:p w14:paraId="53E47E73" w14:textId="77777777" w:rsidR="00550A10" w:rsidRDefault="00550A10" w:rsidP="005605E3">
            <w:pPr>
              <w:spacing w:line="360" w:lineRule="auto"/>
            </w:pPr>
            <w:r>
              <w:rPr>
                <w:rFonts w:hint="eastAsia"/>
              </w:rPr>
              <w:t>修改</w:t>
            </w:r>
            <w:r>
              <w:t>：</w:t>
            </w:r>
          </w:p>
          <w:p w14:paraId="3B9A5372" w14:textId="7FD3F5B0" w:rsidR="00156129" w:rsidRDefault="00550A10" w:rsidP="005605E3">
            <w:pPr>
              <w:spacing w:line="360" w:lineRule="auto"/>
            </w:pPr>
            <w:r>
              <w:rPr>
                <w:rFonts w:hint="eastAsia"/>
              </w:rPr>
              <w:t>查询</w:t>
            </w:r>
            <w:r>
              <w:t>带出最后一次保存的数据，且</w:t>
            </w:r>
            <w:r>
              <w:rPr>
                <w:rFonts w:hint="eastAsia"/>
              </w:rPr>
              <w:t>支持</w:t>
            </w:r>
            <w:r>
              <w:t>修改；</w:t>
            </w:r>
          </w:p>
        </w:tc>
      </w:tr>
      <w:tr w:rsidR="00156129" w14:paraId="4B42324A" w14:textId="77777777" w:rsidTr="002B30CC">
        <w:tc>
          <w:tcPr>
            <w:tcW w:w="704" w:type="dxa"/>
          </w:tcPr>
          <w:p w14:paraId="332FC8FD" w14:textId="77777777" w:rsidR="00156129" w:rsidRDefault="00156129" w:rsidP="005605E3">
            <w:pPr>
              <w:pStyle w:val="ae"/>
              <w:numPr>
                <w:ilvl w:val="0"/>
                <w:numId w:val="104"/>
              </w:numPr>
              <w:spacing w:line="360" w:lineRule="auto"/>
              <w:ind w:firstLineChars="0"/>
            </w:pPr>
          </w:p>
        </w:tc>
        <w:tc>
          <w:tcPr>
            <w:tcW w:w="1701" w:type="dxa"/>
          </w:tcPr>
          <w:p w14:paraId="4B3E6262" w14:textId="65DED432" w:rsidR="00156129" w:rsidRDefault="00156129" w:rsidP="005605E3">
            <w:pPr>
              <w:spacing w:line="360" w:lineRule="auto"/>
            </w:pPr>
            <w:r>
              <w:rPr>
                <w:rFonts w:ascii="Arial" w:hAnsi="Arial" w:cs="Arial"/>
                <w:color w:val="333333"/>
                <w:sz w:val="20"/>
              </w:rPr>
              <w:t>推荐显示顺序</w:t>
            </w:r>
          </w:p>
        </w:tc>
        <w:tc>
          <w:tcPr>
            <w:tcW w:w="6095" w:type="dxa"/>
          </w:tcPr>
          <w:p w14:paraId="0665BBDF" w14:textId="531F48C7" w:rsidR="00316534" w:rsidRDefault="00316534" w:rsidP="005605E3">
            <w:pPr>
              <w:spacing w:line="360" w:lineRule="auto"/>
            </w:pPr>
            <w:r>
              <w:rPr>
                <w:rFonts w:hint="eastAsia"/>
              </w:rPr>
              <w:t>新增</w:t>
            </w:r>
            <w:r>
              <w:t>：</w:t>
            </w:r>
          </w:p>
          <w:p w14:paraId="07E50CF7" w14:textId="77777777" w:rsidR="00316534" w:rsidRDefault="00316534" w:rsidP="005605E3">
            <w:pPr>
              <w:spacing w:line="360" w:lineRule="auto"/>
            </w:pPr>
            <w:r>
              <w:rPr>
                <w:rFonts w:hint="eastAsia"/>
              </w:rPr>
              <w:t>单行</w:t>
            </w:r>
            <w:r>
              <w:t>文本框，</w:t>
            </w:r>
            <w:r>
              <w:rPr>
                <w:rFonts w:hint="eastAsia"/>
              </w:rPr>
              <w:t>只能录入正整数，非</w:t>
            </w:r>
            <w:r>
              <w:t>必录项，默认值：</w:t>
            </w:r>
            <w:r>
              <w:rPr>
                <w:rFonts w:hint="eastAsia"/>
              </w:rPr>
              <w:t>请输入</w:t>
            </w:r>
            <w:r>
              <w:t>…</w:t>
            </w:r>
          </w:p>
          <w:p w14:paraId="792F26FC" w14:textId="77777777" w:rsidR="00316534" w:rsidRPr="00BC6678" w:rsidRDefault="00316534" w:rsidP="005605E3">
            <w:pPr>
              <w:spacing w:line="360" w:lineRule="auto"/>
            </w:pPr>
            <w:r>
              <w:rPr>
                <w:rFonts w:hint="eastAsia"/>
              </w:rPr>
              <w:t>可以</w:t>
            </w:r>
            <w:r>
              <w:t>重复</w:t>
            </w:r>
            <w:r>
              <w:rPr>
                <w:rFonts w:hint="eastAsia"/>
              </w:rPr>
              <w:t>，</w:t>
            </w:r>
            <w:r>
              <w:t>当排序重复</w:t>
            </w:r>
            <w:r>
              <w:rPr>
                <w:rFonts w:hint="eastAsia"/>
              </w:rPr>
              <w:t>时</w:t>
            </w:r>
            <w:r>
              <w:t>，最新保存到系统的</w:t>
            </w:r>
            <w:r>
              <w:rPr>
                <w:rFonts w:hint="eastAsia"/>
              </w:rPr>
              <w:t>数据</w:t>
            </w:r>
            <w:r>
              <w:t>的排序</w:t>
            </w:r>
            <w:r>
              <w:rPr>
                <w:rFonts w:hint="eastAsia"/>
              </w:rPr>
              <w:t>排在</w:t>
            </w:r>
            <w:r>
              <w:t>原有的相同的排序的后边</w:t>
            </w:r>
            <w:r>
              <w:rPr>
                <w:rFonts w:hint="eastAsia"/>
              </w:rPr>
              <w:t>；</w:t>
            </w:r>
          </w:p>
          <w:p w14:paraId="20F787C9" w14:textId="7237CFEF" w:rsidR="00316534" w:rsidRDefault="00316534" w:rsidP="005605E3">
            <w:pPr>
              <w:spacing w:line="360" w:lineRule="auto"/>
            </w:pPr>
            <w:r>
              <w:rPr>
                <w:rFonts w:hint="eastAsia"/>
              </w:rPr>
              <w:t>查看</w:t>
            </w:r>
            <w:r>
              <w:t>：</w:t>
            </w:r>
          </w:p>
          <w:p w14:paraId="5320F5C5" w14:textId="77777777" w:rsidR="00316534" w:rsidRDefault="00316534" w:rsidP="005605E3">
            <w:pPr>
              <w:spacing w:line="360" w:lineRule="auto"/>
            </w:pPr>
            <w:r>
              <w:rPr>
                <w:rFonts w:hint="eastAsia"/>
              </w:rPr>
              <w:t>查询</w:t>
            </w:r>
            <w:r>
              <w:t>带出最后一次保存的数据，且不</w:t>
            </w:r>
            <w:r>
              <w:rPr>
                <w:rFonts w:hint="eastAsia"/>
              </w:rPr>
              <w:t>支持</w:t>
            </w:r>
            <w:r>
              <w:t>修改；</w:t>
            </w:r>
          </w:p>
          <w:p w14:paraId="328178E8" w14:textId="6230F544" w:rsidR="00316534" w:rsidRDefault="00316534" w:rsidP="005605E3">
            <w:pPr>
              <w:spacing w:line="360" w:lineRule="auto"/>
            </w:pPr>
            <w:r>
              <w:rPr>
                <w:rFonts w:hint="eastAsia"/>
              </w:rPr>
              <w:t>修改</w:t>
            </w:r>
            <w:r>
              <w:t>：</w:t>
            </w:r>
          </w:p>
          <w:p w14:paraId="33512697" w14:textId="2C083D2A" w:rsidR="00156129" w:rsidRDefault="00316534" w:rsidP="005605E3">
            <w:pPr>
              <w:spacing w:line="360" w:lineRule="auto"/>
            </w:pPr>
            <w:r>
              <w:rPr>
                <w:rFonts w:hint="eastAsia"/>
              </w:rPr>
              <w:t>查询</w:t>
            </w:r>
            <w:r>
              <w:t>带出最后一次保存的数据，且</w:t>
            </w:r>
            <w:r>
              <w:rPr>
                <w:rFonts w:hint="eastAsia"/>
              </w:rPr>
              <w:t>支持</w:t>
            </w:r>
            <w:r>
              <w:t>修改；</w:t>
            </w:r>
          </w:p>
        </w:tc>
      </w:tr>
      <w:tr w:rsidR="00156129" w14:paraId="7280120A" w14:textId="77777777" w:rsidTr="002B30CC">
        <w:tc>
          <w:tcPr>
            <w:tcW w:w="704" w:type="dxa"/>
          </w:tcPr>
          <w:p w14:paraId="6579405A" w14:textId="77777777" w:rsidR="00156129" w:rsidRDefault="00156129" w:rsidP="005605E3">
            <w:pPr>
              <w:pStyle w:val="ae"/>
              <w:numPr>
                <w:ilvl w:val="0"/>
                <w:numId w:val="104"/>
              </w:numPr>
              <w:spacing w:line="360" w:lineRule="auto"/>
              <w:ind w:firstLineChars="0"/>
            </w:pPr>
          </w:p>
        </w:tc>
        <w:tc>
          <w:tcPr>
            <w:tcW w:w="1701" w:type="dxa"/>
          </w:tcPr>
          <w:p w14:paraId="77A6B301" w14:textId="63DFF3E3" w:rsidR="00156129" w:rsidRDefault="00156129" w:rsidP="005605E3">
            <w:pPr>
              <w:spacing w:line="360" w:lineRule="auto"/>
            </w:pPr>
            <w:r>
              <w:rPr>
                <w:rFonts w:ascii="Arial" w:hAnsi="Arial" w:cs="Arial"/>
                <w:color w:val="333333"/>
                <w:sz w:val="20"/>
              </w:rPr>
              <w:t>审核状态</w:t>
            </w:r>
          </w:p>
        </w:tc>
        <w:tc>
          <w:tcPr>
            <w:tcW w:w="6095" w:type="dxa"/>
          </w:tcPr>
          <w:p w14:paraId="1393E609" w14:textId="77777777" w:rsidR="00316534" w:rsidRDefault="00316534" w:rsidP="005605E3">
            <w:pPr>
              <w:spacing w:line="360" w:lineRule="auto"/>
            </w:pPr>
            <w:r>
              <w:rPr>
                <w:rFonts w:hint="eastAsia"/>
              </w:rPr>
              <w:t>新增</w:t>
            </w:r>
            <w:r>
              <w:t>：</w:t>
            </w:r>
          </w:p>
          <w:p w14:paraId="2BECB173" w14:textId="77777777" w:rsidR="00316534" w:rsidRDefault="00316534" w:rsidP="005605E3">
            <w:pPr>
              <w:spacing w:line="360" w:lineRule="auto"/>
            </w:pPr>
            <w:r>
              <w:rPr>
                <w:rFonts w:hint="eastAsia"/>
              </w:rPr>
              <w:t>下拉</w:t>
            </w:r>
            <w:r>
              <w:t>列表</w:t>
            </w:r>
            <w:r>
              <w:rPr>
                <w:rFonts w:hint="eastAsia"/>
              </w:rPr>
              <w:t>，</w:t>
            </w:r>
            <w:r>
              <w:t>单选</w:t>
            </w:r>
            <w:r>
              <w:rPr>
                <w:rFonts w:hint="eastAsia"/>
              </w:rPr>
              <w:t>，</w:t>
            </w:r>
            <w:r>
              <w:t>手动选择</w:t>
            </w:r>
            <w:r>
              <w:rPr>
                <w:rFonts w:hint="eastAsia"/>
              </w:rPr>
              <w:t>，</w:t>
            </w:r>
            <w:r>
              <w:t>必选项</w:t>
            </w:r>
            <w:r>
              <w:rPr>
                <w:rFonts w:hint="eastAsia"/>
              </w:rPr>
              <w:t>；默认值</w:t>
            </w:r>
            <w:r>
              <w:t>：请选择</w:t>
            </w:r>
          </w:p>
          <w:p w14:paraId="32605BE0" w14:textId="77777777" w:rsidR="00316534" w:rsidRDefault="00316534" w:rsidP="005605E3">
            <w:pPr>
              <w:spacing w:line="360" w:lineRule="auto"/>
            </w:pPr>
            <w:r>
              <w:rPr>
                <w:rFonts w:hint="eastAsia"/>
              </w:rPr>
              <w:t>下拉</w:t>
            </w:r>
            <w:r>
              <w:t>列表值：</w:t>
            </w:r>
            <w:r>
              <w:rPr>
                <w:rFonts w:hint="eastAsia"/>
              </w:rPr>
              <w:t>从对应的表里取值，每家公司的值同核心保持一致；</w:t>
            </w:r>
          </w:p>
          <w:p w14:paraId="35B164B6" w14:textId="77777777" w:rsidR="00316534" w:rsidRDefault="00316534" w:rsidP="005605E3">
            <w:pPr>
              <w:spacing w:line="360" w:lineRule="auto"/>
            </w:pPr>
            <w:r>
              <w:rPr>
                <w:rFonts w:hint="eastAsia"/>
              </w:rPr>
              <w:lastRenderedPageBreak/>
              <w:t>查看</w:t>
            </w:r>
            <w:r>
              <w:t>：</w:t>
            </w:r>
          </w:p>
          <w:p w14:paraId="717166C4" w14:textId="77777777" w:rsidR="00316534" w:rsidRDefault="00316534" w:rsidP="005605E3">
            <w:pPr>
              <w:spacing w:line="360" w:lineRule="auto"/>
            </w:pPr>
            <w:r>
              <w:rPr>
                <w:rFonts w:hint="eastAsia"/>
              </w:rPr>
              <w:t>查询</w:t>
            </w:r>
            <w:r>
              <w:t>带出最后一次保存的数据，且不</w:t>
            </w:r>
            <w:r>
              <w:rPr>
                <w:rFonts w:hint="eastAsia"/>
              </w:rPr>
              <w:t>支持</w:t>
            </w:r>
            <w:r>
              <w:t>修改；</w:t>
            </w:r>
          </w:p>
          <w:p w14:paraId="26806670" w14:textId="77777777" w:rsidR="00316534" w:rsidRDefault="00316534" w:rsidP="005605E3">
            <w:pPr>
              <w:spacing w:line="360" w:lineRule="auto"/>
            </w:pPr>
            <w:r>
              <w:rPr>
                <w:rFonts w:hint="eastAsia"/>
              </w:rPr>
              <w:t>修改</w:t>
            </w:r>
            <w:r>
              <w:t>：</w:t>
            </w:r>
          </w:p>
          <w:p w14:paraId="512E264C" w14:textId="26E6ACA2" w:rsidR="00156129" w:rsidRDefault="00316534" w:rsidP="005605E3">
            <w:pPr>
              <w:spacing w:line="360" w:lineRule="auto"/>
            </w:pPr>
            <w:r>
              <w:rPr>
                <w:rFonts w:hint="eastAsia"/>
              </w:rPr>
              <w:t>查询</w:t>
            </w:r>
            <w:r>
              <w:t>带出最后一次保存的数据，且</w:t>
            </w:r>
            <w:r>
              <w:rPr>
                <w:rFonts w:hint="eastAsia"/>
              </w:rPr>
              <w:t>支持</w:t>
            </w:r>
            <w:r>
              <w:t>修改；</w:t>
            </w:r>
          </w:p>
        </w:tc>
      </w:tr>
      <w:tr w:rsidR="00316534" w14:paraId="47B7B399" w14:textId="77777777" w:rsidTr="002B30CC">
        <w:tc>
          <w:tcPr>
            <w:tcW w:w="704" w:type="dxa"/>
          </w:tcPr>
          <w:p w14:paraId="03FA912E" w14:textId="77777777" w:rsidR="00316534" w:rsidRDefault="00316534" w:rsidP="005605E3">
            <w:pPr>
              <w:pStyle w:val="ae"/>
              <w:numPr>
                <w:ilvl w:val="0"/>
                <w:numId w:val="104"/>
              </w:numPr>
              <w:spacing w:line="360" w:lineRule="auto"/>
              <w:ind w:firstLineChars="0"/>
            </w:pPr>
          </w:p>
        </w:tc>
        <w:tc>
          <w:tcPr>
            <w:tcW w:w="1701" w:type="dxa"/>
          </w:tcPr>
          <w:p w14:paraId="3EA05020" w14:textId="305462FD" w:rsidR="00316534" w:rsidRDefault="00316534" w:rsidP="005605E3">
            <w:pPr>
              <w:spacing w:line="360" w:lineRule="auto"/>
            </w:pPr>
            <w:r>
              <w:rPr>
                <w:rFonts w:ascii="Arial" w:hAnsi="Arial" w:cs="Arial"/>
                <w:color w:val="333333"/>
                <w:sz w:val="20"/>
              </w:rPr>
              <w:t>自动上架时间</w:t>
            </w:r>
          </w:p>
        </w:tc>
        <w:tc>
          <w:tcPr>
            <w:tcW w:w="6095" w:type="dxa"/>
          </w:tcPr>
          <w:p w14:paraId="09D9D964" w14:textId="2FCCF14D" w:rsidR="00316534" w:rsidRDefault="00316534" w:rsidP="005605E3">
            <w:pPr>
              <w:spacing w:line="360" w:lineRule="auto"/>
            </w:pPr>
            <w:r>
              <w:rPr>
                <w:rFonts w:hint="eastAsia"/>
              </w:rPr>
              <w:t>新增</w:t>
            </w:r>
            <w:r>
              <w:t>：</w:t>
            </w:r>
          </w:p>
          <w:p w14:paraId="05759511" w14:textId="77777777" w:rsidR="00316534" w:rsidRDefault="00316534" w:rsidP="005605E3">
            <w:pPr>
              <w:spacing w:line="360" w:lineRule="auto"/>
            </w:pPr>
            <w:r>
              <w:rPr>
                <w:rFonts w:hint="eastAsia"/>
              </w:rPr>
              <w:t>日期</w:t>
            </w:r>
            <w:r>
              <w:t>控件，精确选择到秒，格式：</w:t>
            </w:r>
            <w:r>
              <w:t>yyyy-mm-dd hh:mm:ss</w:t>
            </w:r>
            <w:r>
              <w:rPr>
                <w:rFonts w:hint="eastAsia"/>
              </w:rPr>
              <w:t>，</w:t>
            </w:r>
            <w:r>
              <w:t>必</w:t>
            </w:r>
            <w:r>
              <w:rPr>
                <w:rFonts w:hint="eastAsia"/>
              </w:rPr>
              <w:t>选</w:t>
            </w:r>
            <w:r>
              <w:t>项</w:t>
            </w:r>
          </w:p>
          <w:p w14:paraId="0AE46873" w14:textId="5B8BD949" w:rsidR="00316534" w:rsidRDefault="00316534" w:rsidP="005605E3">
            <w:pPr>
              <w:spacing w:line="360" w:lineRule="auto"/>
            </w:pPr>
            <w:r>
              <w:rPr>
                <w:rFonts w:hint="eastAsia"/>
              </w:rPr>
              <w:t>如果先</w:t>
            </w:r>
            <w:r>
              <w:t>选择</w:t>
            </w:r>
            <w:r>
              <w:rPr>
                <w:rFonts w:hint="eastAsia"/>
              </w:rPr>
              <w:t>自动下架</w:t>
            </w:r>
            <w:r>
              <w:t>时间，那么只能选择</w:t>
            </w:r>
            <w:r>
              <w:rPr>
                <w:rFonts w:hint="eastAsia"/>
              </w:rPr>
              <w:t>自动下架</w:t>
            </w:r>
            <w:r>
              <w:t>时间之前的时间</w:t>
            </w:r>
            <w:r>
              <w:rPr>
                <w:rFonts w:hint="eastAsia"/>
              </w:rPr>
              <w:t>或者</w:t>
            </w:r>
            <w:r>
              <w:t>等于</w:t>
            </w:r>
            <w:r>
              <w:rPr>
                <w:rFonts w:hint="eastAsia"/>
              </w:rPr>
              <w:t>自动下架</w:t>
            </w:r>
            <w:r>
              <w:t>时间</w:t>
            </w:r>
          </w:p>
          <w:p w14:paraId="7787AAE3" w14:textId="256121E2" w:rsidR="00316534" w:rsidRDefault="00316534" w:rsidP="005605E3">
            <w:pPr>
              <w:spacing w:line="360" w:lineRule="auto"/>
            </w:pPr>
            <w:r>
              <w:rPr>
                <w:rFonts w:hint="eastAsia"/>
              </w:rPr>
              <w:t>如果先</w:t>
            </w:r>
            <w:r>
              <w:t>选择</w:t>
            </w:r>
            <w:r w:rsidR="00285317">
              <w:rPr>
                <w:rFonts w:hint="eastAsia"/>
              </w:rPr>
              <w:t>自动上架</w:t>
            </w:r>
            <w:r>
              <w:t>时间，那么</w:t>
            </w:r>
            <w:r>
              <w:rPr>
                <w:rFonts w:hint="eastAsia"/>
              </w:rPr>
              <w:t>只能</w:t>
            </w:r>
            <w:r>
              <w:t>选择当前时间之后的时间</w:t>
            </w:r>
          </w:p>
          <w:p w14:paraId="2AB3BFA0" w14:textId="17667990" w:rsidR="00316534" w:rsidRDefault="00316534" w:rsidP="005605E3">
            <w:pPr>
              <w:spacing w:line="360" w:lineRule="auto"/>
            </w:pPr>
            <w:r>
              <w:rPr>
                <w:rFonts w:hint="eastAsia"/>
              </w:rPr>
              <w:t>查看</w:t>
            </w:r>
            <w:r>
              <w:t>：</w:t>
            </w:r>
          </w:p>
          <w:p w14:paraId="4CCB2C06" w14:textId="77777777" w:rsidR="00316534" w:rsidRDefault="00316534" w:rsidP="005605E3">
            <w:pPr>
              <w:spacing w:line="360" w:lineRule="auto"/>
            </w:pPr>
            <w:r>
              <w:rPr>
                <w:rFonts w:hint="eastAsia"/>
              </w:rPr>
              <w:t>查询</w:t>
            </w:r>
            <w:r>
              <w:t>带出最后一次保存的数据，且不</w:t>
            </w:r>
            <w:r>
              <w:rPr>
                <w:rFonts w:hint="eastAsia"/>
              </w:rPr>
              <w:t>支持</w:t>
            </w:r>
            <w:r>
              <w:t>修改；</w:t>
            </w:r>
          </w:p>
          <w:p w14:paraId="2964C649" w14:textId="5C65B25F" w:rsidR="00316534" w:rsidRDefault="00316534" w:rsidP="005605E3">
            <w:pPr>
              <w:spacing w:line="360" w:lineRule="auto"/>
            </w:pPr>
            <w:r>
              <w:rPr>
                <w:rFonts w:hint="eastAsia"/>
              </w:rPr>
              <w:t>修改</w:t>
            </w:r>
            <w:r>
              <w:t>：</w:t>
            </w:r>
          </w:p>
          <w:p w14:paraId="272EC13B" w14:textId="1A17ABC6" w:rsidR="00316534" w:rsidRDefault="00316534" w:rsidP="005605E3">
            <w:pPr>
              <w:spacing w:line="360" w:lineRule="auto"/>
            </w:pPr>
            <w:r>
              <w:rPr>
                <w:rFonts w:hint="eastAsia"/>
              </w:rPr>
              <w:t>查询</w:t>
            </w:r>
            <w:r>
              <w:t>带出最后一次保存的数据，且</w:t>
            </w:r>
            <w:r>
              <w:rPr>
                <w:rFonts w:hint="eastAsia"/>
              </w:rPr>
              <w:t>支持</w:t>
            </w:r>
            <w:r>
              <w:t>修改；</w:t>
            </w:r>
          </w:p>
        </w:tc>
      </w:tr>
      <w:tr w:rsidR="00316534" w14:paraId="08A9DD6B" w14:textId="77777777" w:rsidTr="002B30CC">
        <w:tc>
          <w:tcPr>
            <w:tcW w:w="704" w:type="dxa"/>
          </w:tcPr>
          <w:p w14:paraId="20C958B1" w14:textId="77777777" w:rsidR="00316534" w:rsidRDefault="00316534" w:rsidP="005605E3">
            <w:pPr>
              <w:pStyle w:val="ae"/>
              <w:numPr>
                <w:ilvl w:val="0"/>
                <w:numId w:val="104"/>
              </w:numPr>
              <w:spacing w:line="360" w:lineRule="auto"/>
              <w:ind w:firstLineChars="0"/>
            </w:pPr>
          </w:p>
        </w:tc>
        <w:tc>
          <w:tcPr>
            <w:tcW w:w="1701" w:type="dxa"/>
          </w:tcPr>
          <w:p w14:paraId="675C3033" w14:textId="0DDE080A" w:rsidR="00316534" w:rsidRDefault="00316534" w:rsidP="005605E3">
            <w:pPr>
              <w:spacing w:line="360" w:lineRule="auto"/>
            </w:pPr>
            <w:r>
              <w:rPr>
                <w:rFonts w:ascii="Arial" w:hAnsi="Arial" w:cs="Arial"/>
                <w:color w:val="333333"/>
                <w:sz w:val="20"/>
              </w:rPr>
              <w:t>自动下架时间</w:t>
            </w:r>
          </w:p>
        </w:tc>
        <w:tc>
          <w:tcPr>
            <w:tcW w:w="6095" w:type="dxa"/>
          </w:tcPr>
          <w:p w14:paraId="192588D3" w14:textId="6838A5B3" w:rsidR="00316534" w:rsidRDefault="00316534" w:rsidP="005605E3">
            <w:pPr>
              <w:spacing w:line="360" w:lineRule="auto"/>
            </w:pPr>
            <w:r>
              <w:rPr>
                <w:rFonts w:hint="eastAsia"/>
              </w:rPr>
              <w:t>新增</w:t>
            </w:r>
            <w:r>
              <w:t>：</w:t>
            </w:r>
          </w:p>
          <w:p w14:paraId="4FFEBB7A" w14:textId="77777777" w:rsidR="00316534" w:rsidRDefault="00316534" w:rsidP="005605E3">
            <w:pPr>
              <w:spacing w:line="360" w:lineRule="auto"/>
            </w:pPr>
            <w:r>
              <w:rPr>
                <w:rFonts w:hint="eastAsia"/>
              </w:rPr>
              <w:t>日期</w:t>
            </w:r>
            <w:r>
              <w:t>控件，精确选择到秒，格式：</w:t>
            </w:r>
            <w:r>
              <w:t>yyyy-mm-dd hh:mm:ss</w:t>
            </w:r>
            <w:r>
              <w:rPr>
                <w:rFonts w:hint="eastAsia"/>
              </w:rPr>
              <w:t>，</w:t>
            </w:r>
            <w:r>
              <w:t>必</w:t>
            </w:r>
            <w:r>
              <w:rPr>
                <w:rFonts w:hint="eastAsia"/>
              </w:rPr>
              <w:t>选</w:t>
            </w:r>
            <w:r>
              <w:t>项</w:t>
            </w:r>
          </w:p>
          <w:p w14:paraId="7A6B1354" w14:textId="6E627F1E" w:rsidR="00316534" w:rsidRDefault="00316534" w:rsidP="005605E3">
            <w:pPr>
              <w:spacing w:line="360" w:lineRule="auto"/>
            </w:pPr>
            <w:r>
              <w:rPr>
                <w:rFonts w:hint="eastAsia"/>
              </w:rPr>
              <w:t>如果先</w:t>
            </w:r>
            <w:r>
              <w:t>选择</w:t>
            </w:r>
            <w:r w:rsidR="00B56975">
              <w:rPr>
                <w:rFonts w:hint="eastAsia"/>
              </w:rPr>
              <w:t>自动上架</w:t>
            </w:r>
            <w:r>
              <w:t>时间，那么只能选择</w:t>
            </w:r>
            <w:r w:rsidR="00B56975">
              <w:rPr>
                <w:rFonts w:hint="eastAsia"/>
              </w:rPr>
              <w:t>自动上架</w:t>
            </w:r>
            <w:r>
              <w:t>时间之</w:t>
            </w:r>
            <w:r>
              <w:rPr>
                <w:rFonts w:hint="eastAsia"/>
              </w:rPr>
              <w:t>后</w:t>
            </w:r>
            <w:r>
              <w:t>的时间</w:t>
            </w:r>
            <w:r>
              <w:rPr>
                <w:rFonts w:hint="eastAsia"/>
              </w:rPr>
              <w:t>或者</w:t>
            </w:r>
            <w:r>
              <w:t>等于</w:t>
            </w:r>
            <w:r w:rsidR="00B56975">
              <w:rPr>
                <w:rFonts w:hint="eastAsia"/>
              </w:rPr>
              <w:t>自动上架</w:t>
            </w:r>
            <w:r>
              <w:t>时间；</w:t>
            </w:r>
          </w:p>
          <w:p w14:paraId="78D17FD0" w14:textId="5BA3D804" w:rsidR="00316534" w:rsidRPr="000A22E4" w:rsidRDefault="00316534" w:rsidP="005605E3">
            <w:pPr>
              <w:spacing w:line="360" w:lineRule="auto"/>
            </w:pPr>
            <w:r>
              <w:rPr>
                <w:rFonts w:hint="eastAsia"/>
              </w:rPr>
              <w:t>如果</w:t>
            </w:r>
            <w:r>
              <w:t>先选择</w:t>
            </w:r>
            <w:r w:rsidR="00B56975">
              <w:rPr>
                <w:rFonts w:hint="eastAsia"/>
              </w:rPr>
              <w:t>自动下架</w:t>
            </w:r>
            <w:r>
              <w:t>时间，那么</w:t>
            </w:r>
            <w:r w:rsidR="00B56975">
              <w:rPr>
                <w:rFonts w:hint="eastAsia"/>
              </w:rPr>
              <w:t>自动下架</w:t>
            </w:r>
            <w:r>
              <w:t>时间只能选择当前时间之后的时间</w:t>
            </w:r>
          </w:p>
          <w:p w14:paraId="182149F9" w14:textId="21F64AF2" w:rsidR="00316534" w:rsidRDefault="00316534" w:rsidP="005605E3">
            <w:pPr>
              <w:spacing w:line="360" w:lineRule="auto"/>
            </w:pPr>
            <w:r>
              <w:rPr>
                <w:rFonts w:hint="eastAsia"/>
              </w:rPr>
              <w:t>查看</w:t>
            </w:r>
            <w:r>
              <w:t>：</w:t>
            </w:r>
          </w:p>
          <w:p w14:paraId="501F8F3A" w14:textId="77777777" w:rsidR="00316534" w:rsidRDefault="00316534" w:rsidP="005605E3">
            <w:pPr>
              <w:spacing w:line="360" w:lineRule="auto"/>
            </w:pPr>
            <w:r>
              <w:rPr>
                <w:rFonts w:hint="eastAsia"/>
              </w:rPr>
              <w:t>查询</w:t>
            </w:r>
            <w:r>
              <w:t>带出最后一次保存的数据，且不</w:t>
            </w:r>
            <w:r>
              <w:rPr>
                <w:rFonts w:hint="eastAsia"/>
              </w:rPr>
              <w:t>支持</w:t>
            </w:r>
            <w:r>
              <w:t>修改；</w:t>
            </w:r>
          </w:p>
          <w:p w14:paraId="65C67FA1" w14:textId="7857A30E" w:rsidR="00316534" w:rsidRDefault="00316534" w:rsidP="005605E3">
            <w:pPr>
              <w:spacing w:line="360" w:lineRule="auto"/>
            </w:pPr>
            <w:r>
              <w:rPr>
                <w:rFonts w:hint="eastAsia"/>
              </w:rPr>
              <w:t>修改</w:t>
            </w:r>
            <w:r>
              <w:t>：</w:t>
            </w:r>
          </w:p>
          <w:p w14:paraId="56B213AE" w14:textId="0B1B4258" w:rsidR="00316534" w:rsidRDefault="00316534" w:rsidP="005605E3">
            <w:pPr>
              <w:spacing w:line="360" w:lineRule="auto"/>
            </w:pPr>
            <w:r>
              <w:rPr>
                <w:rFonts w:hint="eastAsia"/>
              </w:rPr>
              <w:t>查询</w:t>
            </w:r>
            <w:r>
              <w:t>带出最后一次保存的数据，且</w:t>
            </w:r>
            <w:r>
              <w:rPr>
                <w:rFonts w:hint="eastAsia"/>
              </w:rPr>
              <w:t>支持</w:t>
            </w:r>
            <w:r>
              <w:t>修改；</w:t>
            </w:r>
          </w:p>
        </w:tc>
      </w:tr>
      <w:tr w:rsidR="00316534" w14:paraId="6098BAF3" w14:textId="77777777" w:rsidTr="002B30CC">
        <w:tc>
          <w:tcPr>
            <w:tcW w:w="704" w:type="dxa"/>
          </w:tcPr>
          <w:p w14:paraId="2DDF6079" w14:textId="77777777" w:rsidR="00316534" w:rsidRDefault="00316534" w:rsidP="005605E3">
            <w:pPr>
              <w:pStyle w:val="ae"/>
              <w:numPr>
                <w:ilvl w:val="0"/>
                <w:numId w:val="104"/>
              </w:numPr>
              <w:spacing w:line="360" w:lineRule="auto"/>
              <w:ind w:firstLineChars="0"/>
            </w:pPr>
          </w:p>
        </w:tc>
        <w:tc>
          <w:tcPr>
            <w:tcW w:w="1701" w:type="dxa"/>
          </w:tcPr>
          <w:p w14:paraId="6D84DDF7" w14:textId="487C8945" w:rsidR="00316534" w:rsidRDefault="00316534" w:rsidP="005605E3">
            <w:pPr>
              <w:spacing w:line="360" w:lineRule="auto"/>
            </w:pPr>
            <w:r>
              <w:rPr>
                <w:rFonts w:ascii="Arial" w:hAnsi="Arial" w:cs="Arial"/>
                <w:color w:val="333333"/>
                <w:sz w:val="20"/>
              </w:rPr>
              <w:t>SEO</w:t>
            </w:r>
            <w:r>
              <w:rPr>
                <w:rFonts w:ascii="Arial" w:hAnsi="Arial" w:cs="Arial"/>
                <w:color w:val="333333"/>
                <w:sz w:val="20"/>
              </w:rPr>
              <w:t>标签</w:t>
            </w:r>
          </w:p>
        </w:tc>
        <w:tc>
          <w:tcPr>
            <w:tcW w:w="6095" w:type="dxa"/>
          </w:tcPr>
          <w:p w14:paraId="399627DF" w14:textId="29681F0A" w:rsidR="00111691" w:rsidRDefault="00111691" w:rsidP="005605E3">
            <w:pPr>
              <w:spacing w:line="360" w:lineRule="auto"/>
            </w:pPr>
            <w:r>
              <w:rPr>
                <w:rFonts w:hint="eastAsia"/>
              </w:rPr>
              <w:t>新增</w:t>
            </w:r>
            <w:r>
              <w:t>：</w:t>
            </w:r>
          </w:p>
          <w:p w14:paraId="508474F2" w14:textId="77777777" w:rsidR="00111691" w:rsidRDefault="00111691" w:rsidP="005605E3">
            <w:pPr>
              <w:spacing w:line="360" w:lineRule="auto"/>
            </w:pPr>
            <w:r>
              <w:rPr>
                <w:rFonts w:hint="eastAsia"/>
              </w:rPr>
              <w:t>多行文本框</w:t>
            </w:r>
            <w:r>
              <w:t>，手动录入，</w:t>
            </w:r>
            <w:r>
              <w:rPr>
                <w:rFonts w:hint="eastAsia"/>
              </w:rPr>
              <w:t>非必录项</w:t>
            </w:r>
            <w:r>
              <w:t>，可录入任意字符，不限制录入的长度，默认值：</w:t>
            </w:r>
            <w:r>
              <w:rPr>
                <w:rFonts w:hint="eastAsia"/>
              </w:rPr>
              <w:t>请输入</w:t>
            </w:r>
            <w:r>
              <w:t>…</w:t>
            </w:r>
          </w:p>
          <w:p w14:paraId="04874714" w14:textId="5C44EE44" w:rsidR="00111691" w:rsidRDefault="00111691" w:rsidP="005605E3">
            <w:pPr>
              <w:spacing w:line="360" w:lineRule="auto"/>
            </w:pPr>
            <w:r>
              <w:rPr>
                <w:rFonts w:hint="eastAsia"/>
              </w:rPr>
              <w:t>当输入</w:t>
            </w:r>
            <w:r>
              <w:t>的内容过长时，</w:t>
            </w:r>
            <w:r>
              <w:rPr>
                <w:rFonts w:hint="eastAsia"/>
              </w:rPr>
              <w:t>同</w:t>
            </w:r>
            <w:r>
              <w:t>其他功能模块的多行文本框的样式相同，此处不再赘述；</w:t>
            </w:r>
          </w:p>
          <w:p w14:paraId="54BE719A" w14:textId="112C16C8" w:rsidR="00111691" w:rsidRDefault="00111691" w:rsidP="005605E3">
            <w:pPr>
              <w:spacing w:line="360" w:lineRule="auto"/>
            </w:pPr>
            <w:r>
              <w:rPr>
                <w:rFonts w:hint="eastAsia"/>
              </w:rPr>
              <w:t>查看</w:t>
            </w:r>
            <w:r>
              <w:t>：</w:t>
            </w:r>
          </w:p>
          <w:p w14:paraId="291908A6" w14:textId="77777777" w:rsidR="00111691" w:rsidRDefault="00111691" w:rsidP="005605E3">
            <w:pPr>
              <w:spacing w:line="360" w:lineRule="auto"/>
            </w:pPr>
            <w:r>
              <w:rPr>
                <w:rFonts w:hint="eastAsia"/>
              </w:rPr>
              <w:lastRenderedPageBreak/>
              <w:t>查询</w:t>
            </w:r>
            <w:r>
              <w:t>带出最后一次保存的数据，且不</w:t>
            </w:r>
            <w:r>
              <w:rPr>
                <w:rFonts w:hint="eastAsia"/>
              </w:rPr>
              <w:t>支持</w:t>
            </w:r>
            <w:r>
              <w:t>修改；</w:t>
            </w:r>
          </w:p>
          <w:p w14:paraId="406D8AC4" w14:textId="6372B272" w:rsidR="00111691" w:rsidRDefault="00111691" w:rsidP="005605E3">
            <w:pPr>
              <w:spacing w:line="360" w:lineRule="auto"/>
            </w:pPr>
            <w:r>
              <w:rPr>
                <w:rFonts w:hint="eastAsia"/>
              </w:rPr>
              <w:t>修改</w:t>
            </w:r>
            <w:r>
              <w:t>：</w:t>
            </w:r>
          </w:p>
          <w:p w14:paraId="1D444F09" w14:textId="45715F77" w:rsidR="00316534" w:rsidRDefault="00111691" w:rsidP="005605E3">
            <w:pPr>
              <w:spacing w:line="360" w:lineRule="auto"/>
            </w:pPr>
            <w:r>
              <w:rPr>
                <w:rFonts w:hint="eastAsia"/>
              </w:rPr>
              <w:t>查询</w:t>
            </w:r>
            <w:r>
              <w:t>带出最后一次保存的数据，且</w:t>
            </w:r>
            <w:r>
              <w:rPr>
                <w:rFonts w:hint="eastAsia"/>
              </w:rPr>
              <w:t>支持</w:t>
            </w:r>
            <w:r>
              <w:t>修改；</w:t>
            </w:r>
          </w:p>
        </w:tc>
      </w:tr>
      <w:tr w:rsidR="00316534" w14:paraId="46FC6FD5" w14:textId="77777777" w:rsidTr="002B30CC">
        <w:tc>
          <w:tcPr>
            <w:tcW w:w="704" w:type="dxa"/>
          </w:tcPr>
          <w:p w14:paraId="37D13135" w14:textId="77777777" w:rsidR="00316534" w:rsidRDefault="00316534" w:rsidP="005605E3">
            <w:pPr>
              <w:pStyle w:val="ae"/>
              <w:numPr>
                <w:ilvl w:val="0"/>
                <w:numId w:val="104"/>
              </w:numPr>
              <w:spacing w:line="360" w:lineRule="auto"/>
              <w:ind w:firstLineChars="0"/>
            </w:pPr>
          </w:p>
        </w:tc>
        <w:tc>
          <w:tcPr>
            <w:tcW w:w="1701" w:type="dxa"/>
          </w:tcPr>
          <w:p w14:paraId="6F598BBA" w14:textId="47AB10A4" w:rsidR="00316534" w:rsidRDefault="00316534" w:rsidP="005605E3">
            <w:pPr>
              <w:spacing w:line="360" w:lineRule="auto"/>
            </w:pPr>
            <w:r>
              <w:rPr>
                <w:rFonts w:ascii="Arial" w:hAnsi="Arial" w:cs="Arial"/>
                <w:color w:val="333333"/>
                <w:sz w:val="20"/>
              </w:rPr>
              <w:t>产品页面地址</w:t>
            </w:r>
          </w:p>
        </w:tc>
        <w:tc>
          <w:tcPr>
            <w:tcW w:w="6095" w:type="dxa"/>
          </w:tcPr>
          <w:p w14:paraId="4084CC4B" w14:textId="77777777" w:rsidR="000C6CF2" w:rsidRDefault="000C6CF2" w:rsidP="005605E3">
            <w:pPr>
              <w:spacing w:line="360" w:lineRule="auto"/>
            </w:pPr>
            <w:r>
              <w:rPr>
                <w:rFonts w:hint="eastAsia"/>
              </w:rPr>
              <w:t>新增</w:t>
            </w:r>
            <w:r>
              <w:t>：</w:t>
            </w:r>
          </w:p>
          <w:p w14:paraId="783C5697" w14:textId="3DD2D2EB" w:rsidR="00133279" w:rsidRDefault="000C6CF2" w:rsidP="005605E3">
            <w:pPr>
              <w:spacing w:line="360" w:lineRule="auto"/>
            </w:pPr>
            <w:r>
              <w:rPr>
                <w:rFonts w:hint="eastAsia"/>
              </w:rPr>
              <w:t>多行文本框</w:t>
            </w:r>
            <w:r>
              <w:t>，手动录入，</w:t>
            </w:r>
            <w:r>
              <w:rPr>
                <w:rFonts w:hint="eastAsia"/>
              </w:rPr>
              <w:t>非必录项</w:t>
            </w:r>
            <w:r>
              <w:t>，不限制录入的长度，默认值：</w:t>
            </w:r>
            <w:r>
              <w:rPr>
                <w:rFonts w:hint="eastAsia"/>
              </w:rPr>
              <w:t>请输入</w:t>
            </w:r>
            <w:r>
              <w:t>…</w:t>
            </w:r>
          </w:p>
          <w:p w14:paraId="7D1C8A85" w14:textId="54D091D6" w:rsidR="00133279" w:rsidRDefault="00133279" w:rsidP="005605E3">
            <w:pPr>
              <w:spacing w:line="360" w:lineRule="auto"/>
            </w:pPr>
            <w:r w:rsidRPr="00133279">
              <w:rPr>
                <w:rFonts w:hint="eastAsia"/>
              </w:rPr>
              <w:t>录入规则：同现有</w:t>
            </w:r>
            <w:r w:rsidRPr="00133279">
              <w:t>后台管理系统的录入</w:t>
            </w:r>
            <w:r w:rsidRPr="00133279">
              <w:rPr>
                <w:rFonts w:hint="eastAsia"/>
              </w:rPr>
              <w:t>网址</w:t>
            </w:r>
            <w:r w:rsidRPr="00133279">
              <w:t>的校验规则相同</w:t>
            </w:r>
            <w:r w:rsidRPr="00133279">
              <w:rPr>
                <w:rFonts w:hint="eastAsia"/>
              </w:rPr>
              <w:t>，</w:t>
            </w:r>
            <w:r w:rsidRPr="00133279">
              <w:t>此处不再描述；</w:t>
            </w:r>
          </w:p>
          <w:p w14:paraId="6C292F86" w14:textId="77777777" w:rsidR="000C6CF2" w:rsidRDefault="000C6CF2" w:rsidP="005605E3">
            <w:pPr>
              <w:spacing w:line="360" w:lineRule="auto"/>
            </w:pPr>
            <w:r>
              <w:rPr>
                <w:rFonts w:hint="eastAsia"/>
              </w:rPr>
              <w:t>当输入</w:t>
            </w:r>
            <w:r>
              <w:t>的内容过长时，</w:t>
            </w:r>
            <w:r>
              <w:rPr>
                <w:rFonts w:hint="eastAsia"/>
              </w:rPr>
              <w:t>同</w:t>
            </w:r>
            <w:r>
              <w:t>其他功能模块的多行文本框的样式相同，此处不不再赘述；</w:t>
            </w:r>
          </w:p>
          <w:p w14:paraId="03112856" w14:textId="77777777" w:rsidR="000C6CF2" w:rsidRDefault="000C6CF2" w:rsidP="005605E3">
            <w:pPr>
              <w:spacing w:line="360" w:lineRule="auto"/>
            </w:pPr>
            <w:r>
              <w:rPr>
                <w:rFonts w:hint="eastAsia"/>
              </w:rPr>
              <w:t>查看</w:t>
            </w:r>
            <w:r>
              <w:t>：</w:t>
            </w:r>
          </w:p>
          <w:p w14:paraId="44451A13" w14:textId="77777777" w:rsidR="000C6CF2" w:rsidRDefault="000C6CF2" w:rsidP="005605E3">
            <w:pPr>
              <w:spacing w:line="360" w:lineRule="auto"/>
            </w:pPr>
            <w:r>
              <w:rPr>
                <w:rFonts w:hint="eastAsia"/>
              </w:rPr>
              <w:t>查询</w:t>
            </w:r>
            <w:r>
              <w:t>带出最后一次保存的数据，且不</w:t>
            </w:r>
            <w:r>
              <w:rPr>
                <w:rFonts w:hint="eastAsia"/>
              </w:rPr>
              <w:t>支持</w:t>
            </w:r>
            <w:r>
              <w:t>修改；</w:t>
            </w:r>
          </w:p>
          <w:p w14:paraId="2A06128A" w14:textId="77777777" w:rsidR="000C6CF2" w:rsidRDefault="000C6CF2" w:rsidP="005605E3">
            <w:pPr>
              <w:spacing w:line="360" w:lineRule="auto"/>
            </w:pPr>
            <w:r>
              <w:rPr>
                <w:rFonts w:hint="eastAsia"/>
              </w:rPr>
              <w:t>修改</w:t>
            </w:r>
            <w:r>
              <w:t>：</w:t>
            </w:r>
          </w:p>
          <w:p w14:paraId="595257BA" w14:textId="4601F520" w:rsidR="00316534" w:rsidRDefault="000C6CF2" w:rsidP="005605E3">
            <w:pPr>
              <w:spacing w:line="360" w:lineRule="auto"/>
            </w:pPr>
            <w:r>
              <w:rPr>
                <w:rFonts w:hint="eastAsia"/>
              </w:rPr>
              <w:t>查询</w:t>
            </w:r>
            <w:r>
              <w:t>带出最后一次保存的数据，且</w:t>
            </w:r>
            <w:r>
              <w:rPr>
                <w:rFonts w:hint="eastAsia"/>
              </w:rPr>
              <w:t>支持</w:t>
            </w:r>
            <w:r>
              <w:t>修改；</w:t>
            </w:r>
          </w:p>
        </w:tc>
      </w:tr>
      <w:tr w:rsidR="00316534" w14:paraId="452600FB" w14:textId="77777777" w:rsidTr="00B07106">
        <w:tc>
          <w:tcPr>
            <w:tcW w:w="8500" w:type="dxa"/>
            <w:gridSpan w:val="3"/>
            <w:shd w:val="clear" w:color="auto" w:fill="FBE4D5" w:themeFill="accent2" w:themeFillTint="33"/>
          </w:tcPr>
          <w:p w14:paraId="29EB5B9B" w14:textId="63A13410" w:rsidR="00316534" w:rsidRDefault="00316534" w:rsidP="005605E3">
            <w:pPr>
              <w:spacing w:line="360" w:lineRule="auto"/>
            </w:pPr>
            <w:r>
              <w:rPr>
                <w:rFonts w:hint="eastAsia"/>
              </w:rPr>
              <w:t>销售信息（该标签数据均为“非必录项”）</w:t>
            </w:r>
          </w:p>
        </w:tc>
      </w:tr>
      <w:tr w:rsidR="002B30CC" w14:paraId="2DDBFEE9" w14:textId="77777777" w:rsidTr="002B30CC">
        <w:tc>
          <w:tcPr>
            <w:tcW w:w="704" w:type="dxa"/>
          </w:tcPr>
          <w:p w14:paraId="1018DB30" w14:textId="77777777" w:rsidR="002B30CC" w:rsidRDefault="002B30CC" w:rsidP="005605E3">
            <w:pPr>
              <w:pStyle w:val="ae"/>
              <w:numPr>
                <w:ilvl w:val="0"/>
                <w:numId w:val="105"/>
              </w:numPr>
              <w:spacing w:line="360" w:lineRule="auto"/>
              <w:ind w:firstLineChars="0"/>
            </w:pPr>
          </w:p>
        </w:tc>
        <w:tc>
          <w:tcPr>
            <w:tcW w:w="1701" w:type="dxa"/>
          </w:tcPr>
          <w:p w14:paraId="249D8A52" w14:textId="5D6AF95B" w:rsidR="002B30CC" w:rsidRDefault="002B30CC" w:rsidP="005605E3">
            <w:pPr>
              <w:spacing w:line="360" w:lineRule="auto"/>
            </w:pPr>
            <w:r>
              <w:rPr>
                <w:rFonts w:ascii="Arial" w:hAnsi="Arial" w:cs="Arial"/>
                <w:color w:val="333333"/>
                <w:sz w:val="20"/>
              </w:rPr>
              <w:t>销售类型</w:t>
            </w:r>
          </w:p>
        </w:tc>
        <w:tc>
          <w:tcPr>
            <w:tcW w:w="6095" w:type="dxa"/>
          </w:tcPr>
          <w:p w14:paraId="11BDDA63" w14:textId="77777777" w:rsidR="002B30CC" w:rsidRDefault="002B30CC" w:rsidP="005605E3">
            <w:pPr>
              <w:spacing w:line="360" w:lineRule="auto"/>
            </w:pPr>
            <w:r>
              <w:rPr>
                <w:rFonts w:hint="eastAsia"/>
              </w:rPr>
              <w:t>新增</w:t>
            </w:r>
            <w:r>
              <w:t>：</w:t>
            </w:r>
          </w:p>
          <w:p w14:paraId="3B6FCD46" w14:textId="679C8177" w:rsidR="002B30CC" w:rsidRDefault="002B30CC" w:rsidP="005605E3">
            <w:pPr>
              <w:spacing w:line="360" w:lineRule="auto"/>
            </w:pPr>
            <w:r>
              <w:rPr>
                <w:rFonts w:hint="eastAsia"/>
              </w:rPr>
              <w:t>下拉</w:t>
            </w:r>
            <w:r>
              <w:t>列表</w:t>
            </w:r>
            <w:r>
              <w:rPr>
                <w:rFonts w:hint="eastAsia"/>
              </w:rPr>
              <w:t>，</w:t>
            </w:r>
            <w:r>
              <w:t>单选</w:t>
            </w:r>
            <w:r>
              <w:rPr>
                <w:rFonts w:hint="eastAsia"/>
              </w:rPr>
              <w:t>，</w:t>
            </w:r>
            <w:r>
              <w:t>手动选择</w:t>
            </w:r>
            <w:r>
              <w:rPr>
                <w:rFonts w:hint="eastAsia"/>
              </w:rPr>
              <w:t>；默认值</w:t>
            </w:r>
            <w:r>
              <w:t>：请选择</w:t>
            </w:r>
          </w:p>
          <w:p w14:paraId="4B22D0F1" w14:textId="77777777" w:rsidR="002B30CC" w:rsidRDefault="002B30CC" w:rsidP="005605E3">
            <w:pPr>
              <w:spacing w:line="360" w:lineRule="auto"/>
            </w:pPr>
            <w:r>
              <w:rPr>
                <w:rFonts w:hint="eastAsia"/>
              </w:rPr>
              <w:t>下拉</w:t>
            </w:r>
            <w:r>
              <w:t>列表值：</w:t>
            </w:r>
            <w:r>
              <w:rPr>
                <w:rFonts w:hint="eastAsia"/>
              </w:rPr>
              <w:t>从对应的表里取值，每家公司的值同核心保持一致；</w:t>
            </w:r>
          </w:p>
          <w:p w14:paraId="11B69794" w14:textId="77777777" w:rsidR="002B30CC" w:rsidRDefault="002B30CC" w:rsidP="005605E3">
            <w:pPr>
              <w:spacing w:line="360" w:lineRule="auto"/>
            </w:pPr>
            <w:r>
              <w:rPr>
                <w:rFonts w:hint="eastAsia"/>
              </w:rPr>
              <w:t>查看</w:t>
            </w:r>
            <w:r>
              <w:t>：</w:t>
            </w:r>
          </w:p>
          <w:p w14:paraId="24E1BD11" w14:textId="77777777" w:rsidR="002B30CC" w:rsidRDefault="002B30CC" w:rsidP="005605E3">
            <w:pPr>
              <w:spacing w:line="360" w:lineRule="auto"/>
            </w:pPr>
            <w:r>
              <w:rPr>
                <w:rFonts w:hint="eastAsia"/>
              </w:rPr>
              <w:t>查询</w:t>
            </w:r>
            <w:r>
              <w:t>带出最后一次保存的数据，且不</w:t>
            </w:r>
            <w:r>
              <w:rPr>
                <w:rFonts w:hint="eastAsia"/>
              </w:rPr>
              <w:t>支持</w:t>
            </w:r>
            <w:r>
              <w:t>修改；</w:t>
            </w:r>
          </w:p>
          <w:p w14:paraId="031F06C7" w14:textId="77777777" w:rsidR="002B30CC" w:rsidRDefault="002B30CC" w:rsidP="005605E3">
            <w:pPr>
              <w:spacing w:line="360" w:lineRule="auto"/>
            </w:pPr>
            <w:r>
              <w:rPr>
                <w:rFonts w:hint="eastAsia"/>
              </w:rPr>
              <w:t>修改</w:t>
            </w:r>
            <w:r>
              <w:t>：</w:t>
            </w:r>
          </w:p>
          <w:p w14:paraId="4AD02303" w14:textId="5853AC5A" w:rsidR="002B30CC" w:rsidRDefault="002B30CC" w:rsidP="005605E3">
            <w:pPr>
              <w:spacing w:line="360" w:lineRule="auto"/>
            </w:pPr>
            <w:r>
              <w:rPr>
                <w:rFonts w:hint="eastAsia"/>
              </w:rPr>
              <w:t>查询</w:t>
            </w:r>
            <w:r>
              <w:t>带出最后一次保存的数据，且</w:t>
            </w:r>
            <w:r>
              <w:rPr>
                <w:rFonts w:hint="eastAsia"/>
              </w:rPr>
              <w:t>支持</w:t>
            </w:r>
            <w:r>
              <w:t>修改；</w:t>
            </w:r>
          </w:p>
        </w:tc>
      </w:tr>
      <w:tr w:rsidR="002B30CC" w14:paraId="00DAB821" w14:textId="77777777" w:rsidTr="002B30CC">
        <w:tc>
          <w:tcPr>
            <w:tcW w:w="704" w:type="dxa"/>
          </w:tcPr>
          <w:p w14:paraId="6E7D1868" w14:textId="77777777" w:rsidR="002B30CC" w:rsidRDefault="002B30CC" w:rsidP="005605E3">
            <w:pPr>
              <w:pStyle w:val="ae"/>
              <w:numPr>
                <w:ilvl w:val="0"/>
                <w:numId w:val="105"/>
              </w:numPr>
              <w:spacing w:line="360" w:lineRule="auto"/>
              <w:ind w:firstLineChars="0"/>
            </w:pPr>
          </w:p>
        </w:tc>
        <w:tc>
          <w:tcPr>
            <w:tcW w:w="1701" w:type="dxa"/>
          </w:tcPr>
          <w:p w14:paraId="501E4DAF" w14:textId="4B3EB752" w:rsidR="002B30CC" w:rsidRDefault="002B30CC" w:rsidP="005605E3">
            <w:pPr>
              <w:spacing w:line="360" w:lineRule="auto"/>
            </w:pPr>
            <w:r>
              <w:rPr>
                <w:rFonts w:ascii="Arial" w:hAnsi="Arial" w:cs="Arial"/>
                <w:color w:val="333333"/>
                <w:sz w:val="20"/>
              </w:rPr>
              <w:t>是否可重复购买</w:t>
            </w:r>
          </w:p>
        </w:tc>
        <w:tc>
          <w:tcPr>
            <w:tcW w:w="6095" w:type="dxa"/>
          </w:tcPr>
          <w:p w14:paraId="63A41888" w14:textId="77777777" w:rsidR="003D4EC3" w:rsidRDefault="003D4EC3" w:rsidP="005605E3">
            <w:pPr>
              <w:spacing w:line="360" w:lineRule="auto"/>
            </w:pPr>
            <w:r>
              <w:rPr>
                <w:rFonts w:hint="eastAsia"/>
              </w:rPr>
              <w:t>新增</w:t>
            </w:r>
            <w:r>
              <w:t>：</w:t>
            </w:r>
          </w:p>
          <w:p w14:paraId="294E0F1F" w14:textId="77777777" w:rsidR="003D4EC3" w:rsidRDefault="003D4EC3" w:rsidP="005605E3">
            <w:pPr>
              <w:spacing w:line="360" w:lineRule="auto"/>
            </w:pPr>
            <w:r>
              <w:rPr>
                <w:rFonts w:hint="eastAsia"/>
              </w:rPr>
              <w:t>下拉</w:t>
            </w:r>
            <w:r>
              <w:t>列表</w:t>
            </w:r>
            <w:r>
              <w:rPr>
                <w:rFonts w:hint="eastAsia"/>
              </w:rPr>
              <w:t>，</w:t>
            </w:r>
            <w:r>
              <w:t>单选</w:t>
            </w:r>
            <w:r>
              <w:rPr>
                <w:rFonts w:hint="eastAsia"/>
              </w:rPr>
              <w:t>，</w:t>
            </w:r>
            <w:r>
              <w:t>手动选择</w:t>
            </w:r>
            <w:r>
              <w:rPr>
                <w:rFonts w:hint="eastAsia"/>
              </w:rPr>
              <w:t>；默认值</w:t>
            </w:r>
            <w:r>
              <w:t>：请选择</w:t>
            </w:r>
          </w:p>
          <w:p w14:paraId="32A6D973" w14:textId="22B26152" w:rsidR="003D4EC3" w:rsidRDefault="003D4EC3" w:rsidP="005605E3">
            <w:pPr>
              <w:spacing w:line="360" w:lineRule="auto"/>
            </w:pPr>
            <w:r>
              <w:rPr>
                <w:rFonts w:hint="eastAsia"/>
              </w:rPr>
              <w:t>下拉</w:t>
            </w:r>
            <w:r>
              <w:t>列表值：</w:t>
            </w:r>
            <w:r>
              <w:rPr>
                <w:rFonts w:hint="eastAsia"/>
              </w:rPr>
              <w:t>是、否；</w:t>
            </w:r>
          </w:p>
          <w:p w14:paraId="45F0EBAA" w14:textId="77777777" w:rsidR="003D4EC3" w:rsidRDefault="003D4EC3" w:rsidP="005605E3">
            <w:pPr>
              <w:spacing w:line="360" w:lineRule="auto"/>
            </w:pPr>
            <w:r>
              <w:rPr>
                <w:rFonts w:hint="eastAsia"/>
              </w:rPr>
              <w:t>查看</w:t>
            </w:r>
            <w:r>
              <w:t>：</w:t>
            </w:r>
          </w:p>
          <w:p w14:paraId="468DBF42" w14:textId="77777777" w:rsidR="003D4EC3" w:rsidRDefault="003D4EC3" w:rsidP="005605E3">
            <w:pPr>
              <w:spacing w:line="360" w:lineRule="auto"/>
            </w:pPr>
            <w:r>
              <w:rPr>
                <w:rFonts w:hint="eastAsia"/>
              </w:rPr>
              <w:t>查询</w:t>
            </w:r>
            <w:r>
              <w:t>带出最后一次保存的数据，且不</w:t>
            </w:r>
            <w:r>
              <w:rPr>
                <w:rFonts w:hint="eastAsia"/>
              </w:rPr>
              <w:t>支持</w:t>
            </w:r>
            <w:r>
              <w:t>修改；</w:t>
            </w:r>
          </w:p>
          <w:p w14:paraId="46EF3366" w14:textId="77777777" w:rsidR="003D4EC3" w:rsidRDefault="003D4EC3" w:rsidP="005605E3">
            <w:pPr>
              <w:spacing w:line="360" w:lineRule="auto"/>
            </w:pPr>
            <w:r>
              <w:rPr>
                <w:rFonts w:hint="eastAsia"/>
              </w:rPr>
              <w:t>修改</w:t>
            </w:r>
            <w:r>
              <w:t>：</w:t>
            </w:r>
          </w:p>
          <w:p w14:paraId="35971A5A" w14:textId="6193A386" w:rsidR="002B30CC" w:rsidRDefault="003D4EC3" w:rsidP="005605E3">
            <w:pPr>
              <w:spacing w:line="360" w:lineRule="auto"/>
            </w:pPr>
            <w:r>
              <w:rPr>
                <w:rFonts w:hint="eastAsia"/>
              </w:rPr>
              <w:t>查询</w:t>
            </w:r>
            <w:r>
              <w:t>带出最后一次保存的数据，且</w:t>
            </w:r>
            <w:r>
              <w:rPr>
                <w:rFonts w:hint="eastAsia"/>
              </w:rPr>
              <w:t>支持</w:t>
            </w:r>
            <w:r>
              <w:t>修改；</w:t>
            </w:r>
          </w:p>
        </w:tc>
      </w:tr>
      <w:tr w:rsidR="00F02F86" w14:paraId="6AF4AA8A" w14:textId="77777777" w:rsidTr="002B30CC">
        <w:tc>
          <w:tcPr>
            <w:tcW w:w="704" w:type="dxa"/>
          </w:tcPr>
          <w:p w14:paraId="33960CC4" w14:textId="77777777" w:rsidR="00F02F86" w:rsidRDefault="00F02F86" w:rsidP="005605E3">
            <w:pPr>
              <w:pStyle w:val="ae"/>
              <w:numPr>
                <w:ilvl w:val="0"/>
                <w:numId w:val="105"/>
              </w:numPr>
              <w:spacing w:line="360" w:lineRule="auto"/>
              <w:ind w:firstLineChars="0"/>
            </w:pPr>
          </w:p>
        </w:tc>
        <w:tc>
          <w:tcPr>
            <w:tcW w:w="1701" w:type="dxa"/>
          </w:tcPr>
          <w:p w14:paraId="1E749199" w14:textId="136D9886" w:rsidR="00F02F86" w:rsidRDefault="00F02F86" w:rsidP="005605E3">
            <w:pPr>
              <w:spacing w:line="360" w:lineRule="auto"/>
            </w:pPr>
            <w:r>
              <w:rPr>
                <w:rFonts w:ascii="Arial" w:hAnsi="Arial" w:cs="Arial"/>
                <w:color w:val="333333"/>
                <w:sz w:val="20"/>
              </w:rPr>
              <w:t>销售价</w:t>
            </w:r>
          </w:p>
        </w:tc>
        <w:tc>
          <w:tcPr>
            <w:tcW w:w="6095" w:type="dxa"/>
          </w:tcPr>
          <w:p w14:paraId="46FA54DA" w14:textId="7B718825" w:rsidR="00F02F86" w:rsidRDefault="00F02F86" w:rsidP="005605E3">
            <w:pPr>
              <w:spacing w:line="360" w:lineRule="auto"/>
            </w:pPr>
            <w:r>
              <w:rPr>
                <w:rFonts w:hint="eastAsia"/>
              </w:rPr>
              <w:t>新增</w:t>
            </w:r>
            <w:r>
              <w:t>：</w:t>
            </w:r>
          </w:p>
          <w:p w14:paraId="0C96001F" w14:textId="7A8ECBB1" w:rsidR="00F02F86" w:rsidRDefault="00F02F86" w:rsidP="005605E3">
            <w:pPr>
              <w:spacing w:line="360" w:lineRule="auto"/>
            </w:pPr>
            <w:r>
              <w:rPr>
                <w:rFonts w:hint="eastAsia"/>
              </w:rPr>
              <w:t>单行</w:t>
            </w:r>
            <w:r>
              <w:t>文本框，</w:t>
            </w:r>
            <w:r>
              <w:rPr>
                <w:rFonts w:hint="eastAsia"/>
              </w:rPr>
              <w:t>只能录入正数</w:t>
            </w:r>
            <w:r>
              <w:t>和</w:t>
            </w:r>
            <w:r>
              <w:rPr>
                <w:rFonts w:hint="eastAsia"/>
              </w:rPr>
              <w:t>0</w:t>
            </w:r>
            <w:r>
              <w:rPr>
                <w:rFonts w:hint="eastAsia"/>
              </w:rPr>
              <w:t>，小数点后</w:t>
            </w:r>
            <w:r>
              <w:t>保留</w:t>
            </w:r>
            <w:r>
              <w:rPr>
                <w:rFonts w:hint="eastAsia"/>
              </w:rPr>
              <w:t>2</w:t>
            </w:r>
            <w:r>
              <w:rPr>
                <w:rFonts w:hint="eastAsia"/>
              </w:rPr>
              <w:t>位</w:t>
            </w:r>
            <w:r>
              <w:t>小数，</w:t>
            </w:r>
            <w:r>
              <w:rPr>
                <w:rFonts w:hint="eastAsia"/>
              </w:rPr>
              <w:t>单位</w:t>
            </w:r>
            <w:r>
              <w:t>：元，默认值：</w:t>
            </w:r>
            <w:r>
              <w:rPr>
                <w:rFonts w:hint="eastAsia"/>
              </w:rPr>
              <w:t>请输入</w:t>
            </w:r>
            <w:r>
              <w:t>…</w:t>
            </w:r>
          </w:p>
          <w:p w14:paraId="718F5F54" w14:textId="532941E8" w:rsidR="00F02F86" w:rsidRDefault="00F02F86" w:rsidP="005605E3">
            <w:pPr>
              <w:spacing w:line="360" w:lineRule="auto"/>
            </w:pPr>
            <w:r>
              <w:rPr>
                <w:rFonts w:hint="eastAsia"/>
              </w:rPr>
              <w:t>查看</w:t>
            </w:r>
            <w:r>
              <w:t>：</w:t>
            </w:r>
          </w:p>
          <w:p w14:paraId="244910F4" w14:textId="77777777" w:rsidR="00F02F86" w:rsidRDefault="00F02F86" w:rsidP="005605E3">
            <w:pPr>
              <w:spacing w:line="360" w:lineRule="auto"/>
            </w:pPr>
            <w:r>
              <w:rPr>
                <w:rFonts w:hint="eastAsia"/>
              </w:rPr>
              <w:t>查询</w:t>
            </w:r>
            <w:r>
              <w:t>带出最后一次保存的数据，且不</w:t>
            </w:r>
            <w:r>
              <w:rPr>
                <w:rFonts w:hint="eastAsia"/>
              </w:rPr>
              <w:t>支持</w:t>
            </w:r>
            <w:r>
              <w:t>修改；</w:t>
            </w:r>
          </w:p>
          <w:p w14:paraId="221C28CC" w14:textId="70D23DD1" w:rsidR="00F02F86" w:rsidRDefault="00F02F86" w:rsidP="005605E3">
            <w:pPr>
              <w:spacing w:line="360" w:lineRule="auto"/>
            </w:pPr>
            <w:r>
              <w:rPr>
                <w:rFonts w:hint="eastAsia"/>
              </w:rPr>
              <w:t>修改</w:t>
            </w:r>
            <w:r>
              <w:t>：</w:t>
            </w:r>
          </w:p>
          <w:p w14:paraId="79025E9D" w14:textId="2D55F0E1" w:rsidR="00F02F86" w:rsidRDefault="00F02F86" w:rsidP="005605E3">
            <w:pPr>
              <w:spacing w:line="360" w:lineRule="auto"/>
            </w:pPr>
            <w:r>
              <w:rPr>
                <w:rFonts w:hint="eastAsia"/>
              </w:rPr>
              <w:t>查询</w:t>
            </w:r>
            <w:r>
              <w:t>带出最后一次保存的数据，且</w:t>
            </w:r>
            <w:r>
              <w:rPr>
                <w:rFonts w:hint="eastAsia"/>
              </w:rPr>
              <w:t>支持</w:t>
            </w:r>
            <w:r>
              <w:t>修改；</w:t>
            </w:r>
          </w:p>
        </w:tc>
      </w:tr>
      <w:tr w:rsidR="00F02F86" w14:paraId="66C0C68F" w14:textId="77777777" w:rsidTr="002B30CC">
        <w:tc>
          <w:tcPr>
            <w:tcW w:w="704" w:type="dxa"/>
          </w:tcPr>
          <w:p w14:paraId="0DCFBE54" w14:textId="77777777" w:rsidR="00F02F86" w:rsidRDefault="00F02F86" w:rsidP="005605E3">
            <w:pPr>
              <w:pStyle w:val="ae"/>
              <w:numPr>
                <w:ilvl w:val="0"/>
                <w:numId w:val="105"/>
              </w:numPr>
              <w:spacing w:line="360" w:lineRule="auto"/>
              <w:ind w:firstLineChars="0"/>
            </w:pPr>
          </w:p>
        </w:tc>
        <w:tc>
          <w:tcPr>
            <w:tcW w:w="1701" w:type="dxa"/>
          </w:tcPr>
          <w:p w14:paraId="75C560FF" w14:textId="4DD89F5E" w:rsidR="00F02F86" w:rsidRDefault="00F02F86" w:rsidP="005605E3">
            <w:pPr>
              <w:spacing w:line="360" w:lineRule="auto"/>
            </w:pPr>
            <w:r>
              <w:rPr>
                <w:rFonts w:ascii="Arial" w:hAnsi="Arial" w:cs="Arial"/>
                <w:color w:val="333333"/>
                <w:sz w:val="20"/>
              </w:rPr>
              <w:t>费率级别</w:t>
            </w:r>
          </w:p>
        </w:tc>
        <w:tc>
          <w:tcPr>
            <w:tcW w:w="6095" w:type="dxa"/>
          </w:tcPr>
          <w:p w14:paraId="503F94C5" w14:textId="77777777" w:rsidR="00CE61C8" w:rsidRDefault="00CE61C8" w:rsidP="005605E3">
            <w:pPr>
              <w:spacing w:line="360" w:lineRule="auto"/>
            </w:pPr>
            <w:r>
              <w:rPr>
                <w:rFonts w:hint="eastAsia"/>
              </w:rPr>
              <w:t>新增</w:t>
            </w:r>
            <w:r>
              <w:t>：</w:t>
            </w:r>
          </w:p>
          <w:p w14:paraId="323B1AB7" w14:textId="77777777" w:rsidR="00CE61C8" w:rsidRDefault="00CE61C8" w:rsidP="005605E3">
            <w:pPr>
              <w:spacing w:line="360" w:lineRule="auto"/>
            </w:pPr>
            <w:r>
              <w:rPr>
                <w:rFonts w:hint="eastAsia"/>
              </w:rPr>
              <w:t>下拉</w:t>
            </w:r>
            <w:r>
              <w:t>列表</w:t>
            </w:r>
            <w:r>
              <w:rPr>
                <w:rFonts w:hint="eastAsia"/>
              </w:rPr>
              <w:t>，</w:t>
            </w:r>
            <w:r>
              <w:t>单选</w:t>
            </w:r>
            <w:r>
              <w:rPr>
                <w:rFonts w:hint="eastAsia"/>
              </w:rPr>
              <w:t>，</w:t>
            </w:r>
            <w:r>
              <w:t>手动选择</w:t>
            </w:r>
            <w:r>
              <w:rPr>
                <w:rFonts w:hint="eastAsia"/>
              </w:rPr>
              <w:t>；默认值</w:t>
            </w:r>
            <w:r>
              <w:t>：请选择</w:t>
            </w:r>
          </w:p>
          <w:p w14:paraId="207CAD75" w14:textId="77777777" w:rsidR="00CE61C8" w:rsidRDefault="00CE61C8" w:rsidP="005605E3">
            <w:pPr>
              <w:spacing w:line="360" w:lineRule="auto"/>
            </w:pPr>
            <w:r>
              <w:rPr>
                <w:rFonts w:hint="eastAsia"/>
              </w:rPr>
              <w:t>下拉</w:t>
            </w:r>
            <w:r>
              <w:t>列表值：</w:t>
            </w:r>
            <w:r>
              <w:rPr>
                <w:rFonts w:hint="eastAsia"/>
              </w:rPr>
              <w:t>从对应的表里取值，每家公司的值同核心保持一致；</w:t>
            </w:r>
          </w:p>
          <w:p w14:paraId="6A172636" w14:textId="77777777" w:rsidR="00CE61C8" w:rsidRDefault="00CE61C8" w:rsidP="005605E3">
            <w:pPr>
              <w:spacing w:line="360" w:lineRule="auto"/>
            </w:pPr>
            <w:r>
              <w:rPr>
                <w:rFonts w:hint="eastAsia"/>
              </w:rPr>
              <w:t>查看</w:t>
            </w:r>
            <w:r>
              <w:t>：</w:t>
            </w:r>
          </w:p>
          <w:p w14:paraId="1521D51D" w14:textId="77777777" w:rsidR="00CE61C8" w:rsidRDefault="00CE61C8" w:rsidP="005605E3">
            <w:pPr>
              <w:spacing w:line="360" w:lineRule="auto"/>
            </w:pPr>
            <w:r>
              <w:rPr>
                <w:rFonts w:hint="eastAsia"/>
              </w:rPr>
              <w:t>查询</w:t>
            </w:r>
            <w:r>
              <w:t>带出最后一次保存的数据，且不</w:t>
            </w:r>
            <w:r>
              <w:rPr>
                <w:rFonts w:hint="eastAsia"/>
              </w:rPr>
              <w:t>支持</w:t>
            </w:r>
            <w:r>
              <w:t>修改；</w:t>
            </w:r>
          </w:p>
          <w:p w14:paraId="4DF977CD" w14:textId="77777777" w:rsidR="00CE61C8" w:rsidRDefault="00CE61C8" w:rsidP="005605E3">
            <w:pPr>
              <w:spacing w:line="360" w:lineRule="auto"/>
            </w:pPr>
            <w:r>
              <w:rPr>
                <w:rFonts w:hint="eastAsia"/>
              </w:rPr>
              <w:t>修改</w:t>
            </w:r>
            <w:r>
              <w:t>：</w:t>
            </w:r>
          </w:p>
          <w:p w14:paraId="30271797" w14:textId="7675CB23" w:rsidR="00F02F86" w:rsidRDefault="00CE61C8" w:rsidP="005605E3">
            <w:pPr>
              <w:spacing w:line="360" w:lineRule="auto"/>
            </w:pPr>
            <w:r>
              <w:rPr>
                <w:rFonts w:hint="eastAsia"/>
              </w:rPr>
              <w:t>查询</w:t>
            </w:r>
            <w:r>
              <w:t>带出最后一次保存的数据，且</w:t>
            </w:r>
            <w:r>
              <w:rPr>
                <w:rFonts w:hint="eastAsia"/>
              </w:rPr>
              <w:t>支持</w:t>
            </w:r>
            <w:r>
              <w:t>修改；</w:t>
            </w:r>
          </w:p>
        </w:tc>
      </w:tr>
      <w:tr w:rsidR="00F02F86" w14:paraId="10A2A8F6" w14:textId="77777777" w:rsidTr="002B30CC">
        <w:tc>
          <w:tcPr>
            <w:tcW w:w="704" w:type="dxa"/>
          </w:tcPr>
          <w:p w14:paraId="44FDA64D" w14:textId="77777777" w:rsidR="00F02F86" w:rsidRDefault="00F02F86" w:rsidP="005605E3">
            <w:pPr>
              <w:pStyle w:val="ae"/>
              <w:numPr>
                <w:ilvl w:val="0"/>
                <w:numId w:val="105"/>
              </w:numPr>
              <w:spacing w:line="360" w:lineRule="auto"/>
              <w:ind w:firstLineChars="0"/>
            </w:pPr>
          </w:p>
        </w:tc>
        <w:tc>
          <w:tcPr>
            <w:tcW w:w="1701" w:type="dxa"/>
          </w:tcPr>
          <w:p w14:paraId="51E19EC7" w14:textId="56B95317" w:rsidR="00F02F86" w:rsidRDefault="00F02F86" w:rsidP="005605E3">
            <w:pPr>
              <w:spacing w:line="360" w:lineRule="auto"/>
            </w:pPr>
            <w:r>
              <w:rPr>
                <w:rFonts w:ascii="Arial" w:hAnsi="Arial" w:cs="Arial"/>
                <w:color w:val="333333"/>
                <w:sz w:val="20"/>
              </w:rPr>
              <w:t>最低保额</w:t>
            </w:r>
          </w:p>
        </w:tc>
        <w:tc>
          <w:tcPr>
            <w:tcW w:w="6095" w:type="dxa"/>
          </w:tcPr>
          <w:p w14:paraId="47E5D583" w14:textId="77777777" w:rsidR="00B46D63" w:rsidRDefault="00B46D63" w:rsidP="005605E3">
            <w:pPr>
              <w:spacing w:line="360" w:lineRule="auto"/>
            </w:pPr>
            <w:r>
              <w:rPr>
                <w:rFonts w:hint="eastAsia"/>
              </w:rPr>
              <w:t>新增</w:t>
            </w:r>
            <w:r>
              <w:t>：</w:t>
            </w:r>
          </w:p>
          <w:p w14:paraId="573CD130" w14:textId="77777777" w:rsidR="00B46D63" w:rsidRDefault="00B46D63" w:rsidP="005605E3">
            <w:pPr>
              <w:spacing w:line="360" w:lineRule="auto"/>
            </w:pPr>
            <w:r>
              <w:rPr>
                <w:rFonts w:hint="eastAsia"/>
              </w:rPr>
              <w:t>单行</w:t>
            </w:r>
            <w:r>
              <w:t>文本框，</w:t>
            </w:r>
            <w:r>
              <w:rPr>
                <w:rFonts w:hint="eastAsia"/>
              </w:rPr>
              <w:t>只能录入正数</w:t>
            </w:r>
            <w:r>
              <w:t>和</w:t>
            </w:r>
            <w:r>
              <w:rPr>
                <w:rFonts w:hint="eastAsia"/>
              </w:rPr>
              <w:t>0</w:t>
            </w:r>
            <w:r>
              <w:rPr>
                <w:rFonts w:hint="eastAsia"/>
              </w:rPr>
              <w:t>，小数点后</w:t>
            </w:r>
            <w:r>
              <w:t>保留</w:t>
            </w:r>
            <w:r>
              <w:rPr>
                <w:rFonts w:hint="eastAsia"/>
              </w:rPr>
              <w:t>2</w:t>
            </w:r>
            <w:r>
              <w:rPr>
                <w:rFonts w:hint="eastAsia"/>
              </w:rPr>
              <w:t>位</w:t>
            </w:r>
            <w:r>
              <w:t>小数，</w:t>
            </w:r>
            <w:r>
              <w:rPr>
                <w:rFonts w:hint="eastAsia"/>
              </w:rPr>
              <w:t>单位</w:t>
            </w:r>
            <w:r>
              <w:t>：元，默认值：</w:t>
            </w:r>
            <w:r>
              <w:rPr>
                <w:rFonts w:hint="eastAsia"/>
              </w:rPr>
              <w:t>请输入</w:t>
            </w:r>
            <w:r>
              <w:t>…</w:t>
            </w:r>
          </w:p>
          <w:p w14:paraId="53320D08" w14:textId="77777777" w:rsidR="00B46D63" w:rsidRDefault="00B46D63" w:rsidP="005605E3">
            <w:pPr>
              <w:spacing w:line="360" w:lineRule="auto"/>
            </w:pPr>
            <w:r>
              <w:rPr>
                <w:rFonts w:hint="eastAsia"/>
              </w:rPr>
              <w:t>查看</w:t>
            </w:r>
            <w:r>
              <w:t>：</w:t>
            </w:r>
          </w:p>
          <w:p w14:paraId="422AC9A4" w14:textId="77777777" w:rsidR="00B46D63" w:rsidRDefault="00B46D63" w:rsidP="005605E3">
            <w:pPr>
              <w:spacing w:line="360" w:lineRule="auto"/>
            </w:pPr>
            <w:r>
              <w:rPr>
                <w:rFonts w:hint="eastAsia"/>
              </w:rPr>
              <w:t>查询</w:t>
            </w:r>
            <w:r>
              <w:t>带出最后一次保存的数据，且不</w:t>
            </w:r>
            <w:r>
              <w:rPr>
                <w:rFonts w:hint="eastAsia"/>
              </w:rPr>
              <w:t>支持</w:t>
            </w:r>
            <w:r>
              <w:t>修改；</w:t>
            </w:r>
          </w:p>
          <w:p w14:paraId="7E867B55" w14:textId="77777777" w:rsidR="00B46D63" w:rsidRDefault="00B46D63" w:rsidP="005605E3">
            <w:pPr>
              <w:spacing w:line="360" w:lineRule="auto"/>
            </w:pPr>
            <w:r>
              <w:rPr>
                <w:rFonts w:hint="eastAsia"/>
              </w:rPr>
              <w:t>修改</w:t>
            </w:r>
            <w:r>
              <w:t>：</w:t>
            </w:r>
          </w:p>
          <w:p w14:paraId="57952B15" w14:textId="08365528" w:rsidR="00F02F86" w:rsidRDefault="00B46D63" w:rsidP="005605E3">
            <w:pPr>
              <w:spacing w:line="360" w:lineRule="auto"/>
            </w:pPr>
            <w:r>
              <w:rPr>
                <w:rFonts w:hint="eastAsia"/>
              </w:rPr>
              <w:t>查询</w:t>
            </w:r>
            <w:r>
              <w:t>带出最后一次保存的数据，且</w:t>
            </w:r>
            <w:r>
              <w:rPr>
                <w:rFonts w:hint="eastAsia"/>
              </w:rPr>
              <w:t>支持</w:t>
            </w:r>
            <w:r>
              <w:t>修改；</w:t>
            </w:r>
          </w:p>
        </w:tc>
      </w:tr>
      <w:tr w:rsidR="00F02F86" w14:paraId="4F9E214C" w14:textId="77777777" w:rsidTr="002B30CC">
        <w:tc>
          <w:tcPr>
            <w:tcW w:w="704" w:type="dxa"/>
          </w:tcPr>
          <w:p w14:paraId="575C2A2E" w14:textId="77777777" w:rsidR="00F02F86" w:rsidRDefault="00F02F86" w:rsidP="005605E3">
            <w:pPr>
              <w:pStyle w:val="ae"/>
              <w:numPr>
                <w:ilvl w:val="0"/>
                <w:numId w:val="105"/>
              </w:numPr>
              <w:spacing w:line="360" w:lineRule="auto"/>
              <w:ind w:firstLineChars="0"/>
            </w:pPr>
          </w:p>
        </w:tc>
        <w:tc>
          <w:tcPr>
            <w:tcW w:w="1701" w:type="dxa"/>
          </w:tcPr>
          <w:p w14:paraId="05CB1A1B" w14:textId="3B49E634" w:rsidR="00F02F86" w:rsidRDefault="00F02F86" w:rsidP="005605E3">
            <w:pPr>
              <w:spacing w:line="360" w:lineRule="auto"/>
            </w:pPr>
            <w:r>
              <w:rPr>
                <w:rFonts w:ascii="Arial" w:hAnsi="Arial" w:cs="Arial"/>
                <w:color w:val="333333"/>
                <w:sz w:val="20"/>
              </w:rPr>
              <w:t>初始费率</w:t>
            </w:r>
          </w:p>
        </w:tc>
        <w:tc>
          <w:tcPr>
            <w:tcW w:w="6095" w:type="dxa"/>
          </w:tcPr>
          <w:p w14:paraId="6199EADE" w14:textId="77777777" w:rsidR="009276AD" w:rsidRDefault="009276AD" w:rsidP="005605E3">
            <w:pPr>
              <w:spacing w:line="360" w:lineRule="auto"/>
            </w:pPr>
            <w:r>
              <w:rPr>
                <w:rFonts w:hint="eastAsia"/>
              </w:rPr>
              <w:t>新增</w:t>
            </w:r>
            <w:r>
              <w:t>：</w:t>
            </w:r>
          </w:p>
          <w:p w14:paraId="68D4273B" w14:textId="55FD54B6" w:rsidR="009276AD" w:rsidRDefault="009276AD" w:rsidP="005605E3">
            <w:pPr>
              <w:spacing w:line="360" w:lineRule="auto"/>
            </w:pPr>
            <w:r>
              <w:rPr>
                <w:rFonts w:hint="eastAsia"/>
              </w:rPr>
              <w:t>单行</w:t>
            </w:r>
            <w:r>
              <w:t>文本框，可录入任意</w:t>
            </w:r>
            <w:r>
              <w:rPr>
                <w:rFonts w:hint="eastAsia"/>
              </w:rPr>
              <w:t>字符</w:t>
            </w:r>
            <w:r>
              <w:t>，最多可录入</w:t>
            </w:r>
            <w:r>
              <w:rPr>
                <w:rFonts w:hint="eastAsia"/>
              </w:rPr>
              <w:t>50</w:t>
            </w:r>
            <w:r>
              <w:rPr>
                <w:rFonts w:hint="eastAsia"/>
              </w:rPr>
              <w:t>个字符</w:t>
            </w:r>
            <w:r>
              <w:t>，默认值：</w:t>
            </w:r>
            <w:r>
              <w:rPr>
                <w:rFonts w:hint="eastAsia"/>
              </w:rPr>
              <w:t>请输入</w:t>
            </w:r>
            <w:r>
              <w:t>…</w:t>
            </w:r>
          </w:p>
          <w:p w14:paraId="2DF1E172" w14:textId="77777777" w:rsidR="009276AD" w:rsidRDefault="009276AD" w:rsidP="005605E3">
            <w:pPr>
              <w:spacing w:line="360" w:lineRule="auto"/>
            </w:pPr>
            <w:r>
              <w:rPr>
                <w:rFonts w:hint="eastAsia"/>
              </w:rPr>
              <w:t>查看</w:t>
            </w:r>
            <w:r>
              <w:t>：</w:t>
            </w:r>
          </w:p>
          <w:p w14:paraId="3362922E" w14:textId="77777777" w:rsidR="009276AD" w:rsidRDefault="009276AD" w:rsidP="005605E3">
            <w:pPr>
              <w:spacing w:line="360" w:lineRule="auto"/>
            </w:pPr>
            <w:r>
              <w:rPr>
                <w:rFonts w:hint="eastAsia"/>
              </w:rPr>
              <w:t>查询</w:t>
            </w:r>
            <w:r>
              <w:t>带出最后一次保存的数据，且不</w:t>
            </w:r>
            <w:r>
              <w:rPr>
                <w:rFonts w:hint="eastAsia"/>
              </w:rPr>
              <w:t>支持</w:t>
            </w:r>
            <w:r>
              <w:t>修改；</w:t>
            </w:r>
          </w:p>
          <w:p w14:paraId="678EB84A" w14:textId="77777777" w:rsidR="009276AD" w:rsidRDefault="009276AD" w:rsidP="005605E3">
            <w:pPr>
              <w:spacing w:line="360" w:lineRule="auto"/>
            </w:pPr>
            <w:r>
              <w:rPr>
                <w:rFonts w:hint="eastAsia"/>
              </w:rPr>
              <w:t>修改</w:t>
            </w:r>
            <w:r>
              <w:t>：</w:t>
            </w:r>
          </w:p>
          <w:p w14:paraId="5BB526CB" w14:textId="6940D6F5" w:rsidR="00F02F86" w:rsidRDefault="009276AD" w:rsidP="005605E3">
            <w:pPr>
              <w:spacing w:line="360" w:lineRule="auto"/>
            </w:pPr>
            <w:r>
              <w:rPr>
                <w:rFonts w:hint="eastAsia"/>
              </w:rPr>
              <w:t>查询</w:t>
            </w:r>
            <w:r>
              <w:t>带出最后一次保存的数据，且</w:t>
            </w:r>
            <w:r>
              <w:rPr>
                <w:rFonts w:hint="eastAsia"/>
              </w:rPr>
              <w:t>支持</w:t>
            </w:r>
            <w:r>
              <w:t>修改；</w:t>
            </w:r>
          </w:p>
        </w:tc>
      </w:tr>
      <w:tr w:rsidR="00F02F86" w14:paraId="04803513" w14:textId="77777777" w:rsidTr="002B30CC">
        <w:tc>
          <w:tcPr>
            <w:tcW w:w="704" w:type="dxa"/>
          </w:tcPr>
          <w:p w14:paraId="7A143043" w14:textId="77777777" w:rsidR="00F02F86" w:rsidRDefault="00F02F86" w:rsidP="005605E3">
            <w:pPr>
              <w:pStyle w:val="ae"/>
              <w:numPr>
                <w:ilvl w:val="0"/>
                <w:numId w:val="105"/>
              </w:numPr>
              <w:spacing w:line="360" w:lineRule="auto"/>
              <w:ind w:firstLineChars="0"/>
            </w:pPr>
          </w:p>
        </w:tc>
        <w:tc>
          <w:tcPr>
            <w:tcW w:w="1701" w:type="dxa"/>
          </w:tcPr>
          <w:p w14:paraId="738C6329" w14:textId="6620E6F3" w:rsidR="00F02F86" w:rsidRDefault="00F02F86" w:rsidP="005605E3">
            <w:pPr>
              <w:spacing w:line="360" w:lineRule="auto"/>
            </w:pPr>
            <w:r>
              <w:rPr>
                <w:rFonts w:ascii="Arial" w:hAnsi="Arial" w:cs="Arial"/>
                <w:color w:val="333333"/>
                <w:sz w:val="20"/>
              </w:rPr>
              <w:t>保单管理费</w:t>
            </w:r>
          </w:p>
        </w:tc>
        <w:tc>
          <w:tcPr>
            <w:tcW w:w="6095" w:type="dxa"/>
          </w:tcPr>
          <w:p w14:paraId="55D96696" w14:textId="77777777" w:rsidR="009276AD" w:rsidRDefault="009276AD" w:rsidP="005605E3">
            <w:pPr>
              <w:spacing w:line="360" w:lineRule="auto"/>
            </w:pPr>
            <w:r>
              <w:rPr>
                <w:rFonts w:hint="eastAsia"/>
              </w:rPr>
              <w:t>新增</w:t>
            </w:r>
            <w:r>
              <w:t>：</w:t>
            </w:r>
          </w:p>
          <w:p w14:paraId="10416BC7" w14:textId="77777777" w:rsidR="009276AD" w:rsidRDefault="009276AD" w:rsidP="005605E3">
            <w:pPr>
              <w:spacing w:line="360" w:lineRule="auto"/>
            </w:pPr>
            <w:r>
              <w:rPr>
                <w:rFonts w:hint="eastAsia"/>
              </w:rPr>
              <w:lastRenderedPageBreak/>
              <w:t>单行</w:t>
            </w:r>
            <w:r>
              <w:t>文本框，</w:t>
            </w:r>
            <w:r>
              <w:rPr>
                <w:rFonts w:hint="eastAsia"/>
              </w:rPr>
              <w:t>只能录入正数</w:t>
            </w:r>
            <w:r>
              <w:t>和</w:t>
            </w:r>
            <w:r>
              <w:rPr>
                <w:rFonts w:hint="eastAsia"/>
              </w:rPr>
              <w:t>0</w:t>
            </w:r>
            <w:r>
              <w:rPr>
                <w:rFonts w:hint="eastAsia"/>
              </w:rPr>
              <w:t>，小数点后</w:t>
            </w:r>
            <w:r>
              <w:t>保留</w:t>
            </w:r>
            <w:r>
              <w:rPr>
                <w:rFonts w:hint="eastAsia"/>
              </w:rPr>
              <w:t>2</w:t>
            </w:r>
            <w:r>
              <w:rPr>
                <w:rFonts w:hint="eastAsia"/>
              </w:rPr>
              <w:t>位</w:t>
            </w:r>
            <w:r>
              <w:t>小数，</w:t>
            </w:r>
            <w:r>
              <w:rPr>
                <w:rFonts w:hint="eastAsia"/>
              </w:rPr>
              <w:t>单位</w:t>
            </w:r>
            <w:r>
              <w:t>：元，默认值：</w:t>
            </w:r>
            <w:r>
              <w:rPr>
                <w:rFonts w:hint="eastAsia"/>
              </w:rPr>
              <w:t>请输入</w:t>
            </w:r>
            <w:r>
              <w:t>…</w:t>
            </w:r>
          </w:p>
          <w:p w14:paraId="38D05842" w14:textId="77777777" w:rsidR="009276AD" w:rsidRDefault="009276AD" w:rsidP="005605E3">
            <w:pPr>
              <w:spacing w:line="360" w:lineRule="auto"/>
            </w:pPr>
            <w:r>
              <w:rPr>
                <w:rFonts w:hint="eastAsia"/>
              </w:rPr>
              <w:t>查看</w:t>
            </w:r>
            <w:r>
              <w:t>：</w:t>
            </w:r>
          </w:p>
          <w:p w14:paraId="2BD6A0D6" w14:textId="77777777" w:rsidR="009276AD" w:rsidRDefault="009276AD" w:rsidP="005605E3">
            <w:pPr>
              <w:spacing w:line="360" w:lineRule="auto"/>
            </w:pPr>
            <w:r>
              <w:rPr>
                <w:rFonts w:hint="eastAsia"/>
              </w:rPr>
              <w:t>查询</w:t>
            </w:r>
            <w:r>
              <w:t>带出最后一次保存的数据，且不</w:t>
            </w:r>
            <w:r>
              <w:rPr>
                <w:rFonts w:hint="eastAsia"/>
              </w:rPr>
              <w:t>支持</w:t>
            </w:r>
            <w:r>
              <w:t>修改；</w:t>
            </w:r>
          </w:p>
          <w:p w14:paraId="63E508CF" w14:textId="77777777" w:rsidR="009276AD" w:rsidRDefault="009276AD" w:rsidP="005605E3">
            <w:pPr>
              <w:spacing w:line="360" w:lineRule="auto"/>
            </w:pPr>
            <w:r>
              <w:rPr>
                <w:rFonts w:hint="eastAsia"/>
              </w:rPr>
              <w:t>修改</w:t>
            </w:r>
            <w:r>
              <w:t>：</w:t>
            </w:r>
          </w:p>
          <w:p w14:paraId="6BC52097" w14:textId="648FC995" w:rsidR="00F02F86" w:rsidRDefault="009276AD" w:rsidP="005605E3">
            <w:pPr>
              <w:spacing w:line="360" w:lineRule="auto"/>
            </w:pPr>
            <w:r>
              <w:rPr>
                <w:rFonts w:hint="eastAsia"/>
              </w:rPr>
              <w:t>查询</w:t>
            </w:r>
            <w:r>
              <w:t>带出最后一次保存的数据，且</w:t>
            </w:r>
            <w:r>
              <w:rPr>
                <w:rFonts w:hint="eastAsia"/>
              </w:rPr>
              <w:t>支持</w:t>
            </w:r>
            <w:r>
              <w:t>修改；</w:t>
            </w:r>
          </w:p>
        </w:tc>
      </w:tr>
      <w:tr w:rsidR="00F02F86" w14:paraId="460BBB1D" w14:textId="77777777" w:rsidTr="002B30CC">
        <w:tc>
          <w:tcPr>
            <w:tcW w:w="704" w:type="dxa"/>
          </w:tcPr>
          <w:p w14:paraId="51304A4D" w14:textId="77777777" w:rsidR="00F02F86" w:rsidRDefault="00F02F86" w:rsidP="005605E3">
            <w:pPr>
              <w:pStyle w:val="ae"/>
              <w:numPr>
                <w:ilvl w:val="0"/>
                <w:numId w:val="105"/>
              </w:numPr>
              <w:spacing w:line="360" w:lineRule="auto"/>
              <w:ind w:firstLineChars="0"/>
            </w:pPr>
          </w:p>
        </w:tc>
        <w:tc>
          <w:tcPr>
            <w:tcW w:w="1701" w:type="dxa"/>
          </w:tcPr>
          <w:p w14:paraId="449F50D4" w14:textId="65B6FFBB" w:rsidR="00F02F86" w:rsidRDefault="00F02F86" w:rsidP="005605E3">
            <w:pPr>
              <w:spacing w:line="360" w:lineRule="auto"/>
            </w:pPr>
            <w:r>
              <w:rPr>
                <w:rFonts w:ascii="Arial" w:hAnsi="Arial" w:cs="Arial"/>
                <w:color w:val="333333"/>
                <w:sz w:val="20"/>
              </w:rPr>
              <w:t>基础数据单位保费</w:t>
            </w:r>
          </w:p>
        </w:tc>
        <w:tc>
          <w:tcPr>
            <w:tcW w:w="6095" w:type="dxa"/>
          </w:tcPr>
          <w:p w14:paraId="2DE2BC84" w14:textId="77777777" w:rsidR="009B61AB" w:rsidRDefault="009B61AB" w:rsidP="005605E3">
            <w:pPr>
              <w:spacing w:line="360" w:lineRule="auto"/>
            </w:pPr>
            <w:r>
              <w:rPr>
                <w:rFonts w:hint="eastAsia"/>
              </w:rPr>
              <w:t>新增</w:t>
            </w:r>
            <w:r>
              <w:t>：</w:t>
            </w:r>
          </w:p>
          <w:p w14:paraId="6E66E805" w14:textId="77777777" w:rsidR="009B61AB" w:rsidRDefault="009B61AB" w:rsidP="005605E3">
            <w:pPr>
              <w:spacing w:line="360" w:lineRule="auto"/>
            </w:pPr>
            <w:r>
              <w:rPr>
                <w:rFonts w:hint="eastAsia"/>
              </w:rPr>
              <w:t>单行</w:t>
            </w:r>
            <w:r>
              <w:t>文本框，</w:t>
            </w:r>
            <w:r>
              <w:rPr>
                <w:rFonts w:hint="eastAsia"/>
              </w:rPr>
              <w:t>只能录入正数</w:t>
            </w:r>
            <w:r>
              <w:t>和</w:t>
            </w:r>
            <w:r>
              <w:rPr>
                <w:rFonts w:hint="eastAsia"/>
              </w:rPr>
              <w:t>0</w:t>
            </w:r>
            <w:r>
              <w:rPr>
                <w:rFonts w:hint="eastAsia"/>
              </w:rPr>
              <w:t>，小数点后</w:t>
            </w:r>
            <w:r>
              <w:t>保留</w:t>
            </w:r>
            <w:r>
              <w:rPr>
                <w:rFonts w:hint="eastAsia"/>
              </w:rPr>
              <w:t>2</w:t>
            </w:r>
            <w:r>
              <w:rPr>
                <w:rFonts w:hint="eastAsia"/>
              </w:rPr>
              <w:t>位</w:t>
            </w:r>
            <w:r>
              <w:t>小数，</w:t>
            </w:r>
            <w:r>
              <w:rPr>
                <w:rFonts w:hint="eastAsia"/>
              </w:rPr>
              <w:t>单位</w:t>
            </w:r>
            <w:r>
              <w:t>：元，默认值：</w:t>
            </w:r>
            <w:r>
              <w:rPr>
                <w:rFonts w:hint="eastAsia"/>
              </w:rPr>
              <w:t>请输入</w:t>
            </w:r>
            <w:r>
              <w:t>…</w:t>
            </w:r>
          </w:p>
          <w:p w14:paraId="7CE0005F" w14:textId="77777777" w:rsidR="009B61AB" w:rsidRDefault="009B61AB" w:rsidP="005605E3">
            <w:pPr>
              <w:spacing w:line="360" w:lineRule="auto"/>
            </w:pPr>
            <w:r>
              <w:rPr>
                <w:rFonts w:hint="eastAsia"/>
              </w:rPr>
              <w:t>查看</w:t>
            </w:r>
            <w:r>
              <w:t>：</w:t>
            </w:r>
          </w:p>
          <w:p w14:paraId="387B46C1" w14:textId="77777777" w:rsidR="009B61AB" w:rsidRDefault="009B61AB" w:rsidP="005605E3">
            <w:pPr>
              <w:spacing w:line="360" w:lineRule="auto"/>
            </w:pPr>
            <w:r>
              <w:rPr>
                <w:rFonts w:hint="eastAsia"/>
              </w:rPr>
              <w:t>查询</w:t>
            </w:r>
            <w:r>
              <w:t>带出最后一次保存的数据，且不</w:t>
            </w:r>
            <w:r>
              <w:rPr>
                <w:rFonts w:hint="eastAsia"/>
              </w:rPr>
              <w:t>支持</w:t>
            </w:r>
            <w:r>
              <w:t>修改；</w:t>
            </w:r>
          </w:p>
          <w:p w14:paraId="6C5638E5" w14:textId="77777777" w:rsidR="009B61AB" w:rsidRDefault="009B61AB" w:rsidP="005605E3">
            <w:pPr>
              <w:spacing w:line="360" w:lineRule="auto"/>
            </w:pPr>
            <w:r>
              <w:rPr>
                <w:rFonts w:hint="eastAsia"/>
              </w:rPr>
              <w:t>修改</w:t>
            </w:r>
            <w:r>
              <w:t>：</w:t>
            </w:r>
          </w:p>
          <w:p w14:paraId="2EEC9B3A" w14:textId="42D1A0C7" w:rsidR="00F02F86" w:rsidRDefault="009B61AB" w:rsidP="005605E3">
            <w:pPr>
              <w:spacing w:line="360" w:lineRule="auto"/>
            </w:pPr>
            <w:r>
              <w:rPr>
                <w:rFonts w:hint="eastAsia"/>
              </w:rPr>
              <w:t>查询</w:t>
            </w:r>
            <w:r>
              <w:t>带出最后一次保存的数据，且</w:t>
            </w:r>
            <w:r>
              <w:rPr>
                <w:rFonts w:hint="eastAsia"/>
              </w:rPr>
              <w:t>支持</w:t>
            </w:r>
            <w:r>
              <w:t>修改；</w:t>
            </w:r>
          </w:p>
        </w:tc>
      </w:tr>
      <w:tr w:rsidR="00F02F86" w14:paraId="3A3EE83D" w14:textId="77777777" w:rsidTr="002B30CC">
        <w:tc>
          <w:tcPr>
            <w:tcW w:w="704" w:type="dxa"/>
          </w:tcPr>
          <w:p w14:paraId="64DDB94E" w14:textId="77777777" w:rsidR="00F02F86" w:rsidRDefault="00F02F86" w:rsidP="005605E3">
            <w:pPr>
              <w:pStyle w:val="ae"/>
              <w:numPr>
                <w:ilvl w:val="0"/>
                <w:numId w:val="105"/>
              </w:numPr>
              <w:spacing w:line="360" w:lineRule="auto"/>
              <w:ind w:firstLineChars="0"/>
            </w:pPr>
          </w:p>
        </w:tc>
        <w:tc>
          <w:tcPr>
            <w:tcW w:w="1701" w:type="dxa"/>
          </w:tcPr>
          <w:p w14:paraId="291AE16B" w14:textId="6CEB801B" w:rsidR="00F02F86" w:rsidRDefault="00F02F86" w:rsidP="005605E3">
            <w:pPr>
              <w:spacing w:line="360" w:lineRule="auto"/>
            </w:pPr>
            <w:r>
              <w:rPr>
                <w:rFonts w:ascii="Arial" w:hAnsi="Arial" w:cs="Arial"/>
                <w:color w:val="333333"/>
                <w:sz w:val="20"/>
              </w:rPr>
              <w:t>可选份数</w:t>
            </w:r>
          </w:p>
        </w:tc>
        <w:tc>
          <w:tcPr>
            <w:tcW w:w="6095" w:type="dxa"/>
          </w:tcPr>
          <w:p w14:paraId="4CE2A5A1" w14:textId="77777777" w:rsidR="00730387" w:rsidRDefault="00730387" w:rsidP="005605E3">
            <w:pPr>
              <w:spacing w:line="360" w:lineRule="auto"/>
            </w:pPr>
            <w:r>
              <w:rPr>
                <w:rFonts w:hint="eastAsia"/>
              </w:rPr>
              <w:t>新增</w:t>
            </w:r>
            <w:r>
              <w:t>：</w:t>
            </w:r>
          </w:p>
          <w:p w14:paraId="2DF8EAA8" w14:textId="5B91A562" w:rsidR="00730387" w:rsidRDefault="00730387" w:rsidP="005605E3">
            <w:pPr>
              <w:spacing w:line="360" w:lineRule="auto"/>
            </w:pPr>
            <w:r>
              <w:rPr>
                <w:rFonts w:hint="eastAsia"/>
              </w:rPr>
              <w:t>单行</w:t>
            </w:r>
            <w:r>
              <w:t>文本框，</w:t>
            </w:r>
            <w:r>
              <w:rPr>
                <w:rFonts w:hint="eastAsia"/>
              </w:rPr>
              <w:t>只能录入正整数</w:t>
            </w:r>
            <w:r>
              <w:t>，默认值：</w:t>
            </w:r>
            <w:r>
              <w:rPr>
                <w:rFonts w:hint="eastAsia"/>
              </w:rPr>
              <w:t>请输入</w:t>
            </w:r>
            <w:r>
              <w:t>…</w:t>
            </w:r>
          </w:p>
          <w:p w14:paraId="414EE85A" w14:textId="77777777" w:rsidR="00730387" w:rsidRDefault="00730387" w:rsidP="005605E3">
            <w:pPr>
              <w:spacing w:line="360" w:lineRule="auto"/>
            </w:pPr>
            <w:r>
              <w:rPr>
                <w:rFonts w:hint="eastAsia"/>
              </w:rPr>
              <w:t>查看</w:t>
            </w:r>
            <w:r>
              <w:t>：</w:t>
            </w:r>
          </w:p>
          <w:p w14:paraId="0B349CD1" w14:textId="77777777" w:rsidR="00730387" w:rsidRDefault="00730387" w:rsidP="005605E3">
            <w:pPr>
              <w:spacing w:line="360" w:lineRule="auto"/>
            </w:pPr>
            <w:r>
              <w:rPr>
                <w:rFonts w:hint="eastAsia"/>
              </w:rPr>
              <w:t>查询</w:t>
            </w:r>
            <w:r>
              <w:t>带出最后一次保存的数据，且不</w:t>
            </w:r>
            <w:r>
              <w:rPr>
                <w:rFonts w:hint="eastAsia"/>
              </w:rPr>
              <w:t>支持</w:t>
            </w:r>
            <w:r>
              <w:t>修改；</w:t>
            </w:r>
          </w:p>
          <w:p w14:paraId="7C70A26A" w14:textId="77777777" w:rsidR="00730387" w:rsidRDefault="00730387" w:rsidP="005605E3">
            <w:pPr>
              <w:spacing w:line="360" w:lineRule="auto"/>
            </w:pPr>
            <w:r>
              <w:rPr>
                <w:rFonts w:hint="eastAsia"/>
              </w:rPr>
              <w:t>修改</w:t>
            </w:r>
            <w:r>
              <w:t>：</w:t>
            </w:r>
          </w:p>
          <w:p w14:paraId="074697EC" w14:textId="0813A7F5" w:rsidR="00F02F86" w:rsidRDefault="00730387" w:rsidP="005605E3">
            <w:pPr>
              <w:spacing w:line="360" w:lineRule="auto"/>
            </w:pPr>
            <w:r>
              <w:rPr>
                <w:rFonts w:hint="eastAsia"/>
              </w:rPr>
              <w:t>查询</w:t>
            </w:r>
            <w:r>
              <w:t>带出最后一次保存的数据，且</w:t>
            </w:r>
            <w:r>
              <w:rPr>
                <w:rFonts w:hint="eastAsia"/>
              </w:rPr>
              <w:t>支持</w:t>
            </w:r>
            <w:r>
              <w:t>修改；</w:t>
            </w:r>
          </w:p>
        </w:tc>
      </w:tr>
      <w:tr w:rsidR="00F02F86" w14:paraId="7624AA66" w14:textId="77777777" w:rsidTr="002B30CC">
        <w:tc>
          <w:tcPr>
            <w:tcW w:w="704" w:type="dxa"/>
          </w:tcPr>
          <w:p w14:paraId="693CB96B" w14:textId="77777777" w:rsidR="00F02F86" w:rsidRDefault="00F02F86" w:rsidP="005605E3">
            <w:pPr>
              <w:pStyle w:val="ae"/>
              <w:numPr>
                <w:ilvl w:val="0"/>
                <w:numId w:val="105"/>
              </w:numPr>
              <w:spacing w:line="360" w:lineRule="auto"/>
              <w:ind w:firstLineChars="0"/>
            </w:pPr>
          </w:p>
        </w:tc>
        <w:tc>
          <w:tcPr>
            <w:tcW w:w="1701" w:type="dxa"/>
          </w:tcPr>
          <w:p w14:paraId="59A23B99" w14:textId="068BD0E2" w:rsidR="00F02F86" w:rsidRDefault="00F02F86" w:rsidP="005605E3">
            <w:pPr>
              <w:spacing w:line="360" w:lineRule="auto"/>
            </w:pPr>
            <w:r>
              <w:rPr>
                <w:rFonts w:ascii="Arial" w:hAnsi="Arial" w:cs="Arial"/>
                <w:color w:val="333333"/>
                <w:sz w:val="20"/>
              </w:rPr>
              <w:t>每份单位保额</w:t>
            </w:r>
          </w:p>
        </w:tc>
        <w:tc>
          <w:tcPr>
            <w:tcW w:w="6095" w:type="dxa"/>
          </w:tcPr>
          <w:p w14:paraId="3050CB9A" w14:textId="77777777" w:rsidR="002E3A2A" w:rsidRDefault="002E3A2A" w:rsidP="005605E3">
            <w:pPr>
              <w:spacing w:line="360" w:lineRule="auto"/>
            </w:pPr>
            <w:r>
              <w:rPr>
                <w:rFonts w:hint="eastAsia"/>
              </w:rPr>
              <w:t>新增</w:t>
            </w:r>
            <w:r>
              <w:t>：</w:t>
            </w:r>
          </w:p>
          <w:p w14:paraId="269FADE9" w14:textId="77777777" w:rsidR="002E3A2A" w:rsidRDefault="002E3A2A" w:rsidP="005605E3">
            <w:pPr>
              <w:spacing w:line="360" w:lineRule="auto"/>
            </w:pPr>
            <w:r>
              <w:rPr>
                <w:rFonts w:hint="eastAsia"/>
              </w:rPr>
              <w:t>单行</w:t>
            </w:r>
            <w:r>
              <w:t>文本框，</w:t>
            </w:r>
            <w:r>
              <w:rPr>
                <w:rFonts w:hint="eastAsia"/>
              </w:rPr>
              <w:t>只能录入正数</w:t>
            </w:r>
            <w:r>
              <w:t>和</w:t>
            </w:r>
            <w:r>
              <w:rPr>
                <w:rFonts w:hint="eastAsia"/>
              </w:rPr>
              <w:t>0</w:t>
            </w:r>
            <w:r>
              <w:rPr>
                <w:rFonts w:hint="eastAsia"/>
              </w:rPr>
              <w:t>，小数点后</w:t>
            </w:r>
            <w:r>
              <w:t>保留</w:t>
            </w:r>
            <w:r>
              <w:rPr>
                <w:rFonts w:hint="eastAsia"/>
              </w:rPr>
              <w:t>2</w:t>
            </w:r>
            <w:r>
              <w:rPr>
                <w:rFonts w:hint="eastAsia"/>
              </w:rPr>
              <w:t>位</w:t>
            </w:r>
            <w:r>
              <w:t>小数，</w:t>
            </w:r>
            <w:r>
              <w:rPr>
                <w:rFonts w:hint="eastAsia"/>
              </w:rPr>
              <w:t>单位</w:t>
            </w:r>
            <w:r>
              <w:t>：元，默认值：</w:t>
            </w:r>
            <w:r>
              <w:rPr>
                <w:rFonts w:hint="eastAsia"/>
              </w:rPr>
              <w:t>请输入</w:t>
            </w:r>
            <w:r>
              <w:t>…</w:t>
            </w:r>
          </w:p>
          <w:p w14:paraId="56DF8AC0" w14:textId="77777777" w:rsidR="002E3A2A" w:rsidRDefault="002E3A2A" w:rsidP="005605E3">
            <w:pPr>
              <w:spacing w:line="360" w:lineRule="auto"/>
            </w:pPr>
            <w:r>
              <w:rPr>
                <w:rFonts w:hint="eastAsia"/>
              </w:rPr>
              <w:t>查看</w:t>
            </w:r>
            <w:r>
              <w:t>：</w:t>
            </w:r>
          </w:p>
          <w:p w14:paraId="58DAD00D" w14:textId="77777777" w:rsidR="002E3A2A" w:rsidRDefault="002E3A2A" w:rsidP="005605E3">
            <w:pPr>
              <w:spacing w:line="360" w:lineRule="auto"/>
            </w:pPr>
            <w:r>
              <w:rPr>
                <w:rFonts w:hint="eastAsia"/>
              </w:rPr>
              <w:t>查询</w:t>
            </w:r>
            <w:r>
              <w:t>带出最后一次保存的数据，且不</w:t>
            </w:r>
            <w:r>
              <w:rPr>
                <w:rFonts w:hint="eastAsia"/>
              </w:rPr>
              <w:t>支持</w:t>
            </w:r>
            <w:r>
              <w:t>修改；</w:t>
            </w:r>
          </w:p>
          <w:p w14:paraId="5D6C5691" w14:textId="77777777" w:rsidR="002E3A2A" w:rsidRDefault="002E3A2A" w:rsidP="005605E3">
            <w:pPr>
              <w:spacing w:line="360" w:lineRule="auto"/>
            </w:pPr>
            <w:r>
              <w:rPr>
                <w:rFonts w:hint="eastAsia"/>
              </w:rPr>
              <w:t>修改</w:t>
            </w:r>
            <w:r>
              <w:t>：</w:t>
            </w:r>
          </w:p>
          <w:p w14:paraId="3FD554D8" w14:textId="2041DC55" w:rsidR="00F02F86" w:rsidRDefault="002E3A2A" w:rsidP="005605E3">
            <w:pPr>
              <w:spacing w:line="360" w:lineRule="auto"/>
            </w:pPr>
            <w:r>
              <w:rPr>
                <w:rFonts w:hint="eastAsia"/>
              </w:rPr>
              <w:t>查询</w:t>
            </w:r>
            <w:r>
              <w:t>带出最后一次保存的数据，且</w:t>
            </w:r>
            <w:r>
              <w:rPr>
                <w:rFonts w:hint="eastAsia"/>
              </w:rPr>
              <w:t>支持</w:t>
            </w:r>
            <w:r>
              <w:t>修改；</w:t>
            </w:r>
          </w:p>
        </w:tc>
      </w:tr>
      <w:tr w:rsidR="00F02F86" w14:paraId="63B8F283" w14:textId="77777777" w:rsidTr="002B30CC">
        <w:tc>
          <w:tcPr>
            <w:tcW w:w="704" w:type="dxa"/>
          </w:tcPr>
          <w:p w14:paraId="663DDF26" w14:textId="77777777" w:rsidR="00F02F86" w:rsidRDefault="00F02F86" w:rsidP="005605E3">
            <w:pPr>
              <w:pStyle w:val="ae"/>
              <w:numPr>
                <w:ilvl w:val="0"/>
                <w:numId w:val="105"/>
              </w:numPr>
              <w:spacing w:line="360" w:lineRule="auto"/>
              <w:ind w:firstLineChars="0"/>
            </w:pPr>
          </w:p>
        </w:tc>
        <w:tc>
          <w:tcPr>
            <w:tcW w:w="1701" w:type="dxa"/>
          </w:tcPr>
          <w:p w14:paraId="6EA690BD" w14:textId="5D018D62" w:rsidR="00F02F86" w:rsidRDefault="00F02F86" w:rsidP="005605E3">
            <w:pPr>
              <w:spacing w:line="360" w:lineRule="auto"/>
            </w:pPr>
            <w:r>
              <w:rPr>
                <w:rFonts w:ascii="Arial" w:hAnsi="Arial" w:cs="Arial"/>
                <w:color w:val="333333"/>
                <w:sz w:val="20"/>
              </w:rPr>
              <w:t>基础数据单位保额</w:t>
            </w:r>
          </w:p>
        </w:tc>
        <w:tc>
          <w:tcPr>
            <w:tcW w:w="6095" w:type="dxa"/>
          </w:tcPr>
          <w:p w14:paraId="19AE72B0" w14:textId="77777777" w:rsidR="002E3A2A" w:rsidRDefault="002E3A2A" w:rsidP="005605E3">
            <w:pPr>
              <w:spacing w:line="360" w:lineRule="auto"/>
            </w:pPr>
            <w:r>
              <w:rPr>
                <w:rFonts w:hint="eastAsia"/>
              </w:rPr>
              <w:t>新增</w:t>
            </w:r>
            <w:r>
              <w:t>：</w:t>
            </w:r>
          </w:p>
          <w:p w14:paraId="54727A31" w14:textId="77777777" w:rsidR="002E3A2A" w:rsidRDefault="002E3A2A" w:rsidP="005605E3">
            <w:pPr>
              <w:spacing w:line="360" w:lineRule="auto"/>
            </w:pPr>
            <w:r>
              <w:rPr>
                <w:rFonts w:hint="eastAsia"/>
              </w:rPr>
              <w:t>单行</w:t>
            </w:r>
            <w:r>
              <w:t>文本框，</w:t>
            </w:r>
            <w:r>
              <w:rPr>
                <w:rFonts w:hint="eastAsia"/>
              </w:rPr>
              <w:t>只能录入正数</w:t>
            </w:r>
            <w:r>
              <w:t>和</w:t>
            </w:r>
            <w:r>
              <w:rPr>
                <w:rFonts w:hint="eastAsia"/>
              </w:rPr>
              <w:t>0</w:t>
            </w:r>
            <w:r>
              <w:rPr>
                <w:rFonts w:hint="eastAsia"/>
              </w:rPr>
              <w:t>，小数点后</w:t>
            </w:r>
            <w:r>
              <w:t>保留</w:t>
            </w:r>
            <w:r>
              <w:rPr>
                <w:rFonts w:hint="eastAsia"/>
              </w:rPr>
              <w:t>2</w:t>
            </w:r>
            <w:r>
              <w:rPr>
                <w:rFonts w:hint="eastAsia"/>
              </w:rPr>
              <w:t>位</w:t>
            </w:r>
            <w:r>
              <w:t>小数，</w:t>
            </w:r>
            <w:r>
              <w:rPr>
                <w:rFonts w:hint="eastAsia"/>
              </w:rPr>
              <w:t>单位</w:t>
            </w:r>
            <w:r>
              <w:t>：元，默认值：</w:t>
            </w:r>
            <w:r>
              <w:rPr>
                <w:rFonts w:hint="eastAsia"/>
              </w:rPr>
              <w:t>请输入</w:t>
            </w:r>
            <w:r>
              <w:t>…</w:t>
            </w:r>
          </w:p>
          <w:p w14:paraId="46C682BE" w14:textId="77777777" w:rsidR="002E3A2A" w:rsidRDefault="002E3A2A" w:rsidP="005605E3">
            <w:pPr>
              <w:spacing w:line="360" w:lineRule="auto"/>
            </w:pPr>
            <w:r>
              <w:rPr>
                <w:rFonts w:hint="eastAsia"/>
              </w:rPr>
              <w:lastRenderedPageBreak/>
              <w:t>查看</w:t>
            </w:r>
            <w:r>
              <w:t>：</w:t>
            </w:r>
          </w:p>
          <w:p w14:paraId="48927DCD" w14:textId="77777777" w:rsidR="002E3A2A" w:rsidRDefault="002E3A2A" w:rsidP="005605E3">
            <w:pPr>
              <w:spacing w:line="360" w:lineRule="auto"/>
            </w:pPr>
            <w:r>
              <w:rPr>
                <w:rFonts w:hint="eastAsia"/>
              </w:rPr>
              <w:t>查询</w:t>
            </w:r>
            <w:r>
              <w:t>带出最后一次保存的数据，且不</w:t>
            </w:r>
            <w:r>
              <w:rPr>
                <w:rFonts w:hint="eastAsia"/>
              </w:rPr>
              <w:t>支持</w:t>
            </w:r>
            <w:r>
              <w:t>修改；</w:t>
            </w:r>
          </w:p>
          <w:p w14:paraId="36F105F4" w14:textId="77777777" w:rsidR="002E3A2A" w:rsidRDefault="002E3A2A" w:rsidP="005605E3">
            <w:pPr>
              <w:spacing w:line="360" w:lineRule="auto"/>
            </w:pPr>
            <w:r>
              <w:rPr>
                <w:rFonts w:hint="eastAsia"/>
              </w:rPr>
              <w:t>修改</w:t>
            </w:r>
            <w:r>
              <w:t>：</w:t>
            </w:r>
          </w:p>
          <w:p w14:paraId="070B9DFF" w14:textId="577E2B5E" w:rsidR="00F02F86" w:rsidRDefault="002E3A2A" w:rsidP="005605E3">
            <w:pPr>
              <w:spacing w:line="360" w:lineRule="auto"/>
            </w:pPr>
            <w:r>
              <w:rPr>
                <w:rFonts w:hint="eastAsia"/>
              </w:rPr>
              <w:t>查询</w:t>
            </w:r>
            <w:r>
              <w:t>带出最后一次保存的数据，且</w:t>
            </w:r>
            <w:r>
              <w:rPr>
                <w:rFonts w:hint="eastAsia"/>
              </w:rPr>
              <w:t>支持</w:t>
            </w:r>
            <w:r>
              <w:t>修改；</w:t>
            </w:r>
          </w:p>
        </w:tc>
      </w:tr>
      <w:tr w:rsidR="00F02F86" w14:paraId="33ADEA4A" w14:textId="77777777" w:rsidTr="002B30CC">
        <w:tc>
          <w:tcPr>
            <w:tcW w:w="704" w:type="dxa"/>
          </w:tcPr>
          <w:p w14:paraId="571534A0" w14:textId="77777777" w:rsidR="00F02F86" w:rsidRDefault="00F02F86" w:rsidP="005605E3">
            <w:pPr>
              <w:pStyle w:val="ae"/>
              <w:numPr>
                <w:ilvl w:val="0"/>
                <w:numId w:val="105"/>
              </w:numPr>
              <w:spacing w:line="360" w:lineRule="auto"/>
              <w:ind w:firstLineChars="0"/>
            </w:pPr>
          </w:p>
        </w:tc>
        <w:tc>
          <w:tcPr>
            <w:tcW w:w="1701" w:type="dxa"/>
          </w:tcPr>
          <w:p w14:paraId="6390B018" w14:textId="4BA31CF5" w:rsidR="00F02F86" w:rsidRDefault="00F02F86" w:rsidP="005605E3">
            <w:pPr>
              <w:spacing w:line="360" w:lineRule="auto"/>
            </w:pPr>
            <w:r>
              <w:rPr>
                <w:rFonts w:ascii="Arial" w:hAnsi="Arial" w:cs="Arial"/>
                <w:color w:val="333333"/>
                <w:sz w:val="20"/>
              </w:rPr>
              <w:t>保单提供方式</w:t>
            </w:r>
          </w:p>
        </w:tc>
        <w:tc>
          <w:tcPr>
            <w:tcW w:w="6095" w:type="dxa"/>
          </w:tcPr>
          <w:p w14:paraId="3B95679D" w14:textId="77777777" w:rsidR="002E3A2A" w:rsidRDefault="002E3A2A" w:rsidP="005605E3">
            <w:pPr>
              <w:spacing w:line="360" w:lineRule="auto"/>
            </w:pPr>
            <w:r>
              <w:rPr>
                <w:rFonts w:hint="eastAsia"/>
              </w:rPr>
              <w:t>新增</w:t>
            </w:r>
            <w:r>
              <w:t>：</w:t>
            </w:r>
          </w:p>
          <w:p w14:paraId="6DB4D889" w14:textId="77777777" w:rsidR="002E3A2A" w:rsidRDefault="002E3A2A" w:rsidP="005605E3">
            <w:pPr>
              <w:spacing w:line="360" w:lineRule="auto"/>
            </w:pPr>
            <w:r>
              <w:rPr>
                <w:rFonts w:hint="eastAsia"/>
              </w:rPr>
              <w:t>下拉</w:t>
            </w:r>
            <w:r>
              <w:t>列表</w:t>
            </w:r>
            <w:r>
              <w:rPr>
                <w:rFonts w:hint="eastAsia"/>
              </w:rPr>
              <w:t>，</w:t>
            </w:r>
            <w:r>
              <w:t>单选</w:t>
            </w:r>
            <w:r>
              <w:rPr>
                <w:rFonts w:hint="eastAsia"/>
              </w:rPr>
              <w:t>，</w:t>
            </w:r>
            <w:r>
              <w:t>手动选择</w:t>
            </w:r>
            <w:r>
              <w:rPr>
                <w:rFonts w:hint="eastAsia"/>
              </w:rPr>
              <w:t>；默认值</w:t>
            </w:r>
            <w:r>
              <w:t>：请选择</w:t>
            </w:r>
          </w:p>
          <w:p w14:paraId="4DE3F7A7" w14:textId="77777777" w:rsidR="002E3A2A" w:rsidRDefault="002E3A2A" w:rsidP="005605E3">
            <w:pPr>
              <w:spacing w:line="360" w:lineRule="auto"/>
            </w:pPr>
            <w:r>
              <w:rPr>
                <w:rFonts w:hint="eastAsia"/>
              </w:rPr>
              <w:t>下拉</w:t>
            </w:r>
            <w:r>
              <w:t>列表值：</w:t>
            </w:r>
            <w:r>
              <w:rPr>
                <w:rFonts w:hint="eastAsia"/>
              </w:rPr>
              <w:t>从对应的表里取值，每家公司的值同核心保持一致；</w:t>
            </w:r>
          </w:p>
          <w:p w14:paraId="3DA0B37C" w14:textId="77777777" w:rsidR="002E3A2A" w:rsidRDefault="002E3A2A" w:rsidP="005605E3">
            <w:pPr>
              <w:spacing w:line="360" w:lineRule="auto"/>
            </w:pPr>
            <w:r>
              <w:rPr>
                <w:rFonts w:hint="eastAsia"/>
              </w:rPr>
              <w:t>查看</w:t>
            </w:r>
            <w:r>
              <w:t>：</w:t>
            </w:r>
          </w:p>
          <w:p w14:paraId="59127283" w14:textId="77777777" w:rsidR="002E3A2A" w:rsidRDefault="002E3A2A" w:rsidP="005605E3">
            <w:pPr>
              <w:spacing w:line="360" w:lineRule="auto"/>
            </w:pPr>
            <w:r>
              <w:rPr>
                <w:rFonts w:hint="eastAsia"/>
              </w:rPr>
              <w:t>查询</w:t>
            </w:r>
            <w:r>
              <w:t>带出最后一次保存的数据，且不</w:t>
            </w:r>
            <w:r>
              <w:rPr>
                <w:rFonts w:hint="eastAsia"/>
              </w:rPr>
              <w:t>支持</w:t>
            </w:r>
            <w:r>
              <w:t>修改；</w:t>
            </w:r>
          </w:p>
          <w:p w14:paraId="33BFFCF5" w14:textId="77777777" w:rsidR="002E3A2A" w:rsidRDefault="002E3A2A" w:rsidP="005605E3">
            <w:pPr>
              <w:spacing w:line="360" w:lineRule="auto"/>
            </w:pPr>
            <w:r>
              <w:rPr>
                <w:rFonts w:hint="eastAsia"/>
              </w:rPr>
              <w:t>修改</w:t>
            </w:r>
            <w:r>
              <w:t>：</w:t>
            </w:r>
          </w:p>
          <w:p w14:paraId="40C07DFB" w14:textId="67581606" w:rsidR="00F02F86" w:rsidRDefault="002E3A2A" w:rsidP="005605E3">
            <w:pPr>
              <w:spacing w:line="360" w:lineRule="auto"/>
            </w:pPr>
            <w:r>
              <w:rPr>
                <w:rFonts w:hint="eastAsia"/>
              </w:rPr>
              <w:t>查询</w:t>
            </w:r>
            <w:r>
              <w:t>带出最后一次保存的数据，且</w:t>
            </w:r>
            <w:r>
              <w:rPr>
                <w:rFonts w:hint="eastAsia"/>
              </w:rPr>
              <w:t>支持</w:t>
            </w:r>
            <w:r>
              <w:t>修改；</w:t>
            </w:r>
          </w:p>
        </w:tc>
      </w:tr>
      <w:tr w:rsidR="00F02F86" w14:paraId="6B955158" w14:textId="77777777" w:rsidTr="00B07106">
        <w:tc>
          <w:tcPr>
            <w:tcW w:w="8500" w:type="dxa"/>
            <w:gridSpan w:val="3"/>
            <w:shd w:val="clear" w:color="auto" w:fill="FBE4D5" w:themeFill="accent2" w:themeFillTint="33"/>
          </w:tcPr>
          <w:p w14:paraId="69B54E9A" w14:textId="44A0B1F0" w:rsidR="00F02F86" w:rsidRDefault="00F02F86" w:rsidP="005605E3">
            <w:pPr>
              <w:spacing w:line="360" w:lineRule="auto"/>
            </w:pPr>
            <w:r>
              <w:rPr>
                <w:rFonts w:hint="eastAsia"/>
              </w:rPr>
              <w:t>规则信息（该标签数据均为“非必录项”）</w:t>
            </w:r>
          </w:p>
        </w:tc>
      </w:tr>
      <w:tr w:rsidR="00F02F86" w14:paraId="597B427C" w14:textId="77777777" w:rsidTr="002B30CC">
        <w:tc>
          <w:tcPr>
            <w:tcW w:w="704" w:type="dxa"/>
          </w:tcPr>
          <w:p w14:paraId="632BC1E1" w14:textId="77777777" w:rsidR="00F02F86" w:rsidRDefault="00F02F86" w:rsidP="005605E3">
            <w:pPr>
              <w:pStyle w:val="ae"/>
              <w:numPr>
                <w:ilvl w:val="0"/>
                <w:numId w:val="106"/>
              </w:numPr>
              <w:spacing w:line="360" w:lineRule="auto"/>
              <w:ind w:firstLineChars="0"/>
            </w:pPr>
          </w:p>
        </w:tc>
        <w:tc>
          <w:tcPr>
            <w:tcW w:w="1701" w:type="dxa"/>
          </w:tcPr>
          <w:p w14:paraId="20B9B1BA" w14:textId="43DE5546" w:rsidR="00F02F86" w:rsidRDefault="00F02F86" w:rsidP="005605E3">
            <w:pPr>
              <w:spacing w:line="360" w:lineRule="auto"/>
            </w:pPr>
            <w:r>
              <w:rPr>
                <w:rFonts w:hint="eastAsia"/>
              </w:rPr>
              <w:t>是否有现价</w:t>
            </w:r>
          </w:p>
        </w:tc>
        <w:tc>
          <w:tcPr>
            <w:tcW w:w="6095" w:type="dxa"/>
          </w:tcPr>
          <w:p w14:paraId="3E982CE1" w14:textId="77777777" w:rsidR="00553158" w:rsidRDefault="00553158" w:rsidP="005605E3">
            <w:pPr>
              <w:spacing w:line="360" w:lineRule="auto"/>
            </w:pPr>
            <w:r>
              <w:rPr>
                <w:rFonts w:hint="eastAsia"/>
              </w:rPr>
              <w:t>新增</w:t>
            </w:r>
            <w:r>
              <w:t>：</w:t>
            </w:r>
          </w:p>
          <w:p w14:paraId="6EFE7E84" w14:textId="77777777" w:rsidR="00553158" w:rsidRDefault="00553158" w:rsidP="005605E3">
            <w:pPr>
              <w:spacing w:line="360" w:lineRule="auto"/>
            </w:pPr>
            <w:r>
              <w:rPr>
                <w:rFonts w:hint="eastAsia"/>
              </w:rPr>
              <w:t>下拉</w:t>
            </w:r>
            <w:r>
              <w:t>列表</w:t>
            </w:r>
            <w:r>
              <w:rPr>
                <w:rFonts w:hint="eastAsia"/>
              </w:rPr>
              <w:t>，</w:t>
            </w:r>
            <w:r>
              <w:t>单选</w:t>
            </w:r>
            <w:r>
              <w:rPr>
                <w:rFonts w:hint="eastAsia"/>
              </w:rPr>
              <w:t>，</w:t>
            </w:r>
            <w:r>
              <w:t>手动选择</w:t>
            </w:r>
            <w:r>
              <w:rPr>
                <w:rFonts w:hint="eastAsia"/>
              </w:rPr>
              <w:t>；默认值</w:t>
            </w:r>
            <w:r>
              <w:t>：请选择</w:t>
            </w:r>
          </w:p>
          <w:p w14:paraId="3448726F" w14:textId="77777777" w:rsidR="00553158" w:rsidRDefault="00553158" w:rsidP="005605E3">
            <w:pPr>
              <w:spacing w:line="360" w:lineRule="auto"/>
            </w:pPr>
            <w:r>
              <w:rPr>
                <w:rFonts w:hint="eastAsia"/>
              </w:rPr>
              <w:t>下拉</w:t>
            </w:r>
            <w:r>
              <w:t>列表值：</w:t>
            </w:r>
            <w:r>
              <w:rPr>
                <w:rFonts w:hint="eastAsia"/>
              </w:rPr>
              <w:t>从对应的表里取值，每家公司的值同核心保持一致；</w:t>
            </w:r>
          </w:p>
          <w:p w14:paraId="5A5AD621" w14:textId="77777777" w:rsidR="00553158" w:rsidRDefault="00553158" w:rsidP="005605E3">
            <w:pPr>
              <w:spacing w:line="360" w:lineRule="auto"/>
            </w:pPr>
            <w:r>
              <w:rPr>
                <w:rFonts w:hint="eastAsia"/>
              </w:rPr>
              <w:t>查看</w:t>
            </w:r>
            <w:r>
              <w:t>：</w:t>
            </w:r>
          </w:p>
          <w:p w14:paraId="69D5869A" w14:textId="77777777" w:rsidR="00553158" w:rsidRDefault="00553158" w:rsidP="005605E3">
            <w:pPr>
              <w:spacing w:line="360" w:lineRule="auto"/>
            </w:pPr>
            <w:r>
              <w:rPr>
                <w:rFonts w:hint="eastAsia"/>
              </w:rPr>
              <w:t>查询</w:t>
            </w:r>
            <w:r>
              <w:t>带出最后一次保存的数据，且不</w:t>
            </w:r>
            <w:r>
              <w:rPr>
                <w:rFonts w:hint="eastAsia"/>
              </w:rPr>
              <w:t>支持</w:t>
            </w:r>
            <w:r>
              <w:t>修改；</w:t>
            </w:r>
          </w:p>
          <w:p w14:paraId="3F99C140" w14:textId="77777777" w:rsidR="00553158" w:rsidRDefault="00553158" w:rsidP="005605E3">
            <w:pPr>
              <w:spacing w:line="360" w:lineRule="auto"/>
            </w:pPr>
            <w:r>
              <w:rPr>
                <w:rFonts w:hint="eastAsia"/>
              </w:rPr>
              <w:t>修改</w:t>
            </w:r>
            <w:r>
              <w:t>：</w:t>
            </w:r>
          </w:p>
          <w:p w14:paraId="0EE3F002" w14:textId="08977F08" w:rsidR="00F02F86" w:rsidRDefault="00553158" w:rsidP="005605E3">
            <w:pPr>
              <w:spacing w:line="360" w:lineRule="auto"/>
            </w:pPr>
            <w:r>
              <w:rPr>
                <w:rFonts w:hint="eastAsia"/>
              </w:rPr>
              <w:t>查询</w:t>
            </w:r>
            <w:r>
              <w:t>带出最后一次保存的数据，且</w:t>
            </w:r>
            <w:r>
              <w:rPr>
                <w:rFonts w:hint="eastAsia"/>
              </w:rPr>
              <w:t>支持</w:t>
            </w:r>
            <w:r>
              <w:t>修改；</w:t>
            </w:r>
          </w:p>
        </w:tc>
      </w:tr>
      <w:tr w:rsidR="00F02F86" w14:paraId="38441367" w14:textId="77777777" w:rsidTr="002B30CC">
        <w:tc>
          <w:tcPr>
            <w:tcW w:w="704" w:type="dxa"/>
          </w:tcPr>
          <w:p w14:paraId="75412C1B" w14:textId="77777777" w:rsidR="00F02F86" w:rsidRDefault="00F02F86" w:rsidP="005605E3">
            <w:pPr>
              <w:pStyle w:val="ae"/>
              <w:numPr>
                <w:ilvl w:val="0"/>
                <w:numId w:val="106"/>
              </w:numPr>
              <w:spacing w:line="360" w:lineRule="auto"/>
              <w:ind w:firstLineChars="0"/>
            </w:pPr>
          </w:p>
        </w:tc>
        <w:tc>
          <w:tcPr>
            <w:tcW w:w="1701" w:type="dxa"/>
          </w:tcPr>
          <w:p w14:paraId="6045F3EE" w14:textId="56D1C34D" w:rsidR="00F02F86" w:rsidRDefault="00F02F86" w:rsidP="005605E3">
            <w:pPr>
              <w:spacing w:line="360" w:lineRule="auto"/>
            </w:pPr>
            <w:r>
              <w:rPr>
                <w:rFonts w:hint="eastAsia"/>
              </w:rPr>
              <w:t>计算现价方式</w:t>
            </w:r>
          </w:p>
        </w:tc>
        <w:tc>
          <w:tcPr>
            <w:tcW w:w="6095" w:type="dxa"/>
          </w:tcPr>
          <w:p w14:paraId="36F11406" w14:textId="77777777" w:rsidR="00553158" w:rsidRDefault="00553158" w:rsidP="005605E3">
            <w:pPr>
              <w:spacing w:line="360" w:lineRule="auto"/>
            </w:pPr>
            <w:r>
              <w:rPr>
                <w:rFonts w:hint="eastAsia"/>
              </w:rPr>
              <w:t>新增</w:t>
            </w:r>
            <w:r>
              <w:t>：</w:t>
            </w:r>
          </w:p>
          <w:p w14:paraId="5999F3E8" w14:textId="77777777" w:rsidR="00553158" w:rsidRDefault="00553158" w:rsidP="005605E3">
            <w:pPr>
              <w:spacing w:line="360" w:lineRule="auto"/>
            </w:pPr>
            <w:r>
              <w:rPr>
                <w:rFonts w:hint="eastAsia"/>
              </w:rPr>
              <w:t>下拉</w:t>
            </w:r>
            <w:r>
              <w:t>列表</w:t>
            </w:r>
            <w:r>
              <w:rPr>
                <w:rFonts w:hint="eastAsia"/>
              </w:rPr>
              <w:t>，</w:t>
            </w:r>
            <w:r>
              <w:t>单选</w:t>
            </w:r>
            <w:r>
              <w:rPr>
                <w:rFonts w:hint="eastAsia"/>
              </w:rPr>
              <w:t>，</w:t>
            </w:r>
            <w:r>
              <w:t>手动选择</w:t>
            </w:r>
            <w:r>
              <w:rPr>
                <w:rFonts w:hint="eastAsia"/>
              </w:rPr>
              <w:t>；默认值</w:t>
            </w:r>
            <w:r>
              <w:t>：请选择</w:t>
            </w:r>
          </w:p>
          <w:p w14:paraId="022F014C" w14:textId="77777777" w:rsidR="00553158" w:rsidRDefault="00553158" w:rsidP="005605E3">
            <w:pPr>
              <w:spacing w:line="360" w:lineRule="auto"/>
            </w:pPr>
            <w:r>
              <w:rPr>
                <w:rFonts w:hint="eastAsia"/>
              </w:rPr>
              <w:t>下拉</w:t>
            </w:r>
            <w:r>
              <w:t>列表值：</w:t>
            </w:r>
            <w:r>
              <w:rPr>
                <w:rFonts w:hint="eastAsia"/>
              </w:rPr>
              <w:t>从对应的表里取值，每家公司的值同核心保持一致；</w:t>
            </w:r>
          </w:p>
          <w:p w14:paraId="6051774E" w14:textId="77777777" w:rsidR="00553158" w:rsidRDefault="00553158" w:rsidP="005605E3">
            <w:pPr>
              <w:spacing w:line="360" w:lineRule="auto"/>
            </w:pPr>
            <w:r>
              <w:rPr>
                <w:rFonts w:hint="eastAsia"/>
              </w:rPr>
              <w:t>查看</w:t>
            </w:r>
            <w:r>
              <w:t>：</w:t>
            </w:r>
          </w:p>
          <w:p w14:paraId="305ADC1B" w14:textId="77777777" w:rsidR="00553158" w:rsidRDefault="00553158" w:rsidP="005605E3">
            <w:pPr>
              <w:spacing w:line="360" w:lineRule="auto"/>
            </w:pPr>
            <w:r>
              <w:rPr>
                <w:rFonts w:hint="eastAsia"/>
              </w:rPr>
              <w:t>查询</w:t>
            </w:r>
            <w:r>
              <w:t>带出最后一次保存的数据，且不</w:t>
            </w:r>
            <w:r>
              <w:rPr>
                <w:rFonts w:hint="eastAsia"/>
              </w:rPr>
              <w:t>支持</w:t>
            </w:r>
            <w:r>
              <w:t>修改；</w:t>
            </w:r>
          </w:p>
          <w:p w14:paraId="28BAD073" w14:textId="77777777" w:rsidR="00553158" w:rsidRDefault="00553158" w:rsidP="005605E3">
            <w:pPr>
              <w:spacing w:line="360" w:lineRule="auto"/>
            </w:pPr>
            <w:r>
              <w:rPr>
                <w:rFonts w:hint="eastAsia"/>
              </w:rPr>
              <w:t>修改</w:t>
            </w:r>
            <w:r>
              <w:t>：</w:t>
            </w:r>
          </w:p>
          <w:p w14:paraId="76ABCF7E" w14:textId="21DBA10C" w:rsidR="00F02F86" w:rsidRDefault="00553158" w:rsidP="005605E3">
            <w:pPr>
              <w:spacing w:line="360" w:lineRule="auto"/>
            </w:pPr>
            <w:r>
              <w:rPr>
                <w:rFonts w:hint="eastAsia"/>
              </w:rPr>
              <w:t>查询</w:t>
            </w:r>
            <w:r>
              <w:t>带出最后一次保存的数据，且</w:t>
            </w:r>
            <w:r>
              <w:rPr>
                <w:rFonts w:hint="eastAsia"/>
              </w:rPr>
              <w:t>支持</w:t>
            </w:r>
            <w:r>
              <w:t>修改；</w:t>
            </w:r>
          </w:p>
        </w:tc>
      </w:tr>
      <w:tr w:rsidR="00F02F86" w14:paraId="06F59070" w14:textId="77777777" w:rsidTr="002B30CC">
        <w:tc>
          <w:tcPr>
            <w:tcW w:w="704" w:type="dxa"/>
          </w:tcPr>
          <w:p w14:paraId="72E0D38B" w14:textId="77777777" w:rsidR="00F02F86" w:rsidRDefault="00F02F86" w:rsidP="005605E3">
            <w:pPr>
              <w:pStyle w:val="ae"/>
              <w:numPr>
                <w:ilvl w:val="0"/>
                <w:numId w:val="106"/>
              </w:numPr>
              <w:spacing w:line="360" w:lineRule="auto"/>
              <w:ind w:firstLineChars="0"/>
            </w:pPr>
          </w:p>
        </w:tc>
        <w:tc>
          <w:tcPr>
            <w:tcW w:w="1701" w:type="dxa"/>
          </w:tcPr>
          <w:p w14:paraId="36206A77" w14:textId="19234F8D" w:rsidR="00F02F86" w:rsidRDefault="00F02F86" w:rsidP="005605E3">
            <w:pPr>
              <w:spacing w:line="360" w:lineRule="auto"/>
            </w:pPr>
            <w:r>
              <w:rPr>
                <w:rFonts w:hint="eastAsia"/>
              </w:rPr>
              <w:t>是否自动续保</w:t>
            </w:r>
          </w:p>
        </w:tc>
        <w:tc>
          <w:tcPr>
            <w:tcW w:w="6095" w:type="dxa"/>
          </w:tcPr>
          <w:p w14:paraId="01BE17F7" w14:textId="77777777" w:rsidR="00553158" w:rsidRDefault="00553158" w:rsidP="005605E3">
            <w:pPr>
              <w:spacing w:line="360" w:lineRule="auto"/>
            </w:pPr>
            <w:r>
              <w:rPr>
                <w:rFonts w:hint="eastAsia"/>
              </w:rPr>
              <w:t>新增</w:t>
            </w:r>
            <w:r>
              <w:t>：</w:t>
            </w:r>
          </w:p>
          <w:p w14:paraId="74AA0098" w14:textId="77777777" w:rsidR="00553158" w:rsidRDefault="00553158" w:rsidP="005605E3">
            <w:pPr>
              <w:spacing w:line="360" w:lineRule="auto"/>
            </w:pPr>
            <w:r>
              <w:rPr>
                <w:rFonts w:hint="eastAsia"/>
              </w:rPr>
              <w:t>下拉</w:t>
            </w:r>
            <w:r>
              <w:t>列表</w:t>
            </w:r>
            <w:r>
              <w:rPr>
                <w:rFonts w:hint="eastAsia"/>
              </w:rPr>
              <w:t>，</w:t>
            </w:r>
            <w:r>
              <w:t>单选</w:t>
            </w:r>
            <w:r>
              <w:rPr>
                <w:rFonts w:hint="eastAsia"/>
              </w:rPr>
              <w:t>，</w:t>
            </w:r>
            <w:r>
              <w:t>手动选择</w:t>
            </w:r>
            <w:r>
              <w:rPr>
                <w:rFonts w:hint="eastAsia"/>
              </w:rPr>
              <w:t>；默认值</w:t>
            </w:r>
            <w:r>
              <w:t>：请选择</w:t>
            </w:r>
          </w:p>
          <w:p w14:paraId="38E5CB52" w14:textId="77777777" w:rsidR="00553158" w:rsidRDefault="00553158" w:rsidP="005605E3">
            <w:pPr>
              <w:spacing w:line="360" w:lineRule="auto"/>
            </w:pPr>
            <w:r>
              <w:rPr>
                <w:rFonts w:hint="eastAsia"/>
              </w:rPr>
              <w:t>下拉</w:t>
            </w:r>
            <w:r>
              <w:t>列表值：</w:t>
            </w:r>
            <w:r>
              <w:rPr>
                <w:rFonts w:hint="eastAsia"/>
              </w:rPr>
              <w:t>从对应的表里取值，每家公司的值同核心保持一致；</w:t>
            </w:r>
          </w:p>
          <w:p w14:paraId="62B5DC2F" w14:textId="77777777" w:rsidR="00553158" w:rsidRDefault="00553158" w:rsidP="005605E3">
            <w:pPr>
              <w:spacing w:line="360" w:lineRule="auto"/>
            </w:pPr>
            <w:r>
              <w:rPr>
                <w:rFonts w:hint="eastAsia"/>
              </w:rPr>
              <w:lastRenderedPageBreak/>
              <w:t>查看</w:t>
            </w:r>
            <w:r>
              <w:t>：</w:t>
            </w:r>
          </w:p>
          <w:p w14:paraId="75CCD747" w14:textId="77777777" w:rsidR="00553158" w:rsidRDefault="00553158" w:rsidP="005605E3">
            <w:pPr>
              <w:spacing w:line="360" w:lineRule="auto"/>
            </w:pPr>
            <w:r>
              <w:rPr>
                <w:rFonts w:hint="eastAsia"/>
              </w:rPr>
              <w:t>查询</w:t>
            </w:r>
            <w:r>
              <w:t>带出最后一次保存的数据，且不</w:t>
            </w:r>
            <w:r>
              <w:rPr>
                <w:rFonts w:hint="eastAsia"/>
              </w:rPr>
              <w:t>支持</w:t>
            </w:r>
            <w:r>
              <w:t>修改；</w:t>
            </w:r>
          </w:p>
          <w:p w14:paraId="4E6BC7B0" w14:textId="77777777" w:rsidR="00553158" w:rsidRDefault="00553158" w:rsidP="005605E3">
            <w:pPr>
              <w:spacing w:line="360" w:lineRule="auto"/>
            </w:pPr>
            <w:r>
              <w:rPr>
                <w:rFonts w:hint="eastAsia"/>
              </w:rPr>
              <w:t>修改</w:t>
            </w:r>
            <w:r>
              <w:t>：</w:t>
            </w:r>
          </w:p>
          <w:p w14:paraId="14A13186" w14:textId="17D87F62" w:rsidR="00F02F86" w:rsidRDefault="00553158" w:rsidP="005605E3">
            <w:pPr>
              <w:spacing w:line="360" w:lineRule="auto"/>
            </w:pPr>
            <w:r>
              <w:rPr>
                <w:rFonts w:hint="eastAsia"/>
              </w:rPr>
              <w:t>查询</w:t>
            </w:r>
            <w:r>
              <w:t>带出最后一次保存的数据，且</w:t>
            </w:r>
            <w:r>
              <w:rPr>
                <w:rFonts w:hint="eastAsia"/>
              </w:rPr>
              <w:t>支持</w:t>
            </w:r>
            <w:r>
              <w:t>修改；</w:t>
            </w:r>
          </w:p>
        </w:tc>
      </w:tr>
      <w:tr w:rsidR="00F02F86" w14:paraId="2B61CA3E" w14:textId="77777777" w:rsidTr="002B30CC">
        <w:tc>
          <w:tcPr>
            <w:tcW w:w="704" w:type="dxa"/>
          </w:tcPr>
          <w:p w14:paraId="26CD7903" w14:textId="77777777" w:rsidR="00F02F86" w:rsidRDefault="00F02F86" w:rsidP="005605E3">
            <w:pPr>
              <w:pStyle w:val="ae"/>
              <w:numPr>
                <w:ilvl w:val="0"/>
                <w:numId w:val="106"/>
              </w:numPr>
              <w:spacing w:line="360" w:lineRule="auto"/>
              <w:ind w:firstLineChars="0"/>
            </w:pPr>
          </w:p>
        </w:tc>
        <w:tc>
          <w:tcPr>
            <w:tcW w:w="1701" w:type="dxa"/>
          </w:tcPr>
          <w:p w14:paraId="33A83F88" w14:textId="3ECFA357" w:rsidR="00F02F86" w:rsidRDefault="00F02F86" w:rsidP="005605E3">
            <w:pPr>
              <w:spacing w:line="360" w:lineRule="auto"/>
            </w:pPr>
            <w:r>
              <w:rPr>
                <w:rFonts w:hint="eastAsia"/>
              </w:rPr>
              <w:t>是否续期</w:t>
            </w:r>
          </w:p>
        </w:tc>
        <w:tc>
          <w:tcPr>
            <w:tcW w:w="6095" w:type="dxa"/>
          </w:tcPr>
          <w:p w14:paraId="679BA146" w14:textId="77777777" w:rsidR="00553158" w:rsidRDefault="00553158" w:rsidP="005605E3">
            <w:pPr>
              <w:spacing w:line="360" w:lineRule="auto"/>
            </w:pPr>
            <w:r>
              <w:rPr>
                <w:rFonts w:hint="eastAsia"/>
              </w:rPr>
              <w:t>新增</w:t>
            </w:r>
            <w:r>
              <w:t>：</w:t>
            </w:r>
          </w:p>
          <w:p w14:paraId="5886EFFE" w14:textId="77777777" w:rsidR="00553158" w:rsidRDefault="00553158" w:rsidP="005605E3">
            <w:pPr>
              <w:spacing w:line="360" w:lineRule="auto"/>
            </w:pPr>
            <w:r>
              <w:rPr>
                <w:rFonts w:hint="eastAsia"/>
              </w:rPr>
              <w:t>下拉</w:t>
            </w:r>
            <w:r>
              <w:t>列表</w:t>
            </w:r>
            <w:r>
              <w:rPr>
                <w:rFonts w:hint="eastAsia"/>
              </w:rPr>
              <w:t>，</w:t>
            </w:r>
            <w:r>
              <w:t>单选</w:t>
            </w:r>
            <w:r>
              <w:rPr>
                <w:rFonts w:hint="eastAsia"/>
              </w:rPr>
              <w:t>，</w:t>
            </w:r>
            <w:r>
              <w:t>手动选择</w:t>
            </w:r>
            <w:r>
              <w:rPr>
                <w:rFonts w:hint="eastAsia"/>
              </w:rPr>
              <w:t>；默认值</w:t>
            </w:r>
            <w:r>
              <w:t>：请选择</w:t>
            </w:r>
          </w:p>
          <w:p w14:paraId="4BB1BCE3" w14:textId="77777777" w:rsidR="00553158" w:rsidRDefault="00553158" w:rsidP="005605E3">
            <w:pPr>
              <w:spacing w:line="360" w:lineRule="auto"/>
            </w:pPr>
            <w:r>
              <w:rPr>
                <w:rFonts w:hint="eastAsia"/>
              </w:rPr>
              <w:t>下拉</w:t>
            </w:r>
            <w:r>
              <w:t>列表值：</w:t>
            </w:r>
            <w:r>
              <w:rPr>
                <w:rFonts w:hint="eastAsia"/>
              </w:rPr>
              <w:t>从对应的表里取值，每家公司的值同核心保持一致；</w:t>
            </w:r>
          </w:p>
          <w:p w14:paraId="7CA83397" w14:textId="77777777" w:rsidR="00553158" w:rsidRDefault="00553158" w:rsidP="005605E3">
            <w:pPr>
              <w:spacing w:line="360" w:lineRule="auto"/>
            </w:pPr>
            <w:r>
              <w:rPr>
                <w:rFonts w:hint="eastAsia"/>
              </w:rPr>
              <w:t>查看</w:t>
            </w:r>
            <w:r>
              <w:t>：</w:t>
            </w:r>
          </w:p>
          <w:p w14:paraId="5BD033F8" w14:textId="77777777" w:rsidR="00553158" w:rsidRDefault="00553158" w:rsidP="005605E3">
            <w:pPr>
              <w:spacing w:line="360" w:lineRule="auto"/>
            </w:pPr>
            <w:r>
              <w:rPr>
                <w:rFonts w:hint="eastAsia"/>
              </w:rPr>
              <w:t>查询</w:t>
            </w:r>
            <w:r>
              <w:t>带出最后一次保存的数据，且不</w:t>
            </w:r>
            <w:r>
              <w:rPr>
                <w:rFonts w:hint="eastAsia"/>
              </w:rPr>
              <w:t>支持</w:t>
            </w:r>
            <w:r>
              <w:t>修改；</w:t>
            </w:r>
          </w:p>
          <w:p w14:paraId="5D66A4B5" w14:textId="77777777" w:rsidR="00553158" w:rsidRDefault="00553158" w:rsidP="005605E3">
            <w:pPr>
              <w:spacing w:line="360" w:lineRule="auto"/>
            </w:pPr>
            <w:r>
              <w:rPr>
                <w:rFonts w:hint="eastAsia"/>
              </w:rPr>
              <w:t>修改</w:t>
            </w:r>
            <w:r>
              <w:t>：</w:t>
            </w:r>
          </w:p>
          <w:p w14:paraId="589A1D45" w14:textId="45C99802" w:rsidR="00F02F86" w:rsidRDefault="00553158" w:rsidP="005605E3">
            <w:pPr>
              <w:spacing w:line="360" w:lineRule="auto"/>
            </w:pPr>
            <w:r>
              <w:rPr>
                <w:rFonts w:hint="eastAsia"/>
              </w:rPr>
              <w:t>查询</w:t>
            </w:r>
            <w:r>
              <w:t>带出最后一次保存的数据，且</w:t>
            </w:r>
            <w:r>
              <w:rPr>
                <w:rFonts w:hint="eastAsia"/>
              </w:rPr>
              <w:t>支持</w:t>
            </w:r>
            <w:r>
              <w:t>修改；</w:t>
            </w:r>
          </w:p>
        </w:tc>
      </w:tr>
      <w:tr w:rsidR="005F0D2B" w14:paraId="5ECAD73E" w14:textId="77777777" w:rsidTr="002B30CC">
        <w:tc>
          <w:tcPr>
            <w:tcW w:w="704" w:type="dxa"/>
          </w:tcPr>
          <w:p w14:paraId="74EBAF33" w14:textId="77777777" w:rsidR="005F0D2B" w:rsidRDefault="005F0D2B" w:rsidP="005605E3">
            <w:pPr>
              <w:pStyle w:val="ae"/>
              <w:numPr>
                <w:ilvl w:val="0"/>
                <w:numId w:val="106"/>
              </w:numPr>
              <w:spacing w:line="360" w:lineRule="auto"/>
              <w:ind w:firstLineChars="0"/>
            </w:pPr>
          </w:p>
        </w:tc>
        <w:tc>
          <w:tcPr>
            <w:tcW w:w="1701" w:type="dxa"/>
          </w:tcPr>
          <w:p w14:paraId="10AD20A8" w14:textId="3EBA1FFD" w:rsidR="005F0D2B" w:rsidRDefault="005F0D2B" w:rsidP="005605E3">
            <w:pPr>
              <w:spacing w:line="360" w:lineRule="auto"/>
            </w:pPr>
            <w:r>
              <w:rPr>
                <w:rFonts w:hint="eastAsia"/>
              </w:rPr>
              <w:t>犹豫期</w:t>
            </w:r>
          </w:p>
        </w:tc>
        <w:tc>
          <w:tcPr>
            <w:tcW w:w="6095" w:type="dxa"/>
          </w:tcPr>
          <w:p w14:paraId="54EBC0EF" w14:textId="77777777" w:rsidR="005F0D2B" w:rsidRDefault="005F0D2B" w:rsidP="005605E3">
            <w:pPr>
              <w:spacing w:line="360" w:lineRule="auto"/>
            </w:pPr>
            <w:r>
              <w:rPr>
                <w:rFonts w:hint="eastAsia"/>
              </w:rPr>
              <w:t>新增</w:t>
            </w:r>
            <w:r>
              <w:t>：</w:t>
            </w:r>
          </w:p>
          <w:p w14:paraId="7355754D" w14:textId="08E784F0" w:rsidR="005F0D2B" w:rsidRDefault="005F0D2B" w:rsidP="005605E3">
            <w:pPr>
              <w:spacing w:line="360" w:lineRule="auto"/>
            </w:pPr>
            <w:r>
              <w:rPr>
                <w:rFonts w:hint="eastAsia"/>
              </w:rPr>
              <w:t>单行</w:t>
            </w:r>
            <w:r>
              <w:t>文本框，</w:t>
            </w:r>
            <w:r>
              <w:rPr>
                <w:rFonts w:hint="eastAsia"/>
              </w:rPr>
              <w:t>只能录入正整数</w:t>
            </w:r>
            <w:r>
              <w:t>，</w:t>
            </w:r>
            <w:r>
              <w:rPr>
                <w:rFonts w:hint="eastAsia"/>
              </w:rPr>
              <w:t>单位</w:t>
            </w:r>
            <w:r>
              <w:t>：</w:t>
            </w:r>
            <w:r>
              <w:rPr>
                <w:rFonts w:hint="eastAsia"/>
              </w:rPr>
              <w:t>天</w:t>
            </w:r>
            <w:r>
              <w:t>，默认值：</w:t>
            </w:r>
            <w:r>
              <w:rPr>
                <w:rFonts w:hint="eastAsia"/>
              </w:rPr>
              <w:t>请输入</w:t>
            </w:r>
            <w:r>
              <w:t>…</w:t>
            </w:r>
          </w:p>
          <w:p w14:paraId="3081FB11" w14:textId="77777777" w:rsidR="005F0D2B" w:rsidRDefault="005F0D2B" w:rsidP="005605E3">
            <w:pPr>
              <w:spacing w:line="360" w:lineRule="auto"/>
            </w:pPr>
            <w:r>
              <w:rPr>
                <w:rFonts w:hint="eastAsia"/>
              </w:rPr>
              <w:t>查看</w:t>
            </w:r>
            <w:r>
              <w:t>：</w:t>
            </w:r>
          </w:p>
          <w:p w14:paraId="05898AD4" w14:textId="77777777" w:rsidR="005F0D2B" w:rsidRDefault="005F0D2B" w:rsidP="005605E3">
            <w:pPr>
              <w:spacing w:line="360" w:lineRule="auto"/>
            </w:pPr>
            <w:r>
              <w:rPr>
                <w:rFonts w:hint="eastAsia"/>
              </w:rPr>
              <w:t>查询</w:t>
            </w:r>
            <w:r>
              <w:t>带出最后一次保存的数据，且不</w:t>
            </w:r>
            <w:r>
              <w:rPr>
                <w:rFonts w:hint="eastAsia"/>
              </w:rPr>
              <w:t>支持</w:t>
            </w:r>
            <w:r>
              <w:t>修改；</w:t>
            </w:r>
          </w:p>
          <w:p w14:paraId="089F9DB8" w14:textId="77777777" w:rsidR="005F0D2B" w:rsidRDefault="005F0D2B" w:rsidP="005605E3">
            <w:pPr>
              <w:spacing w:line="360" w:lineRule="auto"/>
            </w:pPr>
            <w:r>
              <w:rPr>
                <w:rFonts w:hint="eastAsia"/>
              </w:rPr>
              <w:t>修改</w:t>
            </w:r>
            <w:r>
              <w:t>：</w:t>
            </w:r>
          </w:p>
          <w:p w14:paraId="5CCA7A83" w14:textId="6E723FE2" w:rsidR="005F0D2B" w:rsidRDefault="005F0D2B" w:rsidP="005605E3">
            <w:pPr>
              <w:spacing w:line="360" w:lineRule="auto"/>
            </w:pPr>
            <w:r>
              <w:rPr>
                <w:rFonts w:hint="eastAsia"/>
              </w:rPr>
              <w:t>查询</w:t>
            </w:r>
            <w:r>
              <w:t>带出最后一次保存的数据，且</w:t>
            </w:r>
            <w:r>
              <w:rPr>
                <w:rFonts w:hint="eastAsia"/>
              </w:rPr>
              <w:t>支持</w:t>
            </w:r>
            <w:r>
              <w:t>修改；</w:t>
            </w:r>
          </w:p>
        </w:tc>
      </w:tr>
      <w:tr w:rsidR="005F0D2B" w14:paraId="581D5C49" w14:textId="77777777" w:rsidTr="002B30CC">
        <w:tc>
          <w:tcPr>
            <w:tcW w:w="704" w:type="dxa"/>
          </w:tcPr>
          <w:p w14:paraId="000C4F03" w14:textId="77777777" w:rsidR="005F0D2B" w:rsidRDefault="005F0D2B" w:rsidP="005605E3">
            <w:pPr>
              <w:pStyle w:val="ae"/>
              <w:numPr>
                <w:ilvl w:val="0"/>
                <w:numId w:val="106"/>
              </w:numPr>
              <w:spacing w:line="360" w:lineRule="auto"/>
              <w:ind w:firstLineChars="0"/>
            </w:pPr>
          </w:p>
        </w:tc>
        <w:tc>
          <w:tcPr>
            <w:tcW w:w="1701" w:type="dxa"/>
          </w:tcPr>
          <w:p w14:paraId="733FD01F" w14:textId="6CA3B49E" w:rsidR="005F0D2B" w:rsidRDefault="005F0D2B" w:rsidP="005605E3">
            <w:pPr>
              <w:spacing w:line="360" w:lineRule="auto"/>
            </w:pPr>
            <w:r>
              <w:rPr>
                <w:rFonts w:ascii="Arial" w:hAnsi="Arial" w:cs="Arial"/>
                <w:color w:val="333333"/>
                <w:sz w:val="20"/>
              </w:rPr>
              <w:t>保单生效日类型</w:t>
            </w:r>
          </w:p>
        </w:tc>
        <w:tc>
          <w:tcPr>
            <w:tcW w:w="6095" w:type="dxa"/>
          </w:tcPr>
          <w:p w14:paraId="00C194F8" w14:textId="77777777" w:rsidR="005F0D2B" w:rsidRDefault="005F0D2B" w:rsidP="005605E3">
            <w:pPr>
              <w:spacing w:line="360" w:lineRule="auto"/>
            </w:pPr>
            <w:r>
              <w:rPr>
                <w:rFonts w:hint="eastAsia"/>
              </w:rPr>
              <w:t>新增</w:t>
            </w:r>
            <w:r>
              <w:t>：</w:t>
            </w:r>
          </w:p>
          <w:p w14:paraId="1D7C9283" w14:textId="77777777" w:rsidR="005F0D2B" w:rsidRDefault="005F0D2B" w:rsidP="005605E3">
            <w:pPr>
              <w:spacing w:line="360" w:lineRule="auto"/>
            </w:pPr>
            <w:r>
              <w:rPr>
                <w:rFonts w:hint="eastAsia"/>
              </w:rPr>
              <w:t>下拉</w:t>
            </w:r>
            <w:r>
              <w:t>列表</w:t>
            </w:r>
            <w:r>
              <w:rPr>
                <w:rFonts w:hint="eastAsia"/>
              </w:rPr>
              <w:t>，</w:t>
            </w:r>
            <w:r>
              <w:t>单选</w:t>
            </w:r>
            <w:r>
              <w:rPr>
                <w:rFonts w:hint="eastAsia"/>
              </w:rPr>
              <w:t>，</w:t>
            </w:r>
            <w:r>
              <w:t>手动选择</w:t>
            </w:r>
            <w:r>
              <w:rPr>
                <w:rFonts w:hint="eastAsia"/>
              </w:rPr>
              <w:t>；默认值</w:t>
            </w:r>
            <w:r>
              <w:t>：请选择</w:t>
            </w:r>
          </w:p>
          <w:p w14:paraId="4F0D69B5" w14:textId="77777777" w:rsidR="005F0D2B" w:rsidRDefault="005F0D2B" w:rsidP="005605E3">
            <w:pPr>
              <w:spacing w:line="360" w:lineRule="auto"/>
            </w:pPr>
            <w:r>
              <w:rPr>
                <w:rFonts w:hint="eastAsia"/>
              </w:rPr>
              <w:t>下拉</w:t>
            </w:r>
            <w:r>
              <w:t>列表值：</w:t>
            </w:r>
            <w:r>
              <w:rPr>
                <w:rFonts w:hint="eastAsia"/>
              </w:rPr>
              <w:t>从对应的表里取值，每家公司的值同核心保持一致；</w:t>
            </w:r>
          </w:p>
          <w:p w14:paraId="509D19FC" w14:textId="77777777" w:rsidR="005F0D2B" w:rsidRDefault="005F0D2B" w:rsidP="005605E3">
            <w:pPr>
              <w:spacing w:line="360" w:lineRule="auto"/>
            </w:pPr>
            <w:r>
              <w:rPr>
                <w:rFonts w:hint="eastAsia"/>
              </w:rPr>
              <w:t>查看</w:t>
            </w:r>
            <w:r>
              <w:t>：</w:t>
            </w:r>
          </w:p>
          <w:p w14:paraId="35FAB6CF" w14:textId="77777777" w:rsidR="005F0D2B" w:rsidRDefault="005F0D2B" w:rsidP="005605E3">
            <w:pPr>
              <w:spacing w:line="360" w:lineRule="auto"/>
            </w:pPr>
            <w:r>
              <w:rPr>
                <w:rFonts w:hint="eastAsia"/>
              </w:rPr>
              <w:t>查询</w:t>
            </w:r>
            <w:r>
              <w:t>带出最后一次保存的数据，且不</w:t>
            </w:r>
            <w:r>
              <w:rPr>
                <w:rFonts w:hint="eastAsia"/>
              </w:rPr>
              <w:t>支持</w:t>
            </w:r>
            <w:r>
              <w:t>修改；</w:t>
            </w:r>
          </w:p>
          <w:p w14:paraId="6E43EA01" w14:textId="77777777" w:rsidR="005F0D2B" w:rsidRDefault="005F0D2B" w:rsidP="005605E3">
            <w:pPr>
              <w:spacing w:line="360" w:lineRule="auto"/>
            </w:pPr>
            <w:r>
              <w:rPr>
                <w:rFonts w:hint="eastAsia"/>
              </w:rPr>
              <w:t>修改</w:t>
            </w:r>
            <w:r>
              <w:t>：</w:t>
            </w:r>
          </w:p>
          <w:p w14:paraId="722031A4" w14:textId="3E751B27" w:rsidR="005F0D2B" w:rsidRDefault="005F0D2B" w:rsidP="005605E3">
            <w:pPr>
              <w:spacing w:line="360" w:lineRule="auto"/>
            </w:pPr>
            <w:r>
              <w:rPr>
                <w:rFonts w:hint="eastAsia"/>
              </w:rPr>
              <w:t>查询</w:t>
            </w:r>
            <w:r>
              <w:t>带出最后一次保存的数据，且</w:t>
            </w:r>
            <w:r>
              <w:rPr>
                <w:rFonts w:hint="eastAsia"/>
              </w:rPr>
              <w:t>支持</w:t>
            </w:r>
            <w:r>
              <w:t>修改；</w:t>
            </w:r>
          </w:p>
        </w:tc>
      </w:tr>
      <w:tr w:rsidR="005F0D2B" w14:paraId="43786284" w14:textId="77777777" w:rsidTr="002B30CC">
        <w:tc>
          <w:tcPr>
            <w:tcW w:w="704" w:type="dxa"/>
          </w:tcPr>
          <w:p w14:paraId="44158E91" w14:textId="77777777" w:rsidR="005F0D2B" w:rsidRDefault="005F0D2B" w:rsidP="005605E3">
            <w:pPr>
              <w:pStyle w:val="ae"/>
              <w:numPr>
                <w:ilvl w:val="0"/>
                <w:numId w:val="106"/>
              </w:numPr>
              <w:spacing w:line="360" w:lineRule="auto"/>
              <w:ind w:firstLineChars="0"/>
            </w:pPr>
          </w:p>
        </w:tc>
        <w:tc>
          <w:tcPr>
            <w:tcW w:w="1701" w:type="dxa"/>
          </w:tcPr>
          <w:p w14:paraId="0A0B2A85" w14:textId="283E7AC5" w:rsidR="005F0D2B" w:rsidRDefault="005F0D2B" w:rsidP="005605E3">
            <w:pPr>
              <w:spacing w:line="360" w:lineRule="auto"/>
            </w:pPr>
            <w:r>
              <w:rPr>
                <w:rFonts w:ascii="Arial" w:hAnsi="Arial" w:cs="Arial"/>
                <w:color w:val="333333"/>
                <w:sz w:val="20"/>
              </w:rPr>
              <w:t>保单生效日数值</w:t>
            </w:r>
          </w:p>
        </w:tc>
        <w:tc>
          <w:tcPr>
            <w:tcW w:w="6095" w:type="dxa"/>
          </w:tcPr>
          <w:p w14:paraId="21264829" w14:textId="77777777" w:rsidR="005F0D2B" w:rsidRDefault="005F0D2B" w:rsidP="005605E3">
            <w:pPr>
              <w:spacing w:line="360" w:lineRule="auto"/>
            </w:pPr>
            <w:r>
              <w:rPr>
                <w:rFonts w:hint="eastAsia"/>
              </w:rPr>
              <w:t>新增</w:t>
            </w:r>
            <w:r>
              <w:t>：</w:t>
            </w:r>
          </w:p>
          <w:p w14:paraId="54AB035E" w14:textId="66711015" w:rsidR="005F0D2B" w:rsidRDefault="005F0D2B" w:rsidP="005605E3">
            <w:pPr>
              <w:spacing w:line="360" w:lineRule="auto"/>
            </w:pPr>
            <w:r>
              <w:rPr>
                <w:rFonts w:hint="eastAsia"/>
              </w:rPr>
              <w:t>单行</w:t>
            </w:r>
            <w:r>
              <w:t>文本框，</w:t>
            </w:r>
            <w:r>
              <w:rPr>
                <w:rFonts w:hint="eastAsia"/>
              </w:rPr>
              <w:t>可录入任意字符</w:t>
            </w:r>
            <w:r>
              <w:t>，默认值：</w:t>
            </w:r>
            <w:r>
              <w:rPr>
                <w:rFonts w:hint="eastAsia"/>
              </w:rPr>
              <w:t>请输入</w:t>
            </w:r>
            <w:r>
              <w:t>…</w:t>
            </w:r>
          </w:p>
          <w:p w14:paraId="3FAD0903" w14:textId="77777777" w:rsidR="005F0D2B" w:rsidRDefault="005F0D2B" w:rsidP="005605E3">
            <w:pPr>
              <w:spacing w:line="360" w:lineRule="auto"/>
            </w:pPr>
            <w:r>
              <w:rPr>
                <w:rFonts w:hint="eastAsia"/>
              </w:rPr>
              <w:t>查看</w:t>
            </w:r>
            <w:r>
              <w:t>：</w:t>
            </w:r>
          </w:p>
          <w:p w14:paraId="6C3F8616" w14:textId="77777777" w:rsidR="005F0D2B" w:rsidRDefault="005F0D2B" w:rsidP="005605E3">
            <w:pPr>
              <w:spacing w:line="360" w:lineRule="auto"/>
            </w:pPr>
            <w:r>
              <w:rPr>
                <w:rFonts w:hint="eastAsia"/>
              </w:rPr>
              <w:t>查询</w:t>
            </w:r>
            <w:r>
              <w:t>带出最后一次保存的数据，且不</w:t>
            </w:r>
            <w:r>
              <w:rPr>
                <w:rFonts w:hint="eastAsia"/>
              </w:rPr>
              <w:t>支持</w:t>
            </w:r>
            <w:r>
              <w:t>修改；</w:t>
            </w:r>
          </w:p>
          <w:p w14:paraId="5C07FD91" w14:textId="77777777" w:rsidR="005F0D2B" w:rsidRDefault="005F0D2B" w:rsidP="005605E3">
            <w:pPr>
              <w:spacing w:line="360" w:lineRule="auto"/>
            </w:pPr>
            <w:r>
              <w:rPr>
                <w:rFonts w:hint="eastAsia"/>
              </w:rPr>
              <w:t>修改</w:t>
            </w:r>
            <w:r>
              <w:t>：</w:t>
            </w:r>
          </w:p>
          <w:p w14:paraId="696ADB9F" w14:textId="39977C04" w:rsidR="005F0D2B" w:rsidRDefault="005F0D2B" w:rsidP="005605E3">
            <w:pPr>
              <w:spacing w:line="360" w:lineRule="auto"/>
            </w:pPr>
            <w:r>
              <w:rPr>
                <w:rFonts w:hint="eastAsia"/>
              </w:rPr>
              <w:lastRenderedPageBreak/>
              <w:t>查询</w:t>
            </w:r>
            <w:r>
              <w:t>带出最后一次保存的数据，且</w:t>
            </w:r>
            <w:r>
              <w:rPr>
                <w:rFonts w:hint="eastAsia"/>
              </w:rPr>
              <w:t>支持</w:t>
            </w:r>
            <w:r>
              <w:t>修改；</w:t>
            </w:r>
          </w:p>
        </w:tc>
      </w:tr>
      <w:tr w:rsidR="005F0D2B" w14:paraId="03AA2A55" w14:textId="77777777" w:rsidTr="002B30CC">
        <w:tc>
          <w:tcPr>
            <w:tcW w:w="704" w:type="dxa"/>
          </w:tcPr>
          <w:p w14:paraId="0C3335AC" w14:textId="77777777" w:rsidR="005F0D2B" w:rsidRDefault="005F0D2B" w:rsidP="005605E3">
            <w:pPr>
              <w:pStyle w:val="ae"/>
              <w:numPr>
                <w:ilvl w:val="0"/>
                <w:numId w:val="106"/>
              </w:numPr>
              <w:spacing w:line="360" w:lineRule="auto"/>
              <w:ind w:firstLineChars="0"/>
            </w:pPr>
          </w:p>
        </w:tc>
        <w:tc>
          <w:tcPr>
            <w:tcW w:w="1701" w:type="dxa"/>
          </w:tcPr>
          <w:p w14:paraId="239ECC92" w14:textId="32E0655D" w:rsidR="005F0D2B" w:rsidRDefault="005F0D2B" w:rsidP="005605E3">
            <w:pPr>
              <w:spacing w:line="360" w:lineRule="auto"/>
            </w:pPr>
            <w:r>
              <w:rPr>
                <w:rFonts w:ascii="Arial" w:hAnsi="Arial" w:cs="Arial"/>
                <w:color w:val="333333"/>
                <w:sz w:val="20"/>
              </w:rPr>
              <w:t>是否有红利</w:t>
            </w:r>
          </w:p>
        </w:tc>
        <w:tc>
          <w:tcPr>
            <w:tcW w:w="6095" w:type="dxa"/>
          </w:tcPr>
          <w:p w14:paraId="2D9F8B80" w14:textId="77777777" w:rsidR="005F0D2B" w:rsidRDefault="005F0D2B" w:rsidP="005605E3">
            <w:pPr>
              <w:spacing w:line="360" w:lineRule="auto"/>
            </w:pPr>
            <w:r>
              <w:rPr>
                <w:rFonts w:hint="eastAsia"/>
              </w:rPr>
              <w:t>新增</w:t>
            </w:r>
            <w:r>
              <w:t>：</w:t>
            </w:r>
          </w:p>
          <w:p w14:paraId="5CB7694B" w14:textId="77777777" w:rsidR="005F0D2B" w:rsidRDefault="005F0D2B" w:rsidP="005605E3">
            <w:pPr>
              <w:spacing w:line="360" w:lineRule="auto"/>
            </w:pPr>
            <w:r>
              <w:rPr>
                <w:rFonts w:hint="eastAsia"/>
              </w:rPr>
              <w:t>下拉</w:t>
            </w:r>
            <w:r>
              <w:t>列表</w:t>
            </w:r>
            <w:r>
              <w:rPr>
                <w:rFonts w:hint="eastAsia"/>
              </w:rPr>
              <w:t>，</w:t>
            </w:r>
            <w:r>
              <w:t>单选</w:t>
            </w:r>
            <w:r>
              <w:rPr>
                <w:rFonts w:hint="eastAsia"/>
              </w:rPr>
              <w:t>，</w:t>
            </w:r>
            <w:r>
              <w:t>手动选择</w:t>
            </w:r>
            <w:r>
              <w:rPr>
                <w:rFonts w:hint="eastAsia"/>
              </w:rPr>
              <w:t>；默认值</w:t>
            </w:r>
            <w:r>
              <w:t>：请选择</w:t>
            </w:r>
          </w:p>
          <w:p w14:paraId="034F3A24" w14:textId="77777777" w:rsidR="005F0D2B" w:rsidRDefault="005F0D2B" w:rsidP="005605E3">
            <w:pPr>
              <w:spacing w:line="360" w:lineRule="auto"/>
            </w:pPr>
            <w:r>
              <w:rPr>
                <w:rFonts w:hint="eastAsia"/>
              </w:rPr>
              <w:t>下拉</w:t>
            </w:r>
            <w:r>
              <w:t>列表值：</w:t>
            </w:r>
            <w:r>
              <w:rPr>
                <w:rFonts w:hint="eastAsia"/>
              </w:rPr>
              <w:t>从对应的表里取值，每家公司的值同核心保持一致；</w:t>
            </w:r>
          </w:p>
          <w:p w14:paraId="11762D08" w14:textId="77777777" w:rsidR="005F0D2B" w:rsidRDefault="005F0D2B" w:rsidP="005605E3">
            <w:pPr>
              <w:spacing w:line="360" w:lineRule="auto"/>
            </w:pPr>
            <w:r>
              <w:rPr>
                <w:rFonts w:hint="eastAsia"/>
              </w:rPr>
              <w:t>查看</w:t>
            </w:r>
            <w:r>
              <w:t>：</w:t>
            </w:r>
          </w:p>
          <w:p w14:paraId="7DAA36FD" w14:textId="77777777" w:rsidR="005F0D2B" w:rsidRDefault="005F0D2B" w:rsidP="005605E3">
            <w:pPr>
              <w:spacing w:line="360" w:lineRule="auto"/>
            </w:pPr>
            <w:r>
              <w:rPr>
                <w:rFonts w:hint="eastAsia"/>
              </w:rPr>
              <w:t>查询</w:t>
            </w:r>
            <w:r>
              <w:t>带出最后一次保存的数据，且不</w:t>
            </w:r>
            <w:r>
              <w:rPr>
                <w:rFonts w:hint="eastAsia"/>
              </w:rPr>
              <w:t>支持</w:t>
            </w:r>
            <w:r>
              <w:t>修改；</w:t>
            </w:r>
          </w:p>
          <w:p w14:paraId="060C89C4" w14:textId="77777777" w:rsidR="005F0D2B" w:rsidRDefault="005F0D2B" w:rsidP="005605E3">
            <w:pPr>
              <w:spacing w:line="360" w:lineRule="auto"/>
            </w:pPr>
            <w:r>
              <w:rPr>
                <w:rFonts w:hint="eastAsia"/>
              </w:rPr>
              <w:t>修改</w:t>
            </w:r>
            <w:r>
              <w:t>：</w:t>
            </w:r>
          </w:p>
          <w:p w14:paraId="1E1AC2A6" w14:textId="2A0DCF70" w:rsidR="005F0D2B" w:rsidRDefault="005F0D2B" w:rsidP="005605E3">
            <w:pPr>
              <w:spacing w:line="360" w:lineRule="auto"/>
            </w:pPr>
            <w:r>
              <w:rPr>
                <w:rFonts w:hint="eastAsia"/>
              </w:rPr>
              <w:t>查询</w:t>
            </w:r>
            <w:r>
              <w:t>带出最后一次保存的数据，且</w:t>
            </w:r>
            <w:r>
              <w:rPr>
                <w:rFonts w:hint="eastAsia"/>
              </w:rPr>
              <w:t>支持</w:t>
            </w:r>
            <w:r>
              <w:t>修改；</w:t>
            </w:r>
          </w:p>
        </w:tc>
      </w:tr>
      <w:tr w:rsidR="005F0D2B" w14:paraId="5C7B6612" w14:textId="77777777" w:rsidTr="002B30CC">
        <w:tc>
          <w:tcPr>
            <w:tcW w:w="704" w:type="dxa"/>
          </w:tcPr>
          <w:p w14:paraId="687C3698" w14:textId="77777777" w:rsidR="005F0D2B" w:rsidRDefault="005F0D2B" w:rsidP="005605E3">
            <w:pPr>
              <w:pStyle w:val="ae"/>
              <w:numPr>
                <w:ilvl w:val="0"/>
                <w:numId w:val="106"/>
              </w:numPr>
              <w:spacing w:line="360" w:lineRule="auto"/>
              <w:ind w:firstLineChars="0"/>
            </w:pPr>
          </w:p>
        </w:tc>
        <w:tc>
          <w:tcPr>
            <w:tcW w:w="1701" w:type="dxa"/>
          </w:tcPr>
          <w:p w14:paraId="00475564" w14:textId="513E9885" w:rsidR="005F0D2B" w:rsidRDefault="005F0D2B" w:rsidP="005605E3">
            <w:pPr>
              <w:spacing w:line="360" w:lineRule="auto"/>
            </w:pPr>
            <w:r>
              <w:rPr>
                <w:rFonts w:ascii="Arial" w:hAnsi="Arial" w:cs="Arial"/>
                <w:color w:val="333333"/>
                <w:sz w:val="20"/>
              </w:rPr>
              <w:t>月交系数</w:t>
            </w:r>
          </w:p>
        </w:tc>
        <w:tc>
          <w:tcPr>
            <w:tcW w:w="6095" w:type="dxa"/>
          </w:tcPr>
          <w:p w14:paraId="10966249" w14:textId="77777777" w:rsidR="005F0D2B" w:rsidRDefault="005F0D2B" w:rsidP="005605E3">
            <w:pPr>
              <w:spacing w:line="360" w:lineRule="auto"/>
            </w:pPr>
            <w:r>
              <w:rPr>
                <w:rFonts w:hint="eastAsia"/>
              </w:rPr>
              <w:t>新增</w:t>
            </w:r>
            <w:r>
              <w:t>：</w:t>
            </w:r>
          </w:p>
          <w:p w14:paraId="74453A19" w14:textId="77777777" w:rsidR="005F0D2B" w:rsidRDefault="005F0D2B" w:rsidP="005605E3">
            <w:pPr>
              <w:spacing w:line="360" w:lineRule="auto"/>
            </w:pPr>
            <w:r>
              <w:rPr>
                <w:rFonts w:hint="eastAsia"/>
              </w:rPr>
              <w:t>单行</w:t>
            </w:r>
            <w:r>
              <w:t>文本框，</w:t>
            </w:r>
            <w:r>
              <w:rPr>
                <w:rFonts w:hint="eastAsia"/>
              </w:rPr>
              <w:t>可录入任意字符</w:t>
            </w:r>
            <w:r>
              <w:t>，默认值：</w:t>
            </w:r>
            <w:r>
              <w:rPr>
                <w:rFonts w:hint="eastAsia"/>
              </w:rPr>
              <w:t>请输入</w:t>
            </w:r>
            <w:r>
              <w:t>…</w:t>
            </w:r>
          </w:p>
          <w:p w14:paraId="1ED2B809" w14:textId="77777777" w:rsidR="005F0D2B" w:rsidRDefault="005F0D2B" w:rsidP="005605E3">
            <w:pPr>
              <w:spacing w:line="360" w:lineRule="auto"/>
            </w:pPr>
            <w:r>
              <w:rPr>
                <w:rFonts w:hint="eastAsia"/>
              </w:rPr>
              <w:t>查看</w:t>
            </w:r>
            <w:r>
              <w:t>：</w:t>
            </w:r>
          </w:p>
          <w:p w14:paraId="14EAFAED" w14:textId="77777777" w:rsidR="005F0D2B" w:rsidRDefault="005F0D2B" w:rsidP="005605E3">
            <w:pPr>
              <w:spacing w:line="360" w:lineRule="auto"/>
            </w:pPr>
            <w:r>
              <w:rPr>
                <w:rFonts w:hint="eastAsia"/>
              </w:rPr>
              <w:t>查询</w:t>
            </w:r>
            <w:r>
              <w:t>带出最后一次保存的数据，且不</w:t>
            </w:r>
            <w:r>
              <w:rPr>
                <w:rFonts w:hint="eastAsia"/>
              </w:rPr>
              <w:t>支持</w:t>
            </w:r>
            <w:r>
              <w:t>修改；</w:t>
            </w:r>
          </w:p>
          <w:p w14:paraId="15A91EC8" w14:textId="77777777" w:rsidR="005F0D2B" w:rsidRDefault="005F0D2B" w:rsidP="005605E3">
            <w:pPr>
              <w:spacing w:line="360" w:lineRule="auto"/>
            </w:pPr>
            <w:r>
              <w:rPr>
                <w:rFonts w:hint="eastAsia"/>
              </w:rPr>
              <w:t>修改</w:t>
            </w:r>
            <w:r>
              <w:t>：</w:t>
            </w:r>
          </w:p>
          <w:p w14:paraId="4BA38D95" w14:textId="140E997A" w:rsidR="005F0D2B" w:rsidRDefault="005F0D2B" w:rsidP="005605E3">
            <w:pPr>
              <w:spacing w:line="360" w:lineRule="auto"/>
            </w:pPr>
            <w:r>
              <w:rPr>
                <w:rFonts w:hint="eastAsia"/>
              </w:rPr>
              <w:t>查询</w:t>
            </w:r>
            <w:r>
              <w:t>带出最后一次保存的数据，且</w:t>
            </w:r>
            <w:r>
              <w:rPr>
                <w:rFonts w:hint="eastAsia"/>
              </w:rPr>
              <w:t>支持</w:t>
            </w:r>
            <w:r>
              <w:t>修改；</w:t>
            </w:r>
          </w:p>
        </w:tc>
      </w:tr>
      <w:tr w:rsidR="005F0D2B" w14:paraId="125F5E01" w14:textId="77777777" w:rsidTr="002B30CC">
        <w:tc>
          <w:tcPr>
            <w:tcW w:w="704" w:type="dxa"/>
          </w:tcPr>
          <w:p w14:paraId="4BDC5BA1" w14:textId="77777777" w:rsidR="005F0D2B" w:rsidRDefault="005F0D2B" w:rsidP="005605E3">
            <w:pPr>
              <w:pStyle w:val="ae"/>
              <w:numPr>
                <w:ilvl w:val="0"/>
                <w:numId w:val="106"/>
              </w:numPr>
              <w:spacing w:line="360" w:lineRule="auto"/>
              <w:ind w:firstLineChars="0"/>
            </w:pPr>
          </w:p>
        </w:tc>
        <w:tc>
          <w:tcPr>
            <w:tcW w:w="1701" w:type="dxa"/>
          </w:tcPr>
          <w:p w14:paraId="5FB40BF3" w14:textId="62932499" w:rsidR="005F0D2B" w:rsidRDefault="005F0D2B" w:rsidP="005605E3">
            <w:pPr>
              <w:spacing w:line="360" w:lineRule="auto"/>
            </w:pPr>
            <w:r>
              <w:rPr>
                <w:rFonts w:ascii="Arial" w:hAnsi="Arial" w:cs="Arial"/>
                <w:color w:val="333333"/>
                <w:sz w:val="20"/>
              </w:rPr>
              <w:t>季交系数</w:t>
            </w:r>
          </w:p>
        </w:tc>
        <w:tc>
          <w:tcPr>
            <w:tcW w:w="6095" w:type="dxa"/>
          </w:tcPr>
          <w:p w14:paraId="0F22A75A" w14:textId="77777777" w:rsidR="005F0D2B" w:rsidRDefault="005F0D2B" w:rsidP="005605E3">
            <w:pPr>
              <w:spacing w:line="360" w:lineRule="auto"/>
            </w:pPr>
            <w:r>
              <w:rPr>
                <w:rFonts w:hint="eastAsia"/>
              </w:rPr>
              <w:t>新增</w:t>
            </w:r>
            <w:r>
              <w:t>：</w:t>
            </w:r>
          </w:p>
          <w:p w14:paraId="3F7AECDB" w14:textId="77777777" w:rsidR="005F0D2B" w:rsidRDefault="005F0D2B" w:rsidP="005605E3">
            <w:pPr>
              <w:spacing w:line="360" w:lineRule="auto"/>
            </w:pPr>
            <w:r>
              <w:rPr>
                <w:rFonts w:hint="eastAsia"/>
              </w:rPr>
              <w:t>单行</w:t>
            </w:r>
            <w:r>
              <w:t>文本框，</w:t>
            </w:r>
            <w:r>
              <w:rPr>
                <w:rFonts w:hint="eastAsia"/>
              </w:rPr>
              <w:t>可录入任意字符</w:t>
            </w:r>
            <w:r>
              <w:t>，默认值：</w:t>
            </w:r>
            <w:r>
              <w:rPr>
                <w:rFonts w:hint="eastAsia"/>
              </w:rPr>
              <w:t>请输入</w:t>
            </w:r>
            <w:r>
              <w:t>…</w:t>
            </w:r>
          </w:p>
          <w:p w14:paraId="69DD5A22" w14:textId="77777777" w:rsidR="005F0D2B" w:rsidRDefault="005F0D2B" w:rsidP="005605E3">
            <w:pPr>
              <w:spacing w:line="360" w:lineRule="auto"/>
            </w:pPr>
            <w:r>
              <w:rPr>
                <w:rFonts w:hint="eastAsia"/>
              </w:rPr>
              <w:t>查看</w:t>
            </w:r>
            <w:r>
              <w:t>：</w:t>
            </w:r>
          </w:p>
          <w:p w14:paraId="6BD7BC9D" w14:textId="77777777" w:rsidR="005F0D2B" w:rsidRDefault="005F0D2B" w:rsidP="005605E3">
            <w:pPr>
              <w:spacing w:line="360" w:lineRule="auto"/>
            </w:pPr>
            <w:r>
              <w:rPr>
                <w:rFonts w:hint="eastAsia"/>
              </w:rPr>
              <w:t>查询</w:t>
            </w:r>
            <w:r>
              <w:t>带出最后一次保存的数据，且不</w:t>
            </w:r>
            <w:r>
              <w:rPr>
                <w:rFonts w:hint="eastAsia"/>
              </w:rPr>
              <w:t>支持</w:t>
            </w:r>
            <w:r>
              <w:t>修改；</w:t>
            </w:r>
          </w:p>
          <w:p w14:paraId="4E6BD350" w14:textId="77777777" w:rsidR="005F0D2B" w:rsidRDefault="005F0D2B" w:rsidP="005605E3">
            <w:pPr>
              <w:spacing w:line="360" w:lineRule="auto"/>
            </w:pPr>
            <w:r>
              <w:rPr>
                <w:rFonts w:hint="eastAsia"/>
              </w:rPr>
              <w:t>修改</w:t>
            </w:r>
            <w:r>
              <w:t>：</w:t>
            </w:r>
          </w:p>
          <w:p w14:paraId="193B48AA" w14:textId="19967CB5" w:rsidR="005F0D2B" w:rsidRDefault="005F0D2B" w:rsidP="005605E3">
            <w:pPr>
              <w:spacing w:line="360" w:lineRule="auto"/>
            </w:pPr>
            <w:r>
              <w:rPr>
                <w:rFonts w:hint="eastAsia"/>
              </w:rPr>
              <w:t>查询</w:t>
            </w:r>
            <w:r>
              <w:t>带出最后一次保存的数据，且</w:t>
            </w:r>
            <w:r>
              <w:rPr>
                <w:rFonts w:hint="eastAsia"/>
              </w:rPr>
              <w:t>支持</w:t>
            </w:r>
            <w:r>
              <w:t>修改；</w:t>
            </w:r>
          </w:p>
        </w:tc>
      </w:tr>
      <w:tr w:rsidR="005F0D2B" w14:paraId="7ADF9528" w14:textId="77777777" w:rsidTr="002B30CC">
        <w:tc>
          <w:tcPr>
            <w:tcW w:w="704" w:type="dxa"/>
          </w:tcPr>
          <w:p w14:paraId="1F9CFE98" w14:textId="77777777" w:rsidR="005F0D2B" w:rsidRDefault="005F0D2B" w:rsidP="005605E3">
            <w:pPr>
              <w:pStyle w:val="ae"/>
              <w:numPr>
                <w:ilvl w:val="0"/>
                <w:numId w:val="106"/>
              </w:numPr>
              <w:spacing w:line="360" w:lineRule="auto"/>
              <w:ind w:firstLineChars="0"/>
            </w:pPr>
          </w:p>
        </w:tc>
        <w:tc>
          <w:tcPr>
            <w:tcW w:w="1701" w:type="dxa"/>
          </w:tcPr>
          <w:p w14:paraId="64DFDBBE" w14:textId="359F07D8" w:rsidR="005F0D2B" w:rsidRDefault="005F0D2B" w:rsidP="005605E3">
            <w:pPr>
              <w:spacing w:line="360" w:lineRule="auto"/>
            </w:pPr>
            <w:r>
              <w:rPr>
                <w:rFonts w:ascii="Arial" w:hAnsi="Arial" w:cs="Arial"/>
                <w:color w:val="333333"/>
                <w:sz w:val="20"/>
              </w:rPr>
              <w:t>半年交系数</w:t>
            </w:r>
          </w:p>
        </w:tc>
        <w:tc>
          <w:tcPr>
            <w:tcW w:w="6095" w:type="dxa"/>
          </w:tcPr>
          <w:p w14:paraId="3D3ADAA9" w14:textId="77777777" w:rsidR="005F0D2B" w:rsidRDefault="005F0D2B" w:rsidP="005605E3">
            <w:pPr>
              <w:spacing w:line="360" w:lineRule="auto"/>
            </w:pPr>
            <w:r>
              <w:rPr>
                <w:rFonts w:hint="eastAsia"/>
              </w:rPr>
              <w:t>新增</w:t>
            </w:r>
            <w:r>
              <w:t>：</w:t>
            </w:r>
          </w:p>
          <w:p w14:paraId="15E353FF" w14:textId="77777777" w:rsidR="005F0D2B" w:rsidRDefault="005F0D2B" w:rsidP="005605E3">
            <w:pPr>
              <w:spacing w:line="360" w:lineRule="auto"/>
            </w:pPr>
            <w:r>
              <w:rPr>
                <w:rFonts w:hint="eastAsia"/>
              </w:rPr>
              <w:t>单行</w:t>
            </w:r>
            <w:r>
              <w:t>文本框，</w:t>
            </w:r>
            <w:r>
              <w:rPr>
                <w:rFonts w:hint="eastAsia"/>
              </w:rPr>
              <w:t>可录入任意字符</w:t>
            </w:r>
            <w:r>
              <w:t>，默认值：</w:t>
            </w:r>
            <w:r>
              <w:rPr>
                <w:rFonts w:hint="eastAsia"/>
              </w:rPr>
              <w:t>请输入</w:t>
            </w:r>
            <w:r>
              <w:t>…</w:t>
            </w:r>
          </w:p>
          <w:p w14:paraId="4D1A25DE" w14:textId="77777777" w:rsidR="005F0D2B" w:rsidRDefault="005F0D2B" w:rsidP="005605E3">
            <w:pPr>
              <w:spacing w:line="360" w:lineRule="auto"/>
            </w:pPr>
            <w:r>
              <w:rPr>
                <w:rFonts w:hint="eastAsia"/>
              </w:rPr>
              <w:t>查看</w:t>
            </w:r>
            <w:r>
              <w:t>：</w:t>
            </w:r>
          </w:p>
          <w:p w14:paraId="7F2B9361" w14:textId="77777777" w:rsidR="005F0D2B" w:rsidRDefault="005F0D2B" w:rsidP="005605E3">
            <w:pPr>
              <w:spacing w:line="360" w:lineRule="auto"/>
            </w:pPr>
            <w:r>
              <w:rPr>
                <w:rFonts w:hint="eastAsia"/>
              </w:rPr>
              <w:t>查询</w:t>
            </w:r>
            <w:r>
              <w:t>带出最后一次保存的数据，且不</w:t>
            </w:r>
            <w:r>
              <w:rPr>
                <w:rFonts w:hint="eastAsia"/>
              </w:rPr>
              <w:t>支持</w:t>
            </w:r>
            <w:r>
              <w:t>修改；</w:t>
            </w:r>
          </w:p>
          <w:p w14:paraId="45C1F95B" w14:textId="77777777" w:rsidR="005F0D2B" w:rsidRDefault="005F0D2B" w:rsidP="005605E3">
            <w:pPr>
              <w:spacing w:line="360" w:lineRule="auto"/>
            </w:pPr>
            <w:r>
              <w:rPr>
                <w:rFonts w:hint="eastAsia"/>
              </w:rPr>
              <w:t>修改</w:t>
            </w:r>
            <w:r>
              <w:t>：</w:t>
            </w:r>
          </w:p>
          <w:p w14:paraId="7AFDEFA5" w14:textId="3D88017C" w:rsidR="005F0D2B" w:rsidRDefault="005F0D2B" w:rsidP="005605E3">
            <w:pPr>
              <w:spacing w:line="360" w:lineRule="auto"/>
            </w:pPr>
            <w:r>
              <w:rPr>
                <w:rFonts w:hint="eastAsia"/>
              </w:rPr>
              <w:t>查询</w:t>
            </w:r>
            <w:r>
              <w:t>带出最后一次保存的数据，且</w:t>
            </w:r>
            <w:r>
              <w:rPr>
                <w:rFonts w:hint="eastAsia"/>
              </w:rPr>
              <w:t>支持</w:t>
            </w:r>
            <w:r>
              <w:t>修改；</w:t>
            </w:r>
          </w:p>
        </w:tc>
      </w:tr>
      <w:tr w:rsidR="005F0D2B" w14:paraId="73FD765A" w14:textId="77777777" w:rsidTr="002B30CC">
        <w:tc>
          <w:tcPr>
            <w:tcW w:w="704" w:type="dxa"/>
          </w:tcPr>
          <w:p w14:paraId="359B7CD8" w14:textId="77777777" w:rsidR="005F0D2B" w:rsidRDefault="005F0D2B" w:rsidP="005605E3">
            <w:pPr>
              <w:pStyle w:val="ae"/>
              <w:numPr>
                <w:ilvl w:val="0"/>
                <w:numId w:val="106"/>
              </w:numPr>
              <w:spacing w:line="360" w:lineRule="auto"/>
              <w:ind w:firstLineChars="0"/>
            </w:pPr>
          </w:p>
        </w:tc>
        <w:tc>
          <w:tcPr>
            <w:tcW w:w="1701" w:type="dxa"/>
          </w:tcPr>
          <w:p w14:paraId="29112896" w14:textId="136A6D57" w:rsidR="005F0D2B" w:rsidRDefault="005F0D2B" w:rsidP="005605E3">
            <w:pPr>
              <w:spacing w:line="360" w:lineRule="auto"/>
            </w:pPr>
            <w:r>
              <w:rPr>
                <w:rFonts w:ascii="Arial" w:hAnsi="Arial" w:cs="Arial"/>
                <w:color w:val="333333"/>
                <w:sz w:val="20"/>
              </w:rPr>
              <w:t>年交系数</w:t>
            </w:r>
          </w:p>
        </w:tc>
        <w:tc>
          <w:tcPr>
            <w:tcW w:w="6095" w:type="dxa"/>
          </w:tcPr>
          <w:p w14:paraId="25ADBB54" w14:textId="77777777" w:rsidR="005F0D2B" w:rsidRDefault="005F0D2B" w:rsidP="005605E3">
            <w:pPr>
              <w:spacing w:line="360" w:lineRule="auto"/>
            </w:pPr>
            <w:r>
              <w:rPr>
                <w:rFonts w:hint="eastAsia"/>
              </w:rPr>
              <w:t>新增</w:t>
            </w:r>
            <w:r>
              <w:t>：</w:t>
            </w:r>
          </w:p>
          <w:p w14:paraId="14F851B8" w14:textId="77777777" w:rsidR="005F0D2B" w:rsidRDefault="005F0D2B" w:rsidP="005605E3">
            <w:pPr>
              <w:spacing w:line="360" w:lineRule="auto"/>
            </w:pPr>
            <w:r>
              <w:rPr>
                <w:rFonts w:hint="eastAsia"/>
              </w:rPr>
              <w:t>单行</w:t>
            </w:r>
            <w:r>
              <w:t>文本框，</w:t>
            </w:r>
            <w:r>
              <w:rPr>
                <w:rFonts w:hint="eastAsia"/>
              </w:rPr>
              <w:t>可录入任意字符</w:t>
            </w:r>
            <w:r>
              <w:t>，默认值：</w:t>
            </w:r>
            <w:r>
              <w:rPr>
                <w:rFonts w:hint="eastAsia"/>
              </w:rPr>
              <w:t>请输入</w:t>
            </w:r>
            <w:r>
              <w:t>…</w:t>
            </w:r>
          </w:p>
          <w:p w14:paraId="1563CF45" w14:textId="77777777" w:rsidR="005F0D2B" w:rsidRDefault="005F0D2B" w:rsidP="005605E3">
            <w:pPr>
              <w:spacing w:line="360" w:lineRule="auto"/>
            </w:pPr>
            <w:r>
              <w:rPr>
                <w:rFonts w:hint="eastAsia"/>
              </w:rPr>
              <w:t>查看</w:t>
            </w:r>
            <w:r>
              <w:t>：</w:t>
            </w:r>
          </w:p>
          <w:p w14:paraId="31135239" w14:textId="77777777" w:rsidR="005F0D2B" w:rsidRDefault="005F0D2B" w:rsidP="005605E3">
            <w:pPr>
              <w:spacing w:line="360" w:lineRule="auto"/>
            </w:pPr>
            <w:r>
              <w:rPr>
                <w:rFonts w:hint="eastAsia"/>
              </w:rPr>
              <w:lastRenderedPageBreak/>
              <w:t>查询</w:t>
            </w:r>
            <w:r>
              <w:t>带出最后一次保存的数据，且不</w:t>
            </w:r>
            <w:r>
              <w:rPr>
                <w:rFonts w:hint="eastAsia"/>
              </w:rPr>
              <w:t>支持</w:t>
            </w:r>
            <w:r>
              <w:t>修改；</w:t>
            </w:r>
          </w:p>
          <w:p w14:paraId="4D462B79" w14:textId="77777777" w:rsidR="005F0D2B" w:rsidRDefault="005F0D2B" w:rsidP="005605E3">
            <w:pPr>
              <w:spacing w:line="360" w:lineRule="auto"/>
            </w:pPr>
            <w:r>
              <w:rPr>
                <w:rFonts w:hint="eastAsia"/>
              </w:rPr>
              <w:t>修改</w:t>
            </w:r>
            <w:r>
              <w:t>：</w:t>
            </w:r>
          </w:p>
          <w:p w14:paraId="124ECC3A" w14:textId="17FEA7D6" w:rsidR="005F0D2B" w:rsidRDefault="005F0D2B" w:rsidP="005605E3">
            <w:pPr>
              <w:spacing w:line="360" w:lineRule="auto"/>
            </w:pPr>
            <w:r>
              <w:rPr>
                <w:rFonts w:hint="eastAsia"/>
              </w:rPr>
              <w:t>查询</w:t>
            </w:r>
            <w:r>
              <w:t>带出最后一次保存的数据，且</w:t>
            </w:r>
            <w:r>
              <w:rPr>
                <w:rFonts w:hint="eastAsia"/>
              </w:rPr>
              <w:t>支持</w:t>
            </w:r>
            <w:r>
              <w:t>修改；</w:t>
            </w:r>
          </w:p>
        </w:tc>
      </w:tr>
      <w:tr w:rsidR="005F0D2B" w14:paraId="3B51E713" w14:textId="77777777" w:rsidTr="002B30CC">
        <w:tc>
          <w:tcPr>
            <w:tcW w:w="704" w:type="dxa"/>
          </w:tcPr>
          <w:p w14:paraId="5ED4596F" w14:textId="77777777" w:rsidR="005F0D2B" w:rsidRDefault="005F0D2B" w:rsidP="005605E3">
            <w:pPr>
              <w:pStyle w:val="ae"/>
              <w:numPr>
                <w:ilvl w:val="0"/>
                <w:numId w:val="106"/>
              </w:numPr>
              <w:spacing w:line="360" w:lineRule="auto"/>
              <w:ind w:firstLineChars="0"/>
            </w:pPr>
          </w:p>
        </w:tc>
        <w:tc>
          <w:tcPr>
            <w:tcW w:w="1701" w:type="dxa"/>
          </w:tcPr>
          <w:p w14:paraId="1377DA9B" w14:textId="03A4FD56" w:rsidR="005F0D2B" w:rsidRDefault="005F0D2B" w:rsidP="005605E3">
            <w:pPr>
              <w:spacing w:line="360" w:lineRule="auto"/>
            </w:pPr>
            <w:r>
              <w:rPr>
                <w:rFonts w:ascii="Arial" w:hAnsi="Arial" w:cs="Arial"/>
                <w:color w:val="333333"/>
                <w:sz w:val="20"/>
              </w:rPr>
              <w:t>受益人类型</w:t>
            </w:r>
          </w:p>
        </w:tc>
        <w:tc>
          <w:tcPr>
            <w:tcW w:w="6095" w:type="dxa"/>
          </w:tcPr>
          <w:p w14:paraId="6EDBCE1B" w14:textId="77777777" w:rsidR="005F0D2B" w:rsidRDefault="005F0D2B" w:rsidP="005605E3">
            <w:pPr>
              <w:spacing w:line="360" w:lineRule="auto"/>
            </w:pPr>
            <w:r>
              <w:rPr>
                <w:rFonts w:hint="eastAsia"/>
              </w:rPr>
              <w:t>新增</w:t>
            </w:r>
            <w:r>
              <w:t>：</w:t>
            </w:r>
          </w:p>
          <w:p w14:paraId="017EDA86" w14:textId="77777777" w:rsidR="005F0D2B" w:rsidRDefault="005F0D2B" w:rsidP="005605E3">
            <w:pPr>
              <w:spacing w:line="360" w:lineRule="auto"/>
            </w:pPr>
            <w:r>
              <w:rPr>
                <w:rFonts w:hint="eastAsia"/>
              </w:rPr>
              <w:t>下拉</w:t>
            </w:r>
            <w:r>
              <w:t>列表</w:t>
            </w:r>
            <w:r>
              <w:rPr>
                <w:rFonts w:hint="eastAsia"/>
              </w:rPr>
              <w:t>，</w:t>
            </w:r>
            <w:r>
              <w:t>单选</w:t>
            </w:r>
            <w:r>
              <w:rPr>
                <w:rFonts w:hint="eastAsia"/>
              </w:rPr>
              <w:t>，</w:t>
            </w:r>
            <w:r>
              <w:t>手动选择</w:t>
            </w:r>
            <w:r>
              <w:rPr>
                <w:rFonts w:hint="eastAsia"/>
              </w:rPr>
              <w:t>；默认值</w:t>
            </w:r>
            <w:r>
              <w:t>：请选择</w:t>
            </w:r>
          </w:p>
          <w:p w14:paraId="7A91EBC4" w14:textId="77777777" w:rsidR="005F0D2B" w:rsidRDefault="005F0D2B" w:rsidP="005605E3">
            <w:pPr>
              <w:spacing w:line="360" w:lineRule="auto"/>
            </w:pPr>
            <w:r>
              <w:rPr>
                <w:rFonts w:hint="eastAsia"/>
              </w:rPr>
              <w:t>下拉</w:t>
            </w:r>
            <w:r>
              <w:t>列表值：</w:t>
            </w:r>
            <w:r>
              <w:rPr>
                <w:rFonts w:hint="eastAsia"/>
              </w:rPr>
              <w:t>从对应的表里取值，每家公司的值同核心保持一致；</w:t>
            </w:r>
          </w:p>
          <w:p w14:paraId="4B0EBB09" w14:textId="77777777" w:rsidR="005F0D2B" w:rsidRDefault="005F0D2B" w:rsidP="005605E3">
            <w:pPr>
              <w:spacing w:line="360" w:lineRule="auto"/>
            </w:pPr>
            <w:r>
              <w:rPr>
                <w:rFonts w:hint="eastAsia"/>
              </w:rPr>
              <w:t>查看</w:t>
            </w:r>
            <w:r>
              <w:t>：</w:t>
            </w:r>
          </w:p>
          <w:p w14:paraId="0F2A1ED1" w14:textId="77777777" w:rsidR="005F0D2B" w:rsidRDefault="005F0D2B" w:rsidP="005605E3">
            <w:pPr>
              <w:spacing w:line="360" w:lineRule="auto"/>
            </w:pPr>
            <w:r>
              <w:rPr>
                <w:rFonts w:hint="eastAsia"/>
              </w:rPr>
              <w:t>查询</w:t>
            </w:r>
            <w:r>
              <w:t>带出最后一次保存的数据，且不</w:t>
            </w:r>
            <w:r>
              <w:rPr>
                <w:rFonts w:hint="eastAsia"/>
              </w:rPr>
              <w:t>支持</w:t>
            </w:r>
            <w:r>
              <w:t>修改；</w:t>
            </w:r>
          </w:p>
          <w:p w14:paraId="5DECE388" w14:textId="77777777" w:rsidR="005F0D2B" w:rsidRDefault="005F0D2B" w:rsidP="005605E3">
            <w:pPr>
              <w:spacing w:line="360" w:lineRule="auto"/>
            </w:pPr>
            <w:r>
              <w:rPr>
                <w:rFonts w:hint="eastAsia"/>
              </w:rPr>
              <w:t>修改</w:t>
            </w:r>
            <w:r>
              <w:t>：</w:t>
            </w:r>
          </w:p>
          <w:p w14:paraId="780A39A2" w14:textId="63E1CDAB" w:rsidR="005F0D2B" w:rsidRDefault="005F0D2B" w:rsidP="005605E3">
            <w:pPr>
              <w:spacing w:line="360" w:lineRule="auto"/>
            </w:pPr>
            <w:r>
              <w:rPr>
                <w:rFonts w:hint="eastAsia"/>
              </w:rPr>
              <w:t>查询</w:t>
            </w:r>
            <w:r>
              <w:t>带出最后一次保存的数据，且</w:t>
            </w:r>
            <w:r>
              <w:rPr>
                <w:rFonts w:hint="eastAsia"/>
              </w:rPr>
              <w:t>支持</w:t>
            </w:r>
            <w:r>
              <w:t>修改；</w:t>
            </w:r>
          </w:p>
        </w:tc>
      </w:tr>
      <w:tr w:rsidR="005F0D2B" w14:paraId="26390DCE" w14:textId="77777777" w:rsidTr="002B30CC">
        <w:tc>
          <w:tcPr>
            <w:tcW w:w="704" w:type="dxa"/>
          </w:tcPr>
          <w:p w14:paraId="1E68DC19" w14:textId="77777777" w:rsidR="005F0D2B" w:rsidRDefault="005F0D2B" w:rsidP="005605E3">
            <w:pPr>
              <w:pStyle w:val="ae"/>
              <w:numPr>
                <w:ilvl w:val="0"/>
                <w:numId w:val="106"/>
              </w:numPr>
              <w:spacing w:line="360" w:lineRule="auto"/>
              <w:ind w:firstLineChars="0"/>
            </w:pPr>
          </w:p>
        </w:tc>
        <w:tc>
          <w:tcPr>
            <w:tcW w:w="1701" w:type="dxa"/>
          </w:tcPr>
          <w:p w14:paraId="37D0709E" w14:textId="0D32E18F" w:rsidR="005F0D2B" w:rsidRDefault="005F0D2B" w:rsidP="005605E3">
            <w:pPr>
              <w:spacing w:line="360" w:lineRule="auto"/>
            </w:pPr>
            <w:r>
              <w:rPr>
                <w:rFonts w:ascii="Arial" w:hAnsi="Arial" w:cs="Arial"/>
                <w:color w:val="333333"/>
                <w:sz w:val="20"/>
              </w:rPr>
              <w:t>被保人人数上限</w:t>
            </w:r>
          </w:p>
        </w:tc>
        <w:tc>
          <w:tcPr>
            <w:tcW w:w="6095" w:type="dxa"/>
          </w:tcPr>
          <w:p w14:paraId="062DA7F9" w14:textId="77777777" w:rsidR="000718E0" w:rsidRDefault="000718E0" w:rsidP="005605E3">
            <w:pPr>
              <w:spacing w:line="360" w:lineRule="auto"/>
            </w:pPr>
            <w:r>
              <w:rPr>
                <w:rFonts w:hint="eastAsia"/>
              </w:rPr>
              <w:t>新增</w:t>
            </w:r>
            <w:r>
              <w:t>：</w:t>
            </w:r>
          </w:p>
          <w:p w14:paraId="2091A186" w14:textId="7CAF0CC1" w:rsidR="000718E0" w:rsidRDefault="000718E0" w:rsidP="005605E3">
            <w:pPr>
              <w:spacing w:line="360" w:lineRule="auto"/>
            </w:pPr>
            <w:r>
              <w:rPr>
                <w:rFonts w:hint="eastAsia"/>
              </w:rPr>
              <w:t>单行</w:t>
            </w:r>
            <w:r>
              <w:t>文本框，</w:t>
            </w:r>
            <w:r>
              <w:rPr>
                <w:rFonts w:hint="eastAsia"/>
              </w:rPr>
              <w:t>只可录入正整数</w:t>
            </w:r>
            <w:r>
              <w:t>，默认值：</w:t>
            </w:r>
            <w:r>
              <w:rPr>
                <w:rFonts w:hint="eastAsia"/>
              </w:rPr>
              <w:t>请输入</w:t>
            </w:r>
            <w:r>
              <w:t>…</w:t>
            </w:r>
          </w:p>
          <w:p w14:paraId="0DEE4FA6" w14:textId="77777777" w:rsidR="000718E0" w:rsidRDefault="000718E0" w:rsidP="005605E3">
            <w:pPr>
              <w:spacing w:line="360" w:lineRule="auto"/>
            </w:pPr>
            <w:r>
              <w:rPr>
                <w:rFonts w:hint="eastAsia"/>
              </w:rPr>
              <w:t>查看</w:t>
            </w:r>
            <w:r>
              <w:t>：</w:t>
            </w:r>
          </w:p>
          <w:p w14:paraId="0A724F1A" w14:textId="77777777" w:rsidR="000718E0" w:rsidRDefault="000718E0" w:rsidP="005605E3">
            <w:pPr>
              <w:spacing w:line="360" w:lineRule="auto"/>
            </w:pPr>
            <w:r>
              <w:rPr>
                <w:rFonts w:hint="eastAsia"/>
              </w:rPr>
              <w:t>查询</w:t>
            </w:r>
            <w:r>
              <w:t>带出最后一次保存的数据，且不</w:t>
            </w:r>
            <w:r>
              <w:rPr>
                <w:rFonts w:hint="eastAsia"/>
              </w:rPr>
              <w:t>支持</w:t>
            </w:r>
            <w:r>
              <w:t>修改；</w:t>
            </w:r>
          </w:p>
          <w:p w14:paraId="5E5149F9" w14:textId="77777777" w:rsidR="000718E0" w:rsidRDefault="000718E0" w:rsidP="005605E3">
            <w:pPr>
              <w:spacing w:line="360" w:lineRule="auto"/>
            </w:pPr>
            <w:r>
              <w:rPr>
                <w:rFonts w:hint="eastAsia"/>
              </w:rPr>
              <w:t>修改</w:t>
            </w:r>
            <w:r>
              <w:t>：</w:t>
            </w:r>
          </w:p>
          <w:p w14:paraId="527D2674" w14:textId="6F8FB1C4" w:rsidR="005F0D2B" w:rsidRDefault="000718E0" w:rsidP="005605E3">
            <w:pPr>
              <w:spacing w:line="360" w:lineRule="auto"/>
            </w:pPr>
            <w:r>
              <w:rPr>
                <w:rFonts w:hint="eastAsia"/>
              </w:rPr>
              <w:t>查询</w:t>
            </w:r>
            <w:r>
              <w:t>带出最后一次保存的数据，且</w:t>
            </w:r>
            <w:r>
              <w:rPr>
                <w:rFonts w:hint="eastAsia"/>
              </w:rPr>
              <w:t>支持</w:t>
            </w:r>
            <w:r>
              <w:t>修改；</w:t>
            </w:r>
          </w:p>
        </w:tc>
      </w:tr>
      <w:tr w:rsidR="005F0D2B" w14:paraId="3DB2C7E3" w14:textId="77777777" w:rsidTr="002B30CC">
        <w:tc>
          <w:tcPr>
            <w:tcW w:w="704" w:type="dxa"/>
          </w:tcPr>
          <w:p w14:paraId="13BA615A" w14:textId="77777777" w:rsidR="005F0D2B" w:rsidRDefault="005F0D2B" w:rsidP="005605E3">
            <w:pPr>
              <w:pStyle w:val="ae"/>
              <w:numPr>
                <w:ilvl w:val="0"/>
                <w:numId w:val="106"/>
              </w:numPr>
              <w:spacing w:line="360" w:lineRule="auto"/>
              <w:ind w:firstLineChars="0"/>
            </w:pPr>
          </w:p>
        </w:tc>
        <w:tc>
          <w:tcPr>
            <w:tcW w:w="1701" w:type="dxa"/>
          </w:tcPr>
          <w:p w14:paraId="70357987" w14:textId="3BF8F4F5" w:rsidR="005F0D2B" w:rsidRDefault="005F0D2B" w:rsidP="005605E3">
            <w:pPr>
              <w:spacing w:line="360" w:lineRule="auto"/>
            </w:pPr>
            <w:r>
              <w:rPr>
                <w:rFonts w:ascii="Arial" w:hAnsi="Arial" w:cs="Arial"/>
                <w:color w:val="333333"/>
                <w:sz w:val="20"/>
              </w:rPr>
              <w:t>受益人人数上限</w:t>
            </w:r>
          </w:p>
        </w:tc>
        <w:tc>
          <w:tcPr>
            <w:tcW w:w="6095" w:type="dxa"/>
          </w:tcPr>
          <w:p w14:paraId="191DEE70" w14:textId="77777777" w:rsidR="000718E0" w:rsidRDefault="000718E0" w:rsidP="005605E3">
            <w:pPr>
              <w:spacing w:line="360" w:lineRule="auto"/>
            </w:pPr>
            <w:r>
              <w:rPr>
                <w:rFonts w:hint="eastAsia"/>
              </w:rPr>
              <w:t>新增</w:t>
            </w:r>
            <w:r>
              <w:t>：</w:t>
            </w:r>
          </w:p>
          <w:p w14:paraId="2C510B6A" w14:textId="77777777" w:rsidR="000718E0" w:rsidRDefault="000718E0" w:rsidP="005605E3">
            <w:pPr>
              <w:spacing w:line="360" w:lineRule="auto"/>
            </w:pPr>
            <w:r>
              <w:rPr>
                <w:rFonts w:hint="eastAsia"/>
              </w:rPr>
              <w:t>单行</w:t>
            </w:r>
            <w:r>
              <w:t>文本框，</w:t>
            </w:r>
            <w:r>
              <w:rPr>
                <w:rFonts w:hint="eastAsia"/>
              </w:rPr>
              <w:t>只可录入正整数</w:t>
            </w:r>
            <w:r>
              <w:t>，默认值：</w:t>
            </w:r>
            <w:r>
              <w:rPr>
                <w:rFonts w:hint="eastAsia"/>
              </w:rPr>
              <w:t>请输入</w:t>
            </w:r>
            <w:r>
              <w:t>…</w:t>
            </w:r>
          </w:p>
          <w:p w14:paraId="3C2FBB59" w14:textId="77777777" w:rsidR="000718E0" w:rsidRDefault="000718E0" w:rsidP="005605E3">
            <w:pPr>
              <w:spacing w:line="360" w:lineRule="auto"/>
            </w:pPr>
            <w:r>
              <w:rPr>
                <w:rFonts w:hint="eastAsia"/>
              </w:rPr>
              <w:t>查看</w:t>
            </w:r>
            <w:r>
              <w:t>：</w:t>
            </w:r>
          </w:p>
          <w:p w14:paraId="0E331702" w14:textId="77777777" w:rsidR="000718E0" w:rsidRDefault="000718E0" w:rsidP="005605E3">
            <w:pPr>
              <w:spacing w:line="360" w:lineRule="auto"/>
            </w:pPr>
            <w:r>
              <w:rPr>
                <w:rFonts w:hint="eastAsia"/>
              </w:rPr>
              <w:t>查询</w:t>
            </w:r>
            <w:r>
              <w:t>带出最后一次保存的数据，且不</w:t>
            </w:r>
            <w:r>
              <w:rPr>
                <w:rFonts w:hint="eastAsia"/>
              </w:rPr>
              <w:t>支持</w:t>
            </w:r>
            <w:r>
              <w:t>修改；</w:t>
            </w:r>
          </w:p>
          <w:p w14:paraId="59065AC0" w14:textId="77777777" w:rsidR="000718E0" w:rsidRDefault="000718E0" w:rsidP="005605E3">
            <w:pPr>
              <w:spacing w:line="360" w:lineRule="auto"/>
            </w:pPr>
            <w:r>
              <w:rPr>
                <w:rFonts w:hint="eastAsia"/>
              </w:rPr>
              <w:t>修改</w:t>
            </w:r>
            <w:r>
              <w:t>：</w:t>
            </w:r>
          </w:p>
          <w:p w14:paraId="4E841F54" w14:textId="63D46C56" w:rsidR="005F0D2B" w:rsidRDefault="000718E0" w:rsidP="005605E3">
            <w:pPr>
              <w:spacing w:line="360" w:lineRule="auto"/>
            </w:pPr>
            <w:r>
              <w:rPr>
                <w:rFonts w:hint="eastAsia"/>
              </w:rPr>
              <w:t>查询</w:t>
            </w:r>
            <w:r>
              <w:t>带出最后一次保存的数据，且</w:t>
            </w:r>
            <w:r>
              <w:rPr>
                <w:rFonts w:hint="eastAsia"/>
              </w:rPr>
              <w:t>支持</w:t>
            </w:r>
            <w:r>
              <w:t>修改；</w:t>
            </w:r>
          </w:p>
        </w:tc>
      </w:tr>
      <w:tr w:rsidR="005F0D2B" w14:paraId="4930C42B" w14:textId="77777777" w:rsidTr="002B30CC">
        <w:tc>
          <w:tcPr>
            <w:tcW w:w="704" w:type="dxa"/>
          </w:tcPr>
          <w:p w14:paraId="5C97E689" w14:textId="77777777" w:rsidR="005F0D2B" w:rsidRDefault="005F0D2B" w:rsidP="005605E3">
            <w:pPr>
              <w:pStyle w:val="ae"/>
              <w:numPr>
                <w:ilvl w:val="0"/>
                <w:numId w:val="106"/>
              </w:numPr>
              <w:spacing w:line="360" w:lineRule="auto"/>
              <w:ind w:firstLineChars="0"/>
            </w:pPr>
          </w:p>
        </w:tc>
        <w:tc>
          <w:tcPr>
            <w:tcW w:w="1701" w:type="dxa"/>
          </w:tcPr>
          <w:p w14:paraId="4A740869" w14:textId="4CD0BA08" w:rsidR="005F0D2B" w:rsidRDefault="005F0D2B" w:rsidP="005605E3">
            <w:pPr>
              <w:spacing w:line="360" w:lineRule="auto"/>
            </w:pPr>
            <w:r>
              <w:rPr>
                <w:rFonts w:ascii="Arial" w:hAnsi="Arial" w:cs="Arial"/>
                <w:color w:val="333333"/>
                <w:sz w:val="20"/>
              </w:rPr>
              <w:t>被保险人选择类型</w:t>
            </w:r>
          </w:p>
        </w:tc>
        <w:tc>
          <w:tcPr>
            <w:tcW w:w="6095" w:type="dxa"/>
          </w:tcPr>
          <w:p w14:paraId="1B18900E" w14:textId="77777777" w:rsidR="005F0D2B" w:rsidRDefault="005F0D2B" w:rsidP="005605E3">
            <w:pPr>
              <w:spacing w:line="360" w:lineRule="auto"/>
            </w:pPr>
            <w:r>
              <w:rPr>
                <w:rFonts w:hint="eastAsia"/>
              </w:rPr>
              <w:t>新增</w:t>
            </w:r>
            <w:r>
              <w:t>：</w:t>
            </w:r>
          </w:p>
          <w:p w14:paraId="185B1B71" w14:textId="77777777" w:rsidR="005F0D2B" w:rsidRDefault="005F0D2B" w:rsidP="005605E3">
            <w:pPr>
              <w:spacing w:line="360" w:lineRule="auto"/>
            </w:pPr>
            <w:r>
              <w:rPr>
                <w:rFonts w:hint="eastAsia"/>
              </w:rPr>
              <w:t>下拉</w:t>
            </w:r>
            <w:r>
              <w:t>列表</w:t>
            </w:r>
            <w:r>
              <w:rPr>
                <w:rFonts w:hint="eastAsia"/>
              </w:rPr>
              <w:t>，</w:t>
            </w:r>
            <w:r>
              <w:t>单选</w:t>
            </w:r>
            <w:r>
              <w:rPr>
                <w:rFonts w:hint="eastAsia"/>
              </w:rPr>
              <w:t>，</w:t>
            </w:r>
            <w:r>
              <w:t>手动选择</w:t>
            </w:r>
            <w:r>
              <w:rPr>
                <w:rFonts w:hint="eastAsia"/>
              </w:rPr>
              <w:t>；默认值</w:t>
            </w:r>
            <w:r>
              <w:t>：请选择</w:t>
            </w:r>
          </w:p>
          <w:p w14:paraId="7A3873EC" w14:textId="77777777" w:rsidR="005F0D2B" w:rsidRDefault="005F0D2B" w:rsidP="005605E3">
            <w:pPr>
              <w:spacing w:line="360" w:lineRule="auto"/>
            </w:pPr>
            <w:r>
              <w:rPr>
                <w:rFonts w:hint="eastAsia"/>
              </w:rPr>
              <w:t>下拉</w:t>
            </w:r>
            <w:r>
              <w:t>列表值：</w:t>
            </w:r>
            <w:r>
              <w:rPr>
                <w:rFonts w:hint="eastAsia"/>
              </w:rPr>
              <w:t>从对应的表里取值，每家公司的值同核心保持一致；</w:t>
            </w:r>
          </w:p>
          <w:p w14:paraId="62C41593" w14:textId="77777777" w:rsidR="005F0D2B" w:rsidRDefault="005F0D2B" w:rsidP="005605E3">
            <w:pPr>
              <w:spacing w:line="360" w:lineRule="auto"/>
            </w:pPr>
            <w:r>
              <w:rPr>
                <w:rFonts w:hint="eastAsia"/>
              </w:rPr>
              <w:t>查看</w:t>
            </w:r>
            <w:r>
              <w:t>：</w:t>
            </w:r>
          </w:p>
          <w:p w14:paraId="177C9786" w14:textId="77777777" w:rsidR="005F0D2B" w:rsidRDefault="005F0D2B" w:rsidP="005605E3">
            <w:pPr>
              <w:spacing w:line="360" w:lineRule="auto"/>
            </w:pPr>
            <w:r>
              <w:rPr>
                <w:rFonts w:hint="eastAsia"/>
              </w:rPr>
              <w:t>查询</w:t>
            </w:r>
            <w:r>
              <w:t>带出最后一次保存的数据，且不</w:t>
            </w:r>
            <w:r>
              <w:rPr>
                <w:rFonts w:hint="eastAsia"/>
              </w:rPr>
              <w:t>支持</w:t>
            </w:r>
            <w:r>
              <w:t>修改；</w:t>
            </w:r>
          </w:p>
          <w:p w14:paraId="21CDB178" w14:textId="77777777" w:rsidR="005F0D2B" w:rsidRDefault="005F0D2B" w:rsidP="005605E3">
            <w:pPr>
              <w:spacing w:line="360" w:lineRule="auto"/>
            </w:pPr>
            <w:r>
              <w:rPr>
                <w:rFonts w:hint="eastAsia"/>
              </w:rPr>
              <w:t>修改</w:t>
            </w:r>
            <w:r>
              <w:t>：</w:t>
            </w:r>
          </w:p>
          <w:p w14:paraId="60737A89" w14:textId="6B1E0E80" w:rsidR="005F0D2B" w:rsidRDefault="005F0D2B" w:rsidP="005605E3">
            <w:pPr>
              <w:spacing w:line="360" w:lineRule="auto"/>
            </w:pPr>
            <w:r>
              <w:rPr>
                <w:rFonts w:hint="eastAsia"/>
              </w:rPr>
              <w:t>查询</w:t>
            </w:r>
            <w:r>
              <w:t>带出最后一次保存的数据，且</w:t>
            </w:r>
            <w:r>
              <w:rPr>
                <w:rFonts w:hint="eastAsia"/>
              </w:rPr>
              <w:t>支持</w:t>
            </w:r>
            <w:r>
              <w:t>修改；</w:t>
            </w:r>
          </w:p>
        </w:tc>
      </w:tr>
      <w:tr w:rsidR="005F0D2B" w14:paraId="3C821DC9" w14:textId="77777777" w:rsidTr="002B30CC">
        <w:tc>
          <w:tcPr>
            <w:tcW w:w="704" w:type="dxa"/>
          </w:tcPr>
          <w:p w14:paraId="07E16ED8" w14:textId="77777777" w:rsidR="005F0D2B" w:rsidRDefault="005F0D2B" w:rsidP="005605E3">
            <w:pPr>
              <w:pStyle w:val="ae"/>
              <w:numPr>
                <w:ilvl w:val="0"/>
                <w:numId w:val="106"/>
              </w:numPr>
              <w:spacing w:line="360" w:lineRule="auto"/>
              <w:ind w:firstLineChars="0"/>
            </w:pPr>
          </w:p>
        </w:tc>
        <w:tc>
          <w:tcPr>
            <w:tcW w:w="1701" w:type="dxa"/>
          </w:tcPr>
          <w:p w14:paraId="6E6603E5" w14:textId="4E46711E" w:rsidR="005F0D2B" w:rsidRDefault="005F0D2B" w:rsidP="005605E3">
            <w:pPr>
              <w:spacing w:line="360" w:lineRule="auto"/>
            </w:pPr>
            <w:r>
              <w:rPr>
                <w:rFonts w:ascii="Arial" w:hAnsi="Arial" w:cs="Arial"/>
                <w:color w:val="333333"/>
                <w:sz w:val="20"/>
              </w:rPr>
              <w:t>保人是否存在主从关系</w:t>
            </w:r>
          </w:p>
        </w:tc>
        <w:tc>
          <w:tcPr>
            <w:tcW w:w="6095" w:type="dxa"/>
          </w:tcPr>
          <w:p w14:paraId="689BFD39" w14:textId="77777777" w:rsidR="005F0D2B" w:rsidRDefault="005F0D2B" w:rsidP="005605E3">
            <w:pPr>
              <w:spacing w:line="360" w:lineRule="auto"/>
            </w:pPr>
            <w:r>
              <w:rPr>
                <w:rFonts w:hint="eastAsia"/>
              </w:rPr>
              <w:t>新增</w:t>
            </w:r>
            <w:r>
              <w:t>：</w:t>
            </w:r>
          </w:p>
          <w:p w14:paraId="434E6752" w14:textId="77777777" w:rsidR="005F0D2B" w:rsidRDefault="005F0D2B" w:rsidP="005605E3">
            <w:pPr>
              <w:spacing w:line="360" w:lineRule="auto"/>
            </w:pPr>
            <w:r>
              <w:rPr>
                <w:rFonts w:hint="eastAsia"/>
              </w:rPr>
              <w:t>下拉</w:t>
            </w:r>
            <w:r>
              <w:t>列表</w:t>
            </w:r>
            <w:r>
              <w:rPr>
                <w:rFonts w:hint="eastAsia"/>
              </w:rPr>
              <w:t>，</w:t>
            </w:r>
            <w:r>
              <w:t>单选</w:t>
            </w:r>
            <w:r>
              <w:rPr>
                <w:rFonts w:hint="eastAsia"/>
              </w:rPr>
              <w:t>，</w:t>
            </w:r>
            <w:r>
              <w:t>手动选择</w:t>
            </w:r>
            <w:r>
              <w:rPr>
                <w:rFonts w:hint="eastAsia"/>
              </w:rPr>
              <w:t>；默认值</w:t>
            </w:r>
            <w:r>
              <w:t>：请选择</w:t>
            </w:r>
          </w:p>
          <w:p w14:paraId="31DE990B" w14:textId="77777777" w:rsidR="005F0D2B" w:rsidRDefault="005F0D2B" w:rsidP="005605E3">
            <w:pPr>
              <w:spacing w:line="360" w:lineRule="auto"/>
            </w:pPr>
            <w:r>
              <w:rPr>
                <w:rFonts w:hint="eastAsia"/>
              </w:rPr>
              <w:t>下拉</w:t>
            </w:r>
            <w:r>
              <w:t>列表值：</w:t>
            </w:r>
            <w:r>
              <w:rPr>
                <w:rFonts w:hint="eastAsia"/>
              </w:rPr>
              <w:t>从对应的表里取值，每家公司的值同核心保持一致；</w:t>
            </w:r>
          </w:p>
          <w:p w14:paraId="43A2162F" w14:textId="77777777" w:rsidR="005F0D2B" w:rsidRDefault="005F0D2B" w:rsidP="005605E3">
            <w:pPr>
              <w:spacing w:line="360" w:lineRule="auto"/>
            </w:pPr>
            <w:r>
              <w:rPr>
                <w:rFonts w:hint="eastAsia"/>
              </w:rPr>
              <w:t>查看</w:t>
            </w:r>
            <w:r>
              <w:t>：</w:t>
            </w:r>
          </w:p>
          <w:p w14:paraId="3C39E516" w14:textId="77777777" w:rsidR="005F0D2B" w:rsidRDefault="005F0D2B" w:rsidP="005605E3">
            <w:pPr>
              <w:spacing w:line="360" w:lineRule="auto"/>
            </w:pPr>
            <w:r>
              <w:rPr>
                <w:rFonts w:hint="eastAsia"/>
              </w:rPr>
              <w:t>查询</w:t>
            </w:r>
            <w:r>
              <w:t>带出最后一次保存的数据，且不</w:t>
            </w:r>
            <w:r>
              <w:rPr>
                <w:rFonts w:hint="eastAsia"/>
              </w:rPr>
              <w:t>支持</w:t>
            </w:r>
            <w:r>
              <w:t>修改；</w:t>
            </w:r>
          </w:p>
          <w:p w14:paraId="141658EF" w14:textId="77777777" w:rsidR="005F0D2B" w:rsidRDefault="005F0D2B" w:rsidP="005605E3">
            <w:pPr>
              <w:spacing w:line="360" w:lineRule="auto"/>
            </w:pPr>
            <w:r>
              <w:rPr>
                <w:rFonts w:hint="eastAsia"/>
              </w:rPr>
              <w:t>修改</w:t>
            </w:r>
            <w:r>
              <w:t>：</w:t>
            </w:r>
          </w:p>
          <w:p w14:paraId="5AB06791" w14:textId="385E776E" w:rsidR="005F0D2B" w:rsidRDefault="005F0D2B" w:rsidP="005605E3">
            <w:pPr>
              <w:spacing w:line="360" w:lineRule="auto"/>
            </w:pPr>
            <w:r>
              <w:rPr>
                <w:rFonts w:hint="eastAsia"/>
              </w:rPr>
              <w:t>查询</w:t>
            </w:r>
            <w:r>
              <w:t>带出最后一次保存的数据，且</w:t>
            </w:r>
            <w:r>
              <w:rPr>
                <w:rFonts w:hint="eastAsia"/>
              </w:rPr>
              <w:t>支持</w:t>
            </w:r>
            <w:r>
              <w:t>修改；</w:t>
            </w:r>
          </w:p>
        </w:tc>
      </w:tr>
    </w:tbl>
    <w:p w14:paraId="6EE9CAA8" w14:textId="77777777" w:rsidR="0021340E" w:rsidRPr="00CB61A4" w:rsidRDefault="0021340E" w:rsidP="005605E3">
      <w:pPr>
        <w:spacing w:line="360" w:lineRule="auto"/>
      </w:pPr>
    </w:p>
    <w:p w14:paraId="11E3CC61" w14:textId="2F07588D" w:rsidR="00D9726D" w:rsidRDefault="00D9726D" w:rsidP="005605E3">
      <w:pPr>
        <w:pStyle w:val="1"/>
        <w:spacing w:line="360" w:lineRule="auto"/>
        <w:rPr>
          <w:sz w:val="30"/>
          <w:szCs w:val="30"/>
        </w:rPr>
      </w:pPr>
      <w:bookmarkStart w:id="409" w:name="_Toc522191615"/>
      <w:r>
        <w:rPr>
          <w:rFonts w:hint="eastAsia"/>
          <w:sz w:val="30"/>
          <w:szCs w:val="30"/>
        </w:rPr>
        <w:t>参考</w:t>
      </w:r>
      <w:r>
        <w:rPr>
          <w:sz w:val="30"/>
          <w:szCs w:val="30"/>
        </w:rPr>
        <w:t>文档</w:t>
      </w:r>
      <w:bookmarkEnd w:id="409"/>
    </w:p>
    <w:p w14:paraId="47DCE14E" w14:textId="2D071975" w:rsidR="0073291B" w:rsidRDefault="00CC5289" w:rsidP="005605E3">
      <w:pPr>
        <w:pStyle w:val="ae"/>
        <w:numPr>
          <w:ilvl w:val="0"/>
          <w:numId w:val="58"/>
        </w:numPr>
        <w:spacing w:line="360" w:lineRule="auto"/>
        <w:ind w:left="0" w:firstLineChars="0" w:firstLine="0"/>
      </w:pPr>
      <w:r>
        <w:rPr>
          <w:rFonts w:hint="eastAsia"/>
        </w:rPr>
        <w:t>原型</w:t>
      </w:r>
      <w:r w:rsidR="00B57932">
        <w:rPr>
          <w:rFonts w:hint="eastAsia"/>
        </w:rPr>
        <w:t>页面</w:t>
      </w:r>
      <w:r w:rsidR="00280C15">
        <w:rPr>
          <w:rFonts w:hint="eastAsia"/>
        </w:rPr>
        <w:t>——</w:t>
      </w:r>
      <w:r w:rsidR="0094062A">
        <w:rPr>
          <w:rFonts w:hint="eastAsia"/>
        </w:rPr>
        <w:t>投保基础数据设置</w:t>
      </w:r>
      <w:r w:rsidR="00B57932">
        <w:rPr>
          <w:rFonts w:hint="eastAsia"/>
        </w:rPr>
        <w:t>：</w:t>
      </w:r>
    </w:p>
    <w:p w14:paraId="6F85C756" w14:textId="7947B0D3" w:rsidR="00280C15" w:rsidRDefault="009D76BC" w:rsidP="005605E3">
      <w:pPr>
        <w:pStyle w:val="ae"/>
        <w:spacing w:line="360" w:lineRule="auto"/>
        <w:ind w:firstLineChars="0" w:firstLine="0"/>
      </w:pPr>
      <w:r>
        <w:rPr>
          <w:noProof/>
        </w:rPr>
        <w:lastRenderedPageBreak/>
        <w:drawing>
          <wp:inline distT="0" distB="0" distL="0" distR="0" wp14:anchorId="4E579992" wp14:editId="5B9AFABC">
            <wp:extent cx="5274310" cy="6430645"/>
            <wp:effectExtent l="0" t="0" r="2540" b="825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6430645"/>
                    </a:xfrm>
                    <a:prstGeom prst="rect">
                      <a:avLst/>
                    </a:prstGeom>
                  </pic:spPr>
                </pic:pic>
              </a:graphicData>
            </a:graphic>
          </wp:inline>
        </w:drawing>
      </w:r>
    </w:p>
    <w:p w14:paraId="5937FE6B" w14:textId="428183C2" w:rsidR="00280C15" w:rsidRDefault="000362EA" w:rsidP="005605E3">
      <w:pPr>
        <w:pStyle w:val="ae"/>
        <w:numPr>
          <w:ilvl w:val="0"/>
          <w:numId w:val="58"/>
        </w:numPr>
        <w:spacing w:line="360" w:lineRule="auto"/>
        <w:ind w:left="0" w:firstLineChars="0" w:firstLine="0"/>
      </w:pPr>
      <w:r>
        <w:rPr>
          <w:rFonts w:hint="eastAsia"/>
        </w:rPr>
        <w:t>原型页面——产品销售流程管理（查询列表）</w:t>
      </w:r>
    </w:p>
    <w:p w14:paraId="531FF2CB" w14:textId="4223C581" w:rsidR="000362EA" w:rsidRDefault="004A0660" w:rsidP="005605E3">
      <w:pPr>
        <w:pStyle w:val="ae"/>
        <w:spacing w:line="360" w:lineRule="auto"/>
        <w:ind w:firstLineChars="0" w:firstLine="0"/>
      </w:pPr>
      <w:r>
        <w:rPr>
          <w:noProof/>
        </w:rPr>
        <w:lastRenderedPageBreak/>
        <w:drawing>
          <wp:inline distT="0" distB="0" distL="0" distR="0" wp14:anchorId="715CC41F" wp14:editId="24064950">
            <wp:extent cx="5274310" cy="3287395"/>
            <wp:effectExtent l="0" t="0" r="2540" b="825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287395"/>
                    </a:xfrm>
                    <a:prstGeom prst="rect">
                      <a:avLst/>
                    </a:prstGeom>
                  </pic:spPr>
                </pic:pic>
              </a:graphicData>
            </a:graphic>
          </wp:inline>
        </w:drawing>
      </w:r>
    </w:p>
    <w:p w14:paraId="674089D6" w14:textId="2493B538" w:rsidR="000362EA" w:rsidRDefault="000362EA" w:rsidP="005605E3">
      <w:pPr>
        <w:pStyle w:val="ae"/>
        <w:numPr>
          <w:ilvl w:val="0"/>
          <w:numId w:val="58"/>
        </w:numPr>
        <w:spacing w:line="360" w:lineRule="auto"/>
        <w:ind w:left="0" w:firstLineChars="0" w:firstLine="0"/>
      </w:pPr>
      <w:r>
        <w:rPr>
          <w:rFonts w:hint="eastAsia"/>
        </w:rPr>
        <w:t>原型页面——产品销售流程管理（新增</w:t>
      </w:r>
      <w:r>
        <w:rPr>
          <w:rFonts w:hint="eastAsia"/>
        </w:rPr>
        <w:t>/</w:t>
      </w:r>
      <w:r>
        <w:rPr>
          <w:rFonts w:hint="eastAsia"/>
        </w:rPr>
        <w:t>编辑销售流程步骤页面）</w:t>
      </w:r>
    </w:p>
    <w:p w14:paraId="524720BB" w14:textId="37B59980" w:rsidR="0094645D" w:rsidRDefault="00DE528C" w:rsidP="005605E3">
      <w:pPr>
        <w:pStyle w:val="ae"/>
        <w:spacing w:line="360" w:lineRule="auto"/>
        <w:ind w:firstLineChars="0" w:firstLine="0"/>
      </w:pPr>
      <w:r>
        <w:rPr>
          <w:noProof/>
        </w:rPr>
        <w:drawing>
          <wp:inline distT="0" distB="0" distL="0" distR="0" wp14:anchorId="2D299CD9" wp14:editId="44276E0C">
            <wp:extent cx="5274310" cy="4010025"/>
            <wp:effectExtent l="0" t="0" r="2540" b="952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4010025"/>
                    </a:xfrm>
                    <a:prstGeom prst="rect">
                      <a:avLst/>
                    </a:prstGeom>
                  </pic:spPr>
                </pic:pic>
              </a:graphicData>
            </a:graphic>
          </wp:inline>
        </w:drawing>
      </w:r>
    </w:p>
    <w:p w14:paraId="4CCEA6DB" w14:textId="69B2F7D5" w:rsidR="00DE528C" w:rsidRDefault="00DE528C" w:rsidP="005605E3">
      <w:pPr>
        <w:pStyle w:val="ae"/>
        <w:spacing w:line="360" w:lineRule="auto"/>
        <w:ind w:firstLineChars="0" w:firstLine="0"/>
      </w:pPr>
      <w:r>
        <w:rPr>
          <w:noProof/>
        </w:rPr>
        <w:lastRenderedPageBreak/>
        <w:drawing>
          <wp:inline distT="0" distB="0" distL="0" distR="0" wp14:anchorId="11DA8371" wp14:editId="06F15075">
            <wp:extent cx="4077970" cy="886333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77970" cy="8863330"/>
                    </a:xfrm>
                    <a:prstGeom prst="rect">
                      <a:avLst/>
                    </a:prstGeom>
                  </pic:spPr>
                </pic:pic>
              </a:graphicData>
            </a:graphic>
          </wp:inline>
        </w:drawing>
      </w:r>
    </w:p>
    <w:p w14:paraId="2A81D7F8" w14:textId="3B5246EC" w:rsidR="0094645D" w:rsidRDefault="008B19E1" w:rsidP="005605E3">
      <w:pPr>
        <w:pStyle w:val="ae"/>
        <w:numPr>
          <w:ilvl w:val="0"/>
          <w:numId w:val="58"/>
        </w:numPr>
        <w:spacing w:line="360" w:lineRule="auto"/>
        <w:ind w:left="0" w:firstLineChars="0" w:firstLine="0"/>
      </w:pPr>
      <w:r>
        <w:rPr>
          <w:rFonts w:hint="eastAsia"/>
        </w:rPr>
        <w:lastRenderedPageBreak/>
        <w:t>原型页面</w:t>
      </w:r>
      <w:r>
        <w:t>——</w:t>
      </w:r>
      <w:r w:rsidR="009D76BC">
        <w:rPr>
          <w:rFonts w:hint="eastAsia"/>
        </w:rPr>
        <w:t>考试分类</w:t>
      </w:r>
    </w:p>
    <w:p w14:paraId="30653B13" w14:textId="04903C16" w:rsidR="009D76BC" w:rsidRDefault="004A1461" w:rsidP="009D76BC">
      <w:r>
        <w:rPr>
          <w:noProof/>
        </w:rPr>
        <w:drawing>
          <wp:inline distT="0" distB="0" distL="0" distR="0" wp14:anchorId="2C5DD476" wp14:editId="1C29A7F3">
            <wp:extent cx="5274310" cy="2691130"/>
            <wp:effectExtent l="0" t="0" r="254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691130"/>
                    </a:xfrm>
                    <a:prstGeom prst="rect">
                      <a:avLst/>
                    </a:prstGeom>
                  </pic:spPr>
                </pic:pic>
              </a:graphicData>
            </a:graphic>
          </wp:inline>
        </w:drawing>
      </w:r>
    </w:p>
    <w:p w14:paraId="5E77AE43" w14:textId="1D789D53" w:rsidR="009D76BC" w:rsidRDefault="009D76BC" w:rsidP="005605E3">
      <w:pPr>
        <w:pStyle w:val="ae"/>
        <w:numPr>
          <w:ilvl w:val="0"/>
          <w:numId w:val="58"/>
        </w:numPr>
        <w:spacing w:line="360" w:lineRule="auto"/>
        <w:ind w:left="0" w:firstLineChars="0" w:firstLine="0"/>
      </w:pPr>
      <w:r>
        <w:rPr>
          <w:rFonts w:hint="eastAsia"/>
        </w:rPr>
        <w:t>原型页面</w:t>
      </w:r>
      <w:r>
        <w:t>——</w:t>
      </w:r>
      <w:r>
        <w:rPr>
          <w:rFonts w:hint="eastAsia"/>
        </w:rPr>
        <w:t>题目管理</w:t>
      </w:r>
    </w:p>
    <w:p w14:paraId="0575FBBA" w14:textId="231A2499" w:rsidR="009D76BC" w:rsidRDefault="004A1461" w:rsidP="009D76BC">
      <w:r>
        <w:rPr>
          <w:noProof/>
        </w:rPr>
        <w:drawing>
          <wp:inline distT="0" distB="0" distL="0" distR="0" wp14:anchorId="3CFAD414" wp14:editId="115A5395">
            <wp:extent cx="5274310" cy="1758315"/>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758315"/>
                    </a:xfrm>
                    <a:prstGeom prst="rect">
                      <a:avLst/>
                    </a:prstGeom>
                  </pic:spPr>
                </pic:pic>
              </a:graphicData>
            </a:graphic>
          </wp:inline>
        </w:drawing>
      </w:r>
    </w:p>
    <w:p w14:paraId="373849DA" w14:textId="0D516748" w:rsidR="009D76BC" w:rsidRDefault="009D76BC" w:rsidP="005605E3">
      <w:pPr>
        <w:pStyle w:val="ae"/>
        <w:numPr>
          <w:ilvl w:val="0"/>
          <w:numId w:val="58"/>
        </w:numPr>
        <w:spacing w:line="360" w:lineRule="auto"/>
        <w:ind w:left="0" w:firstLineChars="0" w:firstLine="0"/>
      </w:pPr>
      <w:r>
        <w:rPr>
          <w:rFonts w:hint="eastAsia"/>
        </w:rPr>
        <w:t>原型页面</w:t>
      </w:r>
      <w:r>
        <w:t>——</w:t>
      </w:r>
      <w:r>
        <w:rPr>
          <w:rFonts w:hint="eastAsia"/>
        </w:rPr>
        <w:t>试卷管理</w:t>
      </w:r>
    </w:p>
    <w:p w14:paraId="54FFAE3B" w14:textId="1DEB5CA6" w:rsidR="009D76BC" w:rsidRDefault="004A1461" w:rsidP="009D76BC">
      <w:r>
        <w:rPr>
          <w:noProof/>
        </w:rPr>
        <w:drawing>
          <wp:inline distT="0" distB="0" distL="0" distR="0" wp14:anchorId="694E1150" wp14:editId="26F35532">
            <wp:extent cx="5274310" cy="1558290"/>
            <wp:effectExtent l="0" t="0" r="2540" b="381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1558290"/>
                    </a:xfrm>
                    <a:prstGeom prst="rect">
                      <a:avLst/>
                    </a:prstGeom>
                  </pic:spPr>
                </pic:pic>
              </a:graphicData>
            </a:graphic>
          </wp:inline>
        </w:drawing>
      </w:r>
    </w:p>
    <w:p w14:paraId="06F3E0B2" w14:textId="7E19AD99" w:rsidR="009D76BC" w:rsidRDefault="009D76BC" w:rsidP="005605E3">
      <w:pPr>
        <w:pStyle w:val="ae"/>
        <w:numPr>
          <w:ilvl w:val="0"/>
          <w:numId w:val="58"/>
        </w:numPr>
        <w:spacing w:line="360" w:lineRule="auto"/>
        <w:ind w:left="0" w:firstLineChars="0" w:firstLine="0"/>
      </w:pPr>
      <w:r>
        <w:rPr>
          <w:rFonts w:hint="eastAsia"/>
        </w:rPr>
        <w:t>原型页面</w:t>
      </w:r>
      <w:r>
        <w:t>——</w:t>
      </w:r>
      <w:r>
        <w:rPr>
          <w:rFonts w:hint="eastAsia"/>
        </w:rPr>
        <w:t>试卷设置题目</w:t>
      </w:r>
    </w:p>
    <w:p w14:paraId="57DD2C75" w14:textId="6C771695" w:rsidR="009D76BC" w:rsidRDefault="004A1461" w:rsidP="009D76BC">
      <w:r>
        <w:rPr>
          <w:noProof/>
        </w:rPr>
        <w:lastRenderedPageBreak/>
        <w:drawing>
          <wp:inline distT="0" distB="0" distL="0" distR="0" wp14:anchorId="2FAA4AD7" wp14:editId="6B19E865">
            <wp:extent cx="5274310" cy="335978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3359785"/>
                    </a:xfrm>
                    <a:prstGeom prst="rect">
                      <a:avLst/>
                    </a:prstGeom>
                  </pic:spPr>
                </pic:pic>
              </a:graphicData>
            </a:graphic>
          </wp:inline>
        </w:drawing>
      </w:r>
    </w:p>
    <w:p w14:paraId="3A25D15A" w14:textId="44DF99D1" w:rsidR="009D76BC" w:rsidRDefault="009D76BC" w:rsidP="005605E3">
      <w:pPr>
        <w:pStyle w:val="ae"/>
        <w:numPr>
          <w:ilvl w:val="0"/>
          <w:numId w:val="58"/>
        </w:numPr>
        <w:spacing w:line="360" w:lineRule="auto"/>
        <w:ind w:left="0" w:firstLineChars="0" w:firstLine="0"/>
      </w:pPr>
      <w:r>
        <w:rPr>
          <w:rFonts w:hint="eastAsia"/>
        </w:rPr>
        <w:t>原型页面</w:t>
      </w:r>
      <w:r>
        <w:t>——</w:t>
      </w:r>
      <w:r>
        <w:rPr>
          <w:rFonts w:hint="eastAsia"/>
        </w:rPr>
        <w:t>试卷规则</w:t>
      </w:r>
    </w:p>
    <w:p w14:paraId="5816059F" w14:textId="6C284E01" w:rsidR="009D76BC" w:rsidRDefault="004A1461" w:rsidP="009D76BC">
      <w:r>
        <w:rPr>
          <w:noProof/>
        </w:rPr>
        <w:drawing>
          <wp:inline distT="0" distB="0" distL="0" distR="0" wp14:anchorId="61455FF1" wp14:editId="11184954">
            <wp:extent cx="5274310" cy="2445385"/>
            <wp:effectExtent l="0" t="0" r="254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445385"/>
                    </a:xfrm>
                    <a:prstGeom prst="rect">
                      <a:avLst/>
                    </a:prstGeom>
                  </pic:spPr>
                </pic:pic>
              </a:graphicData>
            </a:graphic>
          </wp:inline>
        </w:drawing>
      </w:r>
    </w:p>
    <w:p w14:paraId="511CC748" w14:textId="6471AC58" w:rsidR="009D76BC" w:rsidRDefault="009D76BC" w:rsidP="005605E3">
      <w:pPr>
        <w:pStyle w:val="ae"/>
        <w:numPr>
          <w:ilvl w:val="0"/>
          <w:numId w:val="58"/>
        </w:numPr>
        <w:spacing w:line="360" w:lineRule="auto"/>
        <w:ind w:left="0" w:firstLineChars="0" w:firstLine="0"/>
      </w:pPr>
      <w:r>
        <w:rPr>
          <w:rFonts w:hint="eastAsia"/>
        </w:rPr>
        <w:t>原型页面</w:t>
      </w:r>
      <w:r>
        <w:t>——</w:t>
      </w:r>
      <w:r>
        <w:rPr>
          <w:rFonts w:hint="eastAsia"/>
        </w:rPr>
        <w:t>产品基本信息</w:t>
      </w:r>
    </w:p>
    <w:p w14:paraId="41E22F5A" w14:textId="153E16C8" w:rsidR="000362EA" w:rsidRDefault="004A1461" w:rsidP="005605E3">
      <w:pPr>
        <w:pStyle w:val="ae"/>
        <w:spacing w:line="360" w:lineRule="auto"/>
        <w:ind w:firstLineChars="0" w:firstLine="0"/>
      </w:pPr>
      <w:r>
        <w:rPr>
          <w:noProof/>
        </w:rPr>
        <w:lastRenderedPageBreak/>
        <w:drawing>
          <wp:inline distT="0" distB="0" distL="0" distR="0" wp14:anchorId="09FCBDFE" wp14:editId="51CDD350">
            <wp:extent cx="5274310" cy="3793490"/>
            <wp:effectExtent l="0" t="0" r="254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3793490"/>
                    </a:xfrm>
                    <a:prstGeom prst="rect">
                      <a:avLst/>
                    </a:prstGeom>
                  </pic:spPr>
                </pic:pic>
              </a:graphicData>
            </a:graphic>
          </wp:inline>
        </w:drawing>
      </w:r>
    </w:p>
    <w:p w14:paraId="169C49E1" w14:textId="77777777" w:rsidR="0094645D" w:rsidRDefault="0094645D" w:rsidP="005605E3">
      <w:pPr>
        <w:pStyle w:val="ae"/>
        <w:spacing w:line="360" w:lineRule="auto"/>
        <w:ind w:firstLineChars="0" w:firstLine="0"/>
      </w:pPr>
    </w:p>
    <w:p w14:paraId="34E55A20" w14:textId="4DB4C0FB" w:rsidR="00B57932" w:rsidRPr="0073291B" w:rsidRDefault="00B57932" w:rsidP="005605E3">
      <w:pPr>
        <w:pStyle w:val="ae"/>
        <w:spacing w:line="360" w:lineRule="auto"/>
        <w:ind w:firstLineChars="0" w:firstLine="0"/>
      </w:pPr>
    </w:p>
    <w:p w14:paraId="5CE20FBF" w14:textId="1B176152" w:rsidR="001C2A90" w:rsidRPr="0073291B" w:rsidRDefault="001C2A90" w:rsidP="005605E3">
      <w:pPr>
        <w:pStyle w:val="ae"/>
        <w:spacing w:line="360" w:lineRule="auto"/>
        <w:ind w:firstLineChars="0" w:firstLine="0"/>
      </w:pPr>
    </w:p>
    <w:p w14:paraId="275F4D26" w14:textId="77777777" w:rsidR="005605E3" w:rsidRPr="0073291B" w:rsidRDefault="005605E3">
      <w:pPr>
        <w:pStyle w:val="ae"/>
        <w:spacing w:line="360" w:lineRule="auto"/>
        <w:ind w:firstLineChars="0" w:firstLine="0"/>
      </w:pPr>
    </w:p>
    <w:sectPr w:rsidR="005605E3" w:rsidRPr="0073291B">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94" w:author="zhou Minna" w:date="2018-07-24T10:45:00Z" w:initials="zM">
    <w:p w14:paraId="712D11B2" w14:textId="2B515F5E" w:rsidR="00176C0D" w:rsidRDefault="00176C0D">
      <w:pPr>
        <w:pStyle w:val="a5"/>
      </w:pPr>
      <w:r>
        <w:rPr>
          <w:rStyle w:val="ac"/>
        </w:rPr>
        <w:annotationRef/>
      </w:r>
      <w:r>
        <w:rPr>
          <w:rFonts w:hint="eastAsia"/>
        </w:rPr>
        <w:t>待补充</w:t>
      </w:r>
    </w:p>
  </w:comment>
  <w:comment w:id="304" w:author="zhou Minna" w:date="2018-07-20T14:10:00Z" w:initials="zM">
    <w:p w14:paraId="38D1EC82" w14:textId="2D1C2BA0" w:rsidR="00176C0D" w:rsidRPr="00277317" w:rsidRDefault="00176C0D">
      <w:pPr>
        <w:pStyle w:val="a5"/>
        <w:rPr>
          <w:color w:val="FF0000"/>
        </w:rPr>
      </w:pPr>
      <w:r w:rsidRPr="00277317">
        <w:rPr>
          <w:rStyle w:val="ac"/>
          <w:color w:val="FF0000"/>
          <w:highlight w:val="yellow"/>
        </w:rPr>
        <w:annotationRef/>
      </w:r>
      <w:r w:rsidRPr="00277317">
        <w:rPr>
          <w:rFonts w:hint="eastAsia"/>
          <w:color w:val="FF0000"/>
          <w:highlight w:val="yellow"/>
        </w:rPr>
        <w:t>注</w:t>
      </w:r>
      <w:r w:rsidRPr="00277317">
        <w:rPr>
          <w:color w:val="FF0000"/>
          <w:highlight w:val="yellow"/>
        </w:rPr>
        <w:t>：二期可考虑</w:t>
      </w:r>
      <w:r w:rsidRPr="00277317">
        <w:rPr>
          <w:rFonts w:hint="eastAsia"/>
          <w:color w:val="FF0000"/>
          <w:highlight w:val="yellow"/>
        </w:rPr>
        <w:t>更灵活</w:t>
      </w:r>
      <w:r w:rsidRPr="00277317">
        <w:rPr>
          <w:color w:val="FF0000"/>
          <w:highlight w:val="yellow"/>
        </w:rPr>
        <w:t>的设置</w:t>
      </w:r>
    </w:p>
  </w:comment>
  <w:comment w:id="355" w:author="zhou Minna" w:date="2018-08-03T11:37:00Z" w:initials="zM">
    <w:p w14:paraId="6A1325AD" w14:textId="77777777" w:rsidR="00176C0D" w:rsidRDefault="00176C0D">
      <w:pPr>
        <w:pStyle w:val="a5"/>
        <w:rPr>
          <w:color w:val="FF0000"/>
        </w:rPr>
      </w:pPr>
      <w:r w:rsidRPr="00E90A5F">
        <w:rPr>
          <w:rStyle w:val="ac"/>
          <w:color w:val="FF0000"/>
        </w:rPr>
        <w:annotationRef/>
      </w:r>
      <w:r w:rsidRPr="00E90A5F">
        <w:rPr>
          <w:rFonts w:hint="eastAsia"/>
          <w:color w:val="FF0000"/>
        </w:rPr>
        <w:t>待</w:t>
      </w:r>
      <w:r w:rsidRPr="00E90A5F">
        <w:rPr>
          <w:color w:val="FF0000"/>
        </w:rPr>
        <w:t>新增</w:t>
      </w:r>
      <w:r w:rsidRPr="00E90A5F">
        <w:rPr>
          <w:rFonts w:hint="eastAsia"/>
          <w:color w:val="FF0000"/>
        </w:rPr>
        <w:t>值</w:t>
      </w:r>
    </w:p>
    <w:p w14:paraId="2F65CF89" w14:textId="6241EDB0" w:rsidR="00176C0D" w:rsidRPr="00E90A5F" w:rsidRDefault="00176C0D">
      <w:pPr>
        <w:pStyle w:val="a5"/>
        <w:rPr>
          <w:color w:val="FF0000"/>
        </w:rPr>
      </w:pPr>
      <w:r>
        <w:rPr>
          <w:rFonts w:hint="eastAsia"/>
          <w:color w:val="FF0000"/>
        </w:rPr>
        <w:t>待</w:t>
      </w:r>
      <w:r>
        <w:rPr>
          <w:color w:val="FF0000"/>
        </w:rPr>
        <w:t>确认字段含义及逻辑</w:t>
      </w:r>
    </w:p>
  </w:comment>
  <w:comment w:id="376" w:author="zhou Minna" w:date="2018-08-16T13:56:00Z" w:initials="zM">
    <w:p w14:paraId="38213ED7" w14:textId="6FAD3675" w:rsidR="00224BE9" w:rsidRDefault="00224BE9">
      <w:pPr>
        <w:pStyle w:val="a5"/>
      </w:pPr>
      <w:r>
        <w:rPr>
          <w:rStyle w:val="ac"/>
        </w:rPr>
        <w:annotationRef/>
      </w:r>
      <w:r>
        <w:rPr>
          <w:rFonts w:hint="eastAsia"/>
        </w:rPr>
        <w:t>该逻辑不变，因为如果某个一级分类下有二级分类时，只能选择二级分类，那么当一级分类下无二级分类，在此处设置时选择了一级分类，未来又添加的二级分类，数据可能有歧义。</w:t>
      </w:r>
    </w:p>
  </w:comment>
  <w:comment w:id="377" w:author="zhou Minna" w:date="2018-08-13T18:01:00Z" w:initials="zM">
    <w:p w14:paraId="5B2BCCE6" w14:textId="77B50483" w:rsidR="00176C0D" w:rsidRPr="00EE12C0" w:rsidRDefault="00176C0D">
      <w:pPr>
        <w:pStyle w:val="a5"/>
        <w:rPr>
          <w:color w:val="FF0000"/>
        </w:rPr>
      </w:pPr>
      <w:r w:rsidRPr="00EE12C0">
        <w:rPr>
          <w:rStyle w:val="ac"/>
          <w:color w:val="FF0000"/>
        </w:rPr>
        <w:annotationRef/>
      </w:r>
      <w:r w:rsidRPr="00EE12C0">
        <w:rPr>
          <w:rFonts w:hint="eastAsia"/>
          <w:color w:val="FF0000"/>
        </w:rPr>
        <w:t>待确定</w:t>
      </w:r>
      <w:r>
        <w:rPr>
          <w:rFonts w:hint="eastAsia"/>
          <w:color w:val="FF0000"/>
        </w:rPr>
        <w:t>补充</w:t>
      </w:r>
    </w:p>
  </w:comment>
  <w:comment w:id="378" w:author="zhou Minna" w:date="2018-08-13T18:37:00Z" w:initials="zM">
    <w:p w14:paraId="47C3637B" w14:textId="73B84ACD" w:rsidR="00176C0D" w:rsidRPr="00B03985" w:rsidRDefault="00176C0D">
      <w:pPr>
        <w:pStyle w:val="a5"/>
        <w:rPr>
          <w:color w:val="FF0000"/>
        </w:rPr>
      </w:pPr>
      <w:r w:rsidRPr="00B03985">
        <w:rPr>
          <w:rStyle w:val="ac"/>
          <w:color w:val="FF0000"/>
        </w:rPr>
        <w:annotationRef/>
      </w:r>
      <w:r w:rsidRPr="00B03985">
        <w:rPr>
          <w:rFonts w:hint="eastAsia"/>
          <w:color w:val="FF0000"/>
        </w:rPr>
        <w:t>待</w:t>
      </w:r>
      <w:r w:rsidRPr="00B03985">
        <w:rPr>
          <w:color w:val="FF0000"/>
        </w:rPr>
        <w:t>补充确认</w:t>
      </w:r>
    </w:p>
  </w:comment>
  <w:comment w:id="379" w:author="zhou Minna" w:date="2018-08-03T19:38:00Z" w:initials="zM">
    <w:p w14:paraId="20328891" w14:textId="7D147EC7" w:rsidR="00176C0D" w:rsidRPr="006257DD" w:rsidRDefault="00176C0D">
      <w:pPr>
        <w:pStyle w:val="a5"/>
        <w:rPr>
          <w:color w:val="FF0000"/>
        </w:rPr>
      </w:pPr>
      <w:r w:rsidRPr="006257DD">
        <w:rPr>
          <w:rStyle w:val="ac"/>
          <w:color w:val="FF0000"/>
        </w:rPr>
        <w:annotationRef/>
      </w:r>
      <w:r w:rsidRPr="006257DD">
        <w:rPr>
          <w:rFonts w:hint="eastAsia"/>
          <w:color w:val="FF0000"/>
        </w:rPr>
        <w:t>该字段</w:t>
      </w:r>
      <w:r w:rsidRPr="006257DD">
        <w:rPr>
          <w:color w:val="FF0000"/>
        </w:rPr>
        <w:t>待定</w:t>
      </w:r>
    </w:p>
  </w:comment>
  <w:comment w:id="380" w:author="zhou Minna" w:date="2018-08-03T19:46:00Z" w:initials="zM">
    <w:p w14:paraId="1D3C56DA" w14:textId="77FBBCD6" w:rsidR="00176C0D" w:rsidRPr="00855FF5" w:rsidRDefault="00176C0D">
      <w:pPr>
        <w:pStyle w:val="a5"/>
        <w:rPr>
          <w:color w:val="FF0000"/>
        </w:rPr>
      </w:pPr>
      <w:r w:rsidRPr="00855FF5">
        <w:rPr>
          <w:rStyle w:val="ac"/>
          <w:color w:val="FF0000"/>
        </w:rPr>
        <w:annotationRef/>
      </w:r>
      <w:r w:rsidRPr="00855FF5">
        <w:rPr>
          <w:rFonts w:hint="eastAsia"/>
          <w:color w:val="FF0000"/>
        </w:rPr>
        <w:t>该</w:t>
      </w:r>
      <w:r w:rsidRPr="00855FF5">
        <w:rPr>
          <w:color w:val="FF0000"/>
        </w:rPr>
        <w:t>字段待定</w:t>
      </w:r>
    </w:p>
  </w:comment>
  <w:comment w:id="407" w:author="zhou Minna" w:date="2018-08-13T18:01:00Z" w:initials="zM">
    <w:p w14:paraId="518FAFD8" w14:textId="77777777" w:rsidR="00176C0D" w:rsidRPr="00EE12C0" w:rsidRDefault="00176C0D" w:rsidP="00CA663E">
      <w:pPr>
        <w:pStyle w:val="a5"/>
        <w:rPr>
          <w:color w:val="FF0000"/>
        </w:rPr>
      </w:pPr>
      <w:r w:rsidRPr="00EE12C0">
        <w:rPr>
          <w:rStyle w:val="ac"/>
          <w:color w:val="FF0000"/>
        </w:rPr>
        <w:annotationRef/>
      </w:r>
      <w:r w:rsidRPr="00EE12C0">
        <w:rPr>
          <w:rFonts w:hint="eastAsia"/>
          <w:color w:val="FF0000"/>
        </w:rPr>
        <w:t>待确定</w:t>
      </w:r>
      <w:r>
        <w:rPr>
          <w:rFonts w:hint="eastAsia"/>
          <w:color w:val="FF0000"/>
        </w:rPr>
        <w:t>补充</w:t>
      </w:r>
    </w:p>
  </w:comment>
  <w:comment w:id="408" w:author="zhou Minna" w:date="2018-08-13T18:01:00Z" w:initials="zM">
    <w:p w14:paraId="30D775E8" w14:textId="77777777" w:rsidR="00176C0D" w:rsidRPr="00EE12C0" w:rsidRDefault="00176C0D" w:rsidP="004C5D6B">
      <w:pPr>
        <w:pStyle w:val="a5"/>
        <w:rPr>
          <w:color w:val="FF0000"/>
        </w:rPr>
      </w:pPr>
      <w:r w:rsidRPr="00EE12C0">
        <w:rPr>
          <w:rStyle w:val="ac"/>
          <w:color w:val="FF0000"/>
        </w:rPr>
        <w:annotationRef/>
      </w:r>
      <w:r w:rsidRPr="00EE12C0">
        <w:rPr>
          <w:rFonts w:hint="eastAsia"/>
          <w:color w:val="FF0000"/>
        </w:rPr>
        <w:t>待确定</w:t>
      </w:r>
      <w:r>
        <w:rPr>
          <w:rFonts w:hint="eastAsia"/>
          <w:color w:val="FF0000"/>
        </w:rPr>
        <w:t>补充</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12D11B2" w15:done="0"/>
  <w15:commentEx w15:paraId="38D1EC82" w15:done="0"/>
  <w15:commentEx w15:paraId="2F65CF89" w15:done="0"/>
  <w15:commentEx w15:paraId="38213ED7" w15:done="0"/>
  <w15:commentEx w15:paraId="5B2BCCE6" w15:done="0"/>
  <w15:commentEx w15:paraId="47C3637B" w15:done="0"/>
  <w15:commentEx w15:paraId="20328891" w15:done="0"/>
  <w15:commentEx w15:paraId="1D3C56DA" w15:done="0"/>
  <w15:commentEx w15:paraId="518FAFD8" w15:done="0"/>
  <w15:commentEx w15:paraId="30D775E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12D11B2" w16cid:durableId="1F0181D5"/>
  <w16cid:commentId w16cid:paraId="38D1EC82" w16cid:durableId="1EFD8A41"/>
  <w16cid:commentId w16cid:paraId="2F65CF89" w16cid:durableId="1F157B87"/>
  <w16cid:commentId w16cid:paraId="38213ED7" w16cid:durableId="1F2000F8"/>
  <w16cid:commentId w16cid:paraId="5B2BCCE6" w16cid:durableId="1F1D1D61"/>
  <w16cid:commentId w16cid:paraId="47C3637B" w16cid:durableId="1F1D1D62"/>
  <w16cid:commentId w16cid:paraId="20328891" w16cid:durableId="1F157B8A"/>
  <w16cid:commentId w16cid:paraId="1D3C56DA" w16cid:durableId="1F157B8B"/>
  <w16cid:commentId w16cid:paraId="518FAFD8" w16cid:durableId="1F1ECC26"/>
  <w16cid:commentId w16cid:paraId="30D775E8" w16cid:durableId="1F1ECC8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CA8B90" w14:textId="77777777" w:rsidR="00CA3F72" w:rsidRDefault="00CA3F72" w:rsidP="00423CCC">
      <w:r>
        <w:separator/>
      </w:r>
    </w:p>
  </w:endnote>
  <w:endnote w:type="continuationSeparator" w:id="0">
    <w:p w14:paraId="0A0A7449" w14:textId="77777777" w:rsidR="00CA3F72" w:rsidRDefault="00CA3F72" w:rsidP="00423C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A00002EF" w:usb1="4000207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Garamond">
    <w:altName w:val="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9C5F1C" w14:textId="77777777" w:rsidR="00CA3F72" w:rsidRDefault="00CA3F72" w:rsidP="00423CCC">
      <w:r>
        <w:separator/>
      </w:r>
    </w:p>
  </w:footnote>
  <w:footnote w:type="continuationSeparator" w:id="0">
    <w:p w14:paraId="76C519B3" w14:textId="77777777" w:rsidR="00CA3F72" w:rsidRDefault="00CA3F72" w:rsidP="00423CC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8E6E"/>
      </v:shape>
    </w:pict>
  </w:numPicBullet>
  <w:abstractNum w:abstractNumId="0">
    <w:nsid w:val="014864B0"/>
    <w:multiLevelType w:val="multilevel"/>
    <w:tmpl w:val="014864B0"/>
    <w:lvl w:ilvl="0" w:tentative="1">
      <w:start w:val="1"/>
      <w:numFmt w:val="decimal"/>
      <w:lvlText w:val="%1"/>
      <w:lvlJc w:val="left"/>
      <w:pPr>
        <w:ind w:left="425" w:hanging="425"/>
      </w:pPr>
      <w:rPr>
        <w:rFonts w:hint="eastAsia"/>
      </w:rPr>
    </w:lvl>
    <w:lvl w:ilvl="1" w:tentative="1">
      <w:start w:val="1"/>
      <w:numFmt w:val="decimal"/>
      <w:lvlText w:val="%1.%2"/>
      <w:lvlJc w:val="left"/>
      <w:pPr>
        <w:ind w:left="992" w:hanging="567"/>
      </w:pPr>
      <w:rPr>
        <w:rFonts w:hint="eastAsia"/>
      </w:rPr>
    </w:lvl>
    <w:lvl w:ilvl="2" w:tentative="1">
      <w:start w:val="1"/>
      <w:numFmt w:val="decimal"/>
      <w:pStyle w:val="3"/>
      <w:isLgl/>
      <w:lvlText w:val="%1.%2.%3"/>
      <w:lvlJc w:val="left"/>
      <w:pPr>
        <w:ind w:left="1418" w:hanging="567"/>
      </w:pPr>
      <w:rPr>
        <w:rFonts w:ascii="Times New Roman" w:hAnsi="Times New Roman" w:cs="Times New Roman"/>
        <w:b w:val="0"/>
        <w:bCs w:val="0"/>
        <w:i w:val="0"/>
        <w:iCs w:val="0"/>
        <w:caps w:val="0"/>
        <w:smallCaps w:val="0"/>
        <w:strike w:val="0"/>
        <w:dstrike w:val="0"/>
        <w:spacing w:val="0"/>
        <w:kern w:val="0"/>
        <w:position w:val="0"/>
        <w:u w:val="none"/>
      </w:rPr>
    </w:lvl>
    <w:lvl w:ilvl="3" w:tentative="1">
      <w:start w:val="1"/>
      <w:numFmt w:val="decimal"/>
      <w:isLgl/>
      <w:lvlText w:val="%1.%2.%3.%4"/>
      <w:lvlJc w:val="left"/>
      <w:pPr>
        <w:ind w:left="1984" w:hanging="708"/>
      </w:pPr>
      <w:rPr>
        <w:rFonts w:hint="eastAsia"/>
      </w:rPr>
    </w:lvl>
    <w:lvl w:ilvl="4" w:tentative="1">
      <w:start w:val="1"/>
      <w:numFmt w:val="decimal"/>
      <w:lvlText w:val="%1.%2.%3.%4.%5"/>
      <w:lvlJc w:val="left"/>
      <w:pPr>
        <w:ind w:left="2551" w:hanging="850"/>
      </w:pPr>
      <w:rPr>
        <w:rFonts w:hint="eastAsia"/>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abstractNum w:abstractNumId="1">
    <w:nsid w:val="01BB214D"/>
    <w:multiLevelType w:val="hybridMultilevel"/>
    <w:tmpl w:val="B64CFED4"/>
    <w:lvl w:ilvl="0" w:tplc="958A6376">
      <w:start w:val="1"/>
      <w:numFmt w:val="bullet"/>
      <w:lvlText w:val=""/>
      <w:lvlJc w:val="left"/>
      <w:pPr>
        <w:ind w:left="1192" w:hanging="420"/>
      </w:pPr>
      <w:rPr>
        <w:rFonts w:ascii="Wingdings" w:hAnsi="Wingdings" w:hint="default"/>
        <w:color w:val="FF0000"/>
      </w:rPr>
    </w:lvl>
    <w:lvl w:ilvl="1" w:tplc="04090003" w:tentative="1">
      <w:start w:val="1"/>
      <w:numFmt w:val="bullet"/>
      <w:lvlText w:val=""/>
      <w:lvlJc w:val="left"/>
      <w:pPr>
        <w:ind w:left="1612" w:hanging="420"/>
      </w:pPr>
      <w:rPr>
        <w:rFonts w:ascii="Wingdings" w:hAnsi="Wingdings" w:hint="default"/>
      </w:rPr>
    </w:lvl>
    <w:lvl w:ilvl="2" w:tplc="04090005" w:tentative="1">
      <w:start w:val="1"/>
      <w:numFmt w:val="bullet"/>
      <w:lvlText w:val=""/>
      <w:lvlJc w:val="left"/>
      <w:pPr>
        <w:ind w:left="2032" w:hanging="420"/>
      </w:pPr>
      <w:rPr>
        <w:rFonts w:ascii="Wingdings" w:hAnsi="Wingdings" w:hint="default"/>
      </w:rPr>
    </w:lvl>
    <w:lvl w:ilvl="3" w:tplc="04090001" w:tentative="1">
      <w:start w:val="1"/>
      <w:numFmt w:val="bullet"/>
      <w:lvlText w:val=""/>
      <w:lvlJc w:val="left"/>
      <w:pPr>
        <w:ind w:left="2452" w:hanging="420"/>
      </w:pPr>
      <w:rPr>
        <w:rFonts w:ascii="Wingdings" w:hAnsi="Wingdings" w:hint="default"/>
      </w:rPr>
    </w:lvl>
    <w:lvl w:ilvl="4" w:tplc="04090003" w:tentative="1">
      <w:start w:val="1"/>
      <w:numFmt w:val="bullet"/>
      <w:lvlText w:val=""/>
      <w:lvlJc w:val="left"/>
      <w:pPr>
        <w:ind w:left="2872" w:hanging="420"/>
      </w:pPr>
      <w:rPr>
        <w:rFonts w:ascii="Wingdings" w:hAnsi="Wingdings" w:hint="default"/>
      </w:rPr>
    </w:lvl>
    <w:lvl w:ilvl="5" w:tplc="04090005" w:tentative="1">
      <w:start w:val="1"/>
      <w:numFmt w:val="bullet"/>
      <w:lvlText w:val=""/>
      <w:lvlJc w:val="left"/>
      <w:pPr>
        <w:ind w:left="3292" w:hanging="420"/>
      </w:pPr>
      <w:rPr>
        <w:rFonts w:ascii="Wingdings" w:hAnsi="Wingdings" w:hint="default"/>
      </w:rPr>
    </w:lvl>
    <w:lvl w:ilvl="6" w:tplc="04090001" w:tentative="1">
      <w:start w:val="1"/>
      <w:numFmt w:val="bullet"/>
      <w:lvlText w:val=""/>
      <w:lvlJc w:val="left"/>
      <w:pPr>
        <w:ind w:left="3712" w:hanging="420"/>
      </w:pPr>
      <w:rPr>
        <w:rFonts w:ascii="Wingdings" w:hAnsi="Wingdings" w:hint="default"/>
      </w:rPr>
    </w:lvl>
    <w:lvl w:ilvl="7" w:tplc="04090003" w:tentative="1">
      <w:start w:val="1"/>
      <w:numFmt w:val="bullet"/>
      <w:lvlText w:val=""/>
      <w:lvlJc w:val="left"/>
      <w:pPr>
        <w:ind w:left="4132" w:hanging="420"/>
      </w:pPr>
      <w:rPr>
        <w:rFonts w:ascii="Wingdings" w:hAnsi="Wingdings" w:hint="default"/>
      </w:rPr>
    </w:lvl>
    <w:lvl w:ilvl="8" w:tplc="04090005" w:tentative="1">
      <w:start w:val="1"/>
      <w:numFmt w:val="bullet"/>
      <w:lvlText w:val=""/>
      <w:lvlJc w:val="left"/>
      <w:pPr>
        <w:ind w:left="4552" w:hanging="420"/>
      </w:pPr>
      <w:rPr>
        <w:rFonts w:ascii="Wingdings" w:hAnsi="Wingdings" w:hint="default"/>
      </w:rPr>
    </w:lvl>
  </w:abstractNum>
  <w:abstractNum w:abstractNumId="2">
    <w:nsid w:val="01BF34AD"/>
    <w:multiLevelType w:val="hybridMultilevel"/>
    <w:tmpl w:val="255EF2D4"/>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47067AF"/>
    <w:multiLevelType w:val="multilevel"/>
    <w:tmpl w:val="438764A1"/>
    <w:lvl w:ilvl="0">
      <w:start w:val="1"/>
      <w:numFmt w:val="decimal"/>
      <w:lvlText w:val="%1."/>
      <w:lvlJc w:val="left"/>
      <w:pPr>
        <w:ind w:left="840" w:hanging="420"/>
      </w:pPr>
      <w:rPr>
        <w:rFonts w:hint="eastAsia"/>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
    <w:nsid w:val="05D331F8"/>
    <w:multiLevelType w:val="hybridMultilevel"/>
    <w:tmpl w:val="C94AD474"/>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BAF75E3"/>
    <w:multiLevelType w:val="multilevel"/>
    <w:tmpl w:val="0BAF75E3"/>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844" w:hanging="567"/>
      </w:pPr>
      <w:rPr>
        <w:rFonts w:hint="eastAsia"/>
      </w:rPr>
    </w:lvl>
    <w:lvl w:ilvl="3" w:tentative="1">
      <w:start w:val="1"/>
      <w:numFmt w:val="decimal"/>
      <w:lvlText w:val="%4、"/>
      <w:lvlJc w:val="left"/>
      <w:pPr>
        <w:ind w:left="1636" w:hanging="360"/>
      </w:pPr>
      <w:rPr>
        <w:rFonts w:hint="default"/>
      </w:rPr>
    </w:lvl>
    <w:lvl w:ilvl="4" w:tentative="1">
      <w:start w:val="1"/>
      <w:numFmt w:val="decimal"/>
      <w:lvlText w:val="%5."/>
      <w:lvlJc w:val="left"/>
      <w:pPr>
        <w:ind w:left="2061" w:hanging="360"/>
      </w:pPr>
      <w:rPr>
        <w:rFonts w:hint="default"/>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abstractNum w:abstractNumId="6">
    <w:nsid w:val="0CC92FF8"/>
    <w:multiLevelType w:val="hybridMultilevel"/>
    <w:tmpl w:val="C0505096"/>
    <w:lvl w:ilvl="0" w:tplc="DD4C6088">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D064315"/>
    <w:multiLevelType w:val="hybridMultilevel"/>
    <w:tmpl w:val="C94AD474"/>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D743CA9"/>
    <w:multiLevelType w:val="hybridMultilevel"/>
    <w:tmpl w:val="B3A088A0"/>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D885FC8"/>
    <w:multiLevelType w:val="hybridMultilevel"/>
    <w:tmpl w:val="C94AD474"/>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EBA1F41"/>
    <w:multiLevelType w:val="hybridMultilevel"/>
    <w:tmpl w:val="62A271E0"/>
    <w:lvl w:ilvl="0" w:tplc="04090001">
      <w:start w:val="1"/>
      <w:numFmt w:val="bullet"/>
      <w:lvlText w:val=""/>
      <w:lvlJc w:val="left"/>
      <w:pPr>
        <w:ind w:left="855" w:hanging="420"/>
      </w:pPr>
      <w:rPr>
        <w:rFonts w:ascii="Wingdings" w:hAnsi="Wingdings" w:hint="default"/>
      </w:rPr>
    </w:lvl>
    <w:lvl w:ilvl="1" w:tplc="04090003" w:tentative="1">
      <w:start w:val="1"/>
      <w:numFmt w:val="bullet"/>
      <w:lvlText w:val=""/>
      <w:lvlJc w:val="left"/>
      <w:pPr>
        <w:ind w:left="1275" w:hanging="420"/>
      </w:pPr>
      <w:rPr>
        <w:rFonts w:ascii="Wingdings" w:hAnsi="Wingdings" w:hint="default"/>
      </w:rPr>
    </w:lvl>
    <w:lvl w:ilvl="2" w:tplc="04090005" w:tentative="1">
      <w:start w:val="1"/>
      <w:numFmt w:val="bullet"/>
      <w:lvlText w:val=""/>
      <w:lvlJc w:val="left"/>
      <w:pPr>
        <w:ind w:left="1695" w:hanging="420"/>
      </w:pPr>
      <w:rPr>
        <w:rFonts w:ascii="Wingdings" w:hAnsi="Wingdings" w:hint="default"/>
      </w:rPr>
    </w:lvl>
    <w:lvl w:ilvl="3" w:tplc="04090001" w:tentative="1">
      <w:start w:val="1"/>
      <w:numFmt w:val="bullet"/>
      <w:lvlText w:val=""/>
      <w:lvlJc w:val="left"/>
      <w:pPr>
        <w:ind w:left="2115" w:hanging="420"/>
      </w:pPr>
      <w:rPr>
        <w:rFonts w:ascii="Wingdings" w:hAnsi="Wingdings" w:hint="default"/>
      </w:rPr>
    </w:lvl>
    <w:lvl w:ilvl="4" w:tplc="04090003" w:tentative="1">
      <w:start w:val="1"/>
      <w:numFmt w:val="bullet"/>
      <w:lvlText w:val=""/>
      <w:lvlJc w:val="left"/>
      <w:pPr>
        <w:ind w:left="2535" w:hanging="420"/>
      </w:pPr>
      <w:rPr>
        <w:rFonts w:ascii="Wingdings" w:hAnsi="Wingdings" w:hint="default"/>
      </w:rPr>
    </w:lvl>
    <w:lvl w:ilvl="5" w:tplc="04090005" w:tentative="1">
      <w:start w:val="1"/>
      <w:numFmt w:val="bullet"/>
      <w:lvlText w:val=""/>
      <w:lvlJc w:val="left"/>
      <w:pPr>
        <w:ind w:left="2955" w:hanging="420"/>
      </w:pPr>
      <w:rPr>
        <w:rFonts w:ascii="Wingdings" w:hAnsi="Wingdings" w:hint="default"/>
      </w:rPr>
    </w:lvl>
    <w:lvl w:ilvl="6" w:tplc="04090001" w:tentative="1">
      <w:start w:val="1"/>
      <w:numFmt w:val="bullet"/>
      <w:lvlText w:val=""/>
      <w:lvlJc w:val="left"/>
      <w:pPr>
        <w:ind w:left="3375" w:hanging="420"/>
      </w:pPr>
      <w:rPr>
        <w:rFonts w:ascii="Wingdings" w:hAnsi="Wingdings" w:hint="default"/>
      </w:rPr>
    </w:lvl>
    <w:lvl w:ilvl="7" w:tplc="04090003" w:tentative="1">
      <w:start w:val="1"/>
      <w:numFmt w:val="bullet"/>
      <w:lvlText w:val=""/>
      <w:lvlJc w:val="left"/>
      <w:pPr>
        <w:ind w:left="3795" w:hanging="420"/>
      </w:pPr>
      <w:rPr>
        <w:rFonts w:ascii="Wingdings" w:hAnsi="Wingdings" w:hint="default"/>
      </w:rPr>
    </w:lvl>
    <w:lvl w:ilvl="8" w:tplc="04090005" w:tentative="1">
      <w:start w:val="1"/>
      <w:numFmt w:val="bullet"/>
      <w:lvlText w:val=""/>
      <w:lvlJc w:val="left"/>
      <w:pPr>
        <w:ind w:left="4215" w:hanging="420"/>
      </w:pPr>
      <w:rPr>
        <w:rFonts w:ascii="Wingdings" w:hAnsi="Wingdings" w:hint="default"/>
      </w:rPr>
    </w:lvl>
  </w:abstractNum>
  <w:abstractNum w:abstractNumId="11">
    <w:nsid w:val="0FB134A6"/>
    <w:multiLevelType w:val="multilevel"/>
    <w:tmpl w:val="0FB134A6"/>
    <w:lvl w:ilvl="0">
      <w:start w:val="1"/>
      <w:numFmt w:val="decimal"/>
      <w:lvlText w:val="%1."/>
      <w:lvlJc w:val="left"/>
      <w:pPr>
        <w:ind w:left="425" w:hanging="425"/>
      </w:pPr>
      <w:rPr>
        <w:rFonts w:hint="default"/>
      </w:rPr>
    </w:lvl>
    <w:lvl w:ilvl="1" w:tentative="1">
      <w:start w:val="1"/>
      <w:numFmt w:val="decimal"/>
      <w:isLgl/>
      <w:lvlText w:val="%1.%2."/>
      <w:lvlJc w:val="left"/>
      <w:pPr>
        <w:ind w:left="567" w:hanging="567"/>
      </w:pPr>
      <w:rPr>
        <w:rFonts w:hint="default"/>
      </w:rPr>
    </w:lvl>
    <w:lvl w:ilvl="2" w:tentative="1">
      <w:start w:val="1"/>
      <w:numFmt w:val="decimal"/>
      <w:lvlText w:val="%1.%2.%3."/>
      <w:lvlJc w:val="left"/>
      <w:pPr>
        <w:ind w:left="709" w:hanging="709"/>
      </w:pPr>
      <w:rPr>
        <w:rFonts w:hint="eastAsia"/>
        <w:b w:val="0"/>
        <w:bCs w:val="0"/>
        <w:i w:val="0"/>
        <w:iCs w:val="0"/>
        <w:caps w:val="0"/>
        <w:smallCaps w:val="0"/>
        <w:strike w:val="0"/>
        <w:dstrike w:val="0"/>
        <w:snapToGrid w:val="0"/>
        <w:color w:val="000000"/>
        <w:spacing w:val="0"/>
        <w:w w:val="0"/>
        <w:kern w:val="0"/>
        <w:position w:val="0"/>
        <w:szCs w:val="16"/>
        <w:u w:val="none"/>
      </w:rPr>
    </w:lvl>
    <w:lvl w:ilvl="3" w:tentative="1">
      <w:start w:val="1"/>
      <w:numFmt w:val="decimal"/>
      <w:lvlText w:val="%1.%2.%3.%4."/>
      <w:lvlJc w:val="left"/>
      <w:pPr>
        <w:ind w:left="851" w:hanging="851"/>
      </w:pPr>
      <w:rPr>
        <w:rFonts w:hint="default"/>
      </w:rPr>
    </w:lvl>
    <w:lvl w:ilvl="4" w:tentative="1">
      <w:start w:val="1"/>
      <w:numFmt w:val="decimal"/>
      <w:lvlText w:val="%1.%2.%3.%4.%5."/>
      <w:lvlJc w:val="left"/>
      <w:pPr>
        <w:ind w:left="992" w:hanging="992"/>
      </w:pPr>
      <w:rPr>
        <w:rFonts w:hint="default"/>
      </w:rPr>
    </w:lvl>
    <w:lvl w:ilvl="5" w:tentative="1">
      <w:start w:val="1"/>
      <w:numFmt w:val="decimal"/>
      <w:lvlText w:val="%1.%2.%3.%4.%5.%6."/>
      <w:lvlJc w:val="left"/>
      <w:pPr>
        <w:ind w:left="1134" w:hanging="1134"/>
      </w:pPr>
      <w:rPr>
        <w:rFonts w:hint="default"/>
      </w:rPr>
    </w:lvl>
    <w:lvl w:ilvl="6" w:tentative="1">
      <w:start w:val="1"/>
      <w:numFmt w:val="decimal"/>
      <w:lvlText w:val="%1.%2.%3.%4.%5.%6.%7."/>
      <w:lvlJc w:val="left"/>
      <w:pPr>
        <w:ind w:left="1276" w:hanging="1276"/>
      </w:pPr>
      <w:rPr>
        <w:rFonts w:hint="default"/>
      </w:rPr>
    </w:lvl>
    <w:lvl w:ilvl="7" w:tentative="1">
      <w:start w:val="1"/>
      <w:numFmt w:val="decimal"/>
      <w:lvlText w:val="%1.%2.%3.%4.%5.%6.%7.%8."/>
      <w:lvlJc w:val="left"/>
      <w:pPr>
        <w:ind w:left="1418" w:hanging="1418"/>
      </w:pPr>
      <w:rPr>
        <w:rFonts w:hint="default"/>
      </w:rPr>
    </w:lvl>
    <w:lvl w:ilvl="8" w:tentative="1">
      <w:start w:val="1"/>
      <w:numFmt w:val="decimal"/>
      <w:lvlText w:val="%1.%2.%3.%4.%5.%6.%7.%8.%9."/>
      <w:lvlJc w:val="left"/>
      <w:pPr>
        <w:ind w:left="1559" w:hanging="1559"/>
      </w:pPr>
      <w:rPr>
        <w:rFonts w:hint="default"/>
      </w:rPr>
    </w:lvl>
  </w:abstractNum>
  <w:abstractNum w:abstractNumId="12">
    <w:nsid w:val="12C662AA"/>
    <w:multiLevelType w:val="hybridMultilevel"/>
    <w:tmpl w:val="C94AD474"/>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5F57BCD"/>
    <w:multiLevelType w:val="hybridMultilevel"/>
    <w:tmpl w:val="C9C421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7375F8D"/>
    <w:multiLevelType w:val="hybridMultilevel"/>
    <w:tmpl w:val="C94AD474"/>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96977D3"/>
    <w:multiLevelType w:val="hybridMultilevel"/>
    <w:tmpl w:val="35903A5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
    <w:nsid w:val="1B083446"/>
    <w:multiLevelType w:val="hybridMultilevel"/>
    <w:tmpl w:val="7C040B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1C46509F"/>
    <w:multiLevelType w:val="multilevel"/>
    <w:tmpl w:val="0BAF75E3"/>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tentative="1">
      <w:start w:val="1"/>
      <w:numFmt w:val="decimal"/>
      <w:lvlText w:val="%4、"/>
      <w:lvlJc w:val="left"/>
      <w:pPr>
        <w:ind w:left="1636" w:hanging="360"/>
      </w:pPr>
      <w:rPr>
        <w:rFonts w:hint="default"/>
      </w:rPr>
    </w:lvl>
    <w:lvl w:ilvl="4" w:tentative="1">
      <w:start w:val="1"/>
      <w:numFmt w:val="decimal"/>
      <w:lvlText w:val="%5."/>
      <w:lvlJc w:val="left"/>
      <w:pPr>
        <w:ind w:left="2061" w:hanging="360"/>
      </w:pPr>
      <w:rPr>
        <w:rFonts w:hint="default"/>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abstractNum w:abstractNumId="18">
    <w:nsid w:val="1CDA0A1E"/>
    <w:multiLevelType w:val="hybridMultilevel"/>
    <w:tmpl w:val="AE4062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1D3945F8"/>
    <w:multiLevelType w:val="hybridMultilevel"/>
    <w:tmpl w:val="C94AD474"/>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DFF0910"/>
    <w:multiLevelType w:val="hybridMultilevel"/>
    <w:tmpl w:val="C94AD474"/>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1A27BB5"/>
    <w:multiLevelType w:val="hybridMultilevel"/>
    <w:tmpl w:val="E2F8D94C"/>
    <w:lvl w:ilvl="0" w:tplc="04090007">
      <w:start w:val="1"/>
      <w:numFmt w:val="bullet"/>
      <w:lvlText w:val=""/>
      <w:lvlPicBulletId w:val="0"/>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22">
    <w:nsid w:val="22E97192"/>
    <w:multiLevelType w:val="hybridMultilevel"/>
    <w:tmpl w:val="C3DA213E"/>
    <w:lvl w:ilvl="0" w:tplc="CE448036">
      <w:start w:val="1"/>
      <w:numFmt w:val="bullet"/>
      <w:lvlText w:val=""/>
      <w:lvlJc w:val="left"/>
      <w:pPr>
        <w:ind w:left="562" w:hanging="420"/>
      </w:pPr>
      <w:rPr>
        <w:rFonts w:ascii="Wingdings" w:hAnsi="Wingdings" w:hint="default"/>
        <w:color w:val="FF00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23B45FB7"/>
    <w:multiLevelType w:val="hybridMultilevel"/>
    <w:tmpl w:val="FEC221CE"/>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24993380"/>
    <w:multiLevelType w:val="hybridMultilevel"/>
    <w:tmpl w:val="C6449BC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24AE6642"/>
    <w:multiLevelType w:val="multilevel"/>
    <w:tmpl w:val="438764A1"/>
    <w:lvl w:ilvl="0">
      <w:start w:val="1"/>
      <w:numFmt w:val="decimal"/>
      <w:lvlText w:val="%1."/>
      <w:lvlJc w:val="left"/>
      <w:pPr>
        <w:ind w:left="840" w:hanging="420"/>
      </w:pPr>
      <w:rPr>
        <w:rFonts w:hint="eastAsia"/>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6">
    <w:nsid w:val="2591748B"/>
    <w:multiLevelType w:val="hybridMultilevel"/>
    <w:tmpl w:val="9446DDC4"/>
    <w:lvl w:ilvl="0" w:tplc="04090001">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27">
    <w:nsid w:val="26204995"/>
    <w:multiLevelType w:val="hybridMultilevel"/>
    <w:tmpl w:val="C94AD474"/>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26925B48"/>
    <w:multiLevelType w:val="hybridMultilevel"/>
    <w:tmpl w:val="00C4B1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28B56370"/>
    <w:multiLevelType w:val="hybridMultilevel"/>
    <w:tmpl w:val="DADE2232"/>
    <w:lvl w:ilvl="0" w:tplc="C50284C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2A775A95"/>
    <w:multiLevelType w:val="hybridMultilevel"/>
    <w:tmpl w:val="C94AD474"/>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2BCE39E6"/>
    <w:multiLevelType w:val="hybridMultilevel"/>
    <w:tmpl w:val="C08A01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2BF805A1"/>
    <w:multiLevelType w:val="hybridMultilevel"/>
    <w:tmpl w:val="C94AD474"/>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2E31408C"/>
    <w:multiLevelType w:val="hybridMultilevel"/>
    <w:tmpl w:val="3C42F9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2FA223CD"/>
    <w:multiLevelType w:val="hybridMultilevel"/>
    <w:tmpl w:val="4D9CB9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301833C1"/>
    <w:multiLevelType w:val="hybridMultilevel"/>
    <w:tmpl w:val="F1A61160"/>
    <w:lvl w:ilvl="0" w:tplc="1CE4ABD4">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1CE4ABD4">
      <w:start w:val="1"/>
      <w:numFmt w:val="bullet"/>
      <w:lvlText w:val=""/>
      <w:lvlJc w:val="left"/>
      <w:pPr>
        <w:ind w:left="1260" w:hanging="420"/>
      </w:pPr>
      <w:rPr>
        <w:rFonts w:ascii="Wingdings" w:hAnsi="Wingdings" w:hint="default"/>
        <w:color w:val="auto"/>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30E04D4A"/>
    <w:multiLevelType w:val="multilevel"/>
    <w:tmpl w:val="482F76A4"/>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7">
    <w:nsid w:val="31066B0C"/>
    <w:multiLevelType w:val="multilevel"/>
    <w:tmpl w:val="438764A1"/>
    <w:lvl w:ilvl="0">
      <w:start w:val="1"/>
      <w:numFmt w:val="decimal"/>
      <w:lvlText w:val="%1."/>
      <w:lvlJc w:val="left"/>
      <w:pPr>
        <w:ind w:left="840" w:hanging="420"/>
      </w:pPr>
      <w:rPr>
        <w:rFonts w:hint="eastAsia"/>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38">
    <w:nsid w:val="333F3043"/>
    <w:multiLevelType w:val="hybridMultilevel"/>
    <w:tmpl w:val="C94AD474"/>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351A6F84"/>
    <w:multiLevelType w:val="multilevel"/>
    <w:tmpl w:val="351A6F8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0">
    <w:nsid w:val="37085DDD"/>
    <w:multiLevelType w:val="hybridMultilevel"/>
    <w:tmpl w:val="C94AD474"/>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371859B6"/>
    <w:multiLevelType w:val="hybridMultilevel"/>
    <w:tmpl w:val="C94AD474"/>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383D409A"/>
    <w:multiLevelType w:val="hybridMultilevel"/>
    <w:tmpl w:val="1E96A134"/>
    <w:lvl w:ilvl="0" w:tplc="04090001">
      <w:start w:val="1"/>
      <w:numFmt w:val="bullet"/>
      <w:lvlText w:val=""/>
      <w:lvlJc w:val="left"/>
      <w:pPr>
        <w:ind w:left="855" w:hanging="420"/>
      </w:pPr>
      <w:rPr>
        <w:rFonts w:ascii="Wingdings" w:hAnsi="Wingdings" w:hint="default"/>
      </w:rPr>
    </w:lvl>
    <w:lvl w:ilvl="1" w:tplc="04090003" w:tentative="1">
      <w:start w:val="1"/>
      <w:numFmt w:val="bullet"/>
      <w:lvlText w:val=""/>
      <w:lvlJc w:val="left"/>
      <w:pPr>
        <w:ind w:left="1275" w:hanging="420"/>
      </w:pPr>
      <w:rPr>
        <w:rFonts w:ascii="Wingdings" w:hAnsi="Wingdings" w:hint="default"/>
      </w:rPr>
    </w:lvl>
    <w:lvl w:ilvl="2" w:tplc="04090005" w:tentative="1">
      <w:start w:val="1"/>
      <w:numFmt w:val="bullet"/>
      <w:lvlText w:val=""/>
      <w:lvlJc w:val="left"/>
      <w:pPr>
        <w:ind w:left="1695" w:hanging="420"/>
      </w:pPr>
      <w:rPr>
        <w:rFonts w:ascii="Wingdings" w:hAnsi="Wingdings" w:hint="default"/>
      </w:rPr>
    </w:lvl>
    <w:lvl w:ilvl="3" w:tplc="04090001" w:tentative="1">
      <w:start w:val="1"/>
      <w:numFmt w:val="bullet"/>
      <w:lvlText w:val=""/>
      <w:lvlJc w:val="left"/>
      <w:pPr>
        <w:ind w:left="2115" w:hanging="420"/>
      </w:pPr>
      <w:rPr>
        <w:rFonts w:ascii="Wingdings" w:hAnsi="Wingdings" w:hint="default"/>
      </w:rPr>
    </w:lvl>
    <w:lvl w:ilvl="4" w:tplc="04090003" w:tentative="1">
      <w:start w:val="1"/>
      <w:numFmt w:val="bullet"/>
      <w:lvlText w:val=""/>
      <w:lvlJc w:val="left"/>
      <w:pPr>
        <w:ind w:left="2535" w:hanging="420"/>
      </w:pPr>
      <w:rPr>
        <w:rFonts w:ascii="Wingdings" w:hAnsi="Wingdings" w:hint="default"/>
      </w:rPr>
    </w:lvl>
    <w:lvl w:ilvl="5" w:tplc="04090005" w:tentative="1">
      <w:start w:val="1"/>
      <w:numFmt w:val="bullet"/>
      <w:lvlText w:val=""/>
      <w:lvlJc w:val="left"/>
      <w:pPr>
        <w:ind w:left="2955" w:hanging="420"/>
      </w:pPr>
      <w:rPr>
        <w:rFonts w:ascii="Wingdings" w:hAnsi="Wingdings" w:hint="default"/>
      </w:rPr>
    </w:lvl>
    <w:lvl w:ilvl="6" w:tplc="04090001" w:tentative="1">
      <w:start w:val="1"/>
      <w:numFmt w:val="bullet"/>
      <w:lvlText w:val=""/>
      <w:lvlJc w:val="left"/>
      <w:pPr>
        <w:ind w:left="3375" w:hanging="420"/>
      </w:pPr>
      <w:rPr>
        <w:rFonts w:ascii="Wingdings" w:hAnsi="Wingdings" w:hint="default"/>
      </w:rPr>
    </w:lvl>
    <w:lvl w:ilvl="7" w:tplc="04090003" w:tentative="1">
      <w:start w:val="1"/>
      <w:numFmt w:val="bullet"/>
      <w:lvlText w:val=""/>
      <w:lvlJc w:val="left"/>
      <w:pPr>
        <w:ind w:left="3795" w:hanging="420"/>
      </w:pPr>
      <w:rPr>
        <w:rFonts w:ascii="Wingdings" w:hAnsi="Wingdings" w:hint="default"/>
      </w:rPr>
    </w:lvl>
    <w:lvl w:ilvl="8" w:tplc="04090005" w:tentative="1">
      <w:start w:val="1"/>
      <w:numFmt w:val="bullet"/>
      <w:lvlText w:val=""/>
      <w:lvlJc w:val="left"/>
      <w:pPr>
        <w:ind w:left="4215" w:hanging="420"/>
      </w:pPr>
      <w:rPr>
        <w:rFonts w:ascii="Wingdings" w:hAnsi="Wingdings" w:hint="default"/>
      </w:rPr>
    </w:lvl>
  </w:abstractNum>
  <w:abstractNum w:abstractNumId="43">
    <w:nsid w:val="39AF22D9"/>
    <w:multiLevelType w:val="multilevel"/>
    <w:tmpl w:val="438764A1"/>
    <w:lvl w:ilvl="0">
      <w:start w:val="1"/>
      <w:numFmt w:val="decimal"/>
      <w:lvlText w:val="%1."/>
      <w:lvlJc w:val="left"/>
      <w:pPr>
        <w:ind w:left="840" w:hanging="420"/>
      </w:pPr>
      <w:rPr>
        <w:rFonts w:hint="eastAsia"/>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4">
    <w:nsid w:val="3A563C5D"/>
    <w:multiLevelType w:val="hybridMultilevel"/>
    <w:tmpl w:val="C94AD474"/>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3A8A034F"/>
    <w:multiLevelType w:val="hybridMultilevel"/>
    <w:tmpl w:val="37DED1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nsid w:val="3BC648DC"/>
    <w:multiLevelType w:val="hybridMultilevel"/>
    <w:tmpl w:val="255EF2D4"/>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3BF27ABD"/>
    <w:multiLevelType w:val="hybridMultilevel"/>
    <w:tmpl w:val="C94AD474"/>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3D8D0779"/>
    <w:multiLevelType w:val="multilevel"/>
    <w:tmpl w:val="438764A1"/>
    <w:lvl w:ilvl="0">
      <w:start w:val="1"/>
      <w:numFmt w:val="decimal"/>
      <w:lvlText w:val="%1."/>
      <w:lvlJc w:val="left"/>
      <w:pPr>
        <w:ind w:left="840" w:hanging="420"/>
      </w:pPr>
      <w:rPr>
        <w:rFonts w:hint="eastAsia"/>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9">
    <w:nsid w:val="3F211895"/>
    <w:multiLevelType w:val="hybridMultilevel"/>
    <w:tmpl w:val="8E92FE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F4335AE"/>
    <w:multiLevelType w:val="hybridMultilevel"/>
    <w:tmpl w:val="24BA44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nsid w:val="438764A1"/>
    <w:multiLevelType w:val="multilevel"/>
    <w:tmpl w:val="438764A1"/>
    <w:lvl w:ilvl="0">
      <w:start w:val="1"/>
      <w:numFmt w:val="decimal"/>
      <w:lvlText w:val="%1."/>
      <w:lvlJc w:val="left"/>
      <w:pPr>
        <w:ind w:left="840" w:hanging="420"/>
      </w:pPr>
      <w:rPr>
        <w:rFonts w:hint="eastAsia"/>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2">
    <w:nsid w:val="45797B94"/>
    <w:multiLevelType w:val="multilevel"/>
    <w:tmpl w:val="482F76A4"/>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3">
    <w:nsid w:val="459762DF"/>
    <w:multiLevelType w:val="hybridMultilevel"/>
    <w:tmpl w:val="C94AD474"/>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46EB58E9"/>
    <w:multiLevelType w:val="hybridMultilevel"/>
    <w:tmpl w:val="C94AD474"/>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482F76A4"/>
    <w:multiLevelType w:val="multilevel"/>
    <w:tmpl w:val="482F76A4"/>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6">
    <w:nsid w:val="48F23399"/>
    <w:multiLevelType w:val="multilevel"/>
    <w:tmpl w:val="2538510C"/>
    <w:lvl w:ilvl="0">
      <w:start w:val="1"/>
      <w:numFmt w:val="decimal"/>
      <w:lvlText w:val="%1"/>
      <w:lvlJc w:val="left"/>
      <w:pPr>
        <w:ind w:left="425" w:hanging="425"/>
      </w:pPr>
      <w:rPr>
        <w:rFonts w:hint="default"/>
      </w:rPr>
    </w:lvl>
    <w:lvl w:ilvl="1">
      <w:start w:val="1"/>
      <w:numFmt w:val="decimal"/>
      <w:pStyle w:val="2"/>
      <w:isLgl/>
      <w:lvlText w:val="%1.%2"/>
      <w:lvlJc w:val="left"/>
      <w:pPr>
        <w:ind w:left="992" w:hanging="567"/>
      </w:pPr>
      <w:rPr>
        <w:rFonts w:hint="default"/>
      </w:rPr>
    </w:lvl>
    <w:lvl w:ilvl="2">
      <w:start w:val="1"/>
      <w:numFmt w:val="decimal"/>
      <w:lvlText w:val="%3."/>
      <w:lvlJc w:val="left"/>
      <w:pPr>
        <w:ind w:left="1211" w:hanging="360"/>
      </w:pPr>
      <w:rPr>
        <w:rFonts w:hint="default"/>
      </w:rPr>
    </w:lvl>
    <w:lvl w:ilvl="3" w:tentative="1">
      <w:start w:val="1"/>
      <w:numFmt w:val="decimal"/>
      <w:lvlText w:val="%1.%2.%3.%4"/>
      <w:lvlJc w:val="left"/>
      <w:pPr>
        <w:ind w:left="1984" w:hanging="708"/>
      </w:pPr>
      <w:rPr>
        <w:rFonts w:hint="default"/>
      </w:rPr>
    </w:lvl>
    <w:lvl w:ilvl="4" w:tentative="1">
      <w:start w:val="1"/>
      <w:numFmt w:val="decimal"/>
      <w:lvlText w:val="%1.%2.%3.%4.%5"/>
      <w:lvlJc w:val="left"/>
      <w:pPr>
        <w:ind w:left="2551" w:hanging="850"/>
      </w:pPr>
      <w:rPr>
        <w:rFonts w:hint="default"/>
      </w:rPr>
    </w:lvl>
    <w:lvl w:ilvl="5" w:tentative="1">
      <w:start w:val="1"/>
      <w:numFmt w:val="decimal"/>
      <w:lvlText w:val="%1.%2.%3.%4.%5.%6"/>
      <w:lvlJc w:val="left"/>
      <w:pPr>
        <w:ind w:left="3260" w:hanging="1134"/>
      </w:pPr>
      <w:rPr>
        <w:rFonts w:hint="default"/>
      </w:rPr>
    </w:lvl>
    <w:lvl w:ilvl="6" w:tentative="1">
      <w:start w:val="1"/>
      <w:numFmt w:val="decimal"/>
      <w:lvlText w:val="%1.%2.%3.%4.%5.%6.%7"/>
      <w:lvlJc w:val="left"/>
      <w:pPr>
        <w:ind w:left="3827" w:hanging="1276"/>
      </w:pPr>
      <w:rPr>
        <w:rFonts w:hint="default"/>
      </w:rPr>
    </w:lvl>
    <w:lvl w:ilvl="7" w:tentative="1">
      <w:start w:val="1"/>
      <w:numFmt w:val="decimal"/>
      <w:lvlText w:val="%1.%2.%3.%4.%5.%6.%7.%8"/>
      <w:lvlJc w:val="left"/>
      <w:pPr>
        <w:ind w:left="4394" w:hanging="1418"/>
      </w:pPr>
      <w:rPr>
        <w:rFonts w:hint="default"/>
      </w:rPr>
    </w:lvl>
    <w:lvl w:ilvl="8" w:tentative="1">
      <w:start w:val="1"/>
      <w:numFmt w:val="decimal"/>
      <w:lvlText w:val="%1.%2.%3.%4.%5.%6.%7.%8.%9"/>
      <w:lvlJc w:val="left"/>
      <w:pPr>
        <w:ind w:left="5102" w:hanging="1700"/>
      </w:pPr>
      <w:rPr>
        <w:rFonts w:hint="default"/>
      </w:rPr>
    </w:lvl>
  </w:abstractNum>
  <w:abstractNum w:abstractNumId="57">
    <w:nsid w:val="49230114"/>
    <w:multiLevelType w:val="hybridMultilevel"/>
    <w:tmpl w:val="B3A088A0"/>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494A59E3"/>
    <w:multiLevelType w:val="multilevel"/>
    <w:tmpl w:val="494A59E3"/>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9">
    <w:nsid w:val="4A4507E0"/>
    <w:multiLevelType w:val="hybridMultilevel"/>
    <w:tmpl w:val="B69876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nsid w:val="4DA5662B"/>
    <w:multiLevelType w:val="multilevel"/>
    <w:tmpl w:val="351A6F8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1">
    <w:nsid w:val="4FE962B1"/>
    <w:multiLevelType w:val="hybridMultilevel"/>
    <w:tmpl w:val="C94AD474"/>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513E74DB"/>
    <w:multiLevelType w:val="hybridMultilevel"/>
    <w:tmpl w:val="6F5C92EC"/>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519A3DAE"/>
    <w:multiLevelType w:val="hybridMultilevel"/>
    <w:tmpl w:val="C94AD474"/>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5251436B"/>
    <w:multiLevelType w:val="hybridMultilevel"/>
    <w:tmpl w:val="2D4E91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nsid w:val="5325708D"/>
    <w:multiLevelType w:val="hybridMultilevel"/>
    <w:tmpl w:val="4EC2CB46"/>
    <w:lvl w:ilvl="0" w:tplc="ECC25696">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nsid w:val="53744A0C"/>
    <w:multiLevelType w:val="multilevel"/>
    <w:tmpl w:val="0BAF75E3"/>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tentative="1">
      <w:start w:val="1"/>
      <w:numFmt w:val="decimal"/>
      <w:lvlText w:val="%4、"/>
      <w:lvlJc w:val="left"/>
      <w:pPr>
        <w:ind w:left="1636" w:hanging="360"/>
      </w:pPr>
      <w:rPr>
        <w:rFonts w:hint="default"/>
      </w:rPr>
    </w:lvl>
    <w:lvl w:ilvl="4" w:tentative="1">
      <w:start w:val="1"/>
      <w:numFmt w:val="decimal"/>
      <w:lvlText w:val="%5."/>
      <w:lvlJc w:val="left"/>
      <w:pPr>
        <w:ind w:left="2061" w:hanging="360"/>
      </w:pPr>
      <w:rPr>
        <w:rFonts w:hint="default"/>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abstractNum w:abstractNumId="67">
    <w:nsid w:val="556A0A8C"/>
    <w:multiLevelType w:val="hybridMultilevel"/>
    <w:tmpl w:val="C94AD474"/>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56F70F55"/>
    <w:multiLevelType w:val="hybridMultilevel"/>
    <w:tmpl w:val="FEC221CE"/>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57407D68"/>
    <w:multiLevelType w:val="multilevel"/>
    <w:tmpl w:val="0BAF75E3"/>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tentative="1">
      <w:start w:val="1"/>
      <w:numFmt w:val="decimal"/>
      <w:lvlText w:val="%4、"/>
      <w:lvlJc w:val="left"/>
      <w:pPr>
        <w:ind w:left="1636" w:hanging="360"/>
      </w:pPr>
      <w:rPr>
        <w:rFonts w:hint="default"/>
      </w:rPr>
    </w:lvl>
    <w:lvl w:ilvl="4" w:tentative="1">
      <w:start w:val="1"/>
      <w:numFmt w:val="decimal"/>
      <w:lvlText w:val="%5."/>
      <w:lvlJc w:val="left"/>
      <w:pPr>
        <w:ind w:left="2061" w:hanging="360"/>
      </w:pPr>
      <w:rPr>
        <w:rFonts w:hint="default"/>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abstractNum w:abstractNumId="70">
    <w:nsid w:val="57D72A53"/>
    <w:multiLevelType w:val="hybridMultilevel"/>
    <w:tmpl w:val="C94AD474"/>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580744A1"/>
    <w:multiLevelType w:val="hybridMultilevel"/>
    <w:tmpl w:val="6F5C92EC"/>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59AB39B8"/>
    <w:multiLevelType w:val="hybridMultilevel"/>
    <w:tmpl w:val="66F41614"/>
    <w:lvl w:ilvl="0" w:tplc="6DC49BA4">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5B940CF9"/>
    <w:multiLevelType w:val="hybridMultilevel"/>
    <w:tmpl w:val="C94AD474"/>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5C062D5A"/>
    <w:multiLevelType w:val="multilevel"/>
    <w:tmpl w:val="494A59E3"/>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5">
    <w:nsid w:val="5C545664"/>
    <w:multiLevelType w:val="hybridMultilevel"/>
    <w:tmpl w:val="C9C421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5CE21279"/>
    <w:multiLevelType w:val="hybridMultilevel"/>
    <w:tmpl w:val="C3EA6CF2"/>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7">
    <w:nsid w:val="5D391BB8"/>
    <w:multiLevelType w:val="hybridMultilevel"/>
    <w:tmpl w:val="3CFE30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nsid w:val="5DB52F77"/>
    <w:multiLevelType w:val="multilevel"/>
    <w:tmpl w:val="0BAF75E3"/>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tentative="1">
      <w:start w:val="1"/>
      <w:numFmt w:val="decimal"/>
      <w:lvlText w:val="%4、"/>
      <w:lvlJc w:val="left"/>
      <w:pPr>
        <w:ind w:left="1636" w:hanging="360"/>
      </w:pPr>
      <w:rPr>
        <w:rFonts w:hint="default"/>
      </w:rPr>
    </w:lvl>
    <w:lvl w:ilvl="4" w:tentative="1">
      <w:start w:val="1"/>
      <w:numFmt w:val="decimal"/>
      <w:lvlText w:val="%5."/>
      <w:lvlJc w:val="left"/>
      <w:pPr>
        <w:ind w:left="2061" w:hanging="360"/>
      </w:pPr>
      <w:rPr>
        <w:rFonts w:hint="default"/>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abstractNum w:abstractNumId="79">
    <w:nsid w:val="5FC66A36"/>
    <w:multiLevelType w:val="multilevel"/>
    <w:tmpl w:val="482F76A4"/>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0">
    <w:nsid w:val="5FD94DD0"/>
    <w:multiLevelType w:val="hybridMultilevel"/>
    <w:tmpl w:val="E88E5026"/>
    <w:lvl w:ilvl="0" w:tplc="04090001">
      <w:start w:val="1"/>
      <w:numFmt w:val="bullet"/>
      <w:lvlText w:val=""/>
      <w:lvlJc w:val="left"/>
      <w:pPr>
        <w:ind w:left="855" w:hanging="420"/>
      </w:pPr>
      <w:rPr>
        <w:rFonts w:ascii="Wingdings" w:hAnsi="Wingdings" w:hint="default"/>
      </w:rPr>
    </w:lvl>
    <w:lvl w:ilvl="1" w:tplc="04090003" w:tentative="1">
      <w:start w:val="1"/>
      <w:numFmt w:val="bullet"/>
      <w:lvlText w:val=""/>
      <w:lvlJc w:val="left"/>
      <w:pPr>
        <w:ind w:left="1275" w:hanging="420"/>
      </w:pPr>
      <w:rPr>
        <w:rFonts w:ascii="Wingdings" w:hAnsi="Wingdings" w:hint="default"/>
      </w:rPr>
    </w:lvl>
    <w:lvl w:ilvl="2" w:tplc="04090005" w:tentative="1">
      <w:start w:val="1"/>
      <w:numFmt w:val="bullet"/>
      <w:lvlText w:val=""/>
      <w:lvlJc w:val="left"/>
      <w:pPr>
        <w:ind w:left="1695" w:hanging="420"/>
      </w:pPr>
      <w:rPr>
        <w:rFonts w:ascii="Wingdings" w:hAnsi="Wingdings" w:hint="default"/>
      </w:rPr>
    </w:lvl>
    <w:lvl w:ilvl="3" w:tplc="04090001" w:tentative="1">
      <w:start w:val="1"/>
      <w:numFmt w:val="bullet"/>
      <w:lvlText w:val=""/>
      <w:lvlJc w:val="left"/>
      <w:pPr>
        <w:ind w:left="2115" w:hanging="420"/>
      </w:pPr>
      <w:rPr>
        <w:rFonts w:ascii="Wingdings" w:hAnsi="Wingdings" w:hint="default"/>
      </w:rPr>
    </w:lvl>
    <w:lvl w:ilvl="4" w:tplc="04090003" w:tentative="1">
      <w:start w:val="1"/>
      <w:numFmt w:val="bullet"/>
      <w:lvlText w:val=""/>
      <w:lvlJc w:val="left"/>
      <w:pPr>
        <w:ind w:left="2535" w:hanging="420"/>
      </w:pPr>
      <w:rPr>
        <w:rFonts w:ascii="Wingdings" w:hAnsi="Wingdings" w:hint="default"/>
      </w:rPr>
    </w:lvl>
    <w:lvl w:ilvl="5" w:tplc="04090005" w:tentative="1">
      <w:start w:val="1"/>
      <w:numFmt w:val="bullet"/>
      <w:lvlText w:val=""/>
      <w:lvlJc w:val="left"/>
      <w:pPr>
        <w:ind w:left="2955" w:hanging="420"/>
      </w:pPr>
      <w:rPr>
        <w:rFonts w:ascii="Wingdings" w:hAnsi="Wingdings" w:hint="default"/>
      </w:rPr>
    </w:lvl>
    <w:lvl w:ilvl="6" w:tplc="04090001" w:tentative="1">
      <w:start w:val="1"/>
      <w:numFmt w:val="bullet"/>
      <w:lvlText w:val=""/>
      <w:lvlJc w:val="left"/>
      <w:pPr>
        <w:ind w:left="3375" w:hanging="420"/>
      </w:pPr>
      <w:rPr>
        <w:rFonts w:ascii="Wingdings" w:hAnsi="Wingdings" w:hint="default"/>
      </w:rPr>
    </w:lvl>
    <w:lvl w:ilvl="7" w:tplc="04090003" w:tentative="1">
      <w:start w:val="1"/>
      <w:numFmt w:val="bullet"/>
      <w:lvlText w:val=""/>
      <w:lvlJc w:val="left"/>
      <w:pPr>
        <w:ind w:left="3795" w:hanging="420"/>
      </w:pPr>
      <w:rPr>
        <w:rFonts w:ascii="Wingdings" w:hAnsi="Wingdings" w:hint="default"/>
      </w:rPr>
    </w:lvl>
    <w:lvl w:ilvl="8" w:tplc="04090005" w:tentative="1">
      <w:start w:val="1"/>
      <w:numFmt w:val="bullet"/>
      <w:lvlText w:val=""/>
      <w:lvlJc w:val="left"/>
      <w:pPr>
        <w:ind w:left="4215" w:hanging="420"/>
      </w:pPr>
      <w:rPr>
        <w:rFonts w:ascii="Wingdings" w:hAnsi="Wingdings" w:hint="default"/>
      </w:rPr>
    </w:lvl>
  </w:abstractNum>
  <w:abstractNum w:abstractNumId="81">
    <w:nsid w:val="604A3B64"/>
    <w:multiLevelType w:val="hybridMultilevel"/>
    <w:tmpl w:val="C94AD474"/>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61525CD8"/>
    <w:multiLevelType w:val="hybridMultilevel"/>
    <w:tmpl w:val="06F08032"/>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nsid w:val="61FF311C"/>
    <w:multiLevelType w:val="hybridMultilevel"/>
    <w:tmpl w:val="02B4F5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nsid w:val="62483D9A"/>
    <w:multiLevelType w:val="hybridMultilevel"/>
    <w:tmpl w:val="53F2D8CA"/>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62E81D4F"/>
    <w:multiLevelType w:val="multilevel"/>
    <w:tmpl w:val="351A6F8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6">
    <w:nsid w:val="635D2A44"/>
    <w:multiLevelType w:val="hybridMultilevel"/>
    <w:tmpl w:val="44E8CA40"/>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63D231D6"/>
    <w:multiLevelType w:val="hybridMultilevel"/>
    <w:tmpl w:val="C94AD474"/>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645A1EB5"/>
    <w:multiLevelType w:val="hybridMultilevel"/>
    <w:tmpl w:val="5E68223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9">
    <w:nsid w:val="65400C88"/>
    <w:multiLevelType w:val="multilevel"/>
    <w:tmpl w:val="438764A1"/>
    <w:lvl w:ilvl="0">
      <w:start w:val="1"/>
      <w:numFmt w:val="decimal"/>
      <w:lvlText w:val="%1."/>
      <w:lvlJc w:val="left"/>
      <w:pPr>
        <w:ind w:left="840" w:hanging="420"/>
      </w:pPr>
      <w:rPr>
        <w:rFonts w:hint="eastAsia"/>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90">
    <w:nsid w:val="69466E67"/>
    <w:multiLevelType w:val="hybridMultilevel"/>
    <w:tmpl w:val="48AEAB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nsid w:val="6BB13EF6"/>
    <w:multiLevelType w:val="hybridMultilevel"/>
    <w:tmpl w:val="46EACA92"/>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6D866B21"/>
    <w:multiLevelType w:val="hybridMultilevel"/>
    <w:tmpl w:val="5A90BB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nsid w:val="6E9816E9"/>
    <w:multiLevelType w:val="hybridMultilevel"/>
    <w:tmpl w:val="C94AD474"/>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70C62B2B"/>
    <w:multiLevelType w:val="hybridMultilevel"/>
    <w:tmpl w:val="BD783BFE"/>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95">
    <w:nsid w:val="72267B7E"/>
    <w:multiLevelType w:val="hybridMultilevel"/>
    <w:tmpl w:val="909C4E48"/>
    <w:lvl w:ilvl="0" w:tplc="7AF6A4C6">
      <w:start w:val="1"/>
      <w:numFmt w:val="bullet"/>
      <w:lvlText w:val=""/>
      <w:lvlJc w:val="left"/>
      <w:pPr>
        <w:ind w:left="1260" w:hanging="420"/>
      </w:pPr>
      <w:rPr>
        <w:rFonts w:ascii="Wingdings" w:hAnsi="Wingdings" w:hint="default"/>
        <w:color w:val="FF0000"/>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6">
    <w:nsid w:val="7232330C"/>
    <w:multiLevelType w:val="hybridMultilevel"/>
    <w:tmpl w:val="41BEA4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nsid w:val="72921ACA"/>
    <w:multiLevelType w:val="multilevel"/>
    <w:tmpl w:val="72921ACA"/>
    <w:lvl w:ilvl="0">
      <w:start w:val="1"/>
      <w:numFmt w:val="decimal"/>
      <w:pStyle w:val="1"/>
      <w:lvlText w:val="%1"/>
      <w:lvlJc w:val="left"/>
      <w:pPr>
        <w:ind w:left="425" w:hanging="425"/>
      </w:pPr>
      <w:rPr>
        <w:rFonts w:hint="eastAsia"/>
      </w:rPr>
    </w:lvl>
    <w:lvl w:ilvl="1" w:tentative="1">
      <w:start w:val="1"/>
      <w:numFmt w:val="decimal"/>
      <w:lvlText w:val="%1.%2"/>
      <w:lvlJc w:val="left"/>
      <w:pPr>
        <w:ind w:left="992" w:hanging="567"/>
      </w:pPr>
      <w:rPr>
        <w:rFonts w:hint="eastAsia"/>
      </w:rPr>
    </w:lvl>
    <w:lvl w:ilvl="2" w:tentative="1">
      <w:start w:val="1"/>
      <w:numFmt w:val="decimal"/>
      <w:lvlText w:val="%1.%2.%3"/>
      <w:lvlJc w:val="left"/>
      <w:pPr>
        <w:ind w:left="1418" w:hanging="567"/>
      </w:pPr>
      <w:rPr>
        <w:rFonts w:hint="eastAsia"/>
      </w:rPr>
    </w:lvl>
    <w:lvl w:ilvl="3" w:tentative="1">
      <w:start w:val="1"/>
      <w:numFmt w:val="decimal"/>
      <w:lvlText w:val="%1.%2.%3.%4"/>
      <w:lvlJc w:val="left"/>
      <w:pPr>
        <w:ind w:left="1984" w:hanging="708"/>
      </w:pPr>
      <w:rPr>
        <w:rFonts w:hint="eastAsia"/>
      </w:rPr>
    </w:lvl>
    <w:lvl w:ilvl="4" w:tentative="1">
      <w:start w:val="1"/>
      <w:numFmt w:val="decimal"/>
      <w:lvlText w:val="%1.%2.%3.%4.%5"/>
      <w:lvlJc w:val="left"/>
      <w:pPr>
        <w:ind w:left="2551" w:hanging="850"/>
      </w:pPr>
      <w:rPr>
        <w:rFonts w:hint="eastAsia"/>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abstractNum w:abstractNumId="98">
    <w:nsid w:val="73597869"/>
    <w:multiLevelType w:val="hybridMultilevel"/>
    <w:tmpl w:val="66F41614"/>
    <w:lvl w:ilvl="0" w:tplc="6DC49BA4">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73DE51AD"/>
    <w:multiLevelType w:val="hybridMultilevel"/>
    <w:tmpl w:val="C9C421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73FC619B"/>
    <w:multiLevelType w:val="hybridMultilevel"/>
    <w:tmpl w:val="44E8CA40"/>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7445417A"/>
    <w:multiLevelType w:val="hybridMultilevel"/>
    <w:tmpl w:val="4EE05EA8"/>
    <w:lvl w:ilvl="0" w:tplc="D642602A">
      <w:start w:val="1"/>
      <w:numFmt w:val="bullet"/>
      <w:lvlText w:val=""/>
      <w:lvlJc w:val="left"/>
      <w:pPr>
        <w:ind w:left="1050" w:hanging="420"/>
      </w:pPr>
      <w:rPr>
        <w:rFonts w:ascii="Wingdings" w:hAnsi="Wingdings" w:hint="default"/>
        <w:color w:val="FF0000"/>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102">
    <w:nsid w:val="749F5BB3"/>
    <w:multiLevelType w:val="hybridMultilevel"/>
    <w:tmpl w:val="A4FAB932"/>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74E13268"/>
    <w:multiLevelType w:val="hybridMultilevel"/>
    <w:tmpl w:val="C94AD474"/>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757008D2"/>
    <w:multiLevelType w:val="hybridMultilevel"/>
    <w:tmpl w:val="068EF76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5">
    <w:nsid w:val="7C651346"/>
    <w:multiLevelType w:val="hybridMultilevel"/>
    <w:tmpl w:val="41BAD9EE"/>
    <w:lvl w:ilvl="0" w:tplc="2FAE6EAA">
      <w:start w:val="1"/>
      <w:numFmt w:val="bullet"/>
      <w:lvlText w:val=""/>
      <w:lvlJc w:val="left"/>
      <w:pPr>
        <w:ind w:left="855" w:hanging="420"/>
      </w:pPr>
      <w:rPr>
        <w:rFonts w:ascii="Wingdings" w:hAnsi="Wingdings" w:hint="default"/>
        <w:color w:val="FF0000"/>
      </w:rPr>
    </w:lvl>
    <w:lvl w:ilvl="1" w:tplc="04090003" w:tentative="1">
      <w:start w:val="1"/>
      <w:numFmt w:val="bullet"/>
      <w:lvlText w:val=""/>
      <w:lvlJc w:val="left"/>
      <w:pPr>
        <w:ind w:left="1275" w:hanging="420"/>
      </w:pPr>
      <w:rPr>
        <w:rFonts w:ascii="Wingdings" w:hAnsi="Wingdings" w:hint="default"/>
      </w:rPr>
    </w:lvl>
    <w:lvl w:ilvl="2" w:tplc="04090005" w:tentative="1">
      <w:start w:val="1"/>
      <w:numFmt w:val="bullet"/>
      <w:lvlText w:val=""/>
      <w:lvlJc w:val="left"/>
      <w:pPr>
        <w:ind w:left="1695" w:hanging="420"/>
      </w:pPr>
      <w:rPr>
        <w:rFonts w:ascii="Wingdings" w:hAnsi="Wingdings" w:hint="default"/>
      </w:rPr>
    </w:lvl>
    <w:lvl w:ilvl="3" w:tplc="04090001" w:tentative="1">
      <w:start w:val="1"/>
      <w:numFmt w:val="bullet"/>
      <w:lvlText w:val=""/>
      <w:lvlJc w:val="left"/>
      <w:pPr>
        <w:ind w:left="2115" w:hanging="420"/>
      </w:pPr>
      <w:rPr>
        <w:rFonts w:ascii="Wingdings" w:hAnsi="Wingdings" w:hint="default"/>
      </w:rPr>
    </w:lvl>
    <w:lvl w:ilvl="4" w:tplc="04090003" w:tentative="1">
      <w:start w:val="1"/>
      <w:numFmt w:val="bullet"/>
      <w:lvlText w:val=""/>
      <w:lvlJc w:val="left"/>
      <w:pPr>
        <w:ind w:left="2535" w:hanging="420"/>
      </w:pPr>
      <w:rPr>
        <w:rFonts w:ascii="Wingdings" w:hAnsi="Wingdings" w:hint="default"/>
      </w:rPr>
    </w:lvl>
    <w:lvl w:ilvl="5" w:tplc="04090005" w:tentative="1">
      <w:start w:val="1"/>
      <w:numFmt w:val="bullet"/>
      <w:lvlText w:val=""/>
      <w:lvlJc w:val="left"/>
      <w:pPr>
        <w:ind w:left="2955" w:hanging="420"/>
      </w:pPr>
      <w:rPr>
        <w:rFonts w:ascii="Wingdings" w:hAnsi="Wingdings" w:hint="default"/>
      </w:rPr>
    </w:lvl>
    <w:lvl w:ilvl="6" w:tplc="04090001" w:tentative="1">
      <w:start w:val="1"/>
      <w:numFmt w:val="bullet"/>
      <w:lvlText w:val=""/>
      <w:lvlJc w:val="left"/>
      <w:pPr>
        <w:ind w:left="3375" w:hanging="420"/>
      </w:pPr>
      <w:rPr>
        <w:rFonts w:ascii="Wingdings" w:hAnsi="Wingdings" w:hint="default"/>
      </w:rPr>
    </w:lvl>
    <w:lvl w:ilvl="7" w:tplc="04090003" w:tentative="1">
      <w:start w:val="1"/>
      <w:numFmt w:val="bullet"/>
      <w:lvlText w:val=""/>
      <w:lvlJc w:val="left"/>
      <w:pPr>
        <w:ind w:left="3795" w:hanging="420"/>
      </w:pPr>
      <w:rPr>
        <w:rFonts w:ascii="Wingdings" w:hAnsi="Wingdings" w:hint="default"/>
      </w:rPr>
    </w:lvl>
    <w:lvl w:ilvl="8" w:tplc="04090005" w:tentative="1">
      <w:start w:val="1"/>
      <w:numFmt w:val="bullet"/>
      <w:lvlText w:val=""/>
      <w:lvlJc w:val="left"/>
      <w:pPr>
        <w:ind w:left="4215" w:hanging="420"/>
      </w:pPr>
      <w:rPr>
        <w:rFonts w:ascii="Wingdings" w:hAnsi="Wingdings" w:hint="default"/>
      </w:rPr>
    </w:lvl>
  </w:abstractNum>
  <w:abstractNum w:abstractNumId="106">
    <w:nsid w:val="7DAC0D33"/>
    <w:multiLevelType w:val="hybridMultilevel"/>
    <w:tmpl w:val="F998CF56"/>
    <w:lvl w:ilvl="0" w:tplc="0409000B">
      <w:start w:val="1"/>
      <w:numFmt w:val="bullet"/>
      <w:lvlText w:val=""/>
      <w:lvlJc w:val="left"/>
      <w:pPr>
        <w:ind w:left="1380" w:hanging="420"/>
      </w:pPr>
      <w:rPr>
        <w:rFonts w:ascii="Wingdings" w:hAnsi="Wingdings" w:hint="default"/>
      </w:rPr>
    </w:lvl>
    <w:lvl w:ilvl="1" w:tplc="04090003" w:tentative="1">
      <w:start w:val="1"/>
      <w:numFmt w:val="bullet"/>
      <w:lvlText w:val=""/>
      <w:lvlJc w:val="left"/>
      <w:pPr>
        <w:ind w:left="1800" w:hanging="420"/>
      </w:pPr>
      <w:rPr>
        <w:rFonts w:ascii="Wingdings" w:hAnsi="Wingdings" w:hint="default"/>
      </w:rPr>
    </w:lvl>
    <w:lvl w:ilvl="2" w:tplc="04090005"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3" w:tentative="1">
      <w:start w:val="1"/>
      <w:numFmt w:val="bullet"/>
      <w:lvlText w:val=""/>
      <w:lvlJc w:val="left"/>
      <w:pPr>
        <w:ind w:left="3060" w:hanging="420"/>
      </w:pPr>
      <w:rPr>
        <w:rFonts w:ascii="Wingdings" w:hAnsi="Wingdings" w:hint="default"/>
      </w:rPr>
    </w:lvl>
    <w:lvl w:ilvl="5" w:tplc="04090005"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3" w:tentative="1">
      <w:start w:val="1"/>
      <w:numFmt w:val="bullet"/>
      <w:lvlText w:val=""/>
      <w:lvlJc w:val="left"/>
      <w:pPr>
        <w:ind w:left="4320" w:hanging="420"/>
      </w:pPr>
      <w:rPr>
        <w:rFonts w:ascii="Wingdings" w:hAnsi="Wingdings" w:hint="default"/>
      </w:rPr>
    </w:lvl>
    <w:lvl w:ilvl="8" w:tplc="04090005" w:tentative="1">
      <w:start w:val="1"/>
      <w:numFmt w:val="bullet"/>
      <w:lvlText w:val=""/>
      <w:lvlJc w:val="left"/>
      <w:pPr>
        <w:ind w:left="4740" w:hanging="420"/>
      </w:pPr>
      <w:rPr>
        <w:rFonts w:ascii="Wingdings" w:hAnsi="Wingdings" w:hint="default"/>
      </w:rPr>
    </w:lvl>
  </w:abstractNum>
  <w:abstractNum w:abstractNumId="107">
    <w:nsid w:val="7DBC5D37"/>
    <w:multiLevelType w:val="hybridMultilevel"/>
    <w:tmpl w:val="E084D0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nsid w:val="7E1259AE"/>
    <w:multiLevelType w:val="hybridMultilevel"/>
    <w:tmpl w:val="C94AD474"/>
    <w:lvl w:ilvl="0" w:tplc="D6B21E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7F0115D8"/>
    <w:multiLevelType w:val="hybridMultilevel"/>
    <w:tmpl w:val="CD1A0B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nsid w:val="7F6A5E58"/>
    <w:multiLevelType w:val="hybridMultilevel"/>
    <w:tmpl w:val="EF30A10E"/>
    <w:lvl w:ilvl="0" w:tplc="04090007">
      <w:start w:val="1"/>
      <w:numFmt w:val="bullet"/>
      <w:lvlText w:val=""/>
      <w:lvlPicBulletId w:val="0"/>
      <w:lvlJc w:val="left"/>
      <w:pPr>
        <w:ind w:left="1800" w:hanging="420"/>
      </w:pPr>
      <w:rPr>
        <w:rFonts w:ascii="Wingdings" w:hAnsi="Wingdings" w:hint="default"/>
      </w:rPr>
    </w:lvl>
    <w:lvl w:ilvl="1" w:tplc="04090003" w:tentative="1">
      <w:start w:val="1"/>
      <w:numFmt w:val="bullet"/>
      <w:lvlText w:val=""/>
      <w:lvlJc w:val="left"/>
      <w:pPr>
        <w:ind w:left="2220" w:hanging="420"/>
      </w:pPr>
      <w:rPr>
        <w:rFonts w:ascii="Wingdings" w:hAnsi="Wingdings" w:hint="default"/>
      </w:rPr>
    </w:lvl>
    <w:lvl w:ilvl="2" w:tplc="04090005" w:tentative="1">
      <w:start w:val="1"/>
      <w:numFmt w:val="bullet"/>
      <w:lvlText w:val=""/>
      <w:lvlJc w:val="left"/>
      <w:pPr>
        <w:ind w:left="2640" w:hanging="420"/>
      </w:pPr>
      <w:rPr>
        <w:rFonts w:ascii="Wingdings" w:hAnsi="Wingdings" w:hint="default"/>
      </w:rPr>
    </w:lvl>
    <w:lvl w:ilvl="3" w:tplc="04090001" w:tentative="1">
      <w:start w:val="1"/>
      <w:numFmt w:val="bullet"/>
      <w:lvlText w:val=""/>
      <w:lvlJc w:val="left"/>
      <w:pPr>
        <w:ind w:left="3060" w:hanging="420"/>
      </w:pPr>
      <w:rPr>
        <w:rFonts w:ascii="Wingdings" w:hAnsi="Wingdings" w:hint="default"/>
      </w:rPr>
    </w:lvl>
    <w:lvl w:ilvl="4" w:tplc="04090003" w:tentative="1">
      <w:start w:val="1"/>
      <w:numFmt w:val="bullet"/>
      <w:lvlText w:val=""/>
      <w:lvlJc w:val="left"/>
      <w:pPr>
        <w:ind w:left="3480" w:hanging="420"/>
      </w:pPr>
      <w:rPr>
        <w:rFonts w:ascii="Wingdings" w:hAnsi="Wingdings" w:hint="default"/>
      </w:rPr>
    </w:lvl>
    <w:lvl w:ilvl="5" w:tplc="04090005" w:tentative="1">
      <w:start w:val="1"/>
      <w:numFmt w:val="bullet"/>
      <w:lvlText w:val=""/>
      <w:lvlJc w:val="left"/>
      <w:pPr>
        <w:ind w:left="3900" w:hanging="420"/>
      </w:pPr>
      <w:rPr>
        <w:rFonts w:ascii="Wingdings" w:hAnsi="Wingdings" w:hint="default"/>
      </w:rPr>
    </w:lvl>
    <w:lvl w:ilvl="6" w:tplc="04090001" w:tentative="1">
      <w:start w:val="1"/>
      <w:numFmt w:val="bullet"/>
      <w:lvlText w:val=""/>
      <w:lvlJc w:val="left"/>
      <w:pPr>
        <w:ind w:left="4320" w:hanging="420"/>
      </w:pPr>
      <w:rPr>
        <w:rFonts w:ascii="Wingdings" w:hAnsi="Wingdings" w:hint="default"/>
      </w:rPr>
    </w:lvl>
    <w:lvl w:ilvl="7" w:tplc="04090003" w:tentative="1">
      <w:start w:val="1"/>
      <w:numFmt w:val="bullet"/>
      <w:lvlText w:val=""/>
      <w:lvlJc w:val="left"/>
      <w:pPr>
        <w:ind w:left="4740" w:hanging="420"/>
      </w:pPr>
      <w:rPr>
        <w:rFonts w:ascii="Wingdings" w:hAnsi="Wingdings" w:hint="default"/>
      </w:rPr>
    </w:lvl>
    <w:lvl w:ilvl="8" w:tplc="04090005" w:tentative="1">
      <w:start w:val="1"/>
      <w:numFmt w:val="bullet"/>
      <w:lvlText w:val=""/>
      <w:lvlJc w:val="left"/>
      <w:pPr>
        <w:ind w:left="5160" w:hanging="420"/>
      </w:pPr>
      <w:rPr>
        <w:rFonts w:ascii="Wingdings" w:hAnsi="Wingdings" w:hint="default"/>
      </w:rPr>
    </w:lvl>
  </w:abstractNum>
  <w:num w:numId="1">
    <w:abstractNumId w:val="97"/>
  </w:num>
  <w:num w:numId="2">
    <w:abstractNumId w:val="56"/>
  </w:num>
  <w:num w:numId="3">
    <w:abstractNumId w:val="0"/>
  </w:num>
  <w:num w:numId="4">
    <w:abstractNumId w:val="56"/>
    <w:lvlOverride w:ilvl="0">
      <w:startOverride w:val="1"/>
    </w:lvlOverride>
  </w:num>
  <w:num w:numId="5">
    <w:abstractNumId w:val="11"/>
  </w:num>
  <w:num w:numId="6">
    <w:abstractNumId w:val="5"/>
  </w:num>
  <w:num w:numId="7">
    <w:abstractNumId w:val="55"/>
  </w:num>
  <w:num w:numId="8">
    <w:abstractNumId w:val="58"/>
  </w:num>
  <w:num w:numId="9">
    <w:abstractNumId w:val="51"/>
  </w:num>
  <w:num w:numId="10">
    <w:abstractNumId w:val="39"/>
  </w:num>
  <w:num w:numId="11">
    <w:abstractNumId w:val="6"/>
  </w:num>
  <w:num w:numId="12">
    <w:abstractNumId w:val="107"/>
  </w:num>
  <w:num w:numId="13">
    <w:abstractNumId w:val="22"/>
  </w:num>
  <w:num w:numId="14">
    <w:abstractNumId w:val="105"/>
  </w:num>
  <w:num w:numId="15">
    <w:abstractNumId w:val="35"/>
  </w:num>
  <w:num w:numId="16">
    <w:abstractNumId w:val="85"/>
  </w:num>
  <w:num w:numId="17">
    <w:abstractNumId w:val="4"/>
  </w:num>
  <w:num w:numId="18">
    <w:abstractNumId w:val="102"/>
  </w:num>
  <w:num w:numId="19">
    <w:abstractNumId w:val="27"/>
  </w:num>
  <w:num w:numId="20">
    <w:abstractNumId w:val="14"/>
  </w:num>
  <w:num w:numId="21">
    <w:abstractNumId w:val="87"/>
  </w:num>
  <w:num w:numId="22">
    <w:abstractNumId w:val="19"/>
  </w:num>
  <w:num w:numId="23">
    <w:abstractNumId w:val="108"/>
  </w:num>
  <w:num w:numId="24">
    <w:abstractNumId w:val="32"/>
  </w:num>
  <w:num w:numId="25">
    <w:abstractNumId w:val="38"/>
  </w:num>
  <w:num w:numId="26">
    <w:abstractNumId w:val="82"/>
  </w:num>
  <w:num w:numId="27">
    <w:abstractNumId w:val="98"/>
  </w:num>
  <w:num w:numId="28">
    <w:abstractNumId w:val="52"/>
  </w:num>
  <w:num w:numId="29">
    <w:abstractNumId w:val="74"/>
  </w:num>
  <w:num w:numId="30">
    <w:abstractNumId w:val="109"/>
  </w:num>
  <w:num w:numId="31">
    <w:abstractNumId w:val="92"/>
  </w:num>
  <w:num w:numId="32">
    <w:abstractNumId w:val="18"/>
  </w:num>
  <w:num w:numId="33">
    <w:abstractNumId w:val="48"/>
  </w:num>
  <w:num w:numId="34">
    <w:abstractNumId w:val="73"/>
  </w:num>
  <w:num w:numId="35">
    <w:abstractNumId w:val="81"/>
  </w:num>
  <w:num w:numId="36">
    <w:abstractNumId w:val="47"/>
  </w:num>
  <w:num w:numId="37">
    <w:abstractNumId w:val="83"/>
  </w:num>
  <w:num w:numId="38">
    <w:abstractNumId w:val="94"/>
  </w:num>
  <w:num w:numId="39">
    <w:abstractNumId w:val="33"/>
  </w:num>
  <w:num w:numId="40">
    <w:abstractNumId w:val="63"/>
  </w:num>
  <w:num w:numId="41">
    <w:abstractNumId w:val="59"/>
  </w:num>
  <w:num w:numId="42">
    <w:abstractNumId w:val="34"/>
  </w:num>
  <w:num w:numId="43">
    <w:abstractNumId w:val="95"/>
  </w:num>
  <w:num w:numId="44">
    <w:abstractNumId w:val="1"/>
  </w:num>
  <w:num w:numId="45">
    <w:abstractNumId w:val="29"/>
  </w:num>
  <w:num w:numId="46">
    <w:abstractNumId w:val="77"/>
  </w:num>
  <w:num w:numId="47">
    <w:abstractNumId w:val="26"/>
  </w:num>
  <w:num w:numId="48">
    <w:abstractNumId w:val="106"/>
  </w:num>
  <w:num w:numId="49">
    <w:abstractNumId w:val="50"/>
  </w:num>
  <w:num w:numId="50">
    <w:abstractNumId w:val="84"/>
  </w:num>
  <w:num w:numId="51">
    <w:abstractNumId w:val="76"/>
  </w:num>
  <w:num w:numId="52">
    <w:abstractNumId w:val="88"/>
  </w:num>
  <w:num w:numId="53">
    <w:abstractNumId w:val="101"/>
  </w:num>
  <w:num w:numId="54">
    <w:abstractNumId w:val="57"/>
  </w:num>
  <w:num w:numId="55">
    <w:abstractNumId w:val="96"/>
  </w:num>
  <w:num w:numId="56">
    <w:abstractNumId w:val="75"/>
  </w:num>
  <w:num w:numId="57">
    <w:abstractNumId w:val="79"/>
  </w:num>
  <w:num w:numId="58">
    <w:abstractNumId w:val="99"/>
  </w:num>
  <w:num w:numId="59">
    <w:abstractNumId w:val="31"/>
  </w:num>
  <w:num w:numId="60">
    <w:abstractNumId w:val="45"/>
  </w:num>
  <w:num w:numId="61">
    <w:abstractNumId w:val="110"/>
  </w:num>
  <w:num w:numId="62">
    <w:abstractNumId w:val="64"/>
  </w:num>
  <w:num w:numId="63">
    <w:abstractNumId w:val="21"/>
  </w:num>
  <w:num w:numId="64">
    <w:abstractNumId w:val="91"/>
  </w:num>
  <w:num w:numId="65">
    <w:abstractNumId w:val="16"/>
  </w:num>
  <w:num w:numId="66">
    <w:abstractNumId w:val="42"/>
  </w:num>
  <w:num w:numId="67">
    <w:abstractNumId w:val="86"/>
  </w:num>
  <w:num w:numId="68">
    <w:abstractNumId w:val="90"/>
  </w:num>
  <w:num w:numId="69">
    <w:abstractNumId w:val="37"/>
  </w:num>
  <w:num w:numId="70">
    <w:abstractNumId w:val="40"/>
  </w:num>
  <w:num w:numId="71">
    <w:abstractNumId w:val="7"/>
  </w:num>
  <w:num w:numId="72">
    <w:abstractNumId w:val="80"/>
  </w:num>
  <w:num w:numId="73">
    <w:abstractNumId w:val="2"/>
  </w:num>
  <w:num w:numId="74">
    <w:abstractNumId w:val="15"/>
  </w:num>
  <w:num w:numId="75">
    <w:abstractNumId w:val="23"/>
  </w:num>
  <w:num w:numId="76">
    <w:abstractNumId w:val="100"/>
  </w:num>
  <w:num w:numId="77">
    <w:abstractNumId w:val="68"/>
  </w:num>
  <w:num w:numId="78">
    <w:abstractNumId w:val="62"/>
  </w:num>
  <w:num w:numId="79">
    <w:abstractNumId w:val="69"/>
  </w:num>
  <w:num w:numId="80">
    <w:abstractNumId w:val="10"/>
  </w:num>
  <w:num w:numId="81">
    <w:abstractNumId w:val="24"/>
  </w:num>
  <w:num w:numId="82">
    <w:abstractNumId w:val="89"/>
  </w:num>
  <w:num w:numId="83">
    <w:abstractNumId w:val="54"/>
  </w:num>
  <w:num w:numId="84">
    <w:abstractNumId w:val="30"/>
  </w:num>
  <w:num w:numId="85">
    <w:abstractNumId w:val="71"/>
  </w:num>
  <w:num w:numId="86">
    <w:abstractNumId w:val="8"/>
  </w:num>
  <w:num w:numId="87">
    <w:abstractNumId w:val="60"/>
  </w:num>
  <w:num w:numId="88">
    <w:abstractNumId w:val="43"/>
  </w:num>
  <w:num w:numId="89">
    <w:abstractNumId w:val="13"/>
  </w:num>
  <w:num w:numId="90">
    <w:abstractNumId w:val="36"/>
  </w:num>
  <w:num w:numId="91">
    <w:abstractNumId w:val="46"/>
  </w:num>
  <w:num w:numId="92">
    <w:abstractNumId w:val="20"/>
  </w:num>
  <w:num w:numId="93">
    <w:abstractNumId w:val="67"/>
  </w:num>
  <w:num w:numId="94">
    <w:abstractNumId w:val="9"/>
  </w:num>
  <w:num w:numId="95">
    <w:abstractNumId w:val="17"/>
  </w:num>
  <w:num w:numId="96">
    <w:abstractNumId w:val="65"/>
  </w:num>
  <w:num w:numId="97">
    <w:abstractNumId w:val="66"/>
  </w:num>
  <w:num w:numId="98">
    <w:abstractNumId w:val="72"/>
  </w:num>
  <w:num w:numId="99">
    <w:abstractNumId w:val="28"/>
  </w:num>
  <w:num w:numId="100">
    <w:abstractNumId w:val="78"/>
  </w:num>
  <w:num w:numId="101">
    <w:abstractNumId w:val="3"/>
  </w:num>
  <w:num w:numId="102">
    <w:abstractNumId w:val="61"/>
  </w:num>
  <w:num w:numId="103">
    <w:abstractNumId w:val="70"/>
  </w:num>
  <w:num w:numId="104">
    <w:abstractNumId w:val="53"/>
  </w:num>
  <w:num w:numId="105">
    <w:abstractNumId w:val="41"/>
  </w:num>
  <w:num w:numId="106">
    <w:abstractNumId w:val="44"/>
  </w:num>
  <w:num w:numId="107">
    <w:abstractNumId w:val="49"/>
  </w:num>
  <w:num w:numId="108">
    <w:abstractNumId w:val="104"/>
  </w:num>
  <w:num w:numId="109">
    <w:abstractNumId w:val="12"/>
  </w:num>
  <w:num w:numId="110">
    <w:abstractNumId w:val="93"/>
  </w:num>
  <w:num w:numId="111">
    <w:abstractNumId w:val="25"/>
  </w:num>
  <w:num w:numId="112">
    <w:abstractNumId w:val="103"/>
  </w:num>
  <w:numIdMacAtCleanup w:val="10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hou Minna">
    <w15:presenceInfo w15:providerId="Windows Live" w15:userId="614cf9e3ed4ccf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570"/>
    <w:rsid w:val="000005ED"/>
    <w:rsid w:val="0000239F"/>
    <w:rsid w:val="00002EFC"/>
    <w:rsid w:val="00004666"/>
    <w:rsid w:val="00004F8E"/>
    <w:rsid w:val="00005061"/>
    <w:rsid w:val="00006673"/>
    <w:rsid w:val="000074C3"/>
    <w:rsid w:val="00007F4F"/>
    <w:rsid w:val="000100B3"/>
    <w:rsid w:val="000110C5"/>
    <w:rsid w:val="00011FB3"/>
    <w:rsid w:val="000129FE"/>
    <w:rsid w:val="00013942"/>
    <w:rsid w:val="00013F04"/>
    <w:rsid w:val="00014A71"/>
    <w:rsid w:val="00014D65"/>
    <w:rsid w:val="00015897"/>
    <w:rsid w:val="00015B73"/>
    <w:rsid w:val="00016500"/>
    <w:rsid w:val="00017EBF"/>
    <w:rsid w:val="00020F01"/>
    <w:rsid w:val="00023B81"/>
    <w:rsid w:val="00024788"/>
    <w:rsid w:val="000265D4"/>
    <w:rsid w:val="00026E4B"/>
    <w:rsid w:val="00027183"/>
    <w:rsid w:val="00032E29"/>
    <w:rsid w:val="000362EA"/>
    <w:rsid w:val="0003647B"/>
    <w:rsid w:val="00043DC7"/>
    <w:rsid w:val="00043EB0"/>
    <w:rsid w:val="000442C0"/>
    <w:rsid w:val="000455F4"/>
    <w:rsid w:val="00047A12"/>
    <w:rsid w:val="00047B71"/>
    <w:rsid w:val="000503D5"/>
    <w:rsid w:val="00051F20"/>
    <w:rsid w:val="0005247A"/>
    <w:rsid w:val="00052EEE"/>
    <w:rsid w:val="00053CA9"/>
    <w:rsid w:val="00055262"/>
    <w:rsid w:val="00055CE2"/>
    <w:rsid w:val="000609D6"/>
    <w:rsid w:val="000619C5"/>
    <w:rsid w:val="00061FF4"/>
    <w:rsid w:val="00062549"/>
    <w:rsid w:val="0006261B"/>
    <w:rsid w:val="00065870"/>
    <w:rsid w:val="00066361"/>
    <w:rsid w:val="00066632"/>
    <w:rsid w:val="000674B9"/>
    <w:rsid w:val="00067998"/>
    <w:rsid w:val="00067B31"/>
    <w:rsid w:val="0007093C"/>
    <w:rsid w:val="000709C4"/>
    <w:rsid w:val="00070BE9"/>
    <w:rsid w:val="000718E0"/>
    <w:rsid w:val="000724AF"/>
    <w:rsid w:val="00073198"/>
    <w:rsid w:val="00074978"/>
    <w:rsid w:val="000773EF"/>
    <w:rsid w:val="00083CC1"/>
    <w:rsid w:val="000864E8"/>
    <w:rsid w:val="00086815"/>
    <w:rsid w:val="0008731F"/>
    <w:rsid w:val="000903F7"/>
    <w:rsid w:val="000936E4"/>
    <w:rsid w:val="00093B49"/>
    <w:rsid w:val="000942C0"/>
    <w:rsid w:val="000951E1"/>
    <w:rsid w:val="00095A8A"/>
    <w:rsid w:val="00096F5C"/>
    <w:rsid w:val="000976AA"/>
    <w:rsid w:val="0009788E"/>
    <w:rsid w:val="00097D3B"/>
    <w:rsid w:val="000A06AA"/>
    <w:rsid w:val="000A0A15"/>
    <w:rsid w:val="000A0BAC"/>
    <w:rsid w:val="000A1C3F"/>
    <w:rsid w:val="000A1EF2"/>
    <w:rsid w:val="000A22E4"/>
    <w:rsid w:val="000A263B"/>
    <w:rsid w:val="000A2873"/>
    <w:rsid w:val="000A4582"/>
    <w:rsid w:val="000A51AD"/>
    <w:rsid w:val="000A5885"/>
    <w:rsid w:val="000A7CD3"/>
    <w:rsid w:val="000A7E07"/>
    <w:rsid w:val="000B045D"/>
    <w:rsid w:val="000B4CCB"/>
    <w:rsid w:val="000B6F07"/>
    <w:rsid w:val="000B6FB9"/>
    <w:rsid w:val="000B7CF5"/>
    <w:rsid w:val="000C05B8"/>
    <w:rsid w:val="000C0D35"/>
    <w:rsid w:val="000C1006"/>
    <w:rsid w:val="000C1845"/>
    <w:rsid w:val="000C3EC9"/>
    <w:rsid w:val="000C43EA"/>
    <w:rsid w:val="000C461C"/>
    <w:rsid w:val="000C53D7"/>
    <w:rsid w:val="000C5CD2"/>
    <w:rsid w:val="000C6CF2"/>
    <w:rsid w:val="000D0E17"/>
    <w:rsid w:val="000D1F79"/>
    <w:rsid w:val="000D285B"/>
    <w:rsid w:val="000D29AD"/>
    <w:rsid w:val="000D32C3"/>
    <w:rsid w:val="000D414B"/>
    <w:rsid w:val="000D489E"/>
    <w:rsid w:val="000D5761"/>
    <w:rsid w:val="000D5E15"/>
    <w:rsid w:val="000D6563"/>
    <w:rsid w:val="000D6C15"/>
    <w:rsid w:val="000E01BC"/>
    <w:rsid w:val="000E0D39"/>
    <w:rsid w:val="000E0EC2"/>
    <w:rsid w:val="000E1CE9"/>
    <w:rsid w:val="000E22BB"/>
    <w:rsid w:val="000E2CB7"/>
    <w:rsid w:val="000E3A24"/>
    <w:rsid w:val="000E467B"/>
    <w:rsid w:val="000E4822"/>
    <w:rsid w:val="000E4DE6"/>
    <w:rsid w:val="000E7321"/>
    <w:rsid w:val="000E7658"/>
    <w:rsid w:val="000E7FDE"/>
    <w:rsid w:val="000F0C13"/>
    <w:rsid w:val="000F0CCF"/>
    <w:rsid w:val="000F1179"/>
    <w:rsid w:val="000F37C9"/>
    <w:rsid w:val="000F3C94"/>
    <w:rsid w:val="000F4DA6"/>
    <w:rsid w:val="000F4F54"/>
    <w:rsid w:val="000F572C"/>
    <w:rsid w:val="000F584F"/>
    <w:rsid w:val="000F6C92"/>
    <w:rsid w:val="00100D44"/>
    <w:rsid w:val="0010153C"/>
    <w:rsid w:val="00103D47"/>
    <w:rsid w:val="00104273"/>
    <w:rsid w:val="00105543"/>
    <w:rsid w:val="00110A36"/>
    <w:rsid w:val="0011110D"/>
    <w:rsid w:val="00111490"/>
    <w:rsid w:val="00111691"/>
    <w:rsid w:val="00111FE4"/>
    <w:rsid w:val="001141BD"/>
    <w:rsid w:val="0011527E"/>
    <w:rsid w:val="001172BB"/>
    <w:rsid w:val="0012052E"/>
    <w:rsid w:val="00120C35"/>
    <w:rsid w:val="001238FD"/>
    <w:rsid w:val="00124427"/>
    <w:rsid w:val="00125373"/>
    <w:rsid w:val="00125CB2"/>
    <w:rsid w:val="00126722"/>
    <w:rsid w:val="00126E1E"/>
    <w:rsid w:val="001279D3"/>
    <w:rsid w:val="00127E2E"/>
    <w:rsid w:val="001310DE"/>
    <w:rsid w:val="001324F8"/>
    <w:rsid w:val="00132532"/>
    <w:rsid w:val="00133279"/>
    <w:rsid w:val="0013387A"/>
    <w:rsid w:val="00133FE1"/>
    <w:rsid w:val="001347F6"/>
    <w:rsid w:val="00135641"/>
    <w:rsid w:val="0013666F"/>
    <w:rsid w:val="0013723E"/>
    <w:rsid w:val="001403F6"/>
    <w:rsid w:val="00140487"/>
    <w:rsid w:val="0014222E"/>
    <w:rsid w:val="00145C8D"/>
    <w:rsid w:val="0014658E"/>
    <w:rsid w:val="00146C97"/>
    <w:rsid w:val="001503BD"/>
    <w:rsid w:val="001505C8"/>
    <w:rsid w:val="00150E52"/>
    <w:rsid w:val="00152579"/>
    <w:rsid w:val="00153C80"/>
    <w:rsid w:val="001540F9"/>
    <w:rsid w:val="00154990"/>
    <w:rsid w:val="00156129"/>
    <w:rsid w:val="00156319"/>
    <w:rsid w:val="001568F7"/>
    <w:rsid w:val="001577FC"/>
    <w:rsid w:val="001609FA"/>
    <w:rsid w:val="0016105C"/>
    <w:rsid w:val="00162490"/>
    <w:rsid w:val="00162E62"/>
    <w:rsid w:val="00164AD6"/>
    <w:rsid w:val="0016684A"/>
    <w:rsid w:val="0016711D"/>
    <w:rsid w:val="00167510"/>
    <w:rsid w:val="0017027A"/>
    <w:rsid w:val="00173ED7"/>
    <w:rsid w:val="00173FD8"/>
    <w:rsid w:val="00174C7B"/>
    <w:rsid w:val="00175934"/>
    <w:rsid w:val="00176C0D"/>
    <w:rsid w:val="00181090"/>
    <w:rsid w:val="001816FA"/>
    <w:rsid w:val="00183134"/>
    <w:rsid w:val="00185429"/>
    <w:rsid w:val="00187ED0"/>
    <w:rsid w:val="00191B81"/>
    <w:rsid w:val="00191D47"/>
    <w:rsid w:val="00193B0A"/>
    <w:rsid w:val="00195077"/>
    <w:rsid w:val="0019619A"/>
    <w:rsid w:val="001A1915"/>
    <w:rsid w:val="001A1E45"/>
    <w:rsid w:val="001A2534"/>
    <w:rsid w:val="001A354F"/>
    <w:rsid w:val="001A4222"/>
    <w:rsid w:val="001A4F3A"/>
    <w:rsid w:val="001A4FBA"/>
    <w:rsid w:val="001B077A"/>
    <w:rsid w:val="001B0B9F"/>
    <w:rsid w:val="001B0CA9"/>
    <w:rsid w:val="001B173F"/>
    <w:rsid w:val="001B2D0E"/>
    <w:rsid w:val="001B47D5"/>
    <w:rsid w:val="001B4F33"/>
    <w:rsid w:val="001B4F51"/>
    <w:rsid w:val="001B56CB"/>
    <w:rsid w:val="001B654F"/>
    <w:rsid w:val="001B6925"/>
    <w:rsid w:val="001B6939"/>
    <w:rsid w:val="001B6DF6"/>
    <w:rsid w:val="001B7267"/>
    <w:rsid w:val="001C081A"/>
    <w:rsid w:val="001C20F9"/>
    <w:rsid w:val="001C2858"/>
    <w:rsid w:val="001C2A90"/>
    <w:rsid w:val="001C32DD"/>
    <w:rsid w:val="001C3701"/>
    <w:rsid w:val="001C4ACE"/>
    <w:rsid w:val="001C4E72"/>
    <w:rsid w:val="001C546B"/>
    <w:rsid w:val="001C5628"/>
    <w:rsid w:val="001C5A9C"/>
    <w:rsid w:val="001D096F"/>
    <w:rsid w:val="001D1B81"/>
    <w:rsid w:val="001D2EB3"/>
    <w:rsid w:val="001D4A90"/>
    <w:rsid w:val="001D4B14"/>
    <w:rsid w:val="001D4E3D"/>
    <w:rsid w:val="001D5B6A"/>
    <w:rsid w:val="001E0A36"/>
    <w:rsid w:val="001E0BDA"/>
    <w:rsid w:val="001E0C44"/>
    <w:rsid w:val="001E18AE"/>
    <w:rsid w:val="001E2602"/>
    <w:rsid w:val="001E2B2A"/>
    <w:rsid w:val="001E6417"/>
    <w:rsid w:val="001E68F5"/>
    <w:rsid w:val="001F0E71"/>
    <w:rsid w:val="001F0FDA"/>
    <w:rsid w:val="001F1DDB"/>
    <w:rsid w:val="001F33DE"/>
    <w:rsid w:val="001F3689"/>
    <w:rsid w:val="001F3F6D"/>
    <w:rsid w:val="001F44A9"/>
    <w:rsid w:val="001F4ACA"/>
    <w:rsid w:val="001F6BEC"/>
    <w:rsid w:val="001F7D69"/>
    <w:rsid w:val="0020063E"/>
    <w:rsid w:val="00201E42"/>
    <w:rsid w:val="0020269C"/>
    <w:rsid w:val="002041FD"/>
    <w:rsid w:val="002050E7"/>
    <w:rsid w:val="00205EBD"/>
    <w:rsid w:val="00205F80"/>
    <w:rsid w:val="002108C7"/>
    <w:rsid w:val="00210CA9"/>
    <w:rsid w:val="00210E29"/>
    <w:rsid w:val="002117BE"/>
    <w:rsid w:val="00211ADD"/>
    <w:rsid w:val="002122B0"/>
    <w:rsid w:val="0021256C"/>
    <w:rsid w:val="0021340E"/>
    <w:rsid w:val="0021367F"/>
    <w:rsid w:val="0021512B"/>
    <w:rsid w:val="0021519B"/>
    <w:rsid w:val="00216DFC"/>
    <w:rsid w:val="0022023B"/>
    <w:rsid w:val="00220896"/>
    <w:rsid w:val="00220A3D"/>
    <w:rsid w:val="0022100B"/>
    <w:rsid w:val="002215D5"/>
    <w:rsid w:val="00221D76"/>
    <w:rsid w:val="002224B2"/>
    <w:rsid w:val="00224BE9"/>
    <w:rsid w:val="002252DF"/>
    <w:rsid w:val="00231893"/>
    <w:rsid w:val="00232E6B"/>
    <w:rsid w:val="002331F6"/>
    <w:rsid w:val="00234615"/>
    <w:rsid w:val="002369D0"/>
    <w:rsid w:val="00237DC5"/>
    <w:rsid w:val="00240518"/>
    <w:rsid w:val="002436A9"/>
    <w:rsid w:val="00244743"/>
    <w:rsid w:val="00246659"/>
    <w:rsid w:val="00247F6D"/>
    <w:rsid w:val="00250825"/>
    <w:rsid w:val="00250901"/>
    <w:rsid w:val="00250ECE"/>
    <w:rsid w:val="00253425"/>
    <w:rsid w:val="00253FF8"/>
    <w:rsid w:val="00254151"/>
    <w:rsid w:val="00254443"/>
    <w:rsid w:val="0025462D"/>
    <w:rsid w:val="002550D8"/>
    <w:rsid w:val="00255D3E"/>
    <w:rsid w:val="002567AC"/>
    <w:rsid w:val="00257674"/>
    <w:rsid w:val="002604F5"/>
    <w:rsid w:val="00260F21"/>
    <w:rsid w:val="00260F27"/>
    <w:rsid w:val="002617F8"/>
    <w:rsid w:val="00263B16"/>
    <w:rsid w:val="00264E83"/>
    <w:rsid w:val="0026553D"/>
    <w:rsid w:val="0026602C"/>
    <w:rsid w:val="00267E17"/>
    <w:rsid w:val="00270BC7"/>
    <w:rsid w:val="002724B9"/>
    <w:rsid w:val="002724BD"/>
    <w:rsid w:val="00273199"/>
    <w:rsid w:val="00275FAC"/>
    <w:rsid w:val="00276394"/>
    <w:rsid w:val="002771E7"/>
    <w:rsid w:val="00277317"/>
    <w:rsid w:val="0027761F"/>
    <w:rsid w:val="00277AAF"/>
    <w:rsid w:val="00280567"/>
    <w:rsid w:val="00280C15"/>
    <w:rsid w:val="002820C7"/>
    <w:rsid w:val="00282EFB"/>
    <w:rsid w:val="0028517A"/>
    <w:rsid w:val="00285317"/>
    <w:rsid w:val="002853E7"/>
    <w:rsid w:val="002900E1"/>
    <w:rsid w:val="00291DA9"/>
    <w:rsid w:val="00292ADD"/>
    <w:rsid w:val="00292FFF"/>
    <w:rsid w:val="002936FB"/>
    <w:rsid w:val="00293D88"/>
    <w:rsid w:val="00293DF6"/>
    <w:rsid w:val="002945DF"/>
    <w:rsid w:val="002949B3"/>
    <w:rsid w:val="00294F5C"/>
    <w:rsid w:val="002953BC"/>
    <w:rsid w:val="00295B22"/>
    <w:rsid w:val="00296493"/>
    <w:rsid w:val="00296CD5"/>
    <w:rsid w:val="002A0116"/>
    <w:rsid w:val="002A01E9"/>
    <w:rsid w:val="002A15B5"/>
    <w:rsid w:val="002A448B"/>
    <w:rsid w:val="002A4650"/>
    <w:rsid w:val="002A65DC"/>
    <w:rsid w:val="002A7DBF"/>
    <w:rsid w:val="002B083C"/>
    <w:rsid w:val="002B15A8"/>
    <w:rsid w:val="002B2583"/>
    <w:rsid w:val="002B26BC"/>
    <w:rsid w:val="002B2711"/>
    <w:rsid w:val="002B30CC"/>
    <w:rsid w:val="002B3432"/>
    <w:rsid w:val="002B45FB"/>
    <w:rsid w:val="002B4867"/>
    <w:rsid w:val="002B4AEE"/>
    <w:rsid w:val="002B5087"/>
    <w:rsid w:val="002B5CE6"/>
    <w:rsid w:val="002C1BD4"/>
    <w:rsid w:val="002C1E70"/>
    <w:rsid w:val="002C24DB"/>
    <w:rsid w:val="002C3709"/>
    <w:rsid w:val="002C51FE"/>
    <w:rsid w:val="002C6134"/>
    <w:rsid w:val="002C7080"/>
    <w:rsid w:val="002C70CD"/>
    <w:rsid w:val="002C793A"/>
    <w:rsid w:val="002C79A1"/>
    <w:rsid w:val="002D03BE"/>
    <w:rsid w:val="002D0DC5"/>
    <w:rsid w:val="002D2067"/>
    <w:rsid w:val="002D261C"/>
    <w:rsid w:val="002D29A3"/>
    <w:rsid w:val="002D5972"/>
    <w:rsid w:val="002D7AA0"/>
    <w:rsid w:val="002E055C"/>
    <w:rsid w:val="002E1642"/>
    <w:rsid w:val="002E172C"/>
    <w:rsid w:val="002E18E1"/>
    <w:rsid w:val="002E201E"/>
    <w:rsid w:val="002E22D2"/>
    <w:rsid w:val="002E2A4C"/>
    <w:rsid w:val="002E34B2"/>
    <w:rsid w:val="002E3A2A"/>
    <w:rsid w:val="002E479F"/>
    <w:rsid w:val="002E5608"/>
    <w:rsid w:val="002E6F1E"/>
    <w:rsid w:val="002F01C8"/>
    <w:rsid w:val="002F14C6"/>
    <w:rsid w:val="002F2F40"/>
    <w:rsid w:val="002F31BE"/>
    <w:rsid w:val="002F3BF2"/>
    <w:rsid w:val="002F3D91"/>
    <w:rsid w:val="002F575C"/>
    <w:rsid w:val="002F650B"/>
    <w:rsid w:val="003020BC"/>
    <w:rsid w:val="00302D14"/>
    <w:rsid w:val="003049AF"/>
    <w:rsid w:val="00305B7A"/>
    <w:rsid w:val="00306AB2"/>
    <w:rsid w:val="0031077D"/>
    <w:rsid w:val="00310B4A"/>
    <w:rsid w:val="00311178"/>
    <w:rsid w:val="003116CA"/>
    <w:rsid w:val="0031170E"/>
    <w:rsid w:val="00311C1B"/>
    <w:rsid w:val="0031443A"/>
    <w:rsid w:val="003155D1"/>
    <w:rsid w:val="00316100"/>
    <w:rsid w:val="00316534"/>
    <w:rsid w:val="00316976"/>
    <w:rsid w:val="00316BEA"/>
    <w:rsid w:val="0031795F"/>
    <w:rsid w:val="00317AAC"/>
    <w:rsid w:val="0032010F"/>
    <w:rsid w:val="00320D8C"/>
    <w:rsid w:val="00320DAB"/>
    <w:rsid w:val="00321AC3"/>
    <w:rsid w:val="00321DB5"/>
    <w:rsid w:val="003226FB"/>
    <w:rsid w:val="00322704"/>
    <w:rsid w:val="00326801"/>
    <w:rsid w:val="00331FE0"/>
    <w:rsid w:val="003333BD"/>
    <w:rsid w:val="00333415"/>
    <w:rsid w:val="003353D0"/>
    <w:rsid w:val="00336A58"/>
    <w:rsid w:val="003406B6"/>
    <w:rsid w:val="00341461"/>
    <w:rsid w:val="00344069"/>
    <w:rsid w:val="003442E9"/>
    <w:rsid w:val="00344D95"/>
    <w:rsid w:val="00344DAE"/>
    <w:rsid w:val="003455F7"/>
    <w:rsid w:val="00345F9A"/>
    <w:rsid w:val="00345FBF"/>
    <w:rsid w:val="003461FB"/>
    <w:rsid w:val="003464FC"/>
    <w:rsid w:val="00346AFC"/>
    <w:rsid w:val="00346C79"/>
    <w:rsid w:val="00347051"/>
    <w:rsid w:val="00347523"/>
    <w:rsid w:val="00350C1B"/>
    <w:rsid w:val="00351879"/>
    <w:rsid w:val="00352642"/>
    <w:rsid w:val="00352921"/>
    <w:rsid w:val="00352D59"/>
    <w:rsid w:val="00352F13"/>
    <w:rsid w:val="00353273"/>
    <w:rsid w:val="00355E1D"/>
    <w:rsid w:val="003563CC"/>
    <w:rsid w:val="0035677B"/>
    <w:rsid w:val="00356CC3"/>
    <w:rsid w:val="003575E1"/>
    <w:rsid w:val="00357970"/>
    <w:rsid w:val="00357AEB"/>
    <w:rsid w:val="00361667"/>
    <w:rsid w:val="003630C9"/>
    <w:rsid w:val="0036333D"/>
    <w:rsid w:val="003634F4"/>
    <w:rsid w:val="003638E9"/>
    <w:rsid w:val="00365F1E"/>
    <w:rsid w:val="0037382C"/>
    <w:rsid w:val="00374043"/>
    <w:rsid w:val="00374505"/>
    <w:rsid w:val="00374EB4"/>
    <w:rsid w:val="003758B0"/>
    <w:rsid w:val="003769FC"/>
    <w:rsid w:val="0038286B"/>
    <w:rsid w:val="003842C1"/>
    <w:rsid w:val="00384DF2"/>
    <w:rsid w:val="003855CE"/>
    <w:rsid w:val="00385798"/>
    <w:rsid w:val="00385ED9"/>
    <w:rsid w:val="00386938"/>
    <w:rsid w:val="00386CC5"/>
    <w:rsid w:val="00387593"/>
    <w:rsid w:val="003903C4"/>
    <w:rsid w:val="0039095B"/>
    <w:rsid w:val="00390C74"/>
    <w:rsid w:val="0039178D"/>
    <w:rsid w:val="003924F2"/>
    <w:rsid w:val="003927FB"/>
    <w:rsid w:val="00392F05"/>
    <w:rsid w:val="00393280"/>
    <w:rsid w:val="00393997"/>
    <w:rsid w:val="00393CE0"/>
    <w:rsid w:val="003950F8"/>
    <w:rsid w:val="003951C0"/>
    <w:rsid w:val="00395585"/>
    <w:rsid w:val="003960BC"/>
    <w:rsid w:val="003967E8"/>
    <w:rsid w:val="003A04F4"/>
    <w:rsid w:val="003A4979"/>
    <w:rsid w:val="003A5686"/>
    <w:rsid w:val="003A6175"/>
    <w:rsid w:val="003B33B6"/>
    <w:rsid w:val="003B33F3"/>
    <w:rsid w:val="003B401F"/>
    <w:rsid w:val="003B489F"/>
    <w:rsid w:val="003B4AE0"/>
    <w:rsid w:val="003B5ED4"/>
    <w:rsid w:val="003B5EDC"/>
    <w:rsid w:val="003B5F75"/>
    <w:rsid w:val="003C01D6"/>
    <w:rsid w:val="003C0DAE"/>
    <w:rsid w:val="003C1319"/>
    <w:rsid w:val="003C13F6"/>
    <w:rsid w:val="003C14A5"/>
    <w:rsid w:val="003C22B2"/>
    <w:rsid w:val="003C26AA"/>
    <w:rsid w:val="003C2ED6"/>
    <w:rsid w:val="003C394E"/>
    <w:rsid w:val="003C4D7F"/>
    <w:rsid w:val="003C4DF5"/>
    <w:rsid w:val="003C55B6"/>
    <w:rsid w:val="003C60D4"/>
    <w:rsid w:val="003C773E"/>
    <w:rsid w:val="003D00A4"/>
    <w:rsid w:val="003D05AD"/>
    <w:rsid w:val="003D119B"/>
    <w:rsid w:val="003D24C2"/>
    <w:rsid w:val="003D254E"/>
    <w:rsid w:val="003D2F55"/>
    <w:rsid w:val="003D33FC"/>
    <w:rsid w:val="003D4A12"/>
    <w:rsid w:val="003D4EC3"/>
    <w:rsid w:val="003D4FB8"/>
    <w:rsid w:val="003D5654"/>
    <w:rsid w:val="003D5C6D"/>
    <w:rsid w:val="003D6536"/>
    <w:rsid w:val="003D7403"/>
    <w:rsid w:val="003E1214"/>
    <w:rsid w:val="003E3C84"/>
    <w:rsid w:val="003E522D"/>
    <w:rsid w:val="003E54CA"/>
    <w:rsid w:val="003E6480"/>
    <w:rsid w:val="003E7095"/>
    <w:rsid w:val="003E7E33"/>
    <w:rsid w:val="003F1C6F"/>
    <w:rsid w:val="003F2096"/>
    <w:rsid w:val="003F2367"/>
    <w:rsid w:val="003F262B"/>
    <w:rsid w:val="003F2BDD"/>
    <w:rsid w:val="003F4045"/>
    <w:rsid w:val="003F54BE"/>
    <w:rsid w:val="003F5BFE"/>
    <w:rsid w:val="003F6198"/>
    <w:rsid w:val="003F69F4"/>
    <w:rsid w:val="003F6A11"/>
    <w:rsid w:val="003F7515"/>
    <w:rsid w:val="00401758"/>
    <w:rsid w:val="00401A78"/>
    <w:rsid w:val="00401B16"/>
    <w:rsid w:val="00402E74"/>
    <w:rsid w:val="004038EB"/>
    <w:rsid w:val="00404148"/>
    <w:rsid w:val="00404240"/>
    <w:rsid w:val="00407225"/>
    <w:rsid w:val="00407397"/>
    <w:rsid w:val="004073AA"/>
    <w:rsid w:val="00410852"/>
    <w:rsid w:val="00410A97"/>
    <w:rsid w:val="00412142"/>
    <w:rsid w:val="00414D9D"/>
    <w:rsid w:val="00421145"/>
    <w:rsid w:val="00421479"/>
    <w:rsid w:val="0042219F"/>
    <w:rsid w:val="00422E6C"/>
    <w:rsid w:val="00423BCC"/>
    <w:rsid w:val="00423CCC"/>
    <w:rsid w:val="0042426C"/>
    <w:rsid w:val="00424CC6"/>
    <w:rsid w:val="00425FC7"/>
    <w:rsid w:val="00427797"/>
    <w:rsid w:val="00427E91"/>
    <w:rsid w:val="00433048"/>
    <w:rsid w:val="00433909"/>
    <w:rsid w:val="00434002"/>
    <w:rsid w:val="0043447B"/>
    <w:rsid w:val="00434A16"/>
    <w:rsid w:val="00436D44"/>
    <w:rsid w:val="00437166"/>
    <w:rsid w:val="00437C7B"/>
    <w:rsid w:val="0044020F"/>
    <w:rsid w:val="00440FE0"/>
    <w:rsid w:val="004414B2"/>
    <w:rsid w:val="0044181A"/>
    <w:rsid w:val="00441967"/>
    <w:rsid w:val="00441F8F"/>
    <w:rsid w:val="0044219A"/>
    <w:rsid w:val="0044219C"/>
    <w:rsid w:val="0044272C"/>
    <w:rsid w:val="004448F4"/>
    <w:rsid w:val="00444E3E"/>
    <w:rsid w:val="0044734A"/>
    <w:rsid w:val="00447DB5"/>
    <w:rsid w:val="0045313C"/>
    <w:rsid w:val="0045404E"/>
    <w:rsid w:val="00454627"/>
    <w:rsid w:val="0045492E"/>
    <w:rsid w:val="0045536B"/>
    <w:rsid w:val="00455887"/>
    <w:rsid w:val="00455F19"/>
    <w:rsid w:val="00457E07"/>
    <w:rsid w:val="00460206"/>
    <w:rsid w:val="00460634"/>
    <w:rsid w:val="00460D84"/>
    <w:rsid w:val="00463348"/>
    <w:rsid w:val="00466C7E"/>
    <w:rsid w:val="00467371"/>
    <w:rsid w:val="00473520"/>
    <w:rsid w:val="00473607"/>
    <w:rsid w:val="00474061"/>
    <w:rsid w:val="004749BB"/>
    <w:rsid w:val="00477323"/>
    <w:rsid w:val="004778EA"/>
    <w:rsid w:val="004806C2"/>
    <w:rsid w:val="00480DF4"/>
    <w:rsid w:val="004840D9"/>
    <w:rsid w:val="004845B7"/>
    <w:rsid w:val="00484C3C"/>
    <w:rsid w:val="00484D87"/>
    <w:rsid w:val="004857E2"/>
    <w:rsid w:val="004866E4"/>
    <w:rsid w:val="00486F61"/>
    <w:rsid w:val="00487622"/>
    <w:rsid w:val="00487ECA"/>
    <w:rsid w:val="004914DD"/>
    <w:rsid w:val="00491E94"/>
    <w:rsid w:val="0049200A"/>
    <w:rsid w:val="00492268"/>
    <w:rsid w:val="0049331A"/>
    <w:rsid w:val="00493C02"/>
    <w:rsid w:val="0049462C"/>
    <w:rsid w:val="00494B3B"/>
    <w:rsid w:val="00495219"/>
    <w:rsid w:val="0049527B"/>
    <w:rsid w:val="004963DC"/>
    <w:rsid w:val="004A0660"/>
    <w:rsid w:val="004A1461"/>
    <w:rsid w:val="004A1A75"/>
    <w:rsid w:val="004A1EB0"/>
    <w:rsid w:val="004A20A6"/>
    <w:rsid w:val="004A2ACD"/>
    <w:rsid w:val="004A33E2"/>
    <w:rsid w:val="004A5125"/>
    <w:rsid w:val="004B066F"/>
    <w:rsid w:val="004B1E85"/>
    <w:rsid w:val="004B2DA2"/>
    <w:rsid w:val="004B3DB8"/>
    <w:rsid w:val="004B502C"/>
    <w:rsid w:val="004B71F4"/>
    <w:rsid w:val="004C062B"/>
    <w:rsid w:val="004C070A"/>
    <w:rsid w:val="004C1D5B"/>
    <w:rsid w:val="004C23FA"/>
    <w:rsid w:val="004C2ED8"/>
    <w:rsid w:val="004C4E82"/>
    <w:rsid w:val="004C5D6B"/>
    <w:rsid w:val="004C6FBC"/>
    <w:rsid w:val="004C71A0"/>
    <w:rsid w:val="004C78F6"/>
    <w:rsid w:val="004C7B55"/>
    <w:rsid w:val="004D08B9"/>
    <w:rsid w:val="004D2197"/>
    <w:rsid w:val="004D228D"/>
    <w:rsid w:val="004D2EAB"/>
    <w:rsid w:val="004D5D50"/>
    <w:rsid w:val="004D6D2A"/>
    <w:rsid w:val="004D76B0"/>
    <w:rsid w:val="004D7D4C"/>
    <w:rsid w:val="004E00DF"/>
    <w:rsid w:val="004E0657"/>
    <w:rsid w:val="004E0AA2"/>
    <w:rsid w:val="004E1267"/>
    <w:rsid w:val="004E1E6B"/>
    <w:rsid w:val="004E1FEB"/>
    <w:rsid w:val="004E2685"/>
    <w:rsid w:val="004E26E3"/>
    <w:rsid w:val="004E2A6E"/>
    <w:rsid w:val="004E3BC9"/>
    <w:rsid w:val="004E58B3"/>
    <w:rsid w:val="004E770C"/>
    <w:rsid w:val="004F0AA7"/>
    <w:rsid w:val="004F0D70"/>
    <w:rsid w:val="004F0F85"/>
    <w:rsid w:val="004F1758"/>
    <w:rsid w:val="004F1A95"/>
    <w:rsid w:val="004F1B9B"/>
    <w:rsid w:val="004F3C0E"/>
    <w:rsid w:val="004F500E"/>
    <w:rsid w:val="004F5C54"/>
    <w:rsid w:val="004F6342"/>
    <w:rsid w:val="004F7284"/>
    <w:rsid w:val="004F771F"/>
    <w:rsid w:val="00500EC6"/>
    <w:rsid w:val="00501A8C"/>
    <w:rsid w:val="00501CD6"/>
    <w:rsid w:val="0050397C"/>
    <w:rsid w:val="0050556A"/>
    <w:rsid w:val="00507A2B"/>
    <w:rsid w:val="0051034D"/>
    <w:rsid w:val="00510B50"/>
    <w:rsid w:val="005112A0"/>
    <w:rsid w:val="005113D2"/>
    <w:rsid w:val="00511FCE"/>
    <w:rsid w:val="00513C84"/>
    <w:rsid w:val="0051561C"/>
    <w:rsid w:val="005163BB"/>
    <w:rsid w:val="0051757A"/>
    <w:rsid w:val="005175BE"/>
    <w:rsid w:val="0051795A"/>
    <w:rsid w:val="005215A1"/>
    <w:rsid w:val="00522881"/>
    <w:rsid w:val="0052339E"/>
    <w:rsid w:val="00523499"/>
    <w:rsid w:val="005246A0"/>
    <w:rsid w:val="00525943"/>
    <w:rsid w:val="00525CB5"/>
    <w:rsid w:val="005263D9"/>
    <w:rsid w:val="00527911"/>
    <w:rsid w:val="00530415"/>
    <w:rsid w:val="0053116C"/>
    <w:rsid w:val="00534D61"/>
    <w:rsid w:val="00536034"/>
    <w:rsid w:val="005362D4"/>
    <w:rsid w:val="0053706D"/>
    <w:rsid w:val="00537A12"/>
    <w:rsid w:val="00537CB1"/>
    <w:rsid w:val="005419A0"/>
    <w:rsid w:val="00541A50"/>
    <w:rsid w:val="00541F56"/>
    <w:rsid w:val="005448F3"/>
    <w:rsid w:val="00545BED"/>
    <w:rsid w:val="00550196"/>
    <w:rsid w:val="00550A10"/>
    <w:rsid w:val="00552850"/>
    <w:rsid w:val="00553158"/>
    <w:rsid w:val="005536B3"/>
    <w:rsid w:val="005566A5"/>
    <w:rsid w:val="00557D01"/>
    <w:rsid w:val="00557DDE"/>
    <w:rsid w:val="00560249"/>
    <w:rsid w:val="005605E3"/>
    <w:rsid w:val="005608E2"/>
    <w:rsid w:val="0056135B"/>
    <w:rsid w:val="0056321D"/>
    <w:rsid w:val="005649EA"/>
    <w:rsid w:val="00566370"/>
    <w:rsid w:val="00566432"/>
    <w:rsid w:val="00567400"/>
    <w:rsid w:val="0057032B"/>
    <w:rsid w:val="00570613"/>
    <w:rsid w:val="005714A9"/>
    <w:rsid w:val="00571BB7"/>
    <w:rsid w:val="00575E81"/>
    <w:rsid w:val="0057691F"/>
    <w:rsid w:val="00576E7D"/>
    <w:rsid w:val="005771EC"/>
    <w:rsid w:val="00577BED"/>
    <w:rsid w:val="00580370"/>
    <w:rsid w:val="00581FD6"/>
    <w:rsid w:val="0058222F"/>
    <w:rsid w:val="005823CF"/>
    <w:rsid w:val="0058441D"/>
    <w:rsid w:val="00584B3E"/>
    <w:rsid w:val="00587B64"/>
    <w:rsid w:val="00587ED3"/>
    <w:rsid w:val="005904F6"/>
    <w:rsid w:val="00592622"/>
    <w:rsid w:val="005930A3"/>
    <w:rsid w:val="00594028"/>
    <w:rsid w:val="005949BA"/>
    <w:rsid w:val="00596C58"/>
    <w:rsid w:val="005976C3"/>
    <w:rsid w:val="00597F44"/>
    <w:rsid w:val="005A1822"/>
    <w:rsid w:val="005A24C4"/>
    <w:rsid w:val="005A268F"/>
    <w:rsid w:val="005A30D7"/>
    <w:rsid w:val="005A46FB"/>
    <w:rsid w:val="005A490A"/>
    <w:rsid w:val="005A4AA8"/>
    <w:rsid w:val="005A6384"/>
    <w:rsid w:val="005A707D"/>
    <w:rsid w:val="005A7659"/>
    <w:rsid w:val="005A7857"/>
    <w:rsid w:val="005A7DA9"/>
    <w:rsid w:val="005B02AB"/>
    <w:rsid w:val="005B033A"/>
    <w:rsid w:val="005B2BB2"/>
    <w:rsid w:val="005B4B62"/>
    <w:rsid w:val="005B52EE"/>
    <w:rsid w:val="005B59DC"/>
    <w:rsid w:val="005B6EF9"/>
    <w:rsid w:val="005B7997"/>
    <w:rsid w:val="005C033F"/>
    <w:rsid w:val="005C154B"/>
    <w:rsid w:val="005C1EF4"/>
    <w:rsid w:val="005C2018"/>
    <w:rsid w:val="005C26B6"/>
    <w:rsid w:val="005C398B"/>
    <w:rsid w:val="005C43EA"/>
    <w:rsid w:val="005C44C2"/>
    <w:rsid w:val="005C5181"/>
    <w:rsid w:val="005C5539"/>
    <w:rsid w:val="005C6109"/>
    <w:rsid w:val="005C65E5"/>
    <w:rsid w:val="005C6A56"/>
    <w:rsid w:val="005C6F19"/>
    <w:rsid w:val="005C7BB8"/>
    <w:rsid w:val="005C7C6F"/>
    <w:rsid w:val="005D00F3"/>
    <w:rsid w:val="005D0F67"/>
    <w:rsid w:val="005D1428"/>
    <w:rsid w:val="005D228A"/>
    <w:rsid w:val="005D2566"/>
    <w:rsid w:val="005D274C"/>
    <w:rsid w:val="005D323B"/>
    <w:rsid w:val="005D3565"/>
    <w:rsid w:val="005D38EF"/>
    <w:rsid w:val="005D52CD"/>
    <w:rsid w:val="005D5CAD"/>
    <w:rsid w:val="005E079A"/>
    <w:rsid w:val="005E3458"/>
    <w:rsid w:val="005E4705"/>
    <w:rsid w:val="005E49E8"/>
    <w:rsid w:val="005E527E"/>
    <w:rsid w:val="005E5A88"/>
    <w:rsid w:val="005E7F9A"/>
    <w:rsid w:val="005F0D2B"/>
    <w:rsid w:val="005F1B03"/>
    <w:rsid w:val="005F1C77"/>
    <w:rsid w:val="005F2D20"/>
    <w:rsid w:val="005F46F6"/>
    <w:rsid w:val="005F5775"/>
    <w:rsid w:val="005F5A6F"/>
    <w:rsid w:val="005F5BFD"/>
    <w:rsid w:val="005F68DA"/>
    <w:rsid w:val="005F6E22"/>
    <w:rsid w:val="00600C4C"/>
    <w:rsid w:val="00601CC9"/>
    <w:rsid w:val="00604200"/>
    <w:rsid w:val="00604617"/>
    <w:rsid w:val="00605C17"/>
    <w:rsid w:val="00607A15"/>
    <w:rsid w:val="00610486"/>
    <w:rsid w:val="00612167"/>
    <w:rsid w:val="006125B0"/>
    <w:rsid w:val="00613086"/>
    <w:rsid w:val="00613928"/>
    <w:rsid w:val="006145B9"/>
    <w:rsid w:val="00614CBD"/>
    <w:rsid w:val="00614D92"/>
    <w:rsid w:val="00616D41"/>
    <w:rsid w:val="00620811"/>
    <w:rsid w:val="006214D2"/>
    <w:rsid w:val="00621C13"/>
    <w:rsid w:val="00622462"/>
    <w:rsid w:val="006257DD"/>
    <w:rsid w:val="00625AE9"/>
    <w:rsid w:val="0062765A"/>
    <w:rsid w:val="0063015D"/>
    <w:rsid w:val="00631E95"/>
    <w:rsid w:val="00633E17"/>
    <w:rsid w:val="00634440"/>
    <w:rsid w:val="00634E74"/>
    <w:rsid w:val="006358C7"/>
    <w:rsid w:val="00636545"/>
    <w:rsid w:val="00637981"/>
    <w:rsid w:val="00641493"/>
    <w:rsid w:val="006430A9"/>
    <w:rsid w:val="00645CB7"/>
    <w:rsid w:val="00647570"/>
    <w:rsid w:val="0065031A"/>
    <w:rsid w:val="00651BCB"/>
    <w:rsid w:val="0065230A"/>
    <w:rsid w:val="00652DE2"/>
    <w:rsid w:val="00653AAA"/>
    <w:rsid w:val="006550EB"/>
    <w:rsid w:val="00656795"/>
    <w:rsid w:val="006614F1"/>
    <w:rsid w:val="00661CEF"/>
    <w:rsid w:val="00661E8A"/>
    <w:rsid w:val="00661F4B"/>
    <w:rsid w:val="006627E7"/>
    <w:rsid w:val="0066320A"/>
    <w:rsid w:val="00663B35"/>
    <w:rsid w:val="00664EF6"/>
    <w:rsid w:val="00665E67"/>
    <w:rsid w:val="00666267"/>
    <w:rsid w:val="0066723B"/>
    <w:rsid w:val="00667783"/>
    <w:rsid w:val="00670A1F"/>
    <w:rsid w:val="00670C16"/>
    <w:rsid w:val="006711EA"/>
    <w:rsid w:val="006748EF"/>
    <w:rsid w:val="006762DE"/>
    <w:rsid w:val="00680C49"/>
    <w:rsid w:val="00681D87"/>
    <w:rsid w:val="00681DD8"/>
    <w:rsid w:val="0068353B"/>
    <w:rsid w:val="00684057"/>
    <w:rsid w:val="00684DEA"/>
    <w:rsid w:val="00684F1B"/>
    <w:rsid w:val="00684FD1"/>
    <w:rsid w:val="00686356"/>
    <w:rsid w:val="006865A7"/>
    <w:rsid w:val="006865D9"/>
    <w:rsid w:val="00686F65"/>
    <w:rsid w:val="006870C9"/>
    <w:rsid w:val="00692E1D"/>
    <w:rsid w:val="00694629"/>
    <w:rsid w:val="00695BB4"/>
    <w:rsid w:val="006A198E"/>
    <w:rsid w:val="006A22DE"/>
    <w:rsid w:val="006A24E8"/>
    <w:rsid w:val="006A35E8"/>
    <w:rsid w:val="006A4B53"/>
    <w:rsid w:val="006A4CD4"/>
    <w:rsid w:val="006A4D56"/>
    <w:rsid w:val="006A725A"/>
    <w:rsid w:val="006B1F14"/>
    <w:rsid w:val="006B304A"/>
    <w:rsid w:val="006B3471"/>
    <w:rsid w:val="006B4C99"/>
    <w:rsid w:val="006B608C"/>
    <w:rsid w:val="006B6DDB"/>
    <w:rsid w:val="006B7674"/>
    <w:rsid w:val="006B7878"/>
    <w:rsid w:val="006C2F29"/>
    <w:rsid w:val="006C3EF4"/>
    <w:rsid w:val="006C4283"/>
    <w:rsid w:val="006C42CF"/>
    <w:rsid w:val="006C47A4"/>
    <w:rsid w:val="006C4B40"/>
    <w:rsid w:val="006C4C89"/>
    <w:rsid w:val="006C56A9"/>
    <w:rsid w:val="006C5947"/>
    <w:rsid w:val="006C67A7"/>
    <w:rsid w:val="006C79D7"/>
    <w:rsid w:val="006D01F3"/>
    <w:rsid w:val="006D0855"/>
    <w:rsid w:val="006D0AF0"/>
    <w:rsid w:val="006D1FCD"/>
    <w:rsid w:val="006D2B5E"/>
    <w:rsid w:val="006D3D77"/>
    <w:rsid w:val="006D4375"/>
    <w:rsid w:val="006D646A"/>
    <w:rsid w:val="006D6A3A"/>
    <w:rsid w:val="006D70F0"/>
    <w:rsid w:val="006D7EA0"/>
    <w:rsid w:val="006E0F8C"/>
    <w:rsid w:val="006E2792"/>
    <w:rsid w:val="006E4F11"/>
    <w:rsid w:val="006E54B3"/>
    <w:rsid w:val="006E5DE6"/>
    <w:rsid w:val="006E62BD"/>
    <w:rsid w:val="006E6963"/>
    <w:rsid w:val="006E73DD"/>
    <w:rsid w:val="006F366D"/>
    <w:rsid w:val="006F36D1"/>
    <w:rsid w:val="006F46FA"/>
    <w:rsid w:val="006F7508"/>
    <w:rsid w:val="006F76B1"/>
    <w:rsid w:val="006F790B"/>
    <w:rsid w:val="0070016B"/>
    <w:rsid w:val="0070169A"/>
    <w:rsid w:val="00701A0A"/>
    <w:rsid w:val="00701A3D"/>
    <w:rsid w:val="00704E95"/>
    <w:rsid w:val="0070545F"/>
    <w:rsid w:val="0070579F"/>
    <w:rsid w:val="00705AB7"/>
    <w:rsid w:val="00705ED4"/>
    <w:rsid w:val="00705F11"/>
    <w:rsid w:val="0070786C"/>
    <w:rsid w:val="00710C77"/>
    <w:rsid w:val="00711606"/>
    <w:rsid w:val="0071268F"/>
    <w:rsid w:val="0071288D"/>
    <w:rsid w:val="00714B74"/>
    <w:rsid w:val="00714E3C"/>
    <w:rsid w:val="007153B3"/>
    <w:rsid w:val="00715679"/>
    <w:rsid w:val="00716483"/>
    <w:rsid w:val="00716CCD"/>
    <w:rsid w:val="0072085B"/>
    <w:rsid w:val="00721C1D"/>
    <w:rsid w:val="00723A04"/>
    <w:rsid w:val="00724B18"/>
    <w:rsid w:val="00725311"/>
    <w:rsid w:val="0072555C"/>
    <w:rsid w:val="00725F84"/>
    <w:rsid w:val="007268F3"/>
    <w:rsid w:val="0072699E"/>
    <w:rsid w:val="00726F13"/>
    <w:rsid w:val="00730387"/>
    <w:rsid w:val="00731629"/>
    <w:rsid w:val="0073291B"/>
    <w:rsid w:val="0073312A"/>
    <w:rsid w:val="00734474"/>
    <w:rsid w:val="007350DD"/>
    <w:rsid w:val="00735375"/>
    <w:rsid w:val="007367D1"/>
    <w:rsid w:val="007373A1"/>
    <w:rsid w:val="00737E81"/>
    <w:rsid w:val="007402AC"/>
    <w:rsid w:val="00740762"/>
    <w:rsid w:val="00740EC1"/>
    <w:rsid w:val="0074135D"/>
    <w:rsid w:val="0074177C"/>
    <w:rsid w:val="00741A87"/>
    <w:rsid w:val="0074388E"/>
    <w:rsid w:val="00743B89"/>
    <w:rsid w:val="00743DA8"/>
    <w:rsid w:val="007464FF"/>
    <w:rsid w:val="0074707D"/>
    <w:rsid w:val="0075060E"/>
    <w:rsid w:val="007518C1"/>
    <w:rsid w:val="00751E3C"/>
    <w:rsid w:val="00753303"/>
    <w:rsid w:val="007553E4"/>
    <w:rsid w:val="0075563D"/>
    <w:rsid w:val="007558F3"/>
    <w:rsid w:val="00756108"/>
    <w:rsid w:val="0075657E"/>
    <w:rsid w:val="0075737B"/>
    <w:rsid w:val="00757521"/>
    <w:rsid w:val="00757D78"/>
    <w:rsid w:val="00757E02"/>
    <w:rsid w:val="00757E12"/>
    <w:rsid w:val="00761601"/>
    <w:rsid w:val="00761A2B"/>
    <w:rsid w:val="00764748"/>
    <w:rsid w:val="00764E06"/>
    <w:rsid w:val="00765155"/>
    <w:rsid w:val="00765642"/>
    <w:rsid w:val="00766320"/>
    <w:rsid w:val="007704C8"/>
    <w:rsid w:val="007713CE"/>
    <w:rsid w:val="00776BDE"/>
    <w:rsid w:val="0078095C"/>
    <w:rsid w:val="007813CC"/>
    <w:rsid w:val="00782B3E"/>
    <w:rsid w:val="00783B60"/>
    <w:rsid w:val="00785613"/>
    <w:rsid w:val="00790268"/>
    <w:rsid w:val="007914C2"/>
    <w:rsid w:val="0079297F"/>
    <w:rsid w:val="007934D9"/>
    <w:rsid w:val="007943AD"/>
    <w:rsid w:val="00794629"/>
    <w:rsid w:val="00794AB5"/>
    <w:rsid w:val="0079665D"/>
    <w:rsid w:val="00796A0A"/>
    <w:rsid w:val="007A12F1"/>
    <w:rsid w:val="007A1AD9"/>
    <w:rsid w:val="007A3910"/>
    <w:rsid w:val="007A3A58"/>
    <w:rsid w:val="007A53CE"/>
    <w:rsid w:val="007A5DFF"/>
    <w:rsid w:val="007A6CEE"/>
    <w:rsid w:val="007B054D"/>
    <w:rsid w:val="007B0DB5"/>
    <w:rsid w:val="007B1301"/>
    <w:rsid w:val="007B1FBF"/>
    <w:rsid w:val="007B3C1B"/>
    <w:rsid w:val="007B6DF4"/>
    <w:rsid w:val="007B70BA"/>
    <w:rsid w:val="007C0AFA"/>
    <w:rsid w:val="007C14AE"/>
    <w:rsid w:val="007C22C2"/>
    <w:rsid w:val="007C3C4A"/>
    <w:rsid w:val="007C4228"/>
    <w:rsid w:val="007C60B2"/>
    <w:rsid w:val="007C7478"/>
    <w:rsid w:val="007C7EF8"/>
    <w:rsid w:val="007D1048"/>
    <w:rsid w:val="007D40BB"/>
    <w:rsid w:val="007D6147"/>
    <w:rsid w:val="007E01F9"/>
    <w:rsid w:val="007E0AA1"/>
    <w:rsid w:val="007E214C"/>
    <w:rsid w:val="007E2542"/>
    <w:rsid w:val="007E374D"/>
    <w:rsid w:val="007E3CF8"/>
    <w:rsid w:val="007E44B5"/>
    <w:rsid w:val="007E4A33"/>
    <w:rsid w:val="007E4AE2"/>
    <w:rsid w:val="007E4D66"/>
    <w:rsid w:val="007E587A"/>
    <w:rsid w:val="007E5C12"/>
    <w:rsid w:val="007E7196"/>
    <w:rsid w:val="007F0B97"/>
    <w:rsid w:val="007F4397"/>
    <w:rsid w:val="007F44B3"/>
    <w:rsid w:val="007F5045"/>
    <w:rsid w:val="007F64AF"/>
    <w:rsid w:val="007F7FCF"/>
    <w:rsid w:val="008000A5"/>
    <w:rsid w:val="00800146"/>
    <w:rsid w:val="00800199"/>
    <w:rsid w:val="00800D91"/>
    <w:rsid w:val="00801B82"/>
    <w:rsid w:val="00801CD6"/>
    <w:rsid w:val="00803B6B"/>
    <w:rsid w:val="00803BBB"/>
    <w:rsid w:val="00803C4B"/>
    <w:rsid w:val="0080436E"/>
    <w:rsid w:val="008069C5"/>
    <w:rsid w:val="00807068"/>
    <w:rsid w:val="008073FC"/>
    <w:rsid w:val="00807D73"/>
    <w:rsid w:val="00810EED"/>
    <w:rsid w:val="0081193C"/>
    <w:rsid w:val="00811FA3"/>
    <w:rsid w:val="00812673"/>
    <w:rsid w:val="008137BC"/>
    <w:rsid w:val="008165BA"/>
    <w:rsid w:val="00817143"/>
    <w:rsid w:val="008171C1"/>
    <w:rsid w:val="00817781"/>
    <w:rsid w:val="0081795C"/>
    <w:rsid w:val="00817F95"/>
    <w:rsid w:val="008215C3"/>
    <w:rsid w:val="00822CCD"/>
    <w:rsid w:val="0082403C"/>
    <w:rsid w:val="0082418D"/>
    <w:rsid w:val="00824298"/>
    <w:rsid w:val="00824803"/>
    <w:rsid w:val="008256AC"/>
    <w:rsid w:val="0082587C"/>
    <w:rsid w:val="00825C0A"/>
    <w:rsid w:val="008266CC"/>
    <w:rsid w:val="00827BDD"/>
    <w:rsid w:val="008305BC"/>
    <w:rsid w:val="008314E4"/>
    <w:rsid w:val="00832EC5"/>
    <w:rsid w:val="00833EAD"/>
    <w:rsid w:val="0083577A"/>
    <w:rsid w:val="00835B55"/>
    <w:rsid w:val="00835B5A"/>
    <w:rsid w:val="00835B7A"/>
    <w:rsid w:val="00836250"/>
    <w:rsid w:val="00836A5E"/>
    <w:rsid w:val="0084047C"/>
    <w:rsid w:val="0084402A"/>
    <w:rsid w:val="00844066"/>
    <w:rsid w:val="00847E28"/>
    <w:rsid w:val="00851F53"/>
    <w:rsid w:val="00852792"/>
    <w:rsid w:val="008532CE"/>
    <w:rsid w:val="00853FC0"/>
    <w:rsid w:val="00855FF5"/>
    <w:rsid w:val="008576F4"/>
    <w:rsid w:val="008600BA"/>
    <w:rsid w:val="00860655"/>
    <w:rsid w:val="0086175F"/>
    <w:rsid w:val="00862402"/>
    <w:rsid w:val="00862498"/>
    <w:rsid w:val="00862E09"/>
    <w:rsid w:val="008638F4"/>
    <w:rsid w:val="00864B4E"/>
    <w:rsid w:val="0086714F"/>
    <w:rsid w:val="00867E62"/>
    <w:rsid w:val="00870196"/>
    <w:rsid w:val="00870744"/>
    <w:rsid w:val="00871730"/>
    <w:rsid w:val="008718A9"/>
    <w:rsid w:val="00872BE0"/>
    <w:rsid w:val="00872CC8"/>
    <w:rsid w:val="008734D0"/>
    <w:rsid w:val="00875550"/>
    <w:rsid w:val="00875D1D"/>
    <w:rsid w:val="0088290E"/>
    <w:rsid w:val="00883653"/>
    <w:rsid w:val="00883E8B"/>
    <w:rsid w:val="00884F26"/>
    <w:rsid w:val="0088526B"/>
    <w:rsid w:val="00886EF3"/>
    <w:rsid w:val="008900C2"/>
    <w:rsid w:val="00890457"/>
    <w:rsid w:val="0089108D"/>
    <w:rsid w:val="0089306D"/>
    <w:rsid w:val="008937B1"/>
    <w:rsid w:val="00894EAE"/>
    <w:rsid w:val="00895338"/>
    <w:rsid w:val="0089592A"/>
    <w:rsid w:val="00895BCB"/>
    <w:rsid w:val="0089768C"/>
    <w:rsid w:val="008A0F3C"/>
    <w:rsid w:val="008A10D6"/>
    <w:rsid w:val="008A14CA"/>
    <w:rsid w:val="008A20E9"/>
    <w:rsid w:val="008A27F5"/>
    <w:rsid w:val="008A3C64"/>
    <w:rsid w:val="008A3EB4"/>
    <w:rsid w:val="008A4413"/>
    <w:rsid w:val="008A4819"/>
    <w:rsid w:val="008A6DAA"/>
    <w:rsid w:val="008A728F"/>
    <w:rsid w:val="008A7654"/>
    <w:rsid w:val="008A782A"/>
    <w:rsid w:val="008A7ED9"/>
    <w:rsid w:val="008B19E1"/>
    <w:rsid w:val="008B2205"/>
    <w:rsid w:val="008B3EBE"/>
    <w:rsid w:val="008B4429"/>
    <w:rsid w:val="008B45B9"/>
    <w:rsid w:val="008C0476"/>
    <w:rsid w:val="008C0560"/>
    <w:rsid w:val="008C1C37"/>
    <w:rsid w:val="008C2773"/>
    <w:rsid w:val="008C2C13"/>
    <w:rsid w:val="008C3BF4"/>
    <w:rsid w:val="008C5573"/>
    <w:rsid w:val="008D0F32"/>
    <w:rsid w:val="008D2699"/>
    <w:rsid w:val="008D2A48"/>
    <w:rsid w:val="008D3B13"/>
    <w:rsid w:val="008D4661"/>
    <w:rsid w:val="008D5581"/>
    <w:rsid w:val="008D5658"/>
    <w:rsid w:val="008D580A"/>
    <w:rsid w:val="008D6A87"/>
    <w:rsid w:val="008D7DAF"/>
    <w:rsid w:val="008E1774"/>
    <w:rsid w:val="008E4DAE"/>
    <w:rsid w:val="008E5E84"/>
    <w:rsid w:val="008E6892"/>
    <w:rsid w:val="008E6EC1"/>
    <w:rsid w:val="008E7188"/>
    <w:rsid w:val="008E7E3A"/>
    <w:rsid w:val="008F0A68"/>
    <w:rsid w:val="008F1383"/>
    <w:rsid w:val="008F1963"/>
    <w:rsid w:val="008F2A26"/>
    <w:rsid w:val="008F3D47"/>
    <w:rsid w:val="008F4E7A"/>
    <w:rsid w:val="008F521C"/>
    <w:rsid w:val="008F57FE"/>
    <w:rsid w:val="008F7D9C"/>
    <w:rsid w:val="008F7E30"/>
    <w:rsid w:val="00900FF6"/>
    <w:rsid w:val="00901689"/>
    <w:rsid w:val="0090336C"/>
    <w:rsid w:val="00903E7E"/>
    <w:rsid w:val="009041F6"/>
    <w:rsid w:val="00906181"/>
    <w:rsid w:val="009063C1"/>
    <w:rsid w:val="009069B7"/>
    <w:rsid w:val="00915DF4"/>
    <w:rsid w:val="00915F09"/>
    <w:rsid w:val="009160C1"/>
    <w:rsid w:val="00916702"/>
    <w:rsid w:val="00916738"/>
    <w:rsid w:val="00917875"/>
    <w:rsid w:val="00920848"/>
    <w:rsid w:val="00920BD7"/>
    <w:rsid w:val="00921C66"/>
    <w:rsid w:val="00921DF4"/>
    <w:rsid w:val="0092202C"/>
    <w:rsid w:val="0092408A"/>
    <w:rsid w:val="00924A18"/>
    <w:rsid w:val="0092530F"/>
    <w:rsid w:val="00925610"/>
    <w:rsid w:val="00925B85"/>
    <w:rsid w:val="00926634"/>
    <w:rsid w:val="00926930"/>
    <w:rsid w:val="009276AD"/>
    <w:rsid w:val="00927A99"/>
    <w:rsid w:val="00927E69"/>
    <w:rsid w:val="0093035F"/>
    <w:rsid w:val="009324A6"/>
    <w:rsid w:val="009325F4"/>
    <w:rsid w:val="009327A7"/>
    <w:rsid w:val="009329BA"/>
    <w:rsid w:val="00932A1B"/>
    <w:rsid w:val="00933103"/>
    <w:rsid w:val="00933BD6"/>
    <w:rsid w:val="009344CF"/>
    <w:rsid w:val="009346FA"/>
    <w:rsid w:val="00934F9A"/>
    <w:rsid w:val="009353D1"/>
    <w:rsid w:val="009370E5"/>
    <w:rsid w:val="0094062A"/>
    <w:rsid w:val="009406FA"/>
    <w:rsid w:val="00940FD6"/>
    <w:rsid w:val="009410A9"/>
    <w:rsid w:val="00941550"/>
    <w:rsid w:val="0094222D"/>
    <w:rsid w:val="009423FE"/>
    <w:rsid w:val="009440AA"/>
    <w:rsid w:val="00945404"/>
    <w:rsid w:val="00946453"/>
    <w:rsid w:val="0094645D"/>
    <w:rsid w:val="009470DE"/>
    <w:rsid w:val="00947229"/>
    <w:rsid w:val="00947673"/>
    <w:rsid w:val="009477DB"/>
    <w:rsid w:val="00951D35"/>
    <w:rsid w:val="009522F8"/>
    <w:rsid w:val="0095244E"/>
    <w:rsid w:val="00952A79"/>
    <w:rsid w:val="00954771"/>
    <w:rsid w:val="00957D27"/>
    <w:rsid w:val="00962117"/>
    <w:rsid w:val="00963202"/>
    <w:rsid w:val="00963F42"/>
    <w:rsid w:val="00964838"/>
    <w:rsid w:val="009650E9"/>
    <w:rsid w:val="0096588D"/>
    <w:rsid w:val="00966115"/>
    <w:rsid w:val="00966D58"/>
    <w:rsid w:val="0096734B"/>
    <w:rsid w:val="00967DC8"/>
    <w:rsid w:val="00970C60"/>
    <w:rsid w:val="00972861"/>
    <w:rsid w:val="00973DA8"/>
    <w:rsid w:val="00973F67"/>
    <w:rsid w:val="009740FC"/>
    <w:rsid w:val="00974BB1"/>
    <w:rsid w:val="009764BC"/>
    <w:rsid w:val="00976873"/>
    <w:rsid w:val="00976A07"/>
    <w:rsid w:val="00976D98"/>
    <w:rsid w:val="00977460"/>
    <w:rsid w:val="00980D5D"/>
    <w:rsid w:val="00982A31"/>
    <w:rsid w:val="00983D12"/>
    <w:rsid w:val="0098431F"/>
    <w:rsid w:val="00985DBD"/>
    <w:rsid w:val="00986770"/>
    <w:rsid w:val="009900D3"/>
    <w:rsid w:val="009909E3"/>
    <w:rsid w:val="0099250C"/>
    <w:rsid w:val="00993068"/>
    <w:rsid w:val="0099530B"/>
    <w:rsid w:val="00996503"/>
    <w:rsid w:val="009974C7"/>
    <w:rsid w:val="00997776"/>
    <w:rsid w:val="009A1958"/>
    <w:rsid w:val="009A2747"/>
    <w:rsid w:val="009A39B1"/>
    <w:rsid w:val="009A57D9"/>
    <w:rsid w:val="009A5815"/>
    <w:rsid w:val="009A6853"/>
    <w:rsid w:val="009A7112"/>
    <w:rsid w:val="009B0212"/>
    <w:rsid w:val="009B2A6E"/>
    <w:rsid w:val="009B2C84"/>
    <w:rsid w:val="009B2D61"/>
    <w:rsid w:val="009B4B7C"/>
    <w:rsid w:val="009B4D00"/>
    <w:rsid w:val="009B61AB"/>
    <w:rsid w:val="009B62AA"/>
    <w:rsid w:val="009C0ED1"/>
    <w:rsid w:val="009C1193"/>
    <w:rsid w:val="009C2856"/>
    <w:rsid w:val="009C2D55"/>
    <w:rsid w:val="009C44CC"/>
    <w:rsid w:val="009C4AAE"/>
    <w:rsid w:val="009C503D"/>
    <w:rsid w:val="009C5E38"/>
    <w:rsid w:val="009C616A"/>
    <w:rsid w:val="009C681E"/>
    <w:rsid w:val="009C6EC0"/>
    <w:rsid w:val="009C7443"/>
    <w:rsid w:val="009C7FE1"/>
    <w:rsid w:val="009D1170"/>
    <w:rsid w:val="009D152E"/>
    <w:rsid w:val="009D2429"/>
    <w:rsid w:val="009D2DE5"/>
    <w:rsid w:val="009D611D"/>
    <w:rsid w:val="009D7123"/>
    <w:rsid w:val="009D76BC"/>
    <w:rsid w:val="009D7B7C"/>
    <w:rsid w:val="009E034B"/>
    <w:rsid w:val="009E0695"/>
    <w:rsid w:val="009E1D97"/>
    <w:rsid w:val="009E2A6A"/>
    <w:rsid w:val="009E300A"/>
    <w:rsid w:val="009E3489"/>
    <w:rsid w:val="009E5237"/>
    <w:rsid w:val="009E62EF"/>
    <w:rsid w:val="009E6EC1"/>
    <w:rsid w:val="009E7B59"/>
    <w:rsid w:val="009F24E3"/>
    <w:rsid w:val="009F2D87"/>
    <w:rsid w:val="009F346F"/>
    <w:rsid w:val="009F4A8B"/>
    <w:rsid w:val="009F5B18"/>
    <w:rsid w:val="009F623F"/>
    <w:rsid w:val="009F6717"/>
    <w:rsid w:val="009F6990"/>
    <w:rsid w:val="00A00389"/>
    <w:rsid w:val="00A00A6C"/>
    <w:rsid w:val="00A00D27"/>
    <w:rsid w:val="00A01005"/>
    <w:rsid w:val="00A015F3"/>
    <w:rsid w:val="00A01AB0"/>
    <w:rsid w:val="00A01B82"/>
    <w:rsid w:val="00A02259"/>
    <w:rsid w:val="00A02324"/>
    <w:rsid w:val="00A024D3"/>
    <w:rsid w:val="00A02563"/>
    <w:rsid w:val="00A034A1"/>
    <w:rsid w:val="00A0371F"/>
    <w:rsid w:val="00A056D8"/>
    <w:rsid w:val="00A05C3D"/>
    <w:rsid w:val="00A0772D"/>
    <w:rsid w:val="00A11044"/>
    <w:rsid w:val="00A141A1"/>
    <w:rsid w:val="00A142AC"/>
    <w:rsid w:val="00A152B4"/>
    <w:rsid w:val="00A15420"/>
    <w:rsid w:val="00A15D3C"/>
    <w:rsid w:val="00A15D85"/>
    <w:rsid w:val="00A20388"/>
    <w:rsid w:val="00A2064C"/>
    <w:rsid w:val="00A20C94"/>
    <w:rsid w:val="00A22036"/>
    <w:rsid w:val="00A231BF"/>
    <w:rsid w:val="00A23712"/>
    <w:rsid w:val="00A23DB3"/>
    <w:rsid w:val="00A24310"/>
    <w:rsid w:val="00A2450D"/>
    <w:rsid w:val="00A24EB0"/>
    <w:rsid w:val="00A24F75"/>
    <w:rsid w:val="00A25BE7"/>
    <w:rsid w:val="00A268A6"/>
    <w:rsid w:val="00A26B3C"/>
    <w:rsid w:val="00A2714F"/>
    <w:rsid w:val="00A2718A"/>
    <w:rsid w:val="00A27A09"/>
    <w:rsid w:val="00A30148"/>
    <w:rsid w:val="00A312A4"/>
    <w:rsid w:val="00A321A3"/>
    <w:rsid w:val="00A3249A"/>
    <w:rsid w:val="00A332E8"/>
    <w:rsid w:val="00A33948"/>
    <w:rsid w:val="00A3520E"/>
    <w:rsid w:val="00A35558"/>
    <w:rsid w:val="00A35ACD"/>
    <w:rsid w:val="00A35D91"/>
    <w:rsid w:val="00A361D6"/>
    <w:rsid w:val="00A36D1B"/>
    <w:rsid w:val="00A36D3B"/>
    <w:rsid w:val="00A40365"/>
    <w:rsid w:val="00A41C6E"/>
    <w:rsid w:val="00A41E6B"/>
    <w:rsid w:val="00A4266C"/>
    <w:rsid w:val="00A43286"/>
    <w:rsid w:val="00A43540"/>
    <w:rsid w:val="00A43D29"/>
    <w:rsid w:val="00A43D5F"/>
    <w:rsid w:val="00A44835"/>
    <w:rsid w:val="00A4568F"/>
    <w:rsid w:val="00A46AFA"/>
    <w:rsid w:val="00A513FF"/>
    <w:rsid w:val="00A52338"/>
    <w:rsid w:val="00A524EA"/>
    <w:rsid w:val="00A52F8D"/>
    <w:rsid w:val="00A53D12"/>
    <w:rsid w:val="00A54DF2"/>
    <w:rsid w:val="00A60B21"/>
    <w:rsid w:val="00A624AE"/>
    <w:rsid w:val="00A62C84"/>
    <w:rsid w:val="00A62C86"/>
    <w:rsid w:val="00A64E8D"/>
    <w:rsid w:val="00A65AB3"/>
    <w:rsid w:val="00A674E2"/>
    <w:rsid w:val="00A67B74"/>
    <w:rsid w:val="00A70101"/>
    <w:rsid w:val="00A702FD"/>
    <w:rsid w:val="00A70604"/>
    <w:rsid w:val="00A70E7A"/>
    <w:rsid w:val="00A72431"/>
    <w:rsid w:val="00A72939"/>
    <w:rsid w:val="00A72AC4"/>
    <w:rsid w:val="00A72B06"/>
    <w:rsid w:val="00A74965"/>
    <w:rsid w:val="00A763F7"/>
    <w:rsid w:val="00A80632"/>
    <w:rsid w:val="00A820E3"/>
    <w:rsid w:val="00A823FC"/>
    <w:rsid w:val="00A8390E"/>
    <w:rsid w:val="00A84036"/>
    <w:rsid w:val="00A8654B"/>
    <w:rsid w:val="00A86591"/>
    <w:rsid w:val="00A92DCD"/>
    <w:rsid w:val="00A938C6"/>
    <w:rsid w:val="00A945CC"/>
    <w:rsid w:val="00A95091"/>
    <w:rsid w:val="00A954A6"/>
    <w:rsid w:val="00A95547"/>
    <w:rsid w:val="00A962D5"/>
    <w:rsid w:val="00A96501"/>
    <w:rsid w:val="00A96D28"/>
    <w:rsid w:val="00AA0B03"/>
    <w:rsid w:val="00AA18DE"/>
    <w:rsid w:val="00AA3037"/>
    <w:rsid w:val="00AA53A3"/>
    <w:rsid w:val="00AA5C89"/>
    <w:rsid w:val="00AB1249"/>
    <w:rsid w:val="00AB3286"/>
    <w:rsid w:val="00AB515A"/>
    <w:rsid w:val="00AB5BE3"/>
    <w:rsid w:val="00AB6999"/>
    <w:rsid w:val="00AC0945"/>
    <w:rsid w:val="00AC11B4"/>
    <w:rsid w:val="00AC22EA"/>
    <w:rsid w:val="00AC3B22"/>
    <w:rsid w:val="00AC4954"/>
    <w:rsid w:val="00AC4C6D"/>
    <w:rsid w:val="00AC57A2"/>
    <w:rsid w:val="00AC6751"/>
    <w:rsid w:val="00AC6890"/>
    <w:rsid w:val="00AC6A7D"/>
    <w:rsid w:val="00AD04D0"/>
    <w:rsid w:val="00AD2839"/>
    <w:rsid w:val="00AD2E9C"/>
    <w:rsid w:val="00AD3059"/>
    <w:rsid w:val="00AD358C"/>
    <w:rsid w:val="00AD4164"/>
    <w:rsid w:val="00AD41A3"/>
    <w:rsid w:val="00AD5D8C"/>
    <w:rsid w:val="00AD627A"/>
    <w:rsid w:val="00AD696B"/>
    <w:rsid w:val="00AD7652"/>
    <w:rsid w:val="00AE09DD"/>
    <w:rsid w:val="00AE1529"/>
    <w:rsid w:val="00AE255F"/>
    <w:rsid w:val="00AE3CA3"/>
    <w:rsid w:val="00AE4AD2"/>
    <w:rsid w:val="00AE5C43"/>
    <w:rsid w:val="00AE611E"/>
    <w:rsid w:val="00AE6C82"/>
    <w:rsid w:val="00AE6E72"/>
    <w:rsid w:val="00AE7BBD"/>
    <w:rsid w:val="00AF1D82"/>
    <w:rsid w:val="00AF1E71"/>
    <w:rsid w:val="00AF253B"/>
    <w:rsid w:val="00AF47EE"/>
    <w:rsid w:val="00AF53A0"/>
    <w:rsid w:val="00AF5415"/>
    <w:rsid w:val="00AF71CE"/>
    <w:rsid w:val="00B00895"/>
    <w:rsid w:val="00B03952"/>
    <w:rsid w:val="00B03985"/>
    <w:rsid w:val="00B03DB3"/>
    <w:rsid w:val="00B03FE3"/>
    <w:rsid w:val="00B042D7"/>
    <w:rsid w:val="00B0676D"/>
    <w:rsid w:val="00B0695F"/>
    <w:rsid w:val="00B06A73"/>
    <w:rsid w:val="00B07106"/>
    <w:rsid w:val="00B105C5"/>
    <w:rsid w:val="00B107AA"/>
    <w:rsid w:val="00B17467"/>
    <w:rsid w:val="00B1795E"/>
    <w:rsid w:val="00B17F44"/>
    <w:rsid w:val="00B20C34"/>
    <w:rsid w:val="00B20EEE"/>
    <w:rsid w:val="00B20FC5"/>
    <w:rsid w:val="00B24863"/>
    <w:rsid w:val="00B24C3F"/>
    <w:rsid w:val="00B252DB"/>
    <w:rsid w:val="00B25F7F"/>
    <w:rsid w:val="00B27EF5"/>
    <w:rsid w:val="00B3180E"/>
    <w:rsid w:val="00B31BAF"/>
    <w:rsid w:val="00B31D7C"/>
    <w:rsid w:val="00B34708"/>
    <w:rsid w:val="00B35025"/>
    <w:rsid w:val="00B35A0D"/>
    <w:rsid w:val="00B367BD"/>
    <w:rsid w:val="00B37B7B"/>
    <w:rsid w:val="00B37E46"/>
    <w:rsid w:val="00B416E4"/>
    <w:rsid w:val="00B421FF"/>
    <w:rsid w:val="00B42F43"/>
    <w:rsid w:val="00B446EA"/>
    <w:rsid w:val="00B45D0B"/>
    <w:rsid w:val="00B46D63"/>
    <w:rsid w:val="00B50EFC"/>
    <w:rsid w:val="00B5102A"/>
    <w:rsid w:val="00B52050"/>
    <w:rsid w:val="00B53BBC"/>
    <w:rsid w:val="00B53C5E"/>
    <w:rsid w:val="00B54D0A"/>
    <w:rsid w:val="00B55073"/>
    <w:rsid w:val="00B557CD"/>
    <w:rsid w:val="00B55D9A"/>
    <w:rsid w:val="00B55FAE"/>
    <w:rsid w:val="00B56975"/>
    <w:rsid w:val="00B569A2"/>
    <w:rsid w:val="00B5751A"/>
    <w:rsid w:val="00B57932"/>
    <w:rsid w:val="00B61068"/>
    <w:rsid w:val="00B615EF"/>
    <w:rsid w:val="00B61646"/>
    <w:rsid w:val="00B62460"/>
    <w:rsid w:val="00B628DC"/>
    <w:rsid w:val="00B64CB3"/>
    <w:rsid w:val="00B662AB"/>
    <w:rsid w:val="00B66D6E"/>
    <w:rsid w:val="00B66E41"/>
    <w:rsid w:val="00B67535"/>
    <w:rsid w:val="00B678F4"/>
    <w:rsid w:val="00B67B54"/>
    <w:rsid w:val="00B71AE5"/>
    <w:rsid w:val="00B72DAE"/>
    <w:rsid w:val="00B73BA9"/>
    <w:rsid w:val="00B757E0"/>
    <w:rsid w:val="00B80ED2"/>
    <w:rsid w:val="00B834C3"/>
    <w:rsid w:val="00B834E6"/>
    <w:rsid w:val="00B836ED"/>
    <w:rsid w:val="00B849D9"/>
    <w:rsid w:val="00B8672E"/>
    <w:rsid w:val="00B8770B"/>
    <w:rsid w:val="00B939D4"/>
    <w:rsid w:val="00B944A0"/>
    <w:rsid w:val="00B945DD"/>
    <w:rsid w:val="00B94A96"/>
    <w:rsid w:val="00B94FD2"/>
    <w:rsid w:val="00B966C9"/>
    <w:rsid w:val="00B96723"/>
    <w:rsid w:val="00B967EE"/>
    <w:rsid w:val="00BA016B"/>
    <w:rsid w:val="00BA11C0"/>
    <w:rsid w:val="00BA61B7"/>
    <w:rsid w:val="00BA63C6"/>
    <w:rsid w:val="00BA66B8"/>
    <w:rsid w:val="00BA6B1D"/>
    <w:rsid w:val="00BA7A84"/>
    <w:rsid w:val="00BB00FA"/>
    <w:rsid w:val="00BB097E"/>
    <w:rsid w:val="00BB1192"/>
    <w:rsid w:val="00BB26F6"/>
    <w:rsid w:val="00BB5735"/>
    <w:rsid w:val="00BB5C3B"/>
    <w:rsid w:val="00BB5CC4"/>
    <w:rsid w:val="00BC0755"/>
    <w:rsid w:val="00BC12FC"/>
    <w:rsid w:val="00BC1680"/>
    <w:rsid w:val="00BC2A26"/>
    <w:rsid w:val="00BC31D5"/>
    <w:rsid w:val="00BC327C"/>
    <w:rsid w:val="00BC372E"/>
    <w:rsid w:val="00BC3747"/>
    <w:rsid w:val="00BC3E9D"/>
    <w:rsid w:val="00BC441B"/>
    <w:rsid w:val="00BC4CE7"/>
    <w:rsid w:val="00BC5139"/>
    <w:rsid w:val="00BC5F16"/>
    <w:rsid w:val="00BC6678"/>
    <w:rsid w:val="00BC7799"/>
    <w:rsid w:val="00BD03BD"/>
    <w:rsid w:val="00BD04B4"/>
    <w:rsid w:val="00BD06AB"/>
    <w:rsid w:val="00BD3134"/>
    <w:rsid w:val="00BD55D8"/>
    <w:rsid w:val="00BD5665"/>
    <w:rsid w:val="00BD6B43"/>
    <w:rsid w:val="00BD6BBD"/>
    <w:rsid w:val="00BD7771"/>
    <w:rsid w:val="00BE1AAF"/>
    <w:rsid w:val="00BE1C8C"/>
    <w:rsid w:val="00BE3CB4"/>
    <w:rsid w:val="00BE3F63"/>
    <w:rsid w:val="00BE4090"/>
    <w:rsid w:val="00BE4597"/>
    <w:rsid w:val="00BE4FFE"/>
    <w:rsid w:val="00BE6613"/>
    <w:rsid w:val="00BE78C8"/>
    <w:rsid w:val="00BF0106"/>
    <w:rsid w:val="00BF16F9"/>
    <w:rsid w:val="00BF1EB3"/>
    <w:rsid w:val="00BF25F8"/>
    <w:rsid w:val="00BF3946"/>
    <w:rsid w:val="00BF39AD"/>
    <w:rsid w:val="00BF39E8"/>
    <w:rsid w:val="00BF3E94"/>
    <w:rsid w:val="00BF4AD7"/>
    <w:rsid w:val="00BF4F46"/>
    <w:rsid w:val="00BF5ABA"/>
    <w:rsid w:val="00BF5F11"/>
    <w:rsid w:val="00BF6E25"/>
    <w:rsid w:val="00BF6EF0"/>
    <w:rsid w:val="00C00142"/>
    <w:rsid w:val="00C00945"/>
    <w:rsid w:val="00C00ACD"/>
    <w:rsid w:val="00C01D5A"/>
    <w:rsid w:val="00C04AC4"/>
    <w:rsid w:val="00C0640B"/>
    <w:rsid w:val="00C07F60"/>
    <w:rsid w:val="00C10819"/>
    <w:rsid w:val="00C119D4"/>
    <w:rsid w:val="00C11F44"/>
    <w:rsid w:val="00C135F8"/>
    <w:rsid w:val="00C14979"/>
    <w:rsid w:val="00C14F96"/>
    <w:rsid w:val="00C157FF"/>
    <w:rsid w:val="00C158E4"/>
    <w:rsid w:val="00C15FAA"/>
    <w:rsid w:val="00C17585"/>
    <w:rsid w:val="00C17D5D"/>
    <w:rsid w:val="00C17E1C"/>
    <w:rsid w:val="00C20B0C"/>
    <w:rsid w:val="00C20E03"/>
    <w:rsid w:val="00C21452"/>
    <w:rsid w:val="00C21655"/>
    <w:rsid w:val="00C2185E"/>
    <w:rsid w:val="00C22227"/>
    <w:rsid w:val="00C22CA6"/>
    <w:rsid w:val="00C23255"/>
    <w:rsid w:val="00C240C8"/>
    <w:rsid w:val="00C241B4"/>
    <w:rsid w:val="00C24216"/>
    <w:rsid w:val="00C26746"/>
    <w:rsid w:val="00C26865"/>
    <w:rsid w:val="00C313EF"/>
    <w:rsid w:val="00C321E6"/>
    <w:rsid w:val="00C32595"/>
    <w:rsid w:val="00C3331D"/>
    <w:rsid w:val="00C33767"/>
    <w:rsid w:val="00C33EB8"/>
    <w:rsid w:val="00C3512F"/>
    <w:rsid w:val="00C35251"/>
    <w:rsid w:val="00C35F82"/>
    <w:rsid w:val="00C35FF7"/>
    <w:rsid w:val="00C36801"/>
    <w:rsid w:val="00C37145"/>
    <w:rsid w:val="00C40AAD"/>
    <w:rsid w:val="00C4185B"/>
    <w:rsid w:val="00C43236"/>
    <w:rsid w:val="00C43436"/>
    <w:rsid w:val="00C44190"/>
    <w:rsid w:val="00C44C9E"/>
    <w:rsid w:val="00C45255"/>
    <w:rsid w:val="00C455B6"/>
    <w:rsid w:val="00C45AAD"/>
    <w:rsid w:val="00C4613F"/>
    <w:rsid w:val="00C462D6"/>
    <w:rsid w:val="00C46398"/>
    <w:rsid w:val="00C47CC7"/>
    <w:rsid w:val="00C5038D"/>
    <w:rsid w:val="00C50F03"/>
    <w:rsid w:val="00C51789"/>
    <w:rsid w:val="00C524D4"/>
    <w:rsid w:val="00C52704"/>
    <w:rsid w:val="00C53392"/>
    <w:rsid w:val="00C53B66"/>
    <w:rsid w:val="00C550C2"/>
    <w:rsid w:val="00C56423"/>
    <w:rsid w:val="00C5751D"/>
    <w:rsid w:val="00C57AC2"/>
    <w:rsid w:val="00C61207"/>
    <w:rsid w:val="00C61AF7"/>
    <w:rsid w:val="00C62A45"/>
    <w:rsid w:val="00C62FF1"/>
    <w:rsid w:val="00C63379"/>
    <w:rsid w:val="00C643B5"/>
    <w:rsid w:val="00C64AB7"/>
    <w:rsid w:val="00C64E04"/>
    <w:rsid w:val="00C6522D"/>
    <w:rsid w:val="00C6775F"/>
    <w:rsid w:val="00C67E93"/>
    <w:rsid w:val="00C70875"/>
    <w:rsid w:val="00C712B2"/>
    <w:rsid w:val="00C71EA7"/>
    <w:rsid w:val="00C77A58"/>
    <w:rsid w:val="00C81472"/>
    <w:rsid w:val="00C817BA"/>
    <w:rsid w:val="00C81964"/>
    <w:rsid w:val="00C81DB8"/>
    <w:rsid w:val="00C827C7"/>
    <w:rsid w:val="00C84C1F"/>
    <w:rsid w:val="00C862ED"/>
    <w:rsid w:val="00C915DA"/>
    <w:rsid w:val="00C92B46"/>
    <w:rsid w:val="00C93A8E"/>
    <w:rsid w:val="00C93ACD"/>
    <w:rsid w:val="00C95675"/>
    <w:rsid w:val="00C9572E"/>
    <w:rsid w:val="00C95ACF"/>
    <w:rsid w:val="00C96D66"/>
    <w:rsid w:val="00C97B40"/>
    <w:rsid w:val="00CA1478"/>
    <w:rsid w:val="00CA1EE2"/>
    <w:rsid w:val="00CA2543"/>
    <w:rsid w:val="00CA3B54"/>
    <w:rsid w:val="00CA3E61"/>
    <w:rsid w:val="00CA3F72"/>
    <w:rsid w:val="00CA4A5E"/>
    <w:rsid w:val="00CA4C03"/>
    <w:rsid w:val="00CA5BEA"/>
    <w:rsid w:val="00CA663E"/>
    <w:rsid w:val="00CA7300"/>
    <w:rsid w:val="00CB0527"/>
    <w:rsid w:val="00CB2203"/>
    <w:rsid w:val="00CB2EFB"/>
    <w:rsid w:val="00CB30B4"/>
    <w:rsid w:val="00CB3733"/>
    <w:rsid w:val="00CB58C9"/>
    <w:rsid w:val="00CB61A4"/>
    <w:rsid w:val="00CB69A4"/>
    <w:rsid w:val="00CB70DA"/>
    <w:rsid w:val="00CB7453"/>
    <w:rsid w:val="00CB76F9"/>
    <w:rsid w:val="00CB783C"/>
    <w:rsid w:val="00CB795D"/>
    <w:rsid w:val="00CB7D28"/>
    <w:rsid w:val="00CB7ED7"/>
    <w:rsid w:val="00CC0BF6"/>
    <w:rsid w:val="00CC1D32"/>
    <w:rsid w:val="00CC2D25"/>
    <w:rsid w:val="00CC3BE5"/>
    <w:rsid w:val="00CC4435"/>
    <w:rsid w:val="00CC449B"/>
    <w:rsid w:val="00CC4FC7"/>
    <w:rsid w:val="00CC5289"/>
    <w:rsid w:val="00CC53CD"/>
    <w:rsid w:val="00CC5697"/>
    <w:rsid w:val="00CC57A3"/>
    <w:rsid w:val="00CC5D28"/>
    <w:rsid w:val="00CC6674"/>
    <w:rsid w:val="00CD06D1"/>
    <w:rsid w:val="00CD0C97"/>
    <w:rsid w:val="00CD21B9"/>
    <w:rsid w:val="00CD23E6"/>
    <w:rsid w:val="00CD24E0"/>
    <w:rsid w:val="00CD2527"/>
    <w:rsid w:val="00CD2E1F"/>
    <w:rsid w:val="00CD5BC4"/>
    <w:rsid w:val="00CD6089"/>
    <w:rsid w:val="00CE0021"/>
    <w:rsid w:val="00CE0172"/>
    <w:rsid w:val="00CE0622"/>
    <w:rsid w:val="00CE0F5E"/>
    <w:rsid w:val="00CE1477"/>
    <w:rsid w:val="00CE2184"/>
    <w:rsid w:val="00CE2A80"/>
    <w:rsid w:val="00CE3954"/>
    <w:rsid w:val="00CE405F"/>
    <w:rsid w:val="00CE55B4"/>
    <w:rsid w:val="00CE56D5"/>
    <w:rsid w:val="00CE61C8"/>
    <w:rsid w:val="00CE644C"/>
    <w:rsid w:val="00CF0357"/>
    <w:rsid w:val="00CF17BD"/>
    <w:rsid w:val="00CF2012"/>
    <w:rsid w:val="00CF424B"/>
    <w:rsid w:val="00CF46CD"/>
    <w:rsid w:val="00CF4F8D"/>
    <w:rsid w:val="00CF58B2"/>
    <w:rsid w:val="00CF7527"/>
    <w:rsid w:val="00CF7695"/>
    <w:rsid w:val="00CF7FDB"/>
    <w:rsid w:val="00D0097A"/>
    <w:rsid w:val="00D009CF"/>
    <w:rsid w:val="00D0305B"/>
    <w:rsid w:val="00D03D46"/>
    <w:rsid w:val="00D04F77"/>
    <w:rsid w:val="00D0602C"/>
    <w:rsid w:val="00D063D0"/>
    <w:rsid w:val="00D073C9"/>
    <w:rsid w:val="00D07B65"/>
    <w:rsid w:val="00D07D78"/>
    <w:rsid w:val="00D1288D"/>
    <w:rsid w:val="00D12B8E"/>
    <w:rsid w:val="00D13C3D"/>
    <w:rsid w:val="00D141F3"/>
    <w:rsid w:val="00D14DEF"/>
    <w:rsid w:val="00D15B68"/>
    <w:rsid w:val="00D217EA"/>
    <w:rsid w:val="00D21F15"/>
    <w:rsid w:val="00D22622"/>
    <w:rsid w:val="00D22C80"/>
    <w:rsid w:val="00D24624"/>
    <w:rsid w:val="00D25CE1"/>
    <w:rsid w:val="00D2694E"/>
    <w:rsid w:val="00D305E4"/>
    <w:rsid w:val="00D30969"/>
    <w:rsid w:val="00D30A38"/>
    <w:rsid w:val="00D31A7D"/>
    <w:rsid w:val="00D34444"/>
    <w:rsid w:val="00D34C59"/>
    <w:rsid w:val="00D34D4A"/>
    <w:rsid w:val="00D352FE"/>
    <w:rsid w:val="00D35DEE"/>
    <w:rsid w:val="00D36026"/>
    <w:rsid w:val="00D36038"/>
    <w:rsid w:val="00D36C51"/>
    <w:rsid w:val="00D36DDA"/>
    <w:rsid w:val="00D3780F"/>
    <w:rsid w:val="00D37882"/>
    <w:rsid w:val="00D37DB6"/>
    <w:rsid w:val="00D37F40"/>
    <w:rsid w:val="00D40710"/>
    <w:rsid w:val="00D442A2"/>
    <w:rsid w:val="00D44BC6"/>
    <w:rsid w:val="00D45801"/>
    <w:rsid w:val="00D46C9D"/>
    <w:rsid w:val="00D500E3"/>
    <w:rsid w:val="00D50211"/>
    <w:rsid w:val="00D506CD"/>
    <w:rsid w:val="00D52C65"/>
    <w:rsid w:val="00D53A24"/>
    <w:rsid w:val="00D545E6"/>
    <w:rsid w:val="00D561BC"/>
    <w:rsid w:val="00D56548"/>
    <w:rsid w:val="00D570FA"/>
    <w:rsid w:val="00D637F2"/>
    <w:rsid w:val="00D63CA3"/>
    <w:rsid w:val="00D65064"/>
    <w:rsid w:val="00D65428"/>
    <w:rsid w:val="00D66633"/>
    <w:rsid w:val="00D66D65"/>
    <w:rsid w:val="00D71610"/>
    <w:rsid w:val="00D720E5"/>
    <w:rsid w:val="00D7350A"/>
    <w:rsid w:val="00D74D9E"/>
    <w:rsid w:val="00D77374"/>
    <w:rsid w:val="00D777B1"/>
    <w:rsid w:val="00D814A7"/>
    <w:rsid w:val="00D8181D"/>
    <w:rsid w:val="00D847CB"/>
    <w:rsid w:val="00D8704D"/>
    <w:rsid w:val="00D87333"/>
    <w:rsid w:val="00D90755"/>
    <w:rsid w:val="00D90828"/>
    <w:rsid w:val="00D90F47"/>
    <w:rsid w:val="00D957C6"/>
    <w:rsid w:val="00D96C52"/>
    <w:rsid w:val="00D96C8C"/>
    <w:rsid w:val="00D9726D"/>
    <w:rsid w:val="00D976DF"/>
    <w:rsid w:val="00DA0251"/>
    <w:rsid w:val="00DA0DD0"/>
    <w:rsid w:val="00DA19BA"/>
    <w:rsid w:val="00DA2662"/>
    <w:rsid w:val="00DA26B5"/>
    <w:rsid w:val="00DA35B7"/>
    <w:rsid w:val="00DA61B9"/>
    <w:rsid w:val="00DA7544"/>
    <w:rsid w:val="00DA75F9"/>
    <w:rsid w:val="00DB0517"/>
    <w:rsid w:val="00DB1292"/>
    <w:rsid w:val="00DB1D82"/>
    <w:rsid w:val="00DB281A"/>
    <w:rsid w:val="00DB3AD2"/>
    <w:rsid w:val="00DB587A"/>
    <w:rsid w:val="00DB7E67"/>
    <w:rsid w:val="00DC28E5"/>
    <w:rsid w:val="00DC2A54"/>
    <w:rsid w:val="00DC330A"/>
    <w:rsid w:val="00DC3654"/>
    <w:rsid w:val="00DC43F4"/>
    <w:rsid w:val="00DC5E95"/>
    <w:rsid w:val="00DC61A5"/>
    <w:rsid w:val="00DC6212"/>
    <w:rsid w:val="00DD0414"/>
    <w:rsid w:val="00DD0503"/>
    <w:rsid w:val="00DD0FCA"/>
    <w:rsid w:val="00DD1101"/>
    <w:rsid w:val="00DD4773"/>
    <w:rsid w:val="00DD4FA6"/>
    <w:rsid w:val="00DD7901"/>
    <w:rsid w:val="00DD79DC"/>
    <w:rsid w:val="00DE2E61"/>
    <w:rsid w:val="00DE3993"/>
    <w:rsid w:val="00DE3F97"/>
    <w:rsid w:val="00DE506C"/>
    <w:rsid w:val="00DE528C"/>
    <w:rsid w:val="00DE5869"/>
    <w:rsid w:val="00DE7337"/>
    <w:rsid w:val="00DE7C82"/>
    <w:rsid w:val="00DF1C44"/>
    <w:rsid w:val="00DF21CD"/>
    <w:rsid w:val="00DF25F9"/>
    <w:rsid w:val="00DF4D3C"/>
    <w:rsid w:val="00DF60C3"/>
    <w:rsid w:val="00DF6466"/>
    <w:rsid w:val="00DF694E"/>
    <w:rsid w:val="00E00196"/>
    <w:rsid w:val="00E0059F"/>
    <w:rsid w:val="00E00813"/>
    <w:rsid w:val="00E01865"/>
    <w:rsid w:val="00E02AD8"/>
    <w:rsid w:val="00E04345"/>
    <w:rsid w:val="00E043E6"/>
    <w:rsid w:val="00E055B7"/>
    <w:rsid w:val="00E0779F"/>
    <w:rsid w:val="00E11FCB"/>
    <w:rsid w:val="00E121E8"/>
    <w:rsid w:val="00E13AEE"/>
    <w:rsid w:val="00E13D4A"/>
    <w:rsid w:val="00E153CB"/>
    <w:rsid w:val="00E15FD0"/>
    <w:rsid w:val="00E16D59"/>
    <w:rsid w:val="00E21000"/>
    <w:rsid w:val="00E225B6"/>
    <w:rsid w:val="00E235C2"/>
    <w:rsid w:val="00E249E7"/>
    <w:rsid w:val="00E24CE0"/>
    <w:rsid w:val="00E2570C"/>
    <w:rsid w:val="00E25AB3"/>
    <w:rsid w:val="00E268E0"/>
    <w:rsid w:val="00E27497"/>
    <w:rsid w:val="00E3216A"/>
    <w:rsid w:val="00E32275"/>
    <w:rsid w:val="00E338FE"/>
    <w:rsid w:val="00E33CAB"/>
    <w:rsid w:val="00E34A0E"/>
    <w:rsid w:val="00E35973"/>
    <w:rsid w:val="00E35BAE"/>
    <w:rsid w:val="00E36958"/>
    <w:rsid w:val="00E36D6C"/>
    <w:rsid w:val="00E3747A"/>
    <w:rsid w:val="00E378DB"/>
    <w:rsid w:val="00E414EF"/>
    <w:rsid w:val="00E41B57"/>
    <w:rsid w:val="00E426BF"/>
    <w:rsid w:val="00E4380C"/>
    <w:rsid w:val="00E445F2"/>
    <w:rsid w:val="00E44A00"/>
    <w:rsid w:val="00E4740D"/>
    <w:rsid w:val="00E479CC"/>
    <w:rsid w:val="00E47DEC"/>
    <w:rsid w:val="00E50340"/>
    <w:rsid w:val="00E508AA"/>
    <w:rsid w:val="00E50E14"/>
    <w:rsid w:val="00E5106A"/>
    <w:rsid w:val="00E518DB"/>
    <w:rsid w:val="00E528E8"/>
    <w:rsid w:val="00E52AC1"/>
    <w:rsid w:val="00E52CFF"/>
    <w:rsid w:val="00E535C0"/>
    <w:rsid w:val="00E57FE7"/>
    <w:rsid w:val="00E60018"/>
    <w:rsid w:val="00E60628"/>
    <w:rsid w:val="00E61905"/>
    <w:rsid w:val="00E63352"/>
    <w:rsid w:val="00E63DDB"/>
    <w:rsid w:val="00E642E7"/>
    <w:rsid w:val="00E64B1B"/>
    <w:rsid w:val="00E65175"/>
    <w:rsid w:val="00E652B9"/>
    <w:rsid w:val="00E659F2"/>
    <w:rsid w:val="00E6642C"/>
    <w:rsid w:val="00E67434"/>
    <w:rsid w:val="00E70354"/>
    <w:rsid w:val="00E708F3"/>
    <w:rsid w:val="00E7145D"/>
    <w:rsid w:val="00E719EB"/>
    <w:rsid w:val="00E7233D"/>
    <w:rsid w:val="00E7249C"/>
    <w:rsid w:val="00E73043"/>
    <w:rsid w:val="00E7310B"/>
    <w:rsid w:val="00E73D15"/>
    <w:rsid w:val="00E77246"/>
    <w:rsid w:val="00E77A56"/>
    <w:rsid w:val="00E80202"/>
    <w:rsid w:val="00E81749"/>
    <w:rsid w:val="00E82734"/>
    <w:rsid w:val="00E82D48"/>
    <w:rsid w:val="00E8386B"/>
    <w:rsid w:val="00E846FC"/>
    <w:rsid w:val="00E87133"/>
    <w:rsid w:val="00E875F6"/>
    <w:rsid w:val="00E909DA"/>
    <w:rsid w:val="00E90A5F"/>
    <w:rsid w:val="00E91783"/>
    <w:rsid w:val="00E91A02"/>
    <w:rsid w:val="00E92449"/>
    <w:rsid w:val="00E9298F"/>
    <w:rsid w:val="00E9476C"/>
    <w:rsid w:val="00E95760"/>
    <w:rsid w:val="00E971B9"/>
    <w:rsid w:val="00E97843"/>
    <w:rsid w:val="00E97FE2"/>
    <w:rsid w:val="00EA1F12"/>
    <w:rsid w:val="00EA22C8"/>
    <w:rsid w:val="00EA528E"/>
    <w:rsid w:val="00EA5B8F"/>
    <w:rsid w:val="00EA6ACA"/>
    <w:rsid w:val="00EB02AB"/>
    <w:rsid w:val="00EB14BE"/>
    <w:rsid w:val="00EB2630"/>
    <w:rsid w:val="00EB501D"/>
    <w:rsid w:val="00EB54CD"/>
    <w:rsid w:val="00EB563A"/>
    <w:rsid w:val="00EB612D"/>
    <w:rsid w:val="00EB68CA"/>
    <w:rsid w:val="00EB72B7"/>
    <w:rsid w:val="00EC0D89"/>
    <w:rsid w:val="00EC13DA"/>
    <w:rsid w:val="00EC1BD1"/>
    <w:rsid w:val="00EC1E15"/>
    <w:rsid w:val="00EC3B2C"/>
    <w:rsid w:val="00EC3EE5"/>
    <w:rsid w:val="00EC4570"/>
    <w:rsid w:val="00EC49A1"/>
    <w:rsid w:val="00EC4F0E"/>
    <w:rsid w:val="00EC5974"/>
    <w:rsid w:val="00EC5B27"/>
    <w:rsid w:val="00EC5BDD"/>
    <w:rsid w:val="00EC6E14"/>
    <w:rsid w:val="00ED0443"/>
    <w:rsid w:val="00ED0CDA"/>
    <w:rsid w:val="00ED29DC"/>
    <w:rsid w:val="00ED335F"/>
    <w:rsid w:val="00ED5216"/>
    <w:rsid w:val="00ED5CA7"/>
    <w:rsid w:val="00ED6709"/>
    <w:rsid w:val="00ED6E5B"/>
    <w:rsid w:val="00ED7738"/>
    <w:rsid w:val="00ED7A5F"/>
    <w:rsid w:val="00EE0197"/>
    <w:rsid w:val="00EE0513"/>
    <w:rsid w:val="00EE0623"/>
    <w:rsid w:val="00EE12C0"/>
    <w:rsid w:val="00EE3843"/>
    <w:rsid w:val="00EE4DD9"/>
    <w:rsid w:val="00EE6CC6"/>
    <w:rsid w:val="00EE758A"/>
    <w:rsid w:val="00EE75EC"/>
    <w:rsid w:val="00EE7725"/>
    <w:rsid w:val="00EE7F9E"/>
    <w:rsid w:val="00EF50C2"/>
    <w:rsid w:val="00EF6221"/>
    <w:rsid w:val="00F02F86"/>
    <w:rsid w:val="00F0326D"/>
    <w:rsid w:val="00F04967"/>
    <w:rsid w:val="00F04ABF"/>
    <w:rsid w:val="00F076CD"/>
    <w:rsid w:val="00F07A3A"/>
    <w:rsid w:val="00F07DD8"/>
    <w:rsid w:val="00F110BB"/>
    <w:rsid w:val="00F13A9F"/>
    <w:rsid w:val="00F15669"/>
    <w:rsid w:val="00F16ADA"/>
    <w:rsid w:val="00F17AA2"/>
    <w:rsid w:val="00F2064C"/>
    <w:rsid w:val="00F208BB"/>
    <w:rsid w:val="00F21313"/>
    <w:rsid w:val="00F21DFD"/>
    <w:rsid w:val="00F23D49"/>
    <w:rsid w:val="00F27E96"/>
    <w:rsid w:val="00F30017"/>
    <w:rsid w:val="00F30EC6"/>
    <w:rsid w:val="00F32594"/>
    <w:rsid w:val="00F32656"/>
    <w:rsid w:val="00F32D27"/>
    <w:rsid w:val="00F32F89"/>
    <w:rsid w:val="00F3305B"/>
    <w:rsid w:val="00F33A68"/>
    <w:rsid w:val="00F34327"/>
    <w:rsid w:val="00F359C4"/>
    <w:rsid w:val="00F368AF"/>
    <w:rsid w:val="00F37B73"/>
    <w:rsid w:val="00F412AA"/>
    <w:rsid w:val="00F436A3"/>
    <w:rsid w:val="00F43836"/>
    <w:rsid w:val="00F44FFB"/>
    <w:rsid w:val="00F466BE"/>
    <w:rsid w:val="00F47D0C"/>
    <w:rsid w:val="00F509E4"/>
    <w:rsid w:val="00F50F9E"/>
    <w:rsid w:val="00F511FC"/>
    <w:rsid w:val="00F51A73"/>
    <w:rsid w:val="00F55950"/>
    <w:rsid w:val="00F56A31"/>
    <w:rsid w:val="00F571C9"/>
    <w:rsid w:val="00F576CE"/>
    <w:rsid w:val="00F57793"/>
    <w:rsid w:val="00F579BA"/>
    <w:rsid w:val="00F57BDD"/>
    <w:rsid w:val="00F613F5"/>
    <w:rsid w:val="00F63166"/>
    <w:rsid w:val="00F63B1E"/>
    <w:rsid w:val="00F63E7A"/>
    <w:rsid w:val="00F640D1"/>
    <w:rsid w:val="00F65023"/>
    <w:rsid w:val="00F6516F"/>
    <w:rsid w:val="00F652AC"/>
    <w:rsid w:val="00F65C19"/>
    <w:rsid w:val="00F66C6B"/>
    <w:rsid w:val="00F67067"/>
    <w:rsid w:val="00F72D16"/>
    <w:rsid w:val="00F72D87"/>
    <w:rsid w:val="00F730B4"/>
    <w:rsid w:val="00F74734"/>
    <w:rsid w:val="00F75867"/>
    <w:rsid w:val="00F76620"/>
    <w:rsid w:val="00F76CC4"/>
    <w:rsid w:val="00F77488"/>
    <w:rsid w:val="00F778D1"/>
    <w:rsid w:val="00F80A7A"/>
    <w:rsid w:val="00F80B80"/>
    <w:rsid w:val="00F8346A"/>
    <w:rsid w:val="00F83AEF"/>
    <w:rsid w:val="00F84107"/>
    <w:rsid w:val="00F84204"/>
    <w:rsid w:val="00F846DA"/>
    <w:rsid w:val="00F8485F"/>
    <w:rsid w:val="00F851B9"/>
    <w:rsid w:val="00F8687A"/>
    <w:rsid w:val="00F86DD6"/>
    <w:rsid w:val="00F9028B"/>
    <w:rsid w:val="00F90AB4"/>
    <w:rsid w:val="00F9170C"/>
    <w:rsid w:val="00F91E4C"/>
    <w:rsid w:val="00F91E5F"/>
    <w:rsid w:val="00F92F16"/>
    <w:rsid w:val="00F93D31"/>
    <w:rsid w:val="00F944F3"/>
    <w:rsid w:val="00F96689"/>
    <w:rsid w:val="00F96E76"/>
    <w:rsid w:val="00FA42CA"/>
    <w:rsid w:val="00FA44AE"/>
    <w:rsid w:val="00FA4754"/>
    <w:rsid w:val="00FA48C5"/>
    <w:rsid w:val="00FA4EDD"/>
    <w:rsid w:val="00FA4F68"/>
    <w:rsid w:val="00FA630C"/>
    <w:rsid w:val="00FA744E"/>
    <w:rsid w:val="00FB2787"/>
    <w:rsid w:val="00FB387D"/>
    <w:rsid w:val="00FB3BD2"/>
    <w:rsid w:val="00FB4008"/>
    <w:rsid w:val="00FB4D30"/>
    <w:rsid w:val="00FB53D4"/>
    <w:rsid w:val="00FB5ABA"/>
    <w:rsid w:val="00FC12D3"/>
    <w:rsid w:val="00FC16D0"/>
    <w:rsid w:val="00FC1998"/>
    <w:rsid w:val="00FC1E2E"/>
    <w:rsid w:val="00FC35E0"/>
    <w:rsid w:val="00FC4036"/>
    <w:rsid w:val="00FC46A6"/>
    <w:rsid w:val="00FC492E"/>
    <w:rsid w:val="00FC503C"/>
    <w:rsid w:val="00FC51AB"/>
    <w:rsid w:val="00FC560E"/>
    <w:rsid w:val="00FC6479"/>
    <w:rsid w:val="00FC652A"/>
    <w:rsid w:val="00FC699D"/>
    <w:rsid w:val="00FD1A31"/>
    <w:rsid w:val="00FD2895"/>
    <w:rsid w:val="00FD3E23"/>
    <w:rsid w:val="00FD4884"/>
    <w:rsid w:val="00FD5186"/>
    <w:rsid w:val="00FD54E3"/>
    <w:rsid w:val="00FD6705"/>
    <w:rsid w:val="00FD6B31"/>
    <w:rsid w:val="00FD73ED"/>
    <w:rsid w:val="00FD7AC7"/>
    <w:rsid w:val="00FD7C7D"/>
    <w:rsid w:val="00FD7F00"/>
    <w:rsid w:val="00FE08D4"/>
    <w:rsid w:val="00FE1660"/>
    <w:rsid w:val="00FE16ED"/>
    <w:rsid w:val="00FE20FD"/>
    <w:rsid w:val="00FE2909"/>
    <w:rsid w:val="00FE3AD3"/>
    <w:rsid w:val="00FE559B"/>
    <w:rsid w:val="00FE59F0"/>
    <w:rsid w:val="00FE60D9"/>
    <w:rsid w:val="00FE74D3"/>
    <w:rsid w:val="00FF06BD"/>
    <w:rsid w:val="00FF0770"/>
    <w:rsid w:val="00FF2934"/>
    <w:rsid w:val="00FF44AF"/>
    <w:rsid w:val="00FF49FE"/>
    <w:rsid w:val="00FF6807"/>
    <w:rsid w:val="00FF68ED"/>
    <w:rsid w:val="00FF7E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C82393"/>
  <w15:chartTrackingRefBased/>
  <w15:docId w15:val="{958BBA39-9565-41FD-A2F0-4782E92AF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qFormat="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iPriority="0"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23CCC"/>
    <w:pPr>
      <w:widowControl w:val="0"/>
      <w:jc w:val="both"/>
    </w:pPr>
    <w:rPr>
      <w:rFonts w:ascii="Times New Roman" w:eastAsia="宋体" w:hAnsi="Times New Roman" w:cs="Times New Roman"/>
      <w:kern w:val="0"/>
      <w:szCs w:val="20"/>
    </w:rPr>
  </w:style>
  <w:style w:type="paragraph" w:styleId="1">
    <w:name w:val="heading 1"/>
    <w:basedOn w:val="a"/>
    <w:next w:val="a"/>
    <w:link w:val="1Char"/>
    <w:uiPriority w:val="9"/>
    <w:qFormat/>
    <w:rsid w:val="00423CCC"/>
    <w:pPr>
      <w:keepNext/>
      <w:keepLines/>
      <w:numPr>
        <w:numId w:val="1"/>
      </w:numPr>
      <w:spacing w:before="340" w:after="330" w:line="576" w:lineRule="auto"/>
      <w:outlineLvl w:val="0"/>
    </w:pPr>
    <w:rPr>
      <w:b/>
      <w:kern w:val="44"/>
      <w:sz w:val="44"/>
    </w:rPr>
  </w:style>
  <w:style w:type="paragraph" w:styleId="2">
    <w:name w:val="heading 2"/>
    <w:basedOn w:val="a"/>
    <w:next w:val="a"/>
    <w:link w:val="2Char"/>
    <w:unhideWhenUsed/>
    <w:qFormat/>
    <w:rsid w:val="00423CCC"/>
    <w:pPr>
      <w:numPr>
        <w:ilvl w:val="1"/>
        <w:numId w:val="2"/>
      </w:numPr>
      <w:autoSpaceDE w:val="0"/>
      <w:autoSpaceDN w:val="0"/>
      <w:adjustRightInd w:val="0"/>
      <w:jc w:val="left"/>
      <w:outlineLvl w:val="1"/>
    </w:pPr>
    <w:rPr>
      <w:rFonts w:ascii="宋体"/>
      <w:b/>
      <w:color w:val="000000"/>
      <w:sz w:val="30"/>
      <w:szCs w:val="24"/>
    </w:rPr>
  </w:style>
  <w:style w:type="paragraph" w:styleId="3">
    <w:name w:val="heading 3"/>
    <w:basedOn w:val="a"/>
    <w:next w:val="a"/>
    <w:link w:val="3Char"/>
    <w:unhideWhenUsed/>
    <w:qFormat/>
    <w:rsid w:val="00423CCC"/>
    <w:pPr>
      <w:keepNext/>
      <w:keepLines/>
      <w:numPr>
        <w:ilvl w:val="2"/>
        <w:numId w:val="3"/>
      </w:numPr>
      <w:tabs>
        <w:tab w:val="left" w:pos="425"/>
        <w:tab w:val="left" w:pos="709"/>
      </w:tabs>
      <w:adjustRightInd w:val="0"/>
      <w:snapToGrid w:val="0"/>
      <w:spacing w:before="240" w:after="240"/>
      <w:outlineLvl w:val="2"/>
    </w:pPr>
    <w:rPr>
      <w:rFonts w:ascii="Tahoma" w:eastAsia="黑体" w:hAnsi="Tahoma"/>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423CC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rsid w:val="00423CCC"/>
    <w:rPr>
      <w:sz w:val="18"/>
      <w:szCs w:val="18"/>
    </w:rPr>
  </w:style>
  <w:style w:type="paragraph" w:styleId="a4">
    <w:name w:val="footer"/>
    <w:basedOn w:val="a"/>
    <w:link w:val="Char0"/>
    <w:unhideWhenUsed/>
    <w:rsid w:val="00423CCC"/>
    <w:pPr>
      <w:tabs>
        <w:tab w:val="center" w:pos="4153"/>
        <w:tab w:val="right" w:pos="8306"/>
      </w:tabs>
      <w:snapToGrid w:val="0"/>
      <w:jc w:val="left"/>
    </w:pPr>
    <w:rPr>
      <w:sz w:val="18"/>
      <w:szCs w:val="18"/>
    </w:rPr>
  </w:style>
  <w:style w:type="character" w:customStyle="1" w:styleId="Char0">
    <w:name w:val="页脚 Char"/>
    <w:basedOn w:val="a0"/>
    <w:link w:val="a4"/>
    <w:rsid w:val="00423CCC"/>
    <w:rPr>
      <w:sz w:val="18"/>
      <w:szCs w:val="18"/>
    </w:rPr>
  </w:style>
  <w:style w:type="character" w:customStyle="1" w:styleId="1Char">
    <w:name w:val="标题 1 Char"/>
    <w:basedOn w:val="a0"/>
    <w:link w:val="1"/>
    <w:uiPriority w:val="9"/>
    <w:qFormat/>
    <w:rsid w:val="00423CCC"/>
    <w:rPr>
      <w:rFonts w:ascii="Times New Roman" w:eastAsia="宋体" w:hAnsi="Times New Roman" w:cs="Times New Roman"/>
      <w:b/>
      <w:kern w:val="44"/>
      <w:sz w:val="44"/>
      <w:szCs w:val="20"/>
    </w:rPr>
  </w:style>
  <w:style w:type="character" w:customStyle="1" w:styleId="2Char">
    <w:name w:val="标题 2 Char"/>
    <w:basedOn w:val="a0"/>
    <w:link w:val="2"/>
    <w:rsid w:val="00423CCC"/>
    <w:rPr>
      <w:rFonts w:ascii="宋体" w:eastAsia="宋体" w:hAnsi="Times New Roman" w:cs="Times New Roman"/>
      <w:b/>
      <w:color w:val="000000"/>
      <w:kern w:val="0"/>
      <w:sz w:val="30"/>
      <w:szCs w:val="24"/>
    </w:rPr>
  </w:style>
  <w:style w:type="character" w:customStyle="1" w:styleId="3Char">
    <w:name w:val="标题 3 Char"/>
    <w:basedOn w:val="a0"/>
    <w:link w:val="3"/>
    <w:rsid w:val="00423CCC"/>
    <w:rPr>
      <w:rFonts w:ascii="Tahoma" w:eastAsia="黑体" w:hAnsi="Tahoma" w:cs="Times New Roman"/>
      <w:b/>
      <w:bCs/>
      <w:kern w:val="0"/>
      <w:sz w:val="28"/>
      <w:szCs w:val="32"/>
    </w:rPr>
  </w:style>
  <w:style w:type="paragraph" w:styleId="a5">
    <w:name w:val="annotation text"/>
    <w:basedOn w:val="a"/>
    <w:link w:val="Char1"/>
    <w:unhideWhenUsed/>
    <w:qFormat/>
    <w:rsid w:val="00423CCC"/>
    <w:pPr>
      <w:jc w:val="left"/>
    </w:pPr>
  </w:style>
  <w:style w:type="character" w:customStyle="1" w:styleId="Char1">
    <w:name w:val="批注文字 Char"/>
    <w:basedOn w:val="a0"/>
    <w:link w:val="a5"/>
    <w:qFormat/>
    <w:rsid w:val="00423CCC"/>
    <w:rPr>
      <w:rFonts w:ascii="Times New Roman" w:eastAsia="宋体" w:hAnsi="Times New Roman" w:cs="Times New Roman"/>
      <w:kern w:val="0"/>
      <w:szCs w:val="20"/>
    </w:rPr>
  </w:style>
  <w:style w:type="paragraph" w:styleId="a6">
    <w:name w:val="annotation subject"/>
    <w:basedOn w:val="a5"/>
    <w:next w:val="a5"/>
    <w:link w:val="Char2"/>
    <w:rsid w:val="00423CCC"/>
    <w:rPr>
      <w:b/>
      <w:bCs/>
    </w:rPr>
  </w:style>
  <w:style w:type="character" w:customStyle="1" w:styleId="Char2">
    <w:name w:val="批注主题 Char"/>
    <w:basedOn w:val="Char1"/>
    <w:link w:val="a6"/>
    <w:rsid w:val="00423CCC"/>
    <w:rPr>
      <w:rFonts w:ascii="Times New Roman" w:eastAsia="宋体" w:hAnsi="Times New Roman" w:cs="Times New Roman"/>
      <w:b/>
      <w:bCs/>
      <w:kern w:val="0"/>
      <w:szCs w:val="20"/>
    </w:rPr>
  </w:style>
  <w:style w:type="paragraph" w:styleId="7">
    <w:name w:val="toc 7"/>
    <w:basedOn w:val="a"/>
    <w:next w:val="a"/>
    <w:uiPriority w:val="39"/>
    <w:unhideWhenUsed/>
    <w:rsid w:val="00423CCC"/>
    <w:pPr>
      <w:ind w:leftChars="1200" w:left="2520"/>
    </w:pPr>
    <w:rPr>
      <w:rFonts w:ascii="Calibri" w:hAnsi="Calibri" w:cs="黑体"/>
      <w:kern w:val="2"/>
      <w:szCs w:val="22"/>
    </w:rPr>
  </w:style>
  <w:style w:type="paragraph" w:styleId="a7">
    <w:name w:val="Normal Indent"/>
    <w:basedOn w:val="a"/>
    <w:qFormat/>
    <w:rsid w:val="00423CCC"/>
    <w:pPr>
      <w:ind w:firstLineChars="200" w:firstLine="420"/>
    </w:pPr>
  </w:style>
  <w:style w:type="paragraph" w:styleId="a8">
    <w:name w:val="caption"/>
    <w:basedOn w:val="a"/>
    <w:next w:val="a"/>
    <w:qFormat/>
    <w:rsid w:val="00423CCC"/>
    <w:rPr>
      <w:rFonts w:ascii="Arial" w:eastAsia="黑体" w:hAnsi="Arial" w:cs="Arial"/>
      <w:kern w:val="2"/>
      <w:sz w:val="20"/>
    </w:rPr>
  </w:style>
  <w:style w:type="paragraph" w:styleId="5">
    <w:name w:val="toc 5"/>
    <w:basedOn w:val="a"/>
    <w:next w:val="a"/>
    <w:uiPriority w:val="39"/>
    <w:unhideWhenUsed/>
    <w:rsid w:val="00423CCC"/>
    <w:pPr>
      <w:ind w:leftChars="800" w:left="1680"/>
    </w:pPr>
    <w:rPr>
      <w:rFonts w:ascii="Calibri" w:hAnsi="Calibri" w:cs="黑体"/>
      <w:kern w:val="2"/>
      <w:szCs w:val="22"/>
    </w:rPr>
  </w:style>
  <w:style w:type="paragraph" w:styleId="30">
    <w:name w:val="toc 3"/>
    <w:basedOn w:val="a"/>
    <w:next w:val="a"/>
    <w:uiPriority w:val="39"/>
    <w:qFormat/>
    <w:rsid w:val="00423CCC"/>
    <w:pPr>
      <w:ind w:leftChars="400" w:left="840"/>
    </w:pPr>
  </w:style>
  <w:style w:type="paragraph" w:styleId="8">
    <w:name w:val="toc 8"/>
    <w:basedOn w:val="a"/>
    <w:next w:val="a"/>
    <w:uiPriority w:val="39"/>
    <w:unhideWhenUsed/>
    <w:rsid w:val="00423CCC"/>
    <w:pPr>
      <w:ind w:leftChars="1400" w:left="2940"/>
    </w:pPr>
    <w:rPr>
      <w:rFonts w:ascii="Calibri" w:hAnsi="Calibri" w:cs="黑体"/>
      <w:kern w:val="2"/>
      <w:szCs w:val="22"/>
    </w:rPr>
  </w:style>
  <w:style w:type="paragraph" w:styleId="a9">
    <w:name w:val="Balloon Text"/>
    <w:basedOn w:val="a"/>
    <w:link w:val="Char3"/>
    <w:rsid w:val="00423CCC"/>
    <w:rPr>
      <w:sz w:val="18"/>
      <w:szCs w:val="18"/>
    </w:rPr>
  </w:style>
  <w:style w:type="character" w:customStyle="1" w:styleId="Char3">
    <w:name w:val="批注框文本 Char"/>
    <w:basedOn w:val="a0"/>
    <w:link w:val="a9"/>
    <w:rsid w:val="00423CCC"/>
    <w:rPr>
      <w:rFonts w:ascii="Times New Roman" w:eastAsia="宋体" w:hAnsi="Times New Roman" w:cs="Times New Roman"/>
      <w:kern w:val="0"/>
      <w:sz w:val="18"/>
      <w:szCs w:val="18"/>
    </w:rPr>
  </w:style>
  <w:style w:type="paragraph" w:styleId="10">
    <w:name w:val="toc 1"/>
    <w:basedOn w:val="a"/>
    <w:next w:val="a"/>
    <w:uiPriority w:val="39"/>
    <w:qFormat/>
    <w:rsid w:val="00423CCC"/>
  </w:style>
  <w:style w:type="paragraph" w:styleId="4">
    <w:name w:val="toc 4"/>
    <w:basedOn w:val="a"/>
    <w:next w:val="a"/>
    <w:uiPriority w:val="39"/>
    <w:unhideWhenUsed/>
    <w:rsid w:val="00423CCC"/>
    <w:pPr>
      <w:ind w:leftChars="600" w:left="1260"/>
    </w:pPr>
    <w:rPr>
      <w:rFonts w:ascii="Calibri" w:hAnsi="Calibri" w:cs="黑体"/>
      <w:kern w:val="2"/>
      <w:szCs w:val="22"/>
    </w:rPr>
  </w:style>
  <w:style w:type="paragraph" w:styleId="6">
    <w:name w:val="toc 6"/>
    <w:basedOn w:val="a"/>
    <w:next w:val="a"/>
    <w:uiPriority w:val="39"/>
    <w:unhideWhenUsed/>
    <w:rsid w:val="00423CCC"/>
    <w:pPr>
      <w:ind w:leftChars="1000" w:left="2100"/>
    </w:pPr>
    <w:rPr>
      <w:rFonts w:ascii="Calibri" w:hAnsi="Calibri" w:cs="黑体"/>
      <w:kern w:val="2"/>
      <w:szCs w:val="22"/>
    </w:rPr>
  </w:style>
  <w:style w:type="paragraph" w:styleId="20">
    <w:name w:val="toc 2"/>
    <w:basedOn w:val="a"/>
    <w:next w:val="a"/>
    <w:uiPriority w:val="39"/>
    <w:qFormat/>
    <w:rsid w:val="00423CCC"/>
    <w:pPr>
      <w:ind w:leftChars="200" w:left="420"/>
    </w:pPr>
  </w:style>
  <w:style w:type="paragraph" w:styleId="9">
    <w:name w:val="toc 9"/>
    <w:basedOn w:val="a"/>
    <w:next w:val="a"/>
    <w:uiPriority w:val="39"/>
    <w:unhideWhenUsed/>
    <w:rsid w:val="00423CCC"/>
    <w:pPr>
      <w:ind w:leftChars="1600" w:left="3360"/>
    </w:pPr>
    <w:rPr>
      <w:rFonts w:ascii="Calibri" w:hAnsi="Calibri" w:cs="黑体"/>
      <w:kern w:val="2"/>
      <w:szCs w:val="22"/>
    </w:rPr>
  </w:style>
  <w:style w:type="paragraph" w:styleId="aa">
    <w:name w:val="Normal (Web)"/>
    <w:basedOn w:val="a"/>
    <w:uiPriority w:val="99"/>
    <w:unhideWhenUsed/>
    <w:rsid w:val="00423CCC"/>
    <w:pPr>
      <w:widowControl/>
      <w:spacing w:before="100" w:beforeAutospacing="1" w:after="100" w:afterAutospacing="1"/>
      <w:jc w:val="left"/>
    </w:pPr>
    <w:rPr>
      <w:rFonts w:ascii="宋体" w:hAnsi="宋体" w:cs="宋体"/>
      <w:sz w:val="24"/>
      <w:szCs w:val="24"/>
    </w:rPr>
  </w:style>
  <w:style w:type="character" w:styleId="ab">
    <w:name w:val="Hyperlink"/>
    <w:uiPriority w:val="99"/>
    <w:unhideWhenUsed/>
    <w:qFormat/>
    <w:rsid w:val="00423CCC"/>
    <w:rPr>
      <w:color w:val="0000FF"/>
      <w:u w:val="single"/>
    </w:rPr>
  </w:style>
  <w:style w:type="character" w:styleId="ac">
    <w:name w:val="annotation reference"/>
    <w:qFormat/>
    <w:rsid w:val="00423CCC"/>
    <w:rPr>
      <w:sz w:val="21"/>
      <w:szCs w:val="21"/>
    </w:rPr>
  </w:style>
  <w:style w:type="character" w:styleId="HTML">
    <w:name w:val="HTML Keyboard"/>
    <w:rsid w:val="00423CCC"/>
    <w:rPr>
      <w:rFonts w:ascii="微软雅黑" w:eastAsia="微软雅黑" w:hAnsi="微软雅黑" w:cs="微软雅黑" w:hint="eastAsia"/>
      <w:sz w:val="20"/>
    </w:rPr>
  </w:style>
  <w:style w:type="table" w:styleId="ad">
    <w:name w:val="Table Grid"/>
    <w:basedOn w:val="a1"/>
    <w:rsid w:val="00423CCC"/>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列出段落1"/>
    <w:basedOn w:val="a"/>
    <w:uiPriority w:val="34"/>
    <w:unhideWhenUsed/>
    <w:qFormat/>
    <w:rsid w:val="00423CCC"/>
    <w:pPr>
      <w:ind w:firstLineChars="200" w:firstLine="420"/>
    </w:pPr>
  </w:style>
  <w:style w:type="paragraph" w:customStyle="1" w:styleId="2560606">
    <w:name w:val="样式 正文缩进 + 首行缩进:  2.56 字符 段前: 0.6 行 段后: 0.6 行"/>
    <w:basedOn w:val="a7"/>
    <w:qFormat/>
    <w:rsid w:val="00423CCC"/>
    <w:pPr>
      <w:widowControl/>
      <w:jc w:val="left"/>
    </w:pPr>
    <w:rPr>
      <w:sz w:val="24"/>
    </w:rPr>
  </w:style>
  <w:style w:type="paragraph" w:customStyle="1" w:styleId="31">
    <w:name w:val="列出段落3"/>
    <w:basedOn w:val="a"/>
    <w:uiPriority w:val="99"/>
    <w:unhideWhenUsed/>
    <w:qFormat/>
    <w:rsid w:val="00423CCC"/>
    <w:pPr>
      <w:ind w:firstLineChars="200" w:firstLine="420"/>
    </w:pPr>
  </w:style>
  <w:style w:type="paragraph" w:customStyle="1" w:styleId="TOC1">
    <w:name w:val="TOC 标题1"/>
    <w:basedOn w:val="1"/>
    <w:next w:val="a"/>
    <w:uiPriority w:val="39"/>
    <w:unhideWhenUsed/>
    <w:qFormat/>
    <w:rsid w:val="00423CCC"/>
    <w:pPr>
      <w:widowControl/>
      <w:numPr>
        <w:numId w:val="0"/>
      </w:numPr>
      <w:spacing w:before="240" w:after="0" w:line="259" w:lineRule="auto"/>
      <w:jc w:val="left"/>
      <w:outlineLvl w:val="9"/>
    </w:pPr>
    <w:rPr>
      <w:rFonts w:ascii="Calibri Light" w:hAnsi="Calibri Light"/>
      <w:b w:val="0"/>
      <w:color w:val="2E75B5"/>
      <w:kern w:val="0"/>
      <w:sz w:val="32"/>
      <w:szCs w:val="32"/>
    </w:rPr>
  </w:style>
  <w:style w:type="paragraph" w:customStyle="1" w:styleId="21">
    <w:name w:val="列出段落2"/>
    <w:basedOn w:val="a"/>
    <w:uiPriority w:val="99"/>
    <w:rsid w:val="00423CCC"/>
    <w:pPr>
      <w:ind w:firstLineChars="200" w:firstLine="420"/>
    </w:pPr>
  </w:style>
  <w:style w:type="character" w:customStyle="1" w:styleId="quscheck2">
    <w:name w:val="qus_check2"/>
    <w:basedOn w:val="a0"/>
    <w:rsid w:val="00423CCC"/>
  </w:style>
  <w:style w:type="character" w:customStyle="1" w:styleId="onact">
    <w:name w:val="on_act"/>
    <w:basedOn w:val="a0"/>
    <w:rsid w:val="00423CCC"/>
  </w:style>
  <w:style w:type="paragraph" w:styleId="ae">
    <w:name w:val="List Paragraph"/>
    <w:basedOn w:val="a"/>
    <w:uiPriority w:val="99"/>
    <w:qFormat/>
    <w:rsid w:val="00921DF4"/>
    <w:pPr>
      <w:ind w:firstLineChars="200" w:firstLine="420"/>
    </w:pPr>
  </w:style>
  <w:style w:type="paragraph" w:styleId="af">
    <w:name w:val="Revision"/>
    <w:hidden/>
    <w:uiPriority w:val="99"/>
    <w:semiHidden/>
    <w:rsid w:val="00686356"/>
    <w:rPr>
      <w:rFonts w:ascii="Times New Roman" w:eastAsia="宋体" w:hAnsi="Times New Roman" w:cs="Times New Roman"/>
      <w:kern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920525">
      <w:bodyDiv w:val="1"/>
      <w:marLeft w:val="0"/>
      <w:marRight w:val="0"/>
      <w:marTop w:val="0"/>
      <w:marBottom w:val="0"/>
      <w:divBdr>
        <w:top w:val="none" w:sz="0" w:space="0" w:color="auto"/>
        <w:left w:val="none" w:sz="0" w:space="0" w:color="auto"/>
        <w:bottom w:val="none" w:sz="0" w:space="0" w:color="auto"/>
        <w:right w:val="none" w:sz="0" w:space="0" w:color="auto"/>
      </w:divBdr>
    </w:div>
    <w:div w:id="637690268">
      <w:bodyDiv w:val="1"/>
      <w:marLeft w:val="0"/>
      <w:marRight w:val="0"/>
      <w:marTop w:val="0"/>
      <w:marBottom w:val="0"/>
      <w:divBdr>
        <w:top w:val="none" w:sz="0" w:space="0" w:color="auto"/>
        <w:left w:val="none" w:sz="0" w:space="0" w:color="auto"/>
        <w:bottom w:val="none" w:sz="0" w:space="0" w:color="auto"/>
        <w:right w:val="none" w:sz="0" w:space="0" w:color="auto"/>
      </w:divBdr>
    </w:div>
    <w:div w:id="910386320">
      <w:bodyDiv w:val="1"/>
      <w:marLeft w:val="0"/>
      <w:marRight w:val="0"/>
      <w:marTop w:val="0"/>
      <w:marBottom w:val="0"/>
      <w:divBdr>
        <w:top w:val="none" w:sz="0" w:space="0" w:color="auto"/>
        <w:left w:val="none" w:sz="0" w:space="0" w:color="auto"/>
        <w:bottom w:val="none" w:sz="0" w:space="0" w:color="auto"/>
        <w:right w:val="none" w:sz="0" w:space="0" w:color="auto"/>
      </w:divBdr>
    </w:div>
    <w:div w:id="1583222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microsoft.com/office/2016/09/relationships/commentsIds" Target="commentsIds.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7.jp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13" Type="http://schemas.openxmlformats.org/officeDocument/2006/relationships/image" Target="media/image7.png"/><Relationship Id="rId109" Type="http://schemas.openxmlformats.org/officeDocument/2006/relationships/image" Target="media/image10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6" Type="http://schemas.openxmlformats.org/officeDocument/2006/relationships/image" Target="media/image20.png"/><Relationship Id="rId231" Type="http://schemas.openxmlformats.org/officeDocument/2006/relationships/image" Target="media/image223.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comments" Target="comments.xml"/><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microsoft.com/office/2011/relationships/commentsExtended" Target="commentsExtended.xml"/><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3.png"/><Relationship Id="rId224" Type="http://schemas.openxmlformats.org/officeDocument/2006/relationships/image" Target="media/image216.png"/><Relationship Id="rId245" Type="http://schemas.openxmlformats.org/officeDocument/2006/relationships/fontTable" Target="fontTable.xml"/><Relationship Id="rId30" Type="http://schemas.openxmlformats.org/officeDocument/2006/relationships/image" Target="media/image24.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microsoft.com/office/2011/relationships/people" Target="people.xml"/><Relationship Id="rId106" Type="http://schemas.openxmlformats.org/officeDocument/2006/relationships/image" Target="media/image98.png"/><Relationship Id="rId127" Type="http://schemas.openxmlformats.org/officeDocument/2006/relationships/image" Target="media/image11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5A03B-7058-48E3-A031-4DF48648B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184</Pages>
  <Words>11571</Words>
  <Characters>65957</Characters>
  <Application>Microsoft Office Word</Application>
  <DocSecurity>0</DocSecurity>
  <Lines>549</Lines>
  <Paragraphs>154</Paragraphs>
  <ScaleCrop>false</ScaleCrop>
  <Company/>
  <LinksUpToDate>false</LinksUpToDate>
  <CharactersWithSpaces>77374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zhoumingming</dc:creator>
  <cp:keywords/>
  <dc:description/>
  <cp:lastModifiedBy>郑 艳彬</cp:lastModifiedBy>
  <cp:revision>2</cp:revision>
  <dcterms:created xsi:type="dcterms:W3CDTF">2018-08-16T07:12:00Z</dcterms:created>
  <dcterms:modified xsi:type="dcterms:W3CDTF">2018-08-16T07:12:00Z</dcterms:modified>
</cp:coreProperties>
</file>